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ins w:id="1" w:author="Sergio Saugar García" w:date="2023-06-05T09:57:00Z">
        <w:r w:rsidR="00AB133A">
          <w:rPr>
            <w:spacing w:val="20"/>
            <w:sz w:val="28"/>
          </w:rPr>
          <w:t xml:space="preserve">CEU </w:t>
        </w:r>
      </w:ins>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3CF07154" w:rsidR="00A91FB3" w:rsidRDefault="00C81128" w:rsidP="00A91FB3">
      <w:pPr>
        <w:jc w:val="center"/>
        <w:rPr>
          <w:rFonts w:ascii="Eras Medium ITC" w:eastAsia="Times New Roman" w:hAnsi="Eras Medium ITC" w:cs="Times New Roman"/>
          <w:noProof/>
          <w:spacing w:val="20"/>
          <w:szCs w:val="20"/>
          <w:lang w:eastAsia="es-ES"/>
        </w:rPr>
      </w:pPr>
      <w:ins w:id="2" w:author="Microsoft Office User" w:date="2023-05-02T08:00:00Z">
        <w:r>
          <w:rPr>
            <w:rFonts w:ascii="Eras Medium ITC" w:eastAsia="Times New Roman" w:hAnsi="Eras Medium ITC" w:cs="Times New Roman"/>
            <w:noProof/>
            <w:spacing w:val="20"/>
            <w:szCs w:val="20"/>
            <w:lang w:eastAsia="es-ES"/>
          </w:rPr>
          <w:t>Junio</w:t>
        </w:r>
      </w:ins>
      <w:commentRangeStart w:id="3"/>
      <w:del w:id="4" w:author="Microsoft Office User" w:date="2023-04-21T13:03:00Z">
        <w:r w:rsidR="00980513" w:rsidDel="00AA0D25">
          <w:rPr>
            <w:rFonts w:ascii="Eras Medium ITC" w:eastAsia="Times New Roman" w:hAnsi="Eras Medium ITC" w:cs="Times New Roman"/>
            <w:noProof/>
            <w:spacing w:val="20"/>
            <w:szCs w:val="20"/>
            <w:lang w:eastAsia="es-ES"/>
          </w:rPr>
          <w:delText>Junio</w:delText>
        </w:r>
      </w:del>
      <w:r w:rsidR="00980513">
        <w:rPr>
          <w:rFonts w:ascii="Eras Medium ITC" w:eastAsia="Times New Roman" w:hAnsi="Eras Medium ITC" w:cs="Times New Roman"/>
          <w:noProof/>
          <w:spacing w:val="20"/>
          <w:szCs w:val="20"/>
          <w:lang w:eastAsia="es-ES"/>
        </w:rPr>
        <w:t xml:space="preserve"> </w:t>
      </w:r>
      <w:del w:id="5" w:author="Microsoft Office User" w:date="2023-04-21T13:03:00Z">
        <w:r w:rsidR="00980513" w:rsidDel="00AA0D25">
          <w:rPr>
            <w:rFonts w:ascii="Eras Medium ITC" w:eastAsia="Times New Roman" w:hAnsi="Eras Medium ITC" w:cs="Times New Roman"/>
            <w:noProof/>
            <w:spacing w:val="20"/>
            <w:szCs w:val="20"/>
            <w:lang w:eastAsia="es-ES"/>
          </w:rPr>
          <w:delText>2022</w:delText>
        </w:r>
        <w:commentRangeEnd w:id="3"/>
        <w:r w:rsidR="00CB716F" w:rsidDel="00AA0D25">
          <w:rPr>
            <w:rStyle w:val="Refdecomentario"/>
          </w:rPr>
          <w:commentReference w:id="3"/>
        </w:r>
      </w:del>
      <w:ins w:id="6" w:author="Microsoft Office User" w:date="2023-04-21T13:03:00Z">
        <w:r w:rsidR="00AA0D25">
          <w:rPr>
            <w:rFonts w:ascii="Eras Medium ITC" w:eastAsia="Times New Roman" w:hAnsi="Eras Medium ITC" w:cs="Times New Roman"/>
            <w:noProof/>
            <w:spacing w:val="20"/>
            <w:szCs w:val="20"/>
            <w:lang w:eastAsia="es-ES"/>
          </w:rPr>
          <w:t>2023</w:t>
        </w:r>
      </w:ins>
    </w:p>
    <w:p w14:paraId="0D693231" w14:textId="6F05DC28" w:rsidR="00A05CAA" w:rsidRDefault="00A05CAA">
      <w:pPr>
        <w:spacing w:before="0" w:after="0" w:line="240" w:lineRule="auto"/>
        <w:jc w:val="left"/>
      </w:pPr>
      <w:r>
        <w:lastRenderedPageBreak/>
        <w:br w:type="page"/>
      </w:r>
    </w:p>
    <w:p w14:paraId="4EDBD0BC" w14:textId="77777777" w:rsidR="00854A5D" w:rsidRDefault="00854A5D" w:rsidP="00854A5D">
      <w:pPr>
        <w:sectPr w:rsidR="00854A5D" w:rsidSect="00B72B4E">
          <w:headerReference w:type="default" r:id="rId13"/>
          <w:footerReference w:type="even" r:id="rId14"/>
          <w:footerReference w:type="default" r:id="rId15"/>
          <w:headerReference w:type="first" r:id="rId16"/>
          <w:footerReference w:type="first" r:id="rId17"/>
          <w:pgSz w:w="11900" w:h="16840"/>
          <w:pgMar w:top="1418" w:right="1418" w:bottom="1418" w:left="1418"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AB133A">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AB133A">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AB133A">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AB133A">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7" w:name="_Toc492311562"/>
      <w:bookmarkStart w:id="8" w:name="_Toc492311855"/>
      <w:bookmarkStart w:id="9" w:name="_Toc492644603"/>
      <w:bookmarkStart w:id="10" w:name="_Toc492644665"/>
      <w:bookmarkStart w:id="11" w:name="_Toc492887858"/>
      <w:bookmarkStart w:id="12" w:name="_Toc492888159"/>
      <w:bookmarkStart w:id="13" w:name="_Toc492901247"/>
      <w:r w:rsidRPr="00BC13A5">
        <w:rPr>
          <w:szCs w:val="48"/>
        </w:rPr>
        <w:lastRenderedPageBreak/>
        <w:t>Resumen</w:t>
      </w:r>
      <w:bookmarkEnd w:id="7"/>
      <w:bookmarkEnd w:id="8"/>
      <w:bookmarkEnd w:id="9"/>
      <w:bookmarkEnd w:id="10"/>
      <w:bookmarkEnd w:id="11"/>
      <w:bookmarkEnd w:id="12"/>
      <w:bookmarkEnd w:id="13"/>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1A92C4A8"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del w:id="14" w:author="Sergio Saugar García" w:date="2023-06-05T09:59:00Z">
        <w:r w:rsidRPr="007B2062" w:rsidDel="00AB133A">
          <w:delText xml:space="preserve">graduados </w:delText>
        </w:r>
      </w:del>
      <w:ins w:id="15" w:author="Sergio Saugar García" w:date="2023-06-05T09:59:00Z">
        <w:r w:rsidR="00AB133A">
          <w:t>egresados</w:t>
        </w:r>
        <w:r w:rsidR="00AB133A" w:rsidRPr="007B2062">
          <w:t xml:space="preserve"> </w:t>
        </w:r>
        <w:r w:rsidR="00AB133A">
          <w:t>d</w:t>
        </w:r>
      </w:ins>
      <w:del w:id="16" w:author="Sergio Saugar García" w:date="2023-06-05T09:59:00Z">
        <w:r w:rsidRPr="007B2062" w:rsidDel="00AB133A">
          <w:delText xml:space="preserve">en </w:delText>
        </w:r>
      </w:del>
      <w:r w:rsidRPr="007B2062">
        <w:t>el CEU. La solución planteada se centra en unificar las aplicaciones existentes, digitalizar y homogeneizar los CVs de los alumnos y las ofertas de prácticas/empleo proporcionadas por las empresas, y automatiza</w:t>
      </w:r>
      <w:ins w:id="17" w:author="Sergio Saugar García" w:date="2023-06-05T10:00:00Z">
        <w:r w:rsidR="00AB133A">
          <w:t>,</w:t>
        </w:r>
      </w:ins>
      <w:del w:id="18" w:author="Sergio Saugar García" w:date="2023-06-05T10:00:00Z">
        <w:r w:rsidRPr="007B2062" w:rsidDel="00AB133A">
          <w:delText>r</w:delText>
        </w:r>
      </w:del>
      <w:r w:rsidRPr="007B2062">
        <w:t xml:space="preserve"> de manera integral</w:t>
      </w:r>
      <w:del w:id="19" w:author="Sergio Saugar García" w:date="2023-06-05T10:00:00Z">
        <w:r w:rsidRPr="007B2062" w:rsidDel="00AB133A">
          <w:delText xml:space="preserve"> </w:delText>
        </w:r>
      </w:del>
      <w:ins w:id="20" w:author="Sergio Saugar García" w:date="2023-06-05T10:00:00Z">
        <w:r w:rsidR="00AB133A">
          <w:t xml:space="preserve">, </w:t>
        </w:r>
      </w:ins>
      <w:r w:rsidRPr="007B2062">
        <w:t xml:space="preserve">todo el proceso, incluyendo la recomendación de ofertas a los alumnos. </w:t>
      </w:r>
      <w:ins w:id="21" w:author="Sergio Saugar García" w:date="2023-06-05T10:01:00Z">
        <w:r w:rsidR="003B2625">
          <w:t>Todo ello utilizando una perspectiva de Servicios Web RESTful, lo que facilitará su integración en el flujo de datos de la universidad.</w:t>
        </w:r>
      </w:ins>
      <w:del w:id="22" w:author="Sergio Saugar García" w:date="2023-06-05T10:00:00Z">
        <w:r w:rsidRPr="007B2062" w:rsidDel="003B2625">
          <w:delText>Se parte del análisis del estado del arte de los servicios Web y algoritmos de recomendación. Se expone la metodología de gestión del proyecto. Se realiza el análisis de dominio, especificando requisitos y definiendo la arquitectura del sistema. Posteriormente se diseña e implementa la arquitectura del sistema. Por último, se expone el despliegue de la aplicación junto con las pruebas realizadas y las conclusiones del proyecto.</w:delText>
        </w:r>
      </w:del>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23" w:name="_Toc492311563"/>
      <w:bookmarkStart w:id="24" w:name="_Toc492311856"/>
      <w:bookmarkStart w:id="25" w:name="_Toc492644604"/>
      <w:bookmarkStart w:id="26" w:name="_Toc492644666"/>
      <w:bookmarkStart w:id="27" w:name="_Toc492887859"/>
      <w:bookmarkStart w:id="28" w:name="_Toc492888160"/>
      <w:bookmarkStart w:id="29" w:name="_Toc492901248"/>
      <w:r w:rsidRPr="00B612E8">
        <w:t>Palabras Clave</w:t>
      </w:r>
      <w:bookmarkEnd w:id="23"/>
      <w:bookmarkEnd w:id="24"/>
      <w:bookmarkEnd w:id="25"/>
      <w:bookmarkEnd w:id="26"/>
      <w:bookmarkEnd w:id="27"/>
      <w:bookmarkEnd w:id="28"/>
      <w:bookmarkEnd w:id="29"/>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5E2926">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3BE85E45"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del w:id="30" w:author="Sergio Saugar García" w:date="2023-06-05T10:01:00Z">
        <w:r w:rsidRPr="00D32360" w:rsidDel="003B2625">
          <w:rPr>
            <w:lang w:val="en-US"/>
          </w:rPr>
          <w:delText xml:space="preserve">The project begins with an analysis of the state of the art in Web services and recommendation algorithms. The project management methodology is presented, followed by the domain analysis, specifying requirements, and defining the system architecture. Subsequently, the system architecture is designed and implemented. Finally, the deployment of the application, along with the conducted tests and project conclusions, </w:delText>
        </w:r>
        <w:r w:rsidDel="003B2625">
          <w:rPr>
            <w:lang w:val="en-US"/>
          </w:rPr>
          <w:delText>are</w:delText>
        </w:r>
        <w:r w:rsidRPr="00D32360" w:rsidDel="003B2625">
          <w:rPr>
            <w:lang w:val="en-US"/>
          </w:rPr>
          <w:delText xml:space="preserve"> presented</w:delText>
        </w:r>
      </w:del>
      <w:ins w:id="31" w:author="Sergio Saugar García" w:date="2023-06-05T10:01:00Z">
        <w:r w:rsidR="003B2625">
          <w:rPr>
            <w:lang w:val="en-US"/>
          </w:rPr>
          <w:t>The</w:t>
        </w:r>
      </w:ins>
      <w:ins w:id="32" w:author="Sergio Saugar García" w:date="2023-06-05T10:02:00Z">
        <w:r w:rsidR="003B2625">
          <w:rPr>
            <w:lang w:val="en-US"/>
          </w:rPr>
          <w:t xml:space="preserve"> application is based on a RESTful Web Services approach </w:t>
        </w:r>
      </w:ins>
      <w:ins w:id="33" w:author="Sergio Saugar García" w:date="2023-06-05T10:03:00Z">
        <w:r w:rsidR="003B2625">
          <w:rPr>
            <w:lang w:val="en-US"/>
          </w:rPr>
          <w:t>allowing</w:t>
        </w:r>
      </w:ins>
      <w:ins w:id="34" w:author="Sergio Saugar García" w:date="2023-06-05T10:02:00Z">
        <w:r w:rsidR="003B2625">
          <w:rPr>
            <w:lang w:val="en-US"/>
          </w:rPr>
          <w:t xml:space="preserve"> a seamless integration into the</w:t>
        </w:r>
      </w:ins>
      <w:ins w:id="35" w:author="Sergio Saugar García" w:date="2023-06-05T10:03:00Z">
        <w:r w:rsidR="003B2625">
          <w:rPr>
            <w:lang w:val="en-US"/>
          </w:rPr>
          <w:t xml:space="preserve"> organization’s data flow</w:t>
        </w:r>
      </w:ins>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5C2593A" w14:textId="44A1239F" w:rsidR="0076637E" w:rsidRDefault="00801D52">
          <w:pPr>
            <w:pStyle w:val="TDC1"/>
            <w:rPr>
              <w:rFonts w:eastAsiaTheme="minorEastAsia"/>
              <w:bCs w:val="0"/>
              <w:iCs w:val="0"/>
              <w:kern w:val="2"/>
              <w:lang w:eastAsia="es-ES_tradnl"/>
              <w14:ligatures w14:val="standardContextual"/>
            </w:rPr>
          </w:pPr>
          <w:r>
            <w:fldChar w:fldCharType="begin"/>
          </w:r>
          <w:r>
            <w:instrText>TOC \o "1-3" \h \z \u</w:instrText>
          </w:r>
          <w:r>
            <w:fldChar w:fldCharType="separate"/>
          </w:r>
          <w:hyperlink w:anchor="_Toc136020065" w:history="1">
            <w:r w:rsidR="0076637E" w:rsidRPr="00FC5924">
              <w:rPr>
                <w:rStyle w:val="Hipervnculo"/>
              </w:rPr>
              <w:t>Capítulo 1 Introducción</w:t>
            </w:r>
            <w:r w:rsidR="0076637E">
              <w:rPr>
                <w:webHidden/>
              </w:rPr>
              <w:tab/>
            </w:r>
            <w:r w:rsidR="0076637E">
              <w:rPr>
                <w:webHidden/>
              </w:rPr>
              <w:fldChar w:fldCharType="begin"/>
            </w:r>
            <w:r w:rsidR="0076637E">
              <w:rPr>
                <w:webHidden/>
              </w:rPr>
              <w:instrText xml:space="preserve"> PAGEREF _Toc136020065 \h </w:instrText>
            </w:r>
            <w:r w:rsidR="0076637E">
              <w:rPr>
                <w:webHidden/>
              </w:rPr>
            </w:r>
            <w:r w:rsidR="0076637E">
              <w:rPr>
                <w:webHidden/>
              </w:rPr>
              <w:fldChar w:fldCharType="separate"/>
            </w:r>
            <w:r w:rsidR="0076637E">
              <w:rPr>
                <w:webHidden/>
              </w:rPr>
              <w:t>1</w:t>
            </w:r>
            <w:r w:rsidR="0076637E">
              <w:rPr>
                <w:webHidden/>
              </w:rPr>
              <w:fldChar w:fldCharType="end"/>
            </w:r>
          </w:hyperlink>
        </w:p>
        <w:p w14:paraId="6BE60539" w14:textId="6CFAD58F" w:rsidR="0076637E" w:rsidRDefault="00000000">
          <w:pPr>
            <w:pStyle w:val="TDC1"/>
            <w:rPr>
              <w:rFonts w:eastAsiaTheme="minorEastAsia"/>
              <w:bCs w:val="0"/>
              <w:iCs w:val="0"/>
              <w:kern w:val="2"/>
              <w:lang w:eastAsia="es-ES_tradnl"/>
              <w14:ligatures w14:val="standardContextual"/>
            </w:rPr>
          </w:pPr>
          <w:hyperlink w:anchor="_Toc136020066" w:history="1">
            <w:r w:rsidR="0076637E" w:rsidRPr="00FC5924">
              <w:rPr>
                <w:rStyle w:val="Hipervnculo"/>
              </w:rPr>
              <w:t>Capítulo 2 Estado del arte</w:t>
            </w:r>
            <w:r w:rsidR="0076637E">
              <w:rPr>
                <w:webHidden/>
              </w:rPr>
              <w:tab/>
            </w:r>
            <w:r w:rsidR="0076637E">
              <w:rPr>
                <w:webHidden/>
              </w:rPr>
              <w:fldChar w:fldCharType="begin"/>
            </w:r>
            <w:r w:rsidR="0076637E">
              <w:rPr>
                <w:webHidden/>
              </w:rPr>
              <w:instrText xml:space="preserve"> PAGEREF _Toc136020066 \h </w:instrText>
            </w:r>
            <w:r w:rsidR="0076637E">
              <w:rPr>
                <w:webHidden/>
              </w:rPr>
            </w:r>
            <w:r w:rsidR="0076637E">
              <w:rPr>
                <w:webHidden/>
              </w:rPr>
              <w:fldChar w:fldCharType="separate"/>
            </w:r>
            <w:r w:rsidR="0076637E">
              <w:rPr>
                <w:webHidden/>
              </w:rPr>
              <w:t>5</w:t>
            </w:r>
            <w:r w:rsidR="0076637E">
              <w:rPr>
                <w:webHidden/>
              </w:rPr>
              <w:fldChar w:fldCharType="end"/>
            </w:r>
          </w:hyperlink>
        </w:p>
        <w:p w14:paraId="72633EE9" w14:textId="791D9007" w:rsidR="0076637E" w:rsidRDefault="00000000">
          <w:pPr>
            <w:pStyle w:val="TDC2"/>
            <w:rPr>
              <w:rFonts w:eastAsiaTheme="minorEastAsia"/>
              <w:bCs w:val="0"/>
              <w:noProof/>
              <w:kern w:val="2"/>
              <w:sz w:val="24"/>
              <w:szCs w:val="24"/>
              <w:lang w:eastAsia="es-ES_tradnl"/>
              <w14:ligatures w14:val="standardContextual"/>
            </w:rPr>
          </w:pPr>
          <w:hyperlink w:anchor="_Toc136020067" w:history="1">
            <w:r w:rsidR="0076637E" w:rsidRPr="00FC5924">
              <w:rPr>
                <w:rStyle w:val="Hipervnculo"/>
                <w:noProof/>
              </w:rPr>
              <w:t>2.1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Servicios Web</w:t>
            </w:r>
            <w:r w:rsidR="0076637E">
              <w:rPr>
                <w:noProof/>
                <w:webHidden/>
              </w:rPr>
              <w:tab/>
            </w:r>
            <w:r w:rsidR="0076637E">
              <w:rPr>
                <w:noProof/>
                <w:webHidden/>
              </w:rPr>
              <w:fldChar w:fldCharType="begin"/>
            </w:r>
            <w:r w:rsidR="0076637E">
              <w:rPr>
                <w:noProof/>
                <w:webHidden/>
              </w:rPr>
              <w:instrText xml:space="preserve"> PAGEREF _Toc136020067 \h </w:instrText>
            </w:r>
            <w:r w:rsidR="0076637E">
              <w:rPr>
                <w:noProof/>
                <w:webHidden/>
              </w:rPr>
            </w:r>
            <w:r w:rsidR="0076637E">
              <w:rPr>
                <w:noProof/>
                <w:webHidden/>
              </w:rPr>
              <w:fldChar w:fldCharType="separate"/>
            </w:r>
            <w:r w:rsidR="0076637E">
              <w:rPr>
                <w:noProof/>
                <w:webHidden/>
              </w:rPr>
              <w:t>5</w:t>
            </w:r>
            <w:r w:rsidR="0076637E">
              <w:rPr>
                <w:noProof/>
                <w:webHidden/>
              </w:rPr>
              <w:fldChar w:fldCharType="end"/>
            </w:r>
          </w:hyperlink>
        </w:p>
        <w:p w14:paraId="64715D5D" w14:textId="0A643A23" w:rsidR="0076637E" w:rsidRDefault="00000000">
          <w:pPr>
            <w:pStyle w:val="TDC2"/>
            <w:rPr>
              <w:rFonts w:eastAsiaTheme="minorEastAsia"/>
              <w:bCs w:val="0"/>
              <w:noProof/>
              <w:kern w:val="2"/>
              <w:sz w:val="24"/>
              <w:szCs w:val="24"/>
              <w:lang w:eastAsia="es-ES_tradnl"/>
              <w14:ligatures w14:val="standardContextual"/>
            </w:rPr>
          </w:pPr>
          <w:hyperlink w:anchor="_Toc136020068" w:history="1">
            <w:r w:rsidR="0076637E" w:rsidRPr="00FC5924">
              <w:rPr>
                <w:rStyle w:val="Hipervnculo"/>
                <w:noProof/>
              </w:rPr>
              <w:t>2.2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Algoritmo de recomendación</w:t>
            </w:r>
            <w:r w:rsidR="0076637E">
              <w:rPr>
                <w:noProof/>
                <w:webHidden/>
              </w:rPr>
              <w:tab/>
            </w:r>
            <w:r w:rsidR="0076637E">
              <w:rPr>
                <w:noProof/>
                <w:webHidden/>
              </w:rPr>
              <w:fldChar w:fldCharType="begin"/>
            </w:r>
            <w:r w:rsidR="0076637E">
              <w:rPr>
                <w:noProof/>
                <w:webHidden/>
              </w:rPr>
              <w:instrText xml:space="preserve"> PAGEREF _Toc136020068 \h </w:instrText>
            </w:r>
            <w:r w:rsidR="0076637E">
              <w:rPr>
                <w:noProof/>
                <w:webHidden/>
              </w:rPr>
            </w:r>
            <w:r w:rsidR="0076637E">
              <w:rPr>
                <w:noProof/>
                <w:webHidden/>
              </w:rPr>
              <w:fldChar w:fldCharType="separate"/>
            </w:r>
            <w:r w:rsidR="0076637E">
              <w:rPr>
                <w:noProof/>
                <w:webHidden/>
              </w:rPr>
              <w:t>10</w:t>
            </w:r>
            <w:r w:rsidR="0076637E">
              <w:rPr>
                <w:noProof/>
                <w:webHidden/>
              </w:rPr>
              <w:fldChar w:fldCharType="end"/>
            </w:r>
          </w:hyperlink>
        </w:p>
        <w:p w14:paraId="6C17A833" w14:textId="517AE995"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70" w:history="1">
            <w:r w:rsidR="0076637E" w:rsidRPr="00FC5924">
              <w:rPr>
                <w:rStyle w:val="Hipervnculo"/>
                <w:noProof/>
              </w:rPr>
              <w:t>2.2.1</w:t>
            </w:r>
            <w:r w:rsidR="0076637E">
              <w:rPr>
                <w:rFonts w:eastAsiaTheme="minorEastAsia"/>
                <w:noProof/>
                <w:kern w:val="2"/>
                <w:sz w:val="24"/>
                <w:szCs w:val="24"/>
                <w:lang w:eastAsia="es-ES_tradnl"/>
                <w14:ligatures w14:val="standardContextual"/>
              </w:rPr>
              <w:tab/>
            </w:r>
            <w:r w:rsidR="0076637E" w:rsidRPr="00FC5924">
              <w:rPr>
                <w:rStyle w:val="Hipervnculo"/>
                <w:noProof/>
              </w:rPr>
              <w:t>Introducción a la ciencia de los datos</w:t>
            </w:r>
            <w:r w:rsidR="0076637E">
              <w:rPr>
                <w:noProof/>
                <w:webHidden/>
              </w:rPr>
              <w:tab/>
            </w:r>
            <w:r w:rsidR="0076637E">
              <w:rPr>
                <w:noProof/>
                <w:webHidden/>
              </w:rPr>
              <w:fldChar w:fldCharType="begin"/>
            </w:r>
            <w:r w:rsidR="0076637E">
              <w:rPr>
                <w:noProof/>
                <w:webHidden/>
              </w:rPr>
              <w:instrText xml:space="preserve"> PAGEREF _Toc136020070 \h </w:instrText>
            </w:r>
            <w:r w:rsidR="0076637E">
              <w:rPr>
                <w:noProof/>
                <w:webHidden/>
              </w:rPr>
            </w:r>
            <w:r w:rsidR="0076637E">
              <w:rPr>
                <w:noProof/>
                <w:webHidden/>
              </w:rPr>
              <w:fldChar w:fldCharType="separate"/>
            </w:r>
            <w:r w:rsidR="0076637E">
              <w:rPr>
                <w:noProof/>
                <w:webHidden/>
              </w:rPr>
              <w:t>11</w:t>
            </w:r>
            <w:r w:rsidR="0076637E">
              <w:rPr>
                <w:noProof/>
                <w:webHidden/>
              </w:rPr>
              <w:fldChar w:fldCharType="end"/>
            </w:r>
          </w:hyperlink>
        </w:p>
        <w:p w14:paraId="629CB08D" w14:textId="38D8A6DD"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73" w:history="1">
            <w:r w:rsidR="0076637E" w:rsidRPr="00FC5924">
              <w:rPr>
                <w:rStyle w:val="Hipervnculo"/>
                <w:noProof/>
              </w:rPr>
              <w:t>2.2.2</w:t>
            </w:r>
            <w:r w:rsidR="0076637E">
              <w:rPr>
                <w:rFonts w:eastAsiaTheme="minorEastAsia"/>
                <w:noProof/>
                <w:kern w:val="2"/>
                <w:sz w:val="24"/>
                <w:szCs w:val="24"/>
                <w:lang w:eastAsia="es-ES_tradnl"/>
                <w14:ligatures w14:val="standardContextual"/>
              </w:rPr>
              <w:tab/>
            </w:r>
            <w:r w:rsidR="0076637E" w:rsidRPr="00FC5924">
              <w:rPr>
                <w:rStyle w:val="Hipervnculo"/>
                <w:i/>
                <w:iCs/>
                <w:noProof/>
              </w:rPr>
              <w:t>Machine Learning</w:t>
            </w:r>
            <w:r w:rsidR="0076637E" w:rsidRPr="00FC5924">
              <w:rPr>
                <w:rStyle w:val="Hipervnculo"/>
                <w:noProof/>
              </w:rPr>
              <w:t>: métodos de aprendizaje</w:t>
            </w:r>
            <w:r w:rsidR="0076637E">
              <w:rPr>
                <w:noProof/>
                <w:webHidden/>
              </w:rPr>
              <w:tab/>
            </w:r>
            <w:r w:rsidR="0076637E">
              <w:rPr>
                <w:noProof/>
                <w:webHidden/>
              </w:rPr>
              <w:fldChar w:fldCharType="begin"/>
            </w:r>
            <w:r w:rsidR="0076637E">
              <w:rPr>
                <w:noProof/>
                <w:webHidden/>
              </w:rPr>
              <w:instrText xml:space="preserve"> PAGEREF _Toc136020073 \h </w:instrText>
            </w:r>
            <w:r w:rsidR="0076637E">
              <w:rPr>
                <w:noProof/>
                <w:webHidden/>
              </w:rPr>
            </w:r>
            <w:r w:rsidR="0076637E">
              <w:rPr>
                <w:noProof/>
                <w:webHidden/>
              </w:rPr>
              <w:fldChar w:fldCharType="separate"/>
            </w:r>
            <w:r w:rsidR="0076637E">
              <w:rPr>
                <w:noProof/>
                <w:webHidden/>
              </w:rPr>
              <w:t>11</w:t>
            </w:r>
            <w:r w:rsidR="0076637E">
              <w:rPr>
                <w:noProof/>
                <w:webHidden/>
              </w:rPr>
              <w:fldChar w:fldCharType="end"/>
            </w:r>
          </w:hyperlink>
        </w:p>
        <w:p w14:paraId="302DED29" w14:textId="7F39A83A"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92" w:history="1">
            <w:r w:rsidR="0076637E" w:rsidRPr="00FC5924">
              <w:rPr>
                <w:rStyle w:val="Hipervnculo"/>
                <w:noProof/>
              </w:rPr>
              <w:t>2.2.3</w:t>
            </w:r>
            <w:r w:rsidR="0076637E">
              <w:rPr>
                <w:rFonts w:eastAsiaTheme="minorEastAsia"/>
                <w:noProof/>
                <w:kern w:val="2"/>
                <w:sz w:val="24"/>
                <w:szCs w:val="24"/>
                <w:lang w:eastAsia="es-ES_tradnl"/>
                <w14:ligatures w14:val="standardContextual"/>
              </w:rPr>
              <w:tab/>
            </w:r>
            <w:r w:rsidR="0076637E" w:rsidRPr="00FC5924">
              <w:rPr>
                <w:rStyle w:val="Hipervnculo"/>
                <w:noProof/>
              </w:rPr>
              <w:t>Técnicas de análisis de datos prescriptivas: sistemas de recomendación</w:t>
            </w:r>
            <w:r w:rsidR="0076637E">
              <w:rPr>
                <w:noProof/>
                <w:webHidden/>
              </w:rPr>
              <w:tab/>
            </w:r>
            <w:r w:rsidR="0076637E">
              <w:rPr>
                <w:noProof/>
                <w:webHidden/>
              </w:rPr>
              <w:fldChar w:fldCharType="begin"/>
            </w:r>
            <w:r w:rsidR="0076637E">
              <w:rPr>
                <w:noProof/>
                <w:webHidden/>
              </w:rPr>
              <w:instrText xml:space="preserve"> PAGEREF _Toc136020092 \h </w:instrText>
            </w:r>
            <w:r w:rsidR="0076637E">
              <w:rPr>
                <w:noProof/>
                <w:webHidden/>
              </w:rPr>
            </w:r>
            <w:r w:rsidR="0076637E">
              <w:rPr>
                <w:noProof/>
                <w:webHidden/>
              </w:rPr>
              <w:fldChar w:fldCharType="separate"/>
            </w:r>
            <w:r w:rsidR="0076637E">
              <w:rPr>
                <w:noProof/>
                <w:webHidden/>
              </w:rPr>
              <w:t>12</w:t>
            </w:r>
            <w:r w:rsidR="0076637E">
              <w:rPr>
                <w:noProof/>
                <w:webHidden/>
              </w:rPr>
              <w:fldChar w:fldCharType="end"/>
            </w:r>
          </w:hyperlink>
        </w:p>
        <w:p w14:paraId="6CF012DC" w14:textId="42285AD5"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95" w:history="1">
            <w:r w:rsidR="0076637E" w:rsidRPr="00FC5924">
              <w:rPr>
                <w:rStyle w:val="Hipervnculo"/>
                <w:noProof/>
              </w:rPr>
              <w:t>2.2.4</w:t>
            </w:r>
            <w:r w:rsidR="0076637E">
              <w:rPr>
                <w:rFonts w:eastAsiaTheme="minorEastAsia"/>
                <w:noProof/>
                <w:kern w:val="2"/>
                <w:sz w:val="24"/>
                <w:szCs w:val="24"/>
                <w:lang w:eastAsia="es-ES_tradnl"/>
                <w14:ligatures w14:val="standardContextual"/>
              </w:rPr>
              <w:tab/>
            </w:r>
            <w:r w:rsidR="0076637E" w:rsidRPr="00FC5924">
              <w:rPr>
                <w:rStyle w:val="Hipervnculo"/>
                <w:noProof/>
              </w:rPr>
              <w:t>Medidas de similitud o distancia</w:t>
            </w:r>
            <w:r w:rsidR="0076637E">
              <w:rPr>
                <w:noProof/>
                <w:webHidden/>
              </w:rPr>
              <w:tab/>
            </w:r>
            <w:r w:rsidR="0076637E">
              <w:rPr>
                <w:noProof/>
                <w:webHidden/>
              </w:rPr>
              <w:fldChar w:fldCharType="begin"/>
            </w:r>
            <w:r w:rsidR="0076637E">
              <w:rPr>
                <w:noProof/>
                <w:webHidden/>
              </w:rPr>
              <w:instrText xml:space="preserve"> PAGEREF _Toc136020095 \h </w:instrText>
            </w:r>
            <w:r w:rsidR="0076637E">
              <w:rPr>
                <w:noProof/>
                <w:webHidden/>
              </w:rPr>
            </w:r>
            <w:r w:rsidR="0076637E">
              <w:rPr>
                <w:noProof/>
                <w:webHidden/>
              </w:rPr>
              <w:fldChar w:fldCharType="separate"/>
            </w:r>
            <w:r w:rsidR="0076637E">
              <w:rPr>
                <w:noProof/>
                <w:webHidden/>
              </w:rPr>
              <w:t>13</w:t>
            </w:r>
            <w:r w:rsidR="0076637E">
              <w:rPr>
                <w:noProof/>
                <w:webHidden/>
              </w:rPr>
              <w:fldChar w:fldCharType="end"/>
            </w:r>
          </w:hyperlink>
        </w:p>
        <w:p w14:paraId="51108160" w14:textId="6F465F39" w:rsidR="0076637E" w:rsidRDefault="00000000">
          <w:pPr>
            <w:pStyle w:val="TDC1"/>
            <w:rPr>
              <w:rFonts w:eastAsiaTheme="minorEastAsia"/>
              <w:bCs w:val="0"/>
              <w:iCs w:val="0"/>
              <w:kern w:val="2"/>
              <w:lang w:eastAsia="es-ES_tradnl"/>
              <w14:ligatures w14:val="standardContextual"/>
            </w:rPr>
          </w:pPr>
          <w:hyperlink w:anchor="_Toc136020096" w:history="1">
            <w:r w:rsidR="0076637E" w:rsidRPr="00FC5924">
              <w:rPr>
                <w:rStyle w:val="Hipervnculo"/>
              </w:rPr>
              <w:t>Capítulo 3 Gestión del Proyecto</w:t>
            </w:r>
            <w:r w:rsidR="0076637E">
              <w:rPr>
                <w:webHidden/>
              </w:rPr>
              <w:tab/>
            </w:r>
            <w:r w:rsidR="0076637E">
              <w:rPr>
                <w:webHidden/>
              </w:rPr>
              <w:fldChar w:fldCharType="begin"/>
            </w:r>
            <w:r w:rsidR="0076637E">
              <w:rPr>
                <w:webHidden/>
              </w:rPr>
              <w:instrText xml:space="preserve"> PAGEREF _Toc136020096 \h </w:instrText>
            </w:r>
            <w:r w:rsidR="0076637E">
              <w:rPr>
                <w:webHidden/>
              </w:rPr>
            </w:r>
            <w:r w:rsidR="0076637E">
              <w:rPr>
                <w:webHidden/>
              </w:rPr>
              <w:fldChar w:fldCharType="separate"/>
            </w:r>
            <w:r w:rsidR="0076637E">
              <w:rPr>
                <w:webHidden/>
              </w:rPr>
              <w:t>15</w:t>
            </w:r>
            <w:r w:rsidR="0076637E">
              <w:rPr>
                <w:webHidden/>
              </w:rPr>
              <w:fldChar w:fldCharType="end"/>
            </w:r>
          </w:hyperlink>
        </w:p>
        <w:p w14:paraId="014018AB" w14:textId="287C2DB4" w:rsidR="0076637E" w:rsidRDefault="00000000">
          <w:pPr>
            <w:pStyle w:val="TDC2"/>
            <w:rPr>
              <w:rFonts w:eastAsiaTheme="minorEastAsia"/>
              <w:bCs w:val="0"/>
              <w:noProof/>
              <w:kern w:val="2"/>
              <w:sz w:val="24"/>
              <w:szCs w:val="24"/>
              <w:lang w:eastAsia="es-ES_tradnl"/>
              <w14:ligatures w14:val="standardContextual"/>
            </w:rPr>
          </w:pPr>
          <w:hyperlink w:anchor="_Toc136020097" w:history="1">
            <w:r w:rsidR="0076637E" w:rsidRPr="00FC5924">
              <w:rPr>
                <w:rStyle w:val="Hipervnculo"/>
                <w:noProof/>
              </w:rPr>
              <w:t>3.1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Modelo de ciclo de vida</w:t>
            </w:r>
            <w:r w:rsidR="0076637E">
              <w:rPr>
                <w:noProof/>
                <w:webHidden/>
              </w:rPr>
              <w:tab/>
            </w:r>
            <w:r w:rsidR="0076637E">
              <w:rPr>
                <w:noProof/>
                <w:webHidden/>
              </w:rPr>
              <w:fldChar w:fldCharType="begin"/>
            </w:r>
            <w:r w:rsidR="0076637E">
              <w:rPr>
                <w:noProof/>
                <w:webHidden/>
              </w:rPr>
              <w:instrText xml:space="preserve"> PAGEREF _Toc136020097 \h </w:instrText>
            </w:r>
            <w:r w:rsidR="0076637E">
              <w:rPr>
                <w:noProof/>
                <w:webHidden/>
              </w:rPr>
            </w:r>
            <w:r w:rsidR="0076637E">
              <w:rPr>
                <w:noProof/>
                <w:webHidden/>
              </w:rPr>
              <w:fldChar w:fldCharType="separate"/>
            </w:r>
            <w:r w:rsidR="0076637E">
              <w:rPr>
                <w:noProof/>
                <w:webHidden/>
              </w:rPr>
              <w:t>15</w:t>
            </w:r>
            <w:r w:rsidR="0076637E">
              <w:rPr>
                <w:noProof/>
                <w:webHidden/>
              </w:rPr>
              <w:fldChar w:fldCharType="end"/>
            </w:r>
          </w:hyperlink>
        </w:p>
        <w:p w14:paraId="12FF14F7" w14:textId="3FAAC01E" w:rsidR="0076637E" w:rsidRDefault="00000000">
          <w:pPr>
            <w:pStyle w:val="TDC2"/>
            <w:rPr>
              <w:rFonts w:eastAsiaTheme="minorEastAsia"/>
              <w:bCs w:val="0"/>
              <w:noProof/>
              <w:kern w:val="2"/>
              <w:sz w:val="24"/>
              <w:szCs w:val="24"/>
              <w:lang w:eastAsia="es-ES_tradnl"/>
              <w14:ligatures w14:val="standardContextual"/>
            </w:rPr>
          </w:pPr>
          <w:hyperlink w:anchor="_Toc136020098" w:history="1">
            <w:r w:rsidR="0076637E" w:rsidRPr="00FC5924">
              <w:rPr>
                <w:rStyle w:val="Hipervnculo"/>
                <w:noProof/>
              </w:rPr>
              <w:t>3.2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Papeles desempeñados en el proyecto</w:t>
            </w:r>
            <w:r w:rsidR="0076637E">
              <w:rPr>
                <w:noProof/>
                <w:webHidden/>
              </w:rPr>
              <w:tab/>
            </w:r>
            <w:r w:rsidR="0076637E">
              <w:rPr>
                <w:noProof/>
                <w:webHidden/>
              </w:rPr>
              <w:fldChar w:fldCharType="begin"/>
            </w:r>
            <w:r w:rsidR="0076637E">
              <w:rPr>
                <w:noProof/>
                <w:webHidden/>
              </w:rPr>
              <w:instrText xml:space="preserve"> PAGEREF _Toc136020098 \h </w:instrText>
            </w:r>
            <w:r w:rsidR="0076637E">
              <w:rPr>
                <w:noProof/>
                <w:webHidden/>
              </w:rPr>
            </w:r>
            <w:r w:rsidR="0076637E">
              <w:rPr>
                <w:noProof/>
                <w:webHidden/>
              </w:rPr>
              <w:fldChar w:fldCharType="separate"/>
            </w:r>
            <w:r w:rsidR="0076637E">
              <w:rPr>
                <w:noProof/>
                <w:webHidden/>
              </w:rPr>
              <w:t>16</w:t>
            </w:r>
            <w:r w:rsidR="0076637E">
              <w:rPr>
                <w:noProof/>
                <w:webHidden/>
              </w:rPr>
              <w:fldChar w:fldCharType="end"/>
            </w:r>
          </w:hyperlink>
        </w:p>
        <w:p w14:paraId="5ED40E16" w14:textId="3399BED3" w:rsidR="0076637E" w:rsidRDefault="00000000">
          <w:pPr>
            <w:pStyle w:val="TDC2"/>
            <w:rPr>
              <w:rFonts w:eastAsiaTheme="minorEastAsia"/>
              <w:bCs w:val="0"/>
              <w:noProof/>
              <w:kern w:val="2"/>
              <w:sz w:val="24"/>
              <w:szCs w:val="24"/>
              <w:lang w:eastAsia="es-ES_tradnl"/>
              <w14:ligatures w14:val="standardContextual"/>
            </w:rPr>
          </w:pPr>
          <w:hyperlink w:anchor="_Toc136020099" w:history="1">
            <w:r w:rsidR="0076637E" w:rsidRPr="00FC5924">
              <w:rPr>
                <w:rStyle w:val="Hipervnculo"/>
                <w:noProof/>
              </w:rPr>
              <w:t>3.3</w:t>
            </w:r>
            <w:r w:rsidR="0076637E">
              <w:rPr>
                <w:rFonts w:eastAsiaTheme="minorEastAsia"/>
                <w:bCs w:val="0"/>
                <w:noProof/>
                <w:kern w:val="2"/>
                <w:sz w:val="24"/>
                <w:szCs w:val="24"/>
                <w:lang w:eastAsia="es-ES_tradnl"/>
                <w14:ligatures w14:val="standardContextual"/>
              </w:rPr>
              <w:tab/>
            </w:r>
            <w:r w:rsidR="0076637E" w:rsidRPr="00FC5924">
              <w:rPr>
                <w:rStyle w:val="Hipervnculo"/>
                <w:noProof/>
              </w:rPr>
              <w:t>Planificación y ejecución</w:t>
            </w:r>
            <w:r w:rsidR="0076637E">
              <w:rPr>
                <w:noProof/>
                <w:webHidden/>
              </w:rPr>
              <w:tab/>
            </w:r>
            <w:r w:rsidR="0076637E">
              <w:rPr>
                <w:noProof/>
                <w:webHidden/>
              </w:rPr>
              <w:fldChar w:fldCharType="begin"/>
            </w:r>
            <w:r w:rsidR="0076637E">
              <w:rPr>
                <w:noProof/>
                <w:webHidden/>
              </w:rPr>
              <w:instrText xml:space="preserve"> PAGEREF _Toc136020099 \h </w:instrText>
            </w:r>
            <w:r w:rsidR="0076637E">
              <w:rPr>
                <w:noProof/>
                <w:webHidden/>
              </w:rPr>
            </w:r>
            <w:r w:rsidR="0076637E">
              <w:rPr>
                <w:noProof/>
                <w:webHidden/>
              </w:rPr>
              <w:fldChar w:fldCharType="separate"/>
            </w:r>
            <w:r w:rsidR="0076637E">
              <w:rPr>
                <w:noProof/>
                <w:webHidden/>
              </w:rPr>
              <w:t>16</w:t>
            </w:r>
            <w:r w:rsidR="0076637E">
              <w:rPr>
                <w:noProof/>
                <w:webHidden/>
              </w:rPr>
              <w:fldChar w:fldCharType="end"/>
            </w:r>
          </w:hyperlink>
        </w:p>
        <w:p w14:paraId="082D5CD7" w14:textId="7F9F8590" w:rsidR="0076637E" w:rsidRDefault="00000000">
          <w:pPr>
            <w:pStyle w:val="TDC1"/>
            <w:rPr>
              <w:rFonts w:eastAsiaTheme="minorEastAsia"/>
              <w:bCs w:val="0"/>
              <w:iCs w:val="0"/>
              <w:kern w:val="2"/>
              <w:lang w:eastAsia="es-ES_tradnl"/>
              <w14:ligatures w14:val="standardContextual"/>
            </w:rPr>
          </w:pPr>
          <w:hyperlink w:anchor="_Toc136020100" w:history="1">
            <w:r w:rsidR="0076637E" w:rsidRPr="00FC5924">
              <w:rPr>
                <w:rStyle w:val="Hipervnculo"/>
              </w:rPr>
              <w:t>Capítulo 4 Análisis y arquitectura</w:t>
            </w:r>
            <w:r w:rsidR="0076637E">
              <w:rPr>
                <w:webHidden/>
              </w:rPr>
              <w:tab/>
            </w:r>
            <w:r w:rsidR="0076637E">
              <w:rPr>
                <w:webHidden/>
              </w:rPr>
              <w:fldChar w:fldCharType="begin"/>
            </w:r>
            <w:r w:rsidR="0076637E">
              <w:rPr>
                <w:webHidden/>
              </w:rPr>
              <w:instrText xml:space="preserve"> PAGEREF _Toc136020100 \h </w:instrText>
            </w:r>
            <w:r w:rsidR="0076637E">
              <w:rPr>
                <w:webHidden/>
              </w:rPr>
            </w:r>
            <w:r w:rsidR="0076637E">
              <w:rPr>
                <w:webHidden/>
              </w:rPr>
              <w:fldChar w:fldCharType="separate"/>
            </w:r>
            <w:r w:rsidR="0076637E">
              <w:rPr>
                <w:webHidden/>
              </w:rPr>
              <w:t>19</w:t>
            </w:r>
            <w:r w:rsidR="0076637E">
              <w:rPr>
                <w:webHidden/>
              </w:rPr>
              <w:fldChar w:fldCharType="end"/>
            </w:r>
          </w:hyperlink>
        </w:p>
        <w:p w14:paraId="4F4F630B" w14:textId="27B1E92B" w:rsidR="0076637E" w:rsidRDefault="00000000">
          <w:pPr>
            <w:pStyle w:val="TDC2"/>
            <w:rPr>
              <w:rFonts w:eastAsiaTheme="minorEastAsia"/>
              <w:bCs w:val="0"/>
              <w:noProof/>
              <w:kern w:val="2"/>
              <w:sz w:val="24"/>
              <w:szCs w:val="24"/>
              <w:lang w:eastAsia="es-ES_tradnl"/>
              <w14:ligatures w14:val="standardContextual"/>
            </w:rPr>
          </w:pPr>
          <w:hyperlink w:anchor="_Toc136020101" w:history="1">
            <w:r w:rsidR="0076637E" w:rsidRPr="00FC5924">
              <w:rPr>
                <w:rStyle w:val="Hipervnculo"/>
                <w:noProof/>
              </w:rPr>
              <w:t>4.1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Análisis de dominio</w:t>
            </w:r>
            <w:r w:rsidR="0076637E">
              <w:rPr>
                <w:noProof/>
                <w:webHidden/>
              </w:rPr>
              <w:tab/>
            </w:r>
            <w:r w:rsidR="0076637E">
              <w:rPr>
                <w:noProof/>
                <w:webHidden/>
              </w:rPr>
              <w:fldChar w:fldCharType="begin"/>
            </w:r>
            <w:r w:rsidR="0076637E">
              <w:rPr>
                <w:noProof/>
                <w:webHidden/>
              </w:rPr>
              <w:instrText xml:space="preserve"> PAGEREF _Toc136020101 \h </w:instrText>
            </w:r>
            <w:r w:rsidR="0076637E">
              <w:rPr>
                <w:noProof/>
                <w:webHidden/>
              </w:rPr>
            </w:r>
            <w:r w:rsidR="0076637E">
              <w:rPr>
                <w:noProof/>
                <w:webHidden/>
              </w:rPr>
              <w:fldChar w:fldCharType="separate"/>
            </w:r>
            <w:r w:rsidR="0076637E">
              <w:rPr>
                <w:noProof/>
                <w:webHidden/>
              </w:rPr>
              <w:t>19</w:t>
            </w:r>
            <w:r w:rsidR="0076637E">
              <w:rPr>
                <w:noProof/>
                <w:webHidden/>
              </w:rPr>
              <w:fldChar w:fldCharType="end"/>
            </w:r>
          </w:hyperlink>
        </w:p>
        <w:p w14:paraId="33978D04" w14:textId="1A39BD8B" w:rsidR="0076637E" w:rsidRDefault="00000000">
          <w:pPr>
            <w:pStyle w:val="TDC2"/>
            <w:rPr>
              <w:rFonts w:eastAsiaTheme="minorEastAsia"/>
              <w:bCs w:val="0"/>
              <w:noProof/>
              <w:kern w:val="2"/>
              <w:sz w:val="24"/>
              <w:szCs w:val="24"/>
              <w:lang w:eastAsia="es-ES_tradnl"/>
              <w14:ligatures w14:val="standardContextual"/>
            </w:rPr>
          </w:pPr>
          <w:hyperlink w:anchor="_Toc136020108" w:history="1">
            <w:r w:rsidR="0076637E" w:rsidRPr="00FC5924">
              <w:rPr>
                <w:rStyle w:val="Hipervnculo"/>
                <w:noProof/>
              </w:rPr>
              <w:t>4.2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Especificación de requisitos</w:t>
            </w:r>
            <w:r w:rsidR="0076637E">
              <w:rPr>
                <w:noProof/>
                <w:webHidden/>
              </w:rPr>
              <w:tab/>
            </w:r>
            <w:r w:rsidR="0076637E">
              <w:rPr>
                <w:noProof/>
                <w:webHidden/>
              </w:rPr>
              <w:fldChar w:fldCharType="begin"/>
            </w:r>
            <w:r w:rsidR="0076637E">
              <w:rPr>
                <w:noProof/>
                <w:webHidden/>
              </w:rPr>
              <w:instrText xml:space="preserve"> PAGEREF _Toc136020108 \h </w:instrText>
            </w:r>
            <w:r w:rsidR="0076637E">
              <w:rPr>
                <w:noProof/>
                <w:webHidden/>
              </w:rPr>
            </w:r>
            <w:r w:rsidR="0076637E">
              <w:rPr>
                <w:noProof/>
                <w:webHidden/>
              </w:rPr>
              <w:fldChar w:fldCharType="separate"/>
            </w:r>
            <w:r w:rsidR="0076637E">
              <w:rPr>
                <w:noProof/>
                <w:webHidden/>
              </w:rPr>
              <w:t>21</w:t>
            </w:r>
            <w:r w:rsidR="0076637E">
              <w:rPr>
                <w:noProof/>
                <w:webHidden/>
              </w:rPr>
              <w:fldChar w:fldCharType="end"/>
            </w:r>
          </w:hyperlink>
        </w:p>
        <w:p w14:paraId="58099B22" w14:textId="4B3B955D" w:rsidR="0076637E" w:rsidRDefault="00000000">
          <w:pPr>
            <w:pStyle w:val="TDC2"/>
            <w:rPr>
              <w:rFonts w:eastAsiaTheme="minorEastAsia"/>
              <w:bCs w:val="0"/>
              <w:noProof/>
              <w:kern w:val="2"/>
              <w:sz w:val="24"/>
              <w:szCs w:val="24"/>
              <w:lang w:eastAsia="es-ES_tradnl"/>
              <w14:ligatures w14:val="standardContextual"/>
            </w:rPr>
          </w:pPr>
          <w:hyperlink w:anchor="_Toc136020111" w:history="1">
            <w:r w:rsidR="0076637E" w:rsidRPr="00FC5924">
              <w:rPr>
                <w:rStyle w:val="Hipervnculo"/>
                <w:noProof/>
              </w:rPr>
              <w:t>4.3</w:t>
            </w:r>
            <w:r w:rsidR="0076637E">
              <w:rPr>
                <w:rFonts w:eastAsiaTheme="minorEastAsia"/>
                <w:bCs w:val="0"/>
                <w:noProof/>
                <w:kern w:val="2"/>
                <w:sz w:val="24"/>
                <w:szCs w:val="24"/>
                <w:lang w:eastAsia="es-ES_tradnl"/>
                <w14:ligatures w14:val="standardContextual"/>
              </w:rPr>
              <w:tab/>
            </w:r>
            <w:r w:rsidR="0076637E" w:rsidRPr="00FC5924">
              <w:rPr>
                <w:rStyle w:val="Hipervnculo"/>
                <w:noProof/>
              </w:rPr>
              <w:t>Análisis de los casos de uso</w:t>
            </w:r>
            <w:r w:rsidR="0076637E">
              <w:rPr>
                <w:noProof/>
                <w:webHidden/>
              </w:rPr>
              <w:tab/>
            </w:r>
            <w:r w:rsidR="0076637E">
              <w:rPr>
                <w:noProof/>
                <w:webHidden/>
              </w:rPr>
              <w:fldChar w:fldCharType="begin"/>
            </w:r>
            <w:r w:rsidR="0076637E">
              <w:rPr>
                <w:noProof/>
                <w:webHidden/>
              </w:rPr>
              <w:instrText xml:space="preserve"> PAGEREF _Toc136020111 \h </w:instrText>
            </w:r>
            <w:r w:rsidR="0076637E">
              <w:rPr>
                <w:noProof/>
                <w:webHidden/>
              </w:rPr>
            </w:r>
            <w:r w:rsidR="0076637E">
              <w:rPr>
                <w:noProof/>
                <w:webHidden/>
              </w:rPr>
              <w:fldChar w:fldCharType="separate"/>
            </w:r>
            <w:r w:rsidR="0076637E">
              <w:rPr>
                <w:noProof/>
                <w:webHidden/>
              </w:rPr>
              <w:t>22</w:t>
            </w:r>
            <w:r w:rsidR="0076637E">
              <w:rPr>
                <w:noProof/>
                <w:webHidden/>
              </w:rPr>
              <w:fldChar w:fldCharType="end"/>
            </w:r>
          </w:hyperlink>
        </w:p>
        <w:p w14:paraId="0391488A" w14:textId="77AB8760" w:rsidR="0076637E" w:rsidRDefault="00000000">
          <w:pPr>
            <w:pStyle w:val="TDC2"/>
            <w:rPr>
              <w:rFonts w:eastAsiaTheme="minorEastAsia"/>
              <w:bCs w:val="0"/>
              <w:noProof/>
              <w:kern w:val="2"/>
              <w:sz w:val="24"/>
              <w:szCs w:val="24"/>
              <w:lang w:eastAsia="es-ES_tradnl"/>
              <w14:ligatures w14:val="standardContextual"/>
            </w:rPr>
          </w:pPr>
          <w:hyperlink w:anchor="_Toc136020120" w:history="1">
            <w:r w:rsidR="0076637E" w:rsidRPr="00FC5924">
              <w:rPr>
                <w:rStyle w:val="Hipervnculo"/>
                <w:noProof/>
              </w:rPr>
              <w:t>4.4</w:t>
            </w:r>
            <w:r w:rsidR="0076637E">
              <w:rPr>
                <w:rFonts w:eastAsiaTheme="minorEastAsia"/>
                <w:bCs w:val="0"/>
                <w:noProof/>
                <w:kern w:val="2"/>
                <w:sz w:val="24"/>
                <w:szCs w:val="24"/>
                <w:lang w:eastAsia="es-ES_tradnl"/>
                <w14:ligatures w14:val="standardContextual"/>
              </w:rPr>
              <w:tab/>
            </w:r>
            <w:r w:rsidR="0076637E" w:rsidRPr="00FC5924">
              <w:rPr>
                <w:rStyle w:val="Hipervnculo"/>
                <w:noProof/>
              </w:rPr>
              <w:t>Arquitectura del sistema</w:t>
            </w:r>
            <w:r w:rsidR="0076637E">
              <w:rPr>
                <w:noProof/>
                <w:webHidden/>
              </w:rPr>
              <w:tab/>
            </w:r>
            <w:r w:rsidR="0076637E">
              <w:rPr>
                <w:noProof/>
                <w:webHidden/>
              </w:rPr>
              <w:fldChar w:fldCharType="begin"/>
            </w:r>
            <w:r w:rsidR="0076637E">
              <w:rPr>
                <w:noProof/>
                <w:webHidden/>
              </w:rPr>
              <w:instrText xml:space="preserve"> PAGEREF _Toc136020120 \h </w:instrText>
            </w:r>
            <w:r w:rsidR="0076637E">
              <w:rPr>
                <w:noProof/>
                <w:webHidden/>
              </w:rPr>
            </w:r>
            <w:r w:rsidR="0076637E">
              <w:rPr>
                <w:noProof/>
                <w:webHidden/>
              </w:rPr>
              <w:fldChar w:fldCharType="separate"/>
            </w:r>
            <w:r w:rsidR="0076637E">
              <w:rPr>
                <w:noProof/>
                <w:webHidden/>
              </w:rPr>
              <w:t>24</w:t>
            </w:r>
            <w:r w:rsidR="0076637E">
              <w:rPr>
                <w:noProof/>
                <w:webHidden/>
              </w:rPr>
              <w:fldChar w:fldCharType="end"/>
            </w:r>
          </w:hyperlink>
        </w:p>
        <w:p w14:paraId="779879CC" w14:textId="66CB07E7" w:rsidR="0076637E" w:rsidRDefault="00000000">
          <w:pPr>
            <w:pStyle w:val="TDC1"/>
            <w:rPr>
              <w:rFonts w:eastAsiaTheme="minorEastAsia"/>
              <w:bCs w:val="0"/>
              <w:iCs w:val="0"/>
              <w:kern w:val="2"/>
              <w:lang w:eastAsia="es-ES_tradnl"/>
              <w14:ligatures w14:val="standardContextual"/>
            </w:rPr>
          </w:pPr>
          <w:hyperlink w:anchor="_Toc136020121" w:history="1">
            <w:r w:rsidR="0076637E" w:rsidRPr="00FC5924">
              <w:rPr>
                <w:rStyle w:val="Hipervnculo"/>
              </w:rPr>
              <w:t>Capítulo 5 Diseño</w:t>
            </w:r>
            <w:r w:rsidR="0076637E">
              <w:rPr>
                <w:webHidden/>
              </w:rPr>
              <w:tab/>
            </w:r>
            <w:r w:rsidR="0076637E">
              <w:rPr>
                <w:webHidden/>
              </w:rPr>
              <w:fldChar w:fldCharType="begin"/>
            </w:r>
            <w:r w:rsidR="0076637E">
              <w:rPr>
                <w:webHidden/>
              </w:rPr>
              <w:instrText xml:space="preserve"> PAGEREF _Toc136020121 \h </w:instrText>
            </w:r>
            <w:r w:rsidR="0076637E">
              <w:rPr>
                <w:webHidden/>
              </w:rPr>
            </w:r>
            <w:r w:rsidR="0076637E">
              <w:rPr>
                <w:webHidden/>
              </w:rPr>
              <w:fldChar w:fldCharType="separate"/>
            </w:r>
            <w:r w:rsidR="0076637E">
              <w:rPr>
                <w:webHidden/>
              </w:rPr>
              <w:t>26</w:t>
            </w:r>
            <w:r w:rsidR="0076637E">
              <w:rPr>
                <w:webHidden/>
              </w:rPr>
              <w:fldChar w:fldCharType="end"/>
            </w:r>
          </w:hyperlink>
        </w:p>
        <w:p w14:paraId="2F8572A2" w14:textId="3BBE0ACA" w:rsidR="0076637E" w:rsidRDefault="00000000">
          <w:pPr>
            <w:pStyle w:val="TDC2"/>
            <w:rPr>
              <w:rFonts w:eastAsiaTheme="minorEastAsia"/>
              <w:bCs w:val="0"/>
              <w:noProof/>
              <w:kern w:val="2"/>
              <w:sz w:val="24"/>
              <w:szCs w:val="24"/>
              <w:lang w:eastAsia="es-ES_tradnl"/>
              <w14:ligatures w14:val="standardContextual"/>
            </w:rPr>
          </w:pPr>
          <w:hyperlink w:anchor="_Toc136020122" w:history="1">
            <w:r w:rsidR="0076637E" w:rsidRPr="00FC5924">
              <w:rPr>
                <w:rStyle w:val="Hipervnculo"/>
                <w:noProof/>
              </w:rPr>
              <w:t>5.1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 xml:space="preserve">Diseño del </w:t>
            </w:r>
            <w:r w:rsidR="0076637E" w:rsidRPr="00FC5924">
              <w:rPr>
                <w:rStyle w:val="Hipervnculo"/>
                <w:i/>
                <w:iCs/>
                <w:noProof/>
              </w:rPr>
              <w:t>backend</w:t>
            </w:r>
            <w:r w:rsidR="0076637E">
              <w:rPr>
                <w:noProof/>
                <w:webHidden/>
              </w:rPr>
              <w:tab/>
            </w:r>
            <w:r w:rsidR="0076637E">
              <w:rPr>
                <w:noProof/>
                <w:webHidden/>
              </w:rPr>
              <w:fldChar w:fldCharType="begin"/>
            </w:r>
            <w:r w:rsidR="0076637E">
              <w:rPr>
                <w:noProof/>
                <w:webHidden/>
              </w:rPr>
              <w:instrText xml:space="preserve"> PAGEREF _Toc136020122 \h </w:instrText>
            </w:r>
            <w:r w:rsidR="0076637E">
              <w:rPr>
                <w:noProof/>
                <w:webHidden/>
              </w:rPr>
            </w:r>
            <w:r w:rsidR="0076637E">
              <w:rPr>
                <w:noProof/>
                <w:webHidden/>
              </w:rPr>
              <w:fldChar w:fldCharType="separate"/>
            </w:r>
            <w:r w:rsidR="0076637E">
              <w:rPr>
                <w:noProof/>
                <w:webHidden/>
              </w:rPr>
              <w:t>26</w:t>
            </w:r>
            <w:r w:rsidR="0076637E">
              <w:rPr>
                <w:noProof/>
                <w:webHidden/>
              </w:rPr>
              <w:fldChar w:fldCharType="end"/>
            </w:r>
          </w:hyperlink>
        </w:p>
        <w:p w14:paraId="2D8B7D81" w14:textId="6769BA8C"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4" w:history="1">
            <w:r w:rsidR="0076637E" w:rsidRPr="00FC5924">
              <w:rPr>
                <w:rStyle w:val="Hipervnculo"/>
                <w:noProof/>
              </w:rPr>
              <w:t>5.1.1</w:t>
            </w:r>
            <w:r w:rsidR="0076637E">
              <w:rPr>
                <w:rFonts w:eastAsiaTheme="minorEastAsia"/>
                <w:noProof/>
                <w:kern w:val="2"/>
                <w:sz w:val="24"/>
                <w:szCs w:val="24"/>
                <w:lang w:eastAsia="es-ES_tradnl"/>
                <w14:ligatures w14:val="standardContextual"/>
              </w:rPr>
              <w:tab/>
            </w:r>
            <w:r w:rsidR="0076637E" w:rsidRPr="00FC5924">
              <w:rPr>
                <w:rStyle w:val="Hipervnculo"/>
                <w:noProof/>
              </w:rPr>
              <w:t>Diseño del Servicio Web RESTful</w:t>
            </w:r>
            <w:r w:rsidR="0076637E">
              <w:rPr>
                <w:noProof/>
                <w:webHidden/>
              </w:rPr>
              <w:tab/>
            </w:r>
            <w:r w:rsidR="0076637E">
              <w:rPr>
                <w:noProof/>
                <w:webHidden/>
              </w:rPr>
              <w:fldChar w:fldCharType="begin"/>
            </w:r>
            <w:r w:rsidR="0076637E">
              <w:rPr>
                <w:noProof/>
                <w:webHidden/>
              </w:rPr>
              <w:instrText xml:space="preserve"> PAGEREF _Toc136020124 \h </w:instrText>
            </w:r>
            <w:r w:rsidR="0076637E">
              <w:rPr>
                <w:noProof/>
                <w:webHidden/>
              </w:rPr>
            </w:r>
            <w:r w:rsidR="0076637E">
              <w:rPr>
                <w:noProof/>
                <w:webHidden/>
              </w:rPr>
              <w:fldChar w:fldCharType="separate"/>
            </w:r>
            <w:r w:rsidR="0076637E">
              <w:rPr>
                <w:noProof/>
                <w:webHidden/>
              </w:rPr>
              <w:t>26</w:t>
            </w:r>
            <w:r w:rsidR="0076637E">
              <w:rPr>
                <w:noProof/>
                <w:webHidden/>
              </w:rPr>
              <w:fldChar w:fldCharType="end"/>
            </w:r>
          </w:hyperlink>
        </w:p>
        <w:p w14:paraId="5B5A90BC" w14:textId="16A8EFFD"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5" w:history="1">
            <w:r w:rsidR="0076637E" w:rsidRPr="00FC5924">
              <w:rPr>
                <w:rStyle w:val="Hipervnculo"/>
                <w:noProof/>
              </w:rPr>
              <w:t>5.1.2</w:t>
            </w:r>
            <w:r w:rsidR="0076637E">
              <w:rPr>
                <w:rFonts w:eastAsiaTheme="minorEastAsia"/>
                <w:noProof/>
                <w:kern w:val="2"/>
                <w:sz w:val="24"/>
                <w:szCs w:val="24"/>
                <w:lang w:eastAsia="es-ES_tradnl"/>
                <w14:ligatures w14:val="standardContextual"/>
              </w:rPr>
              <w:tab/>
            </w:r>
            <w:r w:rsidR="0076637E" w:rsidRPr="00FC5924">
              <w:rPr>
                <w:rStyle w:val="Hipervnculo"/>
                <w:noProof/>
              </w:rPr>
              <w:t>Diseño del algoritmo de recomendación</w:t>
            </w:r>
            <w:r w:rsidR="0076637E">
              <w:rPr>
                <w:noProof/>
                <w:webHidden/>
              </w:rPr>
              <w:tab/>
            </w:r>
            <w:r w:rsidR="0076637E">
              <w:rPr>
                <w:noProof/>
                <w:webHidden/>
              </w:rPr>
              <w:fldChar w:fldCharType="begin"/>
            </w:r>
            <w:r w:rsidR="0076637E">
              <w:rPr>
                <w:noProof/>
                <w:webHidden/>
              </w:rPr>
              <w:instrText xml:space="preserve"> PAGEREF _Toc136020125 \h </w:instrText>
            </w:r>
            <w:r w:rsidR="0076637E">
              <w:rPr>
                <w:noProof/>
                <w:webHidden/>
              </w:rPr>
            </w:r>
            <w:r w:rsidR="0076637E">
              <w:rPr>
                <w:noProof/>
                <w:webHidden/>
              </w:rPr>
              <w:fldChar w:fldCharType="separate"/>
            </w:r>
            <w:r w:rsidR="0076637E">
              <w:rPr>
                <w:noProof/>
                <w:webHidden/>
              </w:rPr>
              <w:t>41</w:t>
            </w:r>
            <w:r w:rsidR="0076637E">
              <w:rPr>
                <w:noProof/>
                <w:webHidden/>
              </w:rPr>
              <w:fldChar w:fldCharType="end"/>
            </w:r>
          </w:hyperlink>
        </w:p>
        <w:p w14:paraId="3C6F5217" w14:textId="4FB8FC5E"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6" w:history="1">
            <w:r w:rsidR="0076637E" w:rsidRPr="00FC5924">
              <w:rPr>
                <w:rStyle w:val="Hipervnculo"/>
                <w:noProof/>
              </w:rPr>
              <w:t>5.1.3</w:t>
            </w:r>
            <w:r w:rsidR="0076637E">
              <w:rPr>
                <w:rFonts w:eastAsiaTheme="minorEastAsia"/>
                <w:noProof/>
                <w:kern w:val="2"/>
                <w:sz w:val="24"/>
                <w:szCs w:val="24"/>
                <w:lang w:eastAsia="es-ES_tradnl"/>
                <w14:ligatures w14:val="standardContextual"/>
              </w:rPr>
              <w:tab/>
            </w:r>
            <w:r w:rsidR="0076637E" w:rsidRPr="00FC5924">
              <w:rPr>
                <w:rStyle w:val="Hipervnculo"/>
                <w:noProof/>
              </w:rPr>
              <w:t>Diseño de la base de datos</w:t>
            </w:r>
            <w:r w:rsidR="0076637E">
              <w:rPr>
                <w:noProof/>
                <w:webHidden/>
              </w:rPr>
              <w:tab/>
            </w:r>
            <w:r w:rsidR="0076637E">
              <w:rPr>
                <w:noProof/>
                <w:webHidden/>
              </w:rPr>
              <w:fldChar w:fldCharType="begin"/>
            </w:r>
            <w:r w:rsidR="0076637E">
              <w:rPr>
                <w:noProof/>
                <w:webHidden/>
              </w:rPr>
              <w:instrText xml:space="preserve"> PAGEREF _Toc136020126 \h </w:instrText>
            </w:r>
            <w:r w:rsidR="0076637E">
              <w:rPr>
                <w:noProof/>
                <w:webHidden/>
              </w:rPr>
            </w:r>
            <w:r w:rsidR="0076637E">
              <w:rPr>
                <w:noProof/>
                <w:webHidden/>
              </w:rPr>
              <w:fldChar w:fldCharType="separate"/>
            </w:r>
            <w:r w:rsidR="0076637E">
              <w:rPr>
                <w:noProof/>
                <w:webHidden/>
              </w:rPr>
              <w:t>42</w:t>
            </w:r>
            <w:r w:rsidR="0076637E">
              <w:rPr>
                <w:noProof/>
                <w:webHidden/>
              </w:rPr>
              <w:fldChar w:fldCharType="end"/>
            </w:r>
          </w:hyperlink>
        </w:p>
        <w:p w14:paraId="15AD1560" w14:textId="7BF9E04F" w:rsidR="0076637E" w:rsidRDefault="00000000">
          <w:pPr>
            <w:pStyle w:val="TDC2"/>
            <w:rPr>
              <w:rFonts w:eastAsiaTheme="minorEastAsia"/>
              <w:bCs w:val="0"/>
              <w:noProof/>
              <w:kern w:val="2"/>
              <w:sz w:val="24"/>
              <w:szCs w:val="24"/>
              <w:lang w:eastAsia="es-ES_tradnl"/>
              <w14:ligatures w14:val="standardContextual"/>
            </w:rPr>
          </w:pPr>
          <w:hyperlink w:anchor="_Toc136020136" w:history="1">
            <w:r w:rsidR="0076637E" w:rsidRPr="00FC5924">
              <w:rPr>
                <w:rStyle w:val="Hipervnculo"/>
                <w:noProof/>
              </w:rPr>
              <w:t>5.2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 xml:space="preserve">Diseño del </w:t>
            </w:r>
            <w:r w:rsidR="0076637E" w:rsidRPr="00FC5924">
              <w:rPr>
                <w:rStyle w:val="Hipervnculo"/>
                <w:i/>
                <w:iCs/>
                <w:noProof/>
              </w:rPr>
              <w:t>frontend</w:t>
            </w:r>
            <w:r w:rsidR="0076637E">
              <w:rPr>
                <w:noProof/>
                <w:webHidden/>
              </w:rPr>
              <w:tab/>
            </w:r>
            <w:r w:rsidR="0076637E">
              <w:rPr>
                <w:noProof/>
                <w:webHidden/>
              </w:rPr>
              <w:fldChar w:fldCharType="begin"/>
            </w:r>
            <w:r w:rsidR="0076637E">
              <w:rPr>
                <w:noProof/>
                <w:webHidden/>
              </w:rPr>
              <w:instrText xml:space="preserve"> PAGEREF _Toc136020136 \h </w:instrText>
            </w:r>
            <w:r w:rsidR="0076637E">
              <w:rPr>
                <w:noProof/>
                <w:webHidden/>
              </w:rPr>
            </w:r>
            <w:r w:rsidR="0076637E">
              <w:rPr>
                <w:noProof/>
                <w:webHidden/>
              </w:rPr>
              <w:fldChar w:fldCharType="separate"/>
            </w:r>
            <w:r w:rsidR="0076637E">
              <w:rPr>
                <w:noProof/>
                <w:webHidden/>
              </w:rPr>
              <w:t>45</w:t>
            </w:r>
            <w:r w:rsidR="0076637E">
              <w:rPr>
                <w:noProof/>
                <w:webHidden/>
              </w:rPr>
              <w:fldChar w:fldCharType="end"/>
            </w:r>
          </w:hyperlink>
        </w:p>
        <w:p w14:paraId="2C19AF43" w14:textId="2AF671D8" w:rsidR="0076637E" w:rsidRDefault="00000000">
          <w:pPr>
            <w:pStyle w:val="TDC1"/>
            <w:rPr>
              <w:rFonts w:eastAsiaTheme="minorEastAsia"/>
              <w:bCs w:val="0"/>
              <w:iCs w:val="0"/>
              <w:kern w:val="2"/>
              <w:lang w:eastAsia="es-ES_tradnl"/>
              <w14:ligatures w14:val="standardContextual"/>
            </w:rPr>
          </w:pPr>
          <w:hyperlink w:anchor="_Toc136020137" w:history="1">
            <w:r w:rsidR="0076637E" w:rsidRPr="00FC5924">
              <w:rPr>
                <w:rStyle w:val="Hipervnculo"/>
              </w:rPr>
              <w:t>Capítulo 6 Implementación</w:t>
            </w:r>
            <w:r w:rsidR="0076637E">
              <w:rPr>
                <w:webHidden/>
              </w:rPr>
              <w:tab/>
            </w:r>
            <w:r w:rsidR="0076637E">
              <w:rPr>
                <w:webHidden/>
              </w:rPr>
              <w:fldChar w:fldCharType="begin"/>
            </w:r>
            <w:r w:rsidR="0076637E">
              <w:rPr>
                <w:webHidden/>
              </w:rPr>
              <w:instrText xml:space="preserve"> PAGEREF _Toc136020137 \h </w:instrText>
            </w:r>
            <w:r w:rsidR="0076637E">
              <w:rPr>
                <w:webHidden/>
              </w:rPr>
            </w:r>
            <w:r w:rsidR="0076637E">
              <w:rPr>
                <w:webHidden/>
              </w:rPr>
              <w:fldChar w:fldCharType="separate"/>
            </w:r>
            <w:r w:rsidR="0076637E">
              <w:rPr>
                <w:webHidden/>
              </w:rPr>
              <w:t>47</w:t>
            </w:r>
            <w:r w:rsidR="0076637E">
              <w:rPr>
                <w:webHidden/>
              </w:rPr>
              <w:fldChar w:fldCharType="end"/>
            </w:r>
          </w:hyperlink>
        </w:p>
        <w:p w14:paraId="70655755" w14:textId="0F7BF02E" w:rsidR="0076637E" w:rsidRDefault="00000000">
          <w:pPr>
            <w:pStyle w:val="TDC2"/>
            <w:rPr>
              <w:rFonts w:eastAsiaTheme="minorEastAsia"/>
              <w:bCs w:val="0"/>
              <w:noProof/>
              <w:kern w:val="2"/>
              <w:sz w:val="24"/>
              <w:szCs w:val="24"/>
              <w:lang w:eastAsia="es-ES_tradnl"/>
              <w14:ligatures w14:val="standardContextual"/>
            </w:rPr>
          </w:pPr>
          <w:hyperlink w:anchor="_Toc136020138" w:history="1">
            <w:r w:rsidR="0076637E" w:rsidRPr="00FC5924">
              <w:rPr>
                <w:rStyle w:val="Hipervnculo"/>
                <w:noProof/>
              </w:rPr>
              <w:t>6.1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 xml:space="preserve">Implementación </w:t>
            </w:r>
            <w:r w:rsidR="0076637E" w:rsidRPr="00FC5924">
              <w:rPr>
                <w:rStyle w:val="Hipervnculo"/>
                <w:i/>
                <w:iCs/>
                <w:noProof/>
              </w:rPr>
              <w:t>backend</w:t>
            </w:r>
            <w:r w:rsidR="0076637E">
              <w:rPr>
                <w:noProof/>
                <w:webHidden/>
              </w:rPr>
              <w:tab/>
            </w:r>
            <w:r w:rsidR="0076637E">
              <w:rPr>
                <w:noProof/>
                <w:webHidden/>
              </w:rPr>
              <w:fldChar w:fldCharType="begin"/>
            </w:r>
            <w:r w:rsidR="0076637E">
              <w:rPr>
                <w:noProof/>
                <w:webHidden/>
              </w:rPr>
              <w:instrText xml:space="preserve"> PAGEREF _Toc136020138 \h </w:instrText>
            </w:r>
            <w:r w:rsidR="0076637E">
              <w:rPr>
                <w:noProof/>
                <w:webHidden/>
              </w:rPr>
            </w:r>
            <w:r w:rsidR="0076637E">
              <w:rPr>
                <w:noProof/>
                <w:webHidden/>
              </w:rPr>
              <w:fldChar w:fldCharType="separate"/>
            </w:r>
            <w:r w:rsidR="0076637E">
              <w:rPr>
                <w:noProof/>
                <w:webHidden/>
              </w:rPr>
              <w:t>47</w:t>
            </w:r>
            <w:r w:rsidR="0076637E">
              <w:rPr>
                <w:noProof/>
                <w:webHidden/>
              </w:rPr>
              <w:fldChar w:fldCharType="end"/>
            </w:r>
          </w:hyperlink>
        </w:p>
        <w:p w14:paraId="7AD44858" w14:textId="0408D7ED"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39" w:history="1">
            <w:r w:rsidR="0076637E" w:rsidRPr="00FC5924">
              <w:rPr>
                <w:rStyle w:val="Hipervnculo"/>
                <w:noProof/>
              </w:rPr>
              <w:t>6.1.1</w:t>
            </w:r>
            <w:r w:rsidR="0076637E">
              <w:rPr>
                <w:rFonts w:eastAsiaTheme="minorEastAsia"/>
                <w:noProof/>
                <w:kern w:val="2"/>
                <w:sz w:val="24"/>
                <w:szCs w:val="24"/>
                <w:lang w:eastAsia="es-ES_tradnl"/>
                <w14:ligatures w14:val="standardContextual"/>
              </w:rPr>
              <w:tab/>
            </w:r>
            <w:r w:rsidR="0076637E" w:rsidRPr="00FC5924">
              <w:rPr>
                <w:rStyle w:val="Hipervnculo"/>
                <w:noProof/>
              </w:rPr>
              <w:t>Implementación Servicio REST</w:t>
            </w:r>
            <w:r w:rsidR="0076637E">
              <w:rPr>
                <w:noProof/>
                <w:webHidden/>
              </w:rPr>
              <w:tab/>
            </w:r>
            <w:r w:rsidR="0076637E">
              <w:rPr>
                <w:noProof/>
                <w:webHidden/>
              </w:rPr>
              <w:fldChar w:fldCharType="begin"/>
            </w:r>
            <w:r w:rsidR="0076637E">
              <w:rPr>
                <w:noProof/>
                <w:webHidden/>
              </w:rPr>
              <w:instrText xml:space="preserve"> PAGEREF _Toc136020139 \h </w:instrText>
            </w:r>
            <w:r w:rsidR="0076637E">
              <w:rPr>
                <w:noProof/>
                <w:webHidden/>
              </w:rPr>
            </w:r>
            <w:r w:rsidR="0076637E">
              <w:rPr>
                <w:noProof/>
                <w:webHidden/>
              </w:rPr>
              <w:fldChar w:fldCharType="separate"/>
            </w:r>
            <w:r w:rsidR="0076637E">
              <w:rPr>
                <w:noProof/>
                <w:webHidden/>
              </w:rPr>
              <w:t>47</w:t>
            </w:r>
            <w:r w:rsidR="0076637E">
              <w:rPr>
                <w:noProof/>
                <w:webHidden/>
              </w:rPr>
              <w:fldChar w:fldCharType="end"/>
            </w:r>
          </w:hyperlink>
        </w:p>
        <w:p w14:paraId="3CE84A89" w14:textId="308C2F0D"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40" w:history="1">
            <w:r w:rsidR="0076637E" w:rsidRPr="00FC5924">
              <w:rPr>
                <w:rStyle w:val="Hipervnculo"/>
                <w:noProof/>
              </w:rPr>
              <w:t>6.1.2</w:t>
            </w:r>
            <w:r w:rsidR="0076637E">
              <w:rPr>
                <w:rFonts w:eastAsiaTheme="minorEastAsia"/>
                <w:noProof/>
                <w:kern w:val="2"/>
                <w:sz w:val="24"/>
                <w:szCs w:val="24"/>
                <w:lang w:eastAsia="es-ES_tradnl"/>
                <w14:ligatures w14:val="standardContextual"/>
              </w:rPr>
              <w:tab/>
            </w:r>
            <w:r w:rsidR="0076637E" w:rsidRPr="00FC5924">
              <w:rPr>
                <w:rStyle w:val="Hipervnculo"/>
                <w:noProof/>
              </w:rPr>
              <w:t>Implementación Algoritmo recomendación</w:t>
            </w:r>
            <w:r w:rsidR="0076637E">
              <w:rPr>
                <w:noProof/>
                <w:webHidden/>
              </w:rPr>
              <w:tab/>
            </w:r>
            <w:r w:rsidR="0076637E">
              <w:rPr>
                <w:noProof/>
                <w:webHidden/>
              </w:rPr>
              <w:fldChar w:fldCharType="begin"/>
            </w:r>
            <w:r w:rsidR="0076637E">
              <w:rPr>
                <w:noProof/>
                <w:webHidden/>
              </w:rPr>
              <w:instrText xml:space="preserve"> PAGEREF _Toc136020140 \h </w:instrText>
            </w:r>
            <w:r w:rsidR="0076637E">
              <w:rPr>
                <w:noProof/>
                <w:webHidden/>
              </w:rPr>
            </w:r>
            <w:r w:rsidR="0076637E">
              <w:rPr>
                <w:noProof/>
                <w:webHidden/>
              </w:rPr>
              <w:fldChar w:fldCharType="separate"/>
            </w:r>
            <w:r w:rsidR="0076637E">
              <w:rPr>
                <w:noProof/>
                <w:webHidden/>
              </w:rPr>
              <w:t>50</w:t>
            </w:r>
            <w:r w:rsidR="0076637E">
              <w:rPr>
                <w:noProof/>
                <w:webHidden/>
              </w:rPr>
              <w:fldChar w:fldCharType="end"/>
            </w:r>
          </w:hyperlink>
        </w:p>
        <w:p w14:paraId="36803945" w14:textId="312514A4" w:rsidR="0076637E" w:rsidRDefault="00000000">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41" w:history="1">
            <w:r w:rsidR="0076637E" w:rsidRPr="00FC5924">
              <w:rPr>
                <w:rStyle w:val="Hipervnculo"/>
                <w:noProof/>
              </w:rPr>
              <w:t>6.1.3</w:t>
            </w:r>
            <w:r w:rsidR="0076637E">
              <w:rPr>
                <w:rFonts w:eastAsiaTheme="minorEastAsia"/>
                <w:noProof/>
                <w:kern w:val="2"/>
                <w:sz w:val="24"/>
                <w:szCs w:val="24"/>
                <w:lang w:eastAsia="es-ES_tradnl"/>
                <w14:ligatures w14:val="standardContextual"/>
              </w:rPr>
              <w:tab/>
            </w:r>
            <w:r w:rsidR="0076637E" w:rsidRPr="00FC5924">
              <w:rPr>
                <w:rStyle w:val="Hipervnculo"/>
                <w:noProof/>
              </w:rPr>
              <w:t>Implementación Base de datos</w:t>
            </w:r>
            <w:r w:rsidR="0076637E">
              <w:rPr>
                <w:noProof/>
                <w:webHidden/>
              </w:rPr>
              <w:tab/>
            </w:r>
            <w:r w:rsidR="0076637E">
              <w:rPr>
                <w:noProof/>
                <w:webHidden/>
              </w:rPr>
              <w:fldChar w:fldCharType="begin"/>
            </w:r>
            <w:r w:rsidR="0076637E">
              <w:rPr>
                <w:noProof/>
                <w:webHidden/>
              </w:rPr>
              <w:instrText xml:space="preserve"> PAGEREF _Toc136020141 \h </w:instrText>
            </w:r>
            <w:r w:rsidR="0076637E">
              <w:rPr>
                <w:noProof/>
                <w:webHidden/>
              </w:rPr>
            </w:r>
            <w:r w:rsidR="0076637E">
              <w:rPr>
                <w:noProof/>
                <w:webHidden/>
              </w:rPr>
              <w:fldChar w:fldCharType="separate"/>
            </w:r>
            <w:r w:rsidR="0076637E">
              <w:rPr>
                <w:noProof/>
                <w:webHidden/>
              </w:rPr>
              <w:t>54</w:t>
            </w:r>
            <w:r w:rsidR="0076637E">
              <w:rPr>
                <w:noProof/>
                <w:webHidden/>
              </w:rPr>
              <w:fldChar w:fldCharType="end"/>
            </w:r>
          </w:hyperlink>
        </w:p>
        <w:p w14:paraId="7021DB30" w14:textId="616D2A5A" w:rsidR="0076637E" w:rsidRDefault="00000000">
          <w:pPr>
            <w:pStyle w:val="TDC2"/>
            <w:rPr>
              <w:rFonts w:eastAsiaTheme="minorEastAsia"/>
              <w:bCs w:val="0"/>
              <w:noProof/>
              <w:kern w:val="2"/>
              <w:sz w:val="24"/>
              <w:szCs w:val="24"/>
              <w:lang w:eastAsia="es-ES_tradnl"/>
              <w14:ligatures w14:val="standardContextual"/>
            </w:rPr>
          </w:pPr>
          <w:hyperlink w:anchor="_Toc136020142" w:history="1">
            <w:r w:rsidR="0076637E" w:rsidRPr="00FC5924">
              <w:rPr>
                <w:rStyle w:val="Hipervnculo"/>
                <w:noProof/>
              </w:rPr>
              <w:t>6.2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Implementación Frontend</w:t>
            </w:r>
            <w:r w:rsidR="0076637E">
              <w:rPr>
                <w:noProof/>
                <w:webHidden/>
              </w:rPr>
              <w:tab/>
            </w:r>
            <w:r w:rsidR="0076637E">
              <w:rPr>
                <w:noProof/>
                <w:webHidden/>
              </w:rPr>
              <w:fldChar w:fldCharType="begin"/>
            </w:r>
            <w:r w:rsidR="0076637E">
              <w:rPr>
                <w:noProof/>
                <w:webHidden/>
              </w:rPr>
              <w:instrText xml:space="preserve"> PAGEREF _Toc136020142 \h </w:instrText>
            </w:r>
            <w:r w:rsidR="0076637E">
              <w:rPr>
                <w:noProof/>
                <w:webHidden/>
              </w:rPr>
            </w:r>
            <w:r w:rsidR="0076637E">
              <w:rPr>
                <w:noProof/>
                <w:webHidden/>
              </w:rPr>
              <w:fldChar w:fldCharType="separate"/>
            </w:r>
            <w:r w:rsidR="0076637E">
              <w:rPr>
                <w:noProof/>
                <w:webHidden/>
              </w:rPr>
              <w:t>55</w:t>
            </w:r>
            <w:r w:rsidR="0076637E">
              <w:rPr>
                <w:noProof/>
                <w:webHidden/>
              </w:rPr>
              <w:fldChar w:fldCharType="end"/>
            </w:r>
          </w:hyperlink>
        </w:p>
        <w:p w14:paraId="5DE2B972" w14:textId="31FCB7BE" w:rsidR="0076637E" w:rsidRDefault="00000000">
          <w:pPr>
            <w:pStyle w:val="TDC1"/>
            <w:rPr>
              <w:rFonts w:eastAsiaTheme="minorEastAsia"/>
              <w:bCs w:val="0"/>
              <w:iCs w:val="0"/>
              <w:kern w:val="2"/>
              <w:lang w:eastAsia="es-ES_tradnl"/>
              <w14:ligatures w14:val="standardContextual"/>
            </w:rPr>
          </w:pPr>
          <w:hyperlink w:anchor="_Toc136020155" w:history="1">
            <w:r w:rsidR="0076637E" w:rsidRPr="00FC5924">
              <w:rPr>
                <w:rStyle w:val="Hipervnculo"/>
              </w:rPr>
              <w:t>Capítulo 7 Despliegue y pruebas</w:t>
            </w:r>
            <w:r w:rsidR="0076637E">
              <w:rPr>
                <w:webHidden/>
              </w:rPr>
              <w:tab/>
            </w:r>
            <w:r w:rsidR="0076637E">
              <w:rPr>
                <w:webHidden/>
              </w:rPr>
              <w:fldChar w:fldCharType="begin"/>
            </w:r>
            <w:r w:rsidR="0076637E">
              <w:rPr>
                <w:webHidden/>
              </w:rPr>
              <w:instrText xml:space="preserve"> PAGEREF _Toc136020155 \h </w:instrText>
            </w:r>
            <w:r w:rsidR="0076637E">
              <w:rPr>
                <w:webHidden/>
              </w:rPr>
            </w:r>
            <w:r w:rsidR="0076637E">
              <w:rPr>
                <w:webHidden/>
              </w:rPr>
              <w:fldChar w:fldCharType="separate"/>
            </w:r>
            <w:r w:rsidR="0076637E">
              <w:rPr>
                <w:webHidden/>
              </w:rPr>
              <w:t>56</w:t>
            </w:r>
            <w:r w:rsidR="0076637E">
              <w:rPr>
                <w:webHidden/>
              </w:rPr>
              <w:fldChar w:fldCharType="end"/>
            </w:r>
          </w:hyperlink>
        </w:p>
        <w:p w14:paraId="5DF131BD" w14:textId="30EFBED4" w:rsidR="0076637E" w:rsidRDefault="00000000">
          <w:pPr>
            <w:pStyle w:val="TDC2"/>
            <w:rPr>
              <w:rFonts w:eastAsiaTheme="minorEastAsia"/>
              <w:bCs w:val="0"/>
              <w:noProof/>
              <w:kern w:val="2"/>
              <w:sz w:val="24"/>
              <w:szCs w:val="24"/>
              <w:lang w:eastAsia="es-ES_tradnl"/>
              <w14:ligatures w14:val="standardContextual"/>
            </w:rPr>
          </w:pPr>
          <w:hyperlink w:anchor="_Toc136020156" w:history="1">
            <w:r w:rsidR="0076637E" w:rsidRPr="00FC5924">
              <w:rPr>
                <w:rStyle w:val="Hipervnculo"/>
                <w:noProof/>
              </w:rPr>
              <w:t>7.1</w:t>
            </w:r>
            <w:r w:rsidR="0076637E">
              <w:rPr>
                <w:rFonts w:eastAsiaTheme="minorEastAsia"/>
                <w:bCs w:val="0"/>
                <w:noProof/>
                <w:kern w:val="2"/>
                <w:sz w:val="24"/>
                <w:szCs w:val="24"/>
                <w:lang w:eastAsia="es-ES_tradnl"/>
                <w14:ligatures w14:val="standardContextual"/>
              </w:rPr>
              <w:tab/>
            </w:r>
            <w:r w:rsidR="0076637E" w:rsidRPr="00FC5924">
              <w:rPr>
                <w:rStyle w:val="Hipervnculo"/>
                <w:noProof/>
              </w:rPr>
              <w:t>Despliegue</w:t>
            </w:r>
            <w:r w:rsidR="0076637E">
              <w:rPr>
                <w:noProof/>
                <w:webHidden/>
              </w:rPr>
              <w:tab/>
            </w:r>
            <w:r w:rsidR="0076637E">
              <w:rPr>
                <w:noProof/>
                <w:webHidden/>
              </w:rPr>
              <w:fldChar w:fldCharType="begin"/>
            </w:r>
            <w:r w:rsidR="0076637E">
              <w:rPr>
                <w:noProof/>
                <w:webHidden/>
              </w:rPr>
              <w:instrText xml:space="preserve"> PAGEREF _Toc136020156 \h </w:instrText>
            </w:r>
            <w:r w:rsidR="0076637E">
              <w:rPr>
                <w:noProof/>
                <w:webHidden/>
              </w:rPr>
            </w:r>
            <w:r w:rsidR="0076637E">
              <w:rPr>
                <w:noProof/>
                <w:webHidden/>
              </w:rPr>
              <w:fldChar w:fldCharType="separate"/>
            </w:r>
            <w:r w:rsidR="0076637E">
              <w:rPr>
                <w:noProof/>
                <w:webHidden/>
              </w:rPr>
              <w:t>56</w:t>
            </w:r>
            <w:r w:rsidR="0076637E">
              <w:rPr>
                <w:noProof/>
                <w:webHidden/>
              </w:rPr>
              <w:fldChar w:fldCharType="end"/>
            </w:r>
          </w:hyperlink>
        </w:p>
        <w:p w14:paraId="090E0C03" w14:textId="2D97C0D8" w:rsidR="0076637E" w:rsidRDefault="00000000">
          <w:pPr>
            <w:pStyle w:val="TDC2"/>
            <w:rPr>
              <w:rFonts w:eastAsiaTheme="minorEastAsia"/>
              <w:bCs w:val="0"/>
              <w:noProof/>
              <w:kern w:val="2"/>
              <w:sz w:val="24"/>
              <w:szCs w:val="24"/>
              <w:lang w:eastAsia="es-ES_tradnl"/>
              <w14:ligatures w14:val="standardContextual"/>
            </w:rPr>
          </w:pPr>
          <w:hyperlink w:anchor="_Toc136020157" w:history="1">
            <w:r w:rsidR="0076637E" w:rsidRPr="00FC5924">
              <w:rPr>
                <w:rStyle w:val="Hipervnculo"/>
                <w:noProof/>
              </w:rPr>
              <w:t>7.2</w:t>
            </w:r>
            <w:r w:rsidR="0076637E">
              <w:rPr>
                <w:rFonts w:eastAsiaTheme="minorEastAsia"/>
                <w:bCs w:val="0"/>
                <w:noProof/>
                <w:kern w:val="2"/>
                <w:sz w:val="24"/>
                <w:szCs w:val="24"/>
                <w:lang w:eastAsia="es-ES_tradnl"/>
                <w14:ligatures w14:val="standardContextual"/>
              </w:rPr>
              <w:tab/>
            </w:r>
            <w:r w:rsidR="0076637E" w:rsidRPr="00FC5924">
              <w:rPr>
                <w:rStyle w:val="Hipervnculo"/>
                <w:noProof/>
              </w:rPr>
              <w:t>Pruebas</w:t>
            </w:r>
            <w:r w:rsidR="0076637E">
              <w:rPr>
                <w:noProof/>
                <w:webHidden/>
              </w:rPr>
              <w:tab/>
            </w:r>
            <w:r w:rsidR="0076637E">
              <w:rPr>
                <w:noProof/>
                <w:webHidden/>
              </w:rPr>
              <w:fldChar w:fldCharType="begin"/>
            </w:r>
            <w:r w:rsidR="0076637E">
              <w:rPr>
                <w:noProof/>
                <w:webHidden/>
              </w:rPr>
              <w:instrText xml:space="preserve"> PAGEREF _Toc136020157 \h </w:instrText>
            </w:r>
            <w:r w:rsidR="0076637E">
              <w:rPr>
                <w:noProof/>
                <w:webHidden/>
              </w:rPr>
            </w:r>
            <w:r w:rsidR="0076637E">
              <w:rPr>
                <w:noProof/>
                <w:webHidden/>
              </w:rPr>
              <w:fldChar w:fldCharType="separate"/>
            </w:r>
            <w:r w:rsidR="0076637E">
              <w:rPr>
                <w:noProof/>
                <w:webHidden/>
              </w:rPr>
              <w:t>57</w:t>
            </w:r>
            <w:r w:rsidR="0076637E">
              <w:rPr>
                <w:noProof/>
                <w:webHidden/>
              </w:rPr>
              <w:fldChar w:fldCharType="end"/>
            </w:r>
          </w:hyperlink>
        </w:p>
        <w:p w14:paraId="7AEF753A" w14:textId="3D547A02" w:rsidR="0076637E" w:rsidRDefault="00000000">
          <w:pPr>
            <w:pStyle w:val="TDC1"/>
            <w:rPr>
              <w:rFonts w:eastAsiaTheme="minorEastAsia"/>
              <w:bCs w:val="0"/>
              <w:iCs w:val="0"/>
              <w:kern w:val="2"/>
              <w:lang w:eastAsia="es-ES_tradnl"/>
              <w14:ligatures w14:val="standardContextual"/>
            </w:rPr>
          </w:pPr>
          <w:hyperlink w:anchor="_Toc136020158" w:history="1">
            <w:r w:rsidR="0076637E" w:rsidRPr="00FC5924">
              <w:rPr>
                <w:rStyle w:val="Hipervnculo"/>
              </w:rPr>
              <w:t>Capítulo 8 Conclusiones y líneas futuras</w:t>
            </w:r>
            <w:r w:rsidR="0076637E">
              <w:rPr>
                <w:webHidden/>
              </w:rPr>
              <w:tab/>
            </w:r>
            <w:r w:rsidR="0076637E">
              <w:rPr>
                <w:webHidden/>
              </w:rPr>
              <w:fldChar w:fldCharType="begin"/>
            </w:r>
            <w:r w:rsidR="0076637E">
              <w:rPr>
                <w:webHidden/>
              </w:rPr>
              <w:instrText xml:space="preserve"> PAGEREF _Toc136020158 \h </w:instrText>
            </w:r>
            <w:r w:rsidR="0076637E">
              <w:rPr>
                <w:webHidden/>
              </w:rPr>
            </w:r>
            <w:r w:rsidR="0076637E">
              <w:rPr>
                <w:webHidden/>
              </w:rPr>
              <w:fldChar w:fldCharType="separate"/>
            </w:r>
            <w:r w:rsidR="0076637E">
              <w:rPr>
                <w:webHidden/>
              </w:rPr>
              <w:t>61</w:t>
            </w:r>
            <w:r w:rsidR="0076637E">
              <w:rPr>
                <w:webHidden/>
              </w:rPr>
              <w:fldChar w:fldCharType="end"/>
            </w:r>
          </w:hyperlink>
        </w:p>
        <w:p w14:paraId="4F711D5E" w14:textId="148F235D" w:rsidR="0076637E" w:rsidRDefault="00000000">
          <w:pPr>
            <w:pStyle w:val="TDC1"/>
            <w:rPr>
              <w:rFonts w:eastAsiaTheme="minorEastAsia"/>
              <w:bCs w:val="0"/>
              <w:iCs w:val="0"/>
              <w:kern w:val="2"/>
              <w:lang w:eastAsia="es-ES_tradnl"/>
              <w14:ligatures w14:val="standardContextual"/>
            </w:rPr>
          </w:pPr>
          <w:hyperlink w:anchor="_Toc136020159" w:history="1">
            <w:r w:rsidR="0076637E" w:rsidRPr="00FC5924">
              <w:rPr>
                <w:rStyle w:val="Hipervnculo"/>
              </w:rPr>
              <w:t>Bibliografía</w:t>
            </w:r>
            <w:r w:rsidR="0076637E">
              <w:rPr>
                <w:webHidden/>
              </w:rPr>
              <w:tab/>
            </w:r>
            <w:r w:rsidR="0076637E">
              <w:rPr>
                <w:webHidden/>
              </w:rPr>
              <w:fldChar w:fldCharType="begin"/>
            </w:r>
            <w:r w:rsidR="0076637E">
              <w:rPr>
                <w:webHidden/>
              </w:rPr>
              <w:instrText xml:space="preserve"> PAGEREF _Toc136020159 \h </w:instrText>
            </w:r>
            <w:r w:rsidR="0076637E">
              <w:rPr>
                <w:webHidden/>
              </w:rPr>
            </w:r>
            <w:r w:rsidR="0076637E">
              <w:rPr>
                <w:webHidden/>
              </w:rPr>
              <w:fldChar w:fldCharType="separate"/>
            </w:r>
            <w:r w:rsidR="0076637E">
              <w:rPr>
                <w:webHidden/>
              </w:rPr>
              <w:t>63</w:t>
            </w:r>
            <w:r w:rsidR="0076637E">
              <w:rPr>
                <w:webHidden/>
              </w:rPr>
              <w:fldChar w:fldCharType="end"/>
            </w:r>
          </w:hyperlink>
        </w:p>
        <w:p w14:paraId="41807D2F" w14:textId="2E566A98" w:rsidR="0076637E" w:rsidRDefault="00000000">
          <w:pPr>
            <w:pStyle w:val="TDC1"/>
            <w:rPr>
              <w:rFonts w:eastAsiaTheme="minorEastAsia"/>
              <w:bCs w:val="0"/>
              <w:iCs w:val="0"/>
              <w:kern w:val="2"/>
              <w:lang w:eastAsia="es-ES_tradnl"/>
              <w14:ligatures w14:val="standardContextual"/>
            </w:rPr>
          </w:pPr>
          <w:hyperlink w:anchor="_Toc136020160" w:history="1">
            <w:r w:rsidR="0076637E" w:rsidRPr="00FC5924">
              <w:rPr>
                <w:rStyle w:val="Hipervnculo"/>
              </w:rPr>
              <w:t>Anexo A</w:t>
            </w:r>
            <w:r w:rsidR="0076637E">
              <w:rPr>
                <w:webHidden/>
              </w:rPr>
              <w:tab/>
            </w:r>
            <w:r w:rsidR="0076637E">
              <w:rPr>
                <w:webHidden/>
              </w:rPr>
              <w:fldChar w:fldCharType="begin"/>
            </w:r>
            <w:r w:rsidR="0076637E">
              <w:rPr>
                <w:webHidden/>
              </w:rPr>
              <w:instrText xml:space="preserve"> PAGEREF _Toc136020160 \h </w:instrText>
            </w:r>
            <w:r w:rsidR="0076637E">
              <w:rPr>
                <w:webHidden/>
              </w:rPr>
            </w:r>
            <w:r w:rsidR="0076637E">
              <w:rPr>
                <w:webHidden/>
              </w:rPr>
              <w:fldChar w:fldCharType="separate"/>
            </w:r>
            <w:r w:rsidR="0076637E">
              <w:rPr>
                <w:webHidden/>
              </w:rPr>
              <w:t>66</w:t>
            </w:r>
            <w:r w:rsidR="0076637E">
              <w:rPr>
                <w:webHidden/>
              </w:rPr>
              <w:fldChar w:fldCharType="end"/>
            </w:r>
          </w:hyperlink>
        </w:p>
        <w:p w14:paraId="794F4C56" w14:textId="6799EA26" w:rsidR="0076637E" w:rsidRDefault="00000000">
          <w:pPr>
            <w:pStyle w:val="TDC1"/>
            <w:rPr>
              <w:rFonts w:eastAsiaTheme="minorEastAsia"/>
              <w:bCs w:val="0"/>
              <w:iCs w:val="0"/>
              <w:kern w:val="2"/>
              <w:lang w:eastAsia="es-ES_tradnl"/>
              <w14:ligatures w14:val="standardContextual"/>
            </w:rPr>
          </w:pPr>
          <w:hyperlink w:anchor="_Toc136020161" w:history="1">
            <w:r w:rsidR="0076637E" w:rsidRPr="00FC5924">
              <w:rPr>
                <w:rStyle w:val="Hipervnculo"/>
              </w:rPr>
              <w:t xml:space="preserve">Diseño de las pantallas del </w:t>
            </w:r>
            <w:r w:rsidR="0076637E" w:rsidRPr="00FC5924">
              <w:rPr>
                <w:rStyle w:val="Hipervnculo"/>
                <w:i/>
              </w:rPr>
              <w:t>frontend</w:t>
            </w:r>
            <w:r w:rsidR="0076637E">
              <w:rPr>
                <w:webHidden/>
              </w:rPr>
              <w:tab/>
            </w:r>
            <w:r w:rsidR="0076637E">
              <w:rPr>
                <w:webHidden/>
              </w:rPr>
              <w:fldChar w:fldCharType="begin"/>
            </w:r>
            <w:r w:rsidR="0076637E">
              <w:rPr>
                <w:webHidden/>
              </w:rPr>
              <w:instrText xml:space="preserve"> PAGEREF _Toc136020161 \h </w:instrText>
            </w:r>
            <w:r w:rsidR="0076637E">
              <w:rPr>
                <w:webHidden/>
              </w:rPr>
            </w:r>
            <w:r w:rsidR="0076637E">
              <w:rPr>
                <w:webHidden/>
              </w:rPr>
              <w:fldChar w:fldCharType="separate"/>
            </w:r>
            <w:r w:rsidR="0076637E">
              <w:rPr>
                <w:webHidden/>
              </w:rPr>
              <w:t>66</w:t>
            </w:r>
            <w:r w:rsidR="0076637E">
              <w:rPr>
                <w:webHidden/>
              </w:rPr>
              <w:fldChar w:fldCharType="end"/>
            </w:r>
          </w:hyperlink>
        </w:p>
        <w:p w14:paraId="72307E65" w14:textId="309910E3" w:rsidR="0076637E" w:rsidRDefault="00000000">
          <w:pPr>
            <w:pStyle w:val="TDC1"/>
            <w:rPr>
              <w:rFonts w:eastAsiaTheme="minorEastAsia"/>
              <w:bCs w:val="0"/>
              <w:iCs w:val="0"/>
              <w:kern w:val="2"/>
              <w:lang w:eastAsia="es-ES_tradnl"/>
              <w14:ligatures w14:val="standardContextual"/>
            </w:rPr>
          </w:pPr>
          <w:hyperlink w:anchor="_Toc136020162" w:history="1">
            <w:r w:rsidR="0076637E" w:rsidRPr="00FC5924">
              <w:rPr>
                <w:rStyle w:val="Hipervnculo"/>
              </w:rPr>
              <w:t>Anexo B</w:t>
            </w:r>
            <w:r w:rsidR="0076637E">
              <w:rPr>
                <w:webHidden/>
              </w:rPr>
              <w:tab/>
            </w:r>
            <w:r w:rsidR="0076637E">
              <w:rPr>
                <w:webHidden/>
              </w:rPr>
              <w:fldChar w:fldCharType="begin"/>
            </w:r>
            <w:r w:rsidR="0076637E">
              <w:rPr>
                <w:webHidden/>
              </w:rPr>
              <w:instrText xml:space="preserve"> PAGEREF _Toc136020162 \h </w:instrText>
            </w:r>
            <w:r w:rsidR="0076637E">
              <w:rPr>
                <w:webHidden/>
              </w:rPr>
            </w:r>
            <w:r w:rsidR="0076637E">
              <w:rPr>
                <w:webHidden/>
              </w:rPr>
              <w:fldChar w:fldCharType="separate"/>
            </w:r>
            <w:r w:rsidR="0076637E">
              <w:rPr>
                <w:webHidden/>
              </w:rPr>
              <w:t>74</w:t>
            </w:r>
            <w:r w:rsidR="0076637E">
              <w:rPr>
                <w:webHidden/>
              </w:rPr>
              <w:fldChar w:fldCharType="end"/>
            </w:r>
          </w:hyperlink>
        </w:p>
        <w:p w14:paraId="496DCBF9" w14:textId="5013BF54" w:rsidR="0076637E" w:rsidRDefault="00000000">
          <w:pPr>
            <w:pStyle w:val="TDC1"/>
            <w:rPr>
              <w:rFonts w:eastAsiaTheme="minorEastAsia"/>
              <w:bCs w:val="0"/>
              <w:iCs w:val="0"/>
              <w:kern w:val="2"/>
              <w:lang w:eastAsia="es-ES_tradnl"/>
              <w14:ligatures w14:val="standardContextual"/>
            </w:rPr>
          </w:pPr>
          <w:hyperlink w:anchor="_Toc136020163" w:history="1">
            <w:r w:rsidR="0076637E" w:rsidRPr="00FC5924">
              <w:rPr>
                <w:rStyle w:val="Hipervnculo"/>
              </w:rPr>
              <w:t>JSON del banco de pruebas</w:t>
            </w:r>
            <w:r w:rsidR="0076637E">
              <w:rPr>
                <w:webHidden/>
              </w:rPr>
              <w:tab/>
            </w:r>
            <w:r w:rsidR="0076637E">
              <w:rPr>
                <w:webHidden/>
              </w:rPr>
              <w:fldChar w:fldCharType="begin"/>
            </w:r>
            <w:r w:rsidR="0076637E">
              <w:rPr>
                <w:webHidden/>
              </w:rPr>
              <w:instrText xml:space="preserve"> PAGEREF _Toc136020163 \h </w:instrText>
            </w:r>
            <w:r w:rsidR="0076637E">
              <w:rPr>
                <w:webHidden/>
              </w:rPr>
            </w:r>
            <w:r w:rsidR="0076637E">
              <w:rPr>
                <w:webHidden/>
              </w:rPr>
              <w:fldChar w:fldCharType="separate"/>
            </w:r>
            <w:r w:rsidR="0076637E">
              <w:rPr>
                <w:webHidden/>
              </w:rPr>
              <w:t>74</w:t>
            </w:r>
            <w:r w:rsidR="0076637E">
              <w:rPr>
                <w:webHidden/>
              </w:rPr>
              <w:fldChar w:fldCharType="end"/>
            </w:r>
          </w:hyperlink>
        </w:p>
        <w:p w14:paraId="1436DCDC" w14:textId="6878E75D" w:rsidR="0076637E" w:rsidRDefault="00000000">
          <w:pPr>
            <w:pStyle w:val="TDC2"/>
            <w:rPr>
              <w:rFonts w:eastAsiaTheme="minorEastAsia"/>
              <w:bCs w:val="0"/>
              <w:noProof/>
              <w:kern w:val="2"/>
              <w:sz w:val="24"/>
              <w:szCs w:val="24"/>
              <w:lang w:eastAsia="es-ES_tradnl"/>
              <w14:ligatures w14:val="standardContextual"/>
            </w:rPr>
          </w:pPr>
          <w:hyperlink w:anchor="_Toc136020164" w:history="1">
            <w:r w:rsidR="0076637E" w:rsidRPr="00FC5924">
              <w:rPr>
                <w:rStyle w:val="Hipervnculo"/>
                <w:noProof/>
              </w:rPr>
              <w:t>Colección Alumnos:</w:t>
            </w:r>
            <w:r w:rsidR="0076637E">
              <w:rPr>
                <w:noProof/>
                <w:webHidden/>
              </w:rPr>
              <w:tab/>
            </w:r>
            <w:r w:rsidR="0076637E">
              <w:rPr>
                <w:noProof/>
                <w:webHidden/>
              </w:rPr>
              <w:fldChar w:fldCharType="begin"/>
            </w:r>
            <w:r w:rsidR="0076637E">
              <w:rPr>
                <w:noProof/>
                <w:webHidden/>
              </w:rPr>
              <w:instrText xml:space="preserve"> PAGEREF _Toc136020164 \h </w:instrText>
            </w:r>
            <w:r w:rsidR="0076637E">
              <w:rPr>
                <w:noProof/>
                <w:webHidden/>
              </w:rPr>
            </w:r>
            <w:r w:rsidR="0076637E">
              <w:rPr>
                <w:noProof/>
                <w:webHidden/>
              </w:rPr>
              <w:fldChar w:fldCharType="separate"/>
            </w:r>
            <w:r w:rsidR="0076637E">
              <w:rPr>
                <w:noProof/>
                <w:webHidden/>
              </w:rPr>
              <w:t>74</w:t>
            </w:r>
            <w:r w:rsidR="0076637E">
              <w:rPr>
                <w:noProof/>
                <w:webHidden/>
              </w:rPr>
              <w:fldChar w:fldCharType="end"/>
            </w:r>
          </w:hyperlink>
        </w:p>
        <w:p w14:paraId="17C3AFC1" w14:textId="230B0EB4" w:rsidR="0076637E" w:rsidRDefault="00000000">
          <w:pPr>
            <w:pStyle w:val="TDC2"/>
            <w:rPr>
              <w:rFonts w:eastAsiaTheme="minorEastAsia"/>
              <w:bCs w:val="0"/>
              <w:noProof/>
              <w:kern w:val="2"/>
              <w:sz w:val="24"/>
              <w:szCs w:val="24"/>
              <w:lang w:eastAsia="es-ES_tradnl"/>
              <w14:ligatures w14:val="standardContextual"/>
            </w:rPr>
          </w:pPr>
          <w:hyperlink w:anchor="_Toc136020165" w:history="1">
            <w:r w:rsidR="0076637E" w:rsidRPr="00FC5924">
              <w:rPr>
                <w:rStyle w:val="Hipervnculo"/>
                <w:noProof/>
              </w:rPr>
              <w:t>Colección Empresas</w:t>
            </w:r>
            <w:r w:rsidR="0076637E">
              <w:rPr>
                <w:noProof/>
                <w:webHidden/>
              </w:rPr>
              <w:tab/>
            </w:r>
            <w:r w:rsidR="0076637E">
              <w:rPr>
                <w:noProof/>
                <w:webHidden/>
              </w:rPr>
              <w:fldChar w:fldCharType="begin"/>
            </w:r>
            <w:r w:rsidR="0076637E">
              <w:rPr>
                <w:noProof/>
                <w:webHidden/>
              </w:rPr>
              <w:instrText xml:space="preserve"> PAGEREF _Toc136020165 \h </w:instrText>
            </w:r>
            <w:r w:rsidR="0076637E">
              <w:rPr>
                <w:noProof/>
                <w:webHidden/>
              </w:rPr>
            </w:r>
            <w:r w:rsidR="0076637E">
              <w:rPr>
                <w:noProof/>
                <w:webHidden/>
              </w:rPr>
              <w:fldChar w:fldCharType="separate"/>
            </w:r>
            <w:r w:rsidR="0076637E">
              <w:rPr>
                <w:noProof/>
                <w:webHidden/>
              </w:rPr>
              <w:t>76</w:t>
            </w:r>
            <w:r w:rsidR="0076637E">
              <w:rPr>
                <w:noProof/>
                <w:webHidden/>
              </w:rPr>
              <w:fldChar w:fldCharType="end"/>
            </w:r>
          </w:hyperlink>
        </w:p>
        <w:p w14:paraId="493A2BB2" w14:textId="4F184D67" w:rsidR="0076637E" w:rsidRDefault="00000000">
          <w:pPr>
            <w:pStyle w:val="TDC2"/>
            <w:rPr>
              <w:rFonts w:eastAsiaTheme="minorEastAsia"/>
              <w:bCs w:val="0"/>
              <w:noProof/>
              <w:kern w:val="2"/>
              <w:sz w:val="24"/>
              <w:szCs w:val="24"/>
              <w:lang w:eastAsia="es-ES_tradnl"/>
              <w14:ligatures w14:val="standardContextual"/>
            </w:rPr>
          </w:pPr>
          <w:hyperlink w:anchor="_Toc136020166" w:history="1">
            <w:r w:rsidR="0076637E" w:rsidRPr="00FC5924">
              <w:rPr>
                <w:rStyle w:val="Hipervnculo"/>
                <w:noProof/>
              </w:rPr>
              <w:t>Colección CV</w:t>
            </w:r>
            <w:r w:rsidR="0076637E">
              <w:rPr>
                <w:noProof/>
                <w:webHidden/>
              </w:rPr>
              <w:tab/>
            </w:r>
            <w:r w:rsidR="0076637E">
              <w:rPr>
                <w:noProof/>
                <w:webHidden/>
              </w:rPr>
              <w:fldChar w:fldCharType="begin"/>
            </w:r>
            <w:r w:rsidR="0076637E">
              <w:rPr>
                <w:noProof/>
                <w:webHidden/>
              </w:rPr>
              <w:instrText xml:space="preserve"> PAGEREF _Toc136020166 \h </w:instrText>
            </w:r>
            <w:r w:rsidR="0076637E">
              <w:rPr>
                <w:noProof/>
                <w:webHidden/>
              </w:rPr>
            </w:r>
            <w:r w:rsidR="0076637E">
              <w:rPr>
                <w:noProof/>
                <w:webHidden/>
              </w:rPr>
              <w:fldChar w:fldCharType="separate"/>
            </w:r>
            <w:r w:rsidR="0076637E">
              <w:rPr>
                <w:noProof/>
                <w:webHidden/>
              </w:rPr>
              <w:t>79</w:t>
            </w:r>
            <w:r w:rsidR="0076637E">
              <w:rPr>
                <w:noProof/>
                <w:webHidden/>
              </w:rPr>
              <w:fldChar w:fldCharType="end"/>
            </w:r>
          </w:hyperlink>
        </w:p>
        <w:p w14:paraId="0978DDD6" w14:textId="57AB286D" w:rsidR="00941A4D" w:rsidRPr="00801D52" w:rsidRDefault="00801D52" w:rsidP="00801D52">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7777777" w:rsidR="0076637E" w:rsidRDefault="0076637E" w:rsidP="0076637E">
      <w:commentRangeStart w:id="36"/>
      <w:commentRangeStart w:id="37"/>
      <w:del w:id="38" w:author="Microsoft Office User" w:date="2023-05-21T11:09:00Z">
        <w:r w:rsidDel="00042BF6">
          <w:delText>Ilustración 1</w:delText>
        </w:r>
        <w:commentRangeEnd w:id="36"/>
        <w:r w:rsidDel="00042BF6">
          <w:rPr>
            <w:rStyle w:val="Refdecomentario"/>
          </w:rPr>
          <w:commentReference w:id="36"/>
        </w:r>
        <w:commentRangeEnd w:id="37"/>
        <w:r w:rsidDel="00042BF6">
          <w:rPr>
            <w:rStyle w:val="Refdecomentario"/>
          </w:rPr>
          <w:commentReference w:id="37"/>
        </w:r>
      </w:del>
    </w:p>
    <w:p w14:paraId="6BED6E58"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012045" w:history="1">
        <w:r w:rsidRPr="00947D22">
          <w:rPr>
            <w:rStyle w:val="Hipervnculo"/>
            <w:noProof/>
          </w:rPr>
          <w:t>Ilustración 1: Nivel 0 del Modelo Madurez Richardson</w:t>
        </w:r>
        <w:r>
          <w:rPr>
            <w:noProof/>
            <w:webHidden/>
          </w:rPr>
          <w:tab/>
        </w:r>
        <w:r>
          <w:rPr>
            <w:noProof/>
            <w:webHidden/>
          </w:rPr>
          <w:fldChar w:fldCharType="begin"/>
        </w:r>
        <w:r>
          <w:rPr>
            <w:noProof/>
            <w:webHidden/>
          </w:rPr>
          <w:instrText xml:space="preserve"> PAGEREF _Toc136012045 \h </w:instrText>
        </w:r>
        <w:r>
          <w:rPr>
            <w:noProof/>
            <w:webHidden/>
          </w:rPr>
        </w:r>
        <w:r>
          <w:rPr>
            <w:noProof/>
            <w:webHidden/>
          </w:rPr>
          <w:fldChar w:fldCharType="separate"/>
        </w:r>
        <w:r>
          <w:rPr>
            <w:noProof/>
            <w:webHidden/>
          </w:rPr>
          <w:t>7</w:t>
        </w:r>
        <w:r>
          <w:rPr>
            <w:noProof/>
            <w:webHidden/>
          </w:rPr>
          <w:fldChar w:fldCharType="end"/>
        </w:r>
      </w:hyperlink>
    </w:p>
    <w:p w14:paraId="0EAF09ED"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6" w:history="1">
        <w:r w:rsidR="0076637E" w:rsidRPr="00947D22">
          <w:rPr>
            <w:rStyle w:val="Hipervnculo"/>
            <w:noProof/>
          </w:rPr>
          <w:t>Ilustración 2: Nivel 1 del Modelo Madurez Richardson</w:t>
        </w:r>
        <w:r w:rsidR="0076637E">
          <w:rPr>
            <w:noProof/>
            <w:webHidden/>
          </w:rPr>
          <w:tab/>
        </w:r>
        <w:r w:rsidR="0076637E">
          <w:rPr>
            <w:noProof/>
            <w:webHidden/>
          </w:rPr>
          <w:fldChar w:fldCharType="begin"/>
        </w:r>
        <w:r w:rsidR="0076637E">
          <w:rPr>
            <w:noProof/>
            <w:webHidden/>
          </w:rPr>
          <w:instrText xml:space="preserve"> PAGEREF _Toc136012046 \h </w:instrText>
        </w:r>
        <w:r w:rsidR="0076637E">
          <w:rPr>
            <w:noProof/>
            <w:webHidden/>
          </w:rPr>
        </w:r>
        <w:r w:rsidR="0076637E">
          <w:rPr>
            <w:noProof/>
            <w:webHidden/>
          </w:rPr>
          <w:fldChar w:fldCharType="separate"/>
        </w:r>
        <w:r w:rsidR="0076637E">
          <w:rPr>
            <w:noProof/>
            <w:webHidden/>
          </w:rPr>
          <w:t>7</w:t>
        </w:r>
        <w:r w:rsidR="0076637E">
          <w:rPr>
            <w:noProof/>
            <w:webHidden/>
          </w:rPr>
          <w:fldChar w:fldCharType="end"/>
        </w:r>
      </w:hyperlink>
    </w:p>
    <w:p w14:paraId="6C1C888F"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7" w:history="1">
        <w:r w:rsidR="0076637E" w:rsidRPr="00947D22">
          <w:rPr>
            <w:rStyle w:val="Hipervnculo"/>
            <w:noProof/>
          </w:rPr>
          <w:t>Ilustración 3: Nivel 2 del Modelo Madurez Richardson</w:t>
        </w:r>
        <w:r w:rsidR="0076637E">
          <w:rPr>
            <w:noProof/>
            <w:webHidden/>
          </w:rPr>
          <w:tab/>
        </w:r>
        <w:r w:rsidR="0076637E">
          <w:rPr>
            <w:noProof/>
            <w:webHidden/>
          </w:rPr>
          <w:fldChar w:fldCharType="begin"/>
        </w:r>
        <w:r w:rsidR="0076637E">
          <w:rPr>
            <w:noProof/>
            <w:webHidden/>
          </w:rPr>
          <w:instrText xml:space="preserve"> PAGEREF _Toc136012047 \h </w:instrText>
        </w:r>
        <w:r w:rsidR="0076637E">
          <w:rPr>
            <w:noProof/>
            <w:webHidden/>
          </w:rPr>
        </w:r>
        <w:r w:rsidR="0076637E">
          <w:rPr>
            <w:noProof/>
            <w:webHidden/>
          </w:rPr>
          <w:fldChar w:fldCharType="separate"/>
        </w:r>
        <w:r w:rsidR="0076637E">
          <w:rPr>
            <w:noProof/>
            <w:webHidden/>
          </w:rPr>
          <w:t>8</w:t>
        </w:r>
        <w:r w:rsidR="0076637E">
          <w:rPr>
            <w:noProof/>
            <w:webHidden/>
          </w:rPr>
          <w:fldChar w:fldCharType="end"/>
        </w:r>
      </w:hyperlink>
    </w:p>
    <w:p w14:paraId="1DAFD062"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8" w:history="1">
        <w:r w:rsidR="0076637E" w:rsidRPr="00947D22">
          <w:rPr>
            <w:rStyle w:val="Hipervnculo"/>
            <w:noProof/>
          </w:rPr>
          <w:t>Ilustración 4: Nivel 3 del Modelo Madurez Richardson</w:t>
        </w:r>
        <w:r w:rsidR="0076637E">
          <w:rPr>
            <w:noProof/>
            <w:webHidden/>
          </w:rPr>
          <w:tab/>
        </w:r>
        <w:r w:rsidR="0076637E">
          <w:rPr>
            <w:noProof/>
            <w:webHidden/>
          </w:rPr>
          <w:fldChar w:fldCharType="begin"/>
        </w:r>
        <w:r w:rsidR="0076637E">
          <w:rPr>
            <w:noProof/>
            <w:webHidden/>
          </w:rPr>
          <w:instrText xml:space="preserve"> PAGEREF _Toc136012048 \h </w:instrText>
        </w:r>
        <w:r w:rsidR="0076637E">
          <w:rPr>
            <w:noProof/>
            <w:webHidden/>
          </w:rPr>
        </w:r>
        <w:r w:rsidR="0076637E">
          <w:rPr>
            <w:noProof/>
            <w:webHidden/>
          </w:rPr>
          <w:fldChar w:fldCharType="separate"/>
        </w:r>
        <w:r w:rsidR="0076637E">
          <w:rPr>
            <w:noProof/>
            <w:webHidden/>
          </w:rPr>
          <w:t>8</w:t>
        </w:r>
        <w:r w:rsidR="0076637E">
          <w:rPr>
            <w:noProof/>
            <w:webHidden/>
          </w:rPr>
          <w:fldChar w:fldCharType="end"/>
        </w:r>
      </w:hyperlink>
    </w:p>
    <w:p w14:paraId="7CDA11F2"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r:id="rId26" w:anchor="_Toc136012049" w:history="1">
        <w:r w:rsidR="0076637E" w:rsidRPr="00947D22">
          <w:rPr>
            <w:rStyle w:val="Hipervnculo"/>
            <w:noProof/>
          </w:rPr>
          <w:t>Ilustración 5: Diagrama Gantt de la planificación del proyecto</w:t>
        </w:r>
        <w:r w:rsidR="0076637E">
          <w:rPr>
            <w:noProof/>
            <w:webHidden/>
          </w:rPr>
          <w:tab/>
        </w:r>
        <w:r w:rsidR="0076637E">
          <w:rPr>
            <w:noProof/>
            <w:webHidden/>
          </w:rPr>
          <w:fldChar w:fldCharType="begin"/>
        </w:r>
        <w:r w:rsidR="0076637E">
          <w:rPr>
            <w:noProof/>
            <w:webHidden/>
          </w:rPr>
          <w:instrText xml:space="preserve"> PAGEREF _Toc136012049 \h </w:instrText>
        </w:r>
        <w:r w:rsidR="0076637E">
          <w:rPr>
            <w:noProof/>
            <w:webHidden/>
          </w:rPr>
        </w:r>
        <w:r w:rsidR="0076637E">
          <w:rPr>
            <w:noProof/>
            <w:webHidden/>
          </w:rPr>
          <w:fldChar w:fldCharType="separate"/>
        </w:r>
        <w:r w:rsidR="0076637E">
          <w:rPr>
            <w:noProof/>
            <w:webHidden/>
          </w:rPr>
          <w:t>16</w:t>
        </w:r>
        <w:r w:rsidR="0076637E">
          <w:rPr>
            <w:noProof/>
            <w:webHidden/>
          </w:rPr>
          <w:fldChar w:fldCharType="end"/>
        </w:r>
      </w:hyperlink>
    </w:p>
    <w:p w14:paraId="54EF62A7"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r:id="rId27" w:anchor="_Toc136012050" w:history="1">
        <w:r w:rsidR="0076637E" w:rsidRPr="00947D22">
          <w:rPr>
            <w:rStyle w:val="Hipervnculo"/>
            <w:noProof/>
          </w:rPr>
          <w:t>Ilustración 6: Diagrama Gantt de la ejecución del proyecto</w:t>
        </w:r>
        <w:r w:rsidR="0076637E">
          <w:rPr>
            <w:noProof/>
            <w:webHidden/>
          </w:rPr>
          <w:tab/>
        </w:r>
        <w:r w:rsidR="0076637E">
          <w:rPr>
            <w:noProof/>
            <w:webHidden/>
          </w:rPr>
          <w:fldChar w:fldCharType="begin"/>
        </w:r>
        <w:r w:rsidR="0076637E">
          <w:rPr>
            <w:noProof/>
            <w:webHidden/>
          </w:rPr>
          <w:instrText xml:space="preserve"> PAGEREF _Toc136012050 \h </w:instrText>
        </w:r>
        <w:r w:rsidR="0076637E">
          <w:rPr>
            <w:noProof/>
            <w:webHidden/>
          </w:rPr>
        </w:r>
        <w:r w:rsidR="0076637E">
          <w:rPr>
            <w:noProof/>
            <w:webHidden/>
          </w:rPr>
          <w:fldChar w:fldCharType="separate"/>
        </w:r>
        <w:r w:rsidR="0076637E">
          <w:rPr>
            <w:noProof/>
            <w:webHidden/>
          </w:rPr>
          <w:t>16</w:t>
        </w:r>
        <w:r w:rsidR="0076637E">
          <w:rPr>
            <w:noProof/>
            <w:webHidden/>
          </w:rPr>
          <w:fldChar w:fldCharType="end"/>
        </w:r>
      </w:hyperlink>
    </w:p>
    <w:p w14:paraId="7EA896AD"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1" w:history="1">
        <w:r w:rsidR="0076637E" w:rsidRPr="00947D22">
          <w:rPr>
            <w:rStyle w:val="Hipervnculo"/>
            <w:noProof/>
          </w:rPr>
          <w:t>Ilustración 7: Diagrama de casos de uso</w:t>
        </w:r>
        <w:r w:rsidR="0076637E">
          <w:rPr>
            <w:noProof/>
            <w:webHidden/>
          </w:rPr>
          <w:tab/>
        </w:r>
        <w:r w:rsidR="0076637E">
          <w:rPr>
            <w:noProof/>
            <w:webHidden/>
          </w:rPr>
          <w:fldChar w:fldCharType="begin"/>
        </w:r>
        <w:r w:rsidR="0076637E">
          <w:rPr>
            <w:noProof/>
            <w:webHidden/>
          </w:rPr>
          <w:instrText xml:space="preserve"> PAGEREF _Toc136012051 \h </w:instrText>
        </w:r>
        <w:r w:rsidR="0076637E">
          <w:rPr>
            <w:noProof/>
            <w:webHidden/>
          </w:rPr>
        </w:r>
        <w:r w:rsidR="0076637E">
          <w:rPr>
            <w:noProof/>
            <w:webHidden/>
          </w:rPr>
          <w:fldChar w:fldCharType="separate"/>
        </w:r>
        <w:r w:rsidR="0076637E">
          <w:rPr>
            <w:noProof/>
            <w:webHidden/>
          </w:rPr>
          <w:t>21</w:t>
        </w:r>
        <w:r w:rsidR="0076637E">
          <w:rPr>
            <w:noProof/>
            <w:webHidden/>
          </w:rPr>
          <w:fldChar w:fldCharType="end"/>
        </w:r>
      </w:hyperlink>
    </w:p>
    <w:p w14:paraId="24A96E46"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2" w:history="1">
        <w:r w:rsidR="0076637E" w:rsidRPr="00947D22">
          <w:rPr>
            <w:rStyle w:val="Hipervnculo"/>
            <w:noProof/>
          </w:rPr>
          <w:t>Ilustración 8: Arquitectura del sistema</w:t>
        </w:r>
        <w:r w:rsidR="0076637E">
          <w:rPr>
            <w:noProof/>
            <w:webHidden/>
          </w:rPr>
          <w:tab/>
        </w:r>
        <w:r w:rsidR="0076637E">
          <w:rPr>
            <w:noProof/>
            <w:webHidden/>
          </w:rPr>
          <w:fldChar w:fldCharType="begin"/>
        </w:r>
        <w:r w:rsidR="0076637E">
          <w:rPr>
            <w:noProof/>
            <w:webHidden/>
          </w:rPr>
          <w:instrText xml:space="preserve"> PAGEREF _Toc136012052 \h </w:instrText>
        </w:r>
        <w:r w:rsidR="0076637E">
          <w:rPr>
            <w:noProof/>
            <w:webHidden/>
          </w:rPr>
        </w:r>
        <w:r w:rsidR="0076637E">
          <w:rPr>
            <w:noProof/>
            <w:webHidden/>
          </w:rPr>
          <w:fldChar w:fldCharType="separate"/>
        </w:r>
        <w:r w:rsidR="0076637E">
          <w:rPr>
            <w:noProof/>
            <w:webHidden/>
          </w:rPr>
          <w:t>23</w:t>
        </w:r>
        <w:r w:rsidR="0076637E">
          <w:rPr>
            <w:noProof/>
            <w:webHidden/>
          </w:rPr>
          <w:fldChar w:fldCharType="end"/>
        </w:r>
      </w:hyperlink>
    </w:p>
    <w:p w14:paraId="12F83DFD"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3" w:history="1">
        <w:r w:rsidR="0076637E" w:rsidRPr="00947D22">
          <w:rPr>
            <w:rStyle w:val="Hipervnculo"/>
            <w:noProof/>
          </w:rPr>
          <w:t>Ilustración 9: Diagrama E/R de la base de datos</w:t>
        </w:r>
        <w:r w:rsidR="0076637E">
          <w:rPr>
            <w:noProof/>
            <w:webHidden/>
          </w:rPr>
          <w:tab/>
        </w:r>
        <w:r w:rsidR="0076637E">
          <w:rPr>
            <w:noProof/>
            <w:webHidden/>
          </w:rPr>
          <w:fldChar w:fldCharType="begin"/>
        </w:r>
        <w:r w:rsidR="0076637E">
          <w:rPr>
            <w:noProof/>
            <w:webHidden/>
          </w:rPr>
          <w:instrText xml:space="preserve"> PAGEREF _Toc136012053 \h </w:instrText>
        </w:r>
        <w:r w:rsidR="0076637E">
          <w:rPr>
            <w:noProof/>
            <w:webHidden/>
          </w:rPr>
        </w:r>
        <w:r w:rsidR="0076637E">
          <w:rPr>
            <w:noProof/>
            <w:webHidden/>
          </w:rPr>
          <w:fldChar w:fldCharType="separate"/>
        </w:r>
        <w:r w:rsidR="0076637E">
          <w:rPr>
            <w:noProof/>
            <w:webHidden/>
          </w:rPr>
          <w:t>41</w:t>
        </w:r>
        <w:r w:rsidR="0076637E">
          <w:rPr>
            <w:noProof/>
            <w:webHidden/>
          </w:rPr>
          <w:fldChar w:fldCharType="end"/>
        </w:r>
      </w:hyperlink>
    </w:p>
    <w:p w14:paraId="586EBC1F"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4" w:history="1">
        <w:r w:rsidR="0076637E" w:rsidRPr="00947D22">
          <w:rPr>
            <w:rStyle w:val="Hipervnculo"/>
            <w:noProof/>
          </w:rPr>
          <w:t>Ilustración 10: Ventana Recomendador de ofertas</w:t>
        </w:r>
        <w:r w:rsidR="0076637E">
          <w:rPr>
            <w:noProof/>
            <w:webHidden/>
          </w:rPr>
          <w:tab/>
        </w:r>
        <w:r w:rsidR="0076637E">
          <w:rPr>
            <w:noProof/>
            <w:webHidden/>
          </w:rPr>
          <w:fldChar w:fldCharType="begin"/>
        </w:r>
        <w:r w:rsidR="0076637E">
          <w:rPr>
            <w:noProof/>
            <w:webHidden/>
          </w:rPr>
          <w:instrText xml:space="preserve"> PAGEREF _Toc136012054 \h </w:instrText>
        </w:r>
        <w:r w:rsidR="0076637E">
          <w:rPr>
            <w:noProof/>
            <w:webHidden/>
          </w:rPr>
        </w:r>
        <w:r w:rsidR="0076637E">
          <w:rPr>
            <w:noProof/>
            <w:webHidden/>
          </w:rPr>
          <w:fldChar w:fldCharType="separate"/>
        </w:r>
        <w:r w:rsidR="0076637E">
          <w:rPr>
            <w:noProof/>
            <w:webHidden/>
          </w:rPr>
          <w:t>44</w:t>
        </w:r>
        <w:r w:rsidR="0076637E">
          <w:rPr>
            <w:noProof/>
            <w:webHidden/>
          </w:rPr>
          <w:fldChar w:fldCharType="end"/>
        </w:r>
      </w:hyperlink>
    </w:p>
    <w:p w14:paraId="2B33C75B"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5" w:history="1">
        <w:r w:rsidR="0076637E" w:rsidRPr="00947D22">
          <w:rPr>
            <w:rStyle w:val="Hipervnculo"/>
            <w:noProof/>
          </w:rPr>
          <w:t>Ilustración 11: Parte del código para ver ofertas disponibles</w:t>
        </w:r>
        <w:r w:rsidR="0076637E">
          <w:rPr>
            <w:noProof/>
            <w:webHidden/>
          </w:rPr>
          <w:tab/>
        </w:r>
        <w:r w:rsidR="0076637E">
          <w:rPr>
            <w:noProof/>
            <w:webHidden/>
          </w:rPr>
          <w:fldChar w:fldCharType="begin"/>
        </w:r>
        <w:r w:rsidR="0076637E">
          <w:rPr>
            <w:noProof/>
            <w:webHidden/>
          </w:rPr>
          <w:instrText xml:space="preserve"> PAGEREF _Toc136012055 \h </w:instrText>
        </w:r>
        <w:r w:rsidR="0076637E">
          <w:rPr>
            <w:noProof/>
            <w:webHidden/>
          </w:rPr>
        </w:r>
        <w:r w:rsidR="0076637E">
          <w:rPr>
            <w:noProof/>
            <w:webHidden/>
          </w:rPr>
          <w:fldChar w:fldCharType="separate"/>
        </w:r>
        <w:r w:rsidR="0076637E">
          <w:rPr>
            <w:noProof/>
            <w:webHidden/>
          </w:rPr>
          <w:t>46</w:t>
        </w:r>
        <w:r w:rsidR="0076637E">
          <w:rPr>
            <w:noProof/>
            <w:webHidden/>
          </w:rPr>
          <w:fldChar w:fldCharType="end"/>
        </w:r>
      </w:hyperlink>
    </w:p>
    <w:p w14:paraId="7C73BC95"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6" w:history="1">
        <w:r w:rsidR="0076637E" w:rsidRPr="00947D22">
          <w:rPr>
            <w:rStyle w:val="Hipervnculo"/>
            <w:noProof/>
          </w:rPr>
          <w:t>Ilustración 12: Parte del código REST del método GET de las ofertas</w:t>
        </w:r>
        <w:r w:rsidR="0076637E">
          <w:rPr>
            <w:noProof/>
            <w:webHidden/>
          </w:rPr>
          <w:tab/>
        </w:r>
        <w:r w:rsidR="0076637E">
          <w:rPr>
            <w:noProof/>
            <w:webHidden/>
          </w:rPr>
          <w:fldChar w:fldCharType="begin"/>
        </w:r>
        <w:r w:rsidR="0076637E">
          <w:rPr>
            <w:noProof/>
            <w:webHidden/>
          </w:rPr>
          <w:instrText xml:space="preserve"> PAGEREF _Toc136012056 \h </w:instrText>
        </w:r>
        <w:r w:rsidR="0076637E">
          <w:rPr>
            <w:noProof/>
            <w:webHidden/>
          </w:rPr>
        </w:r>
        <w:r w:rsidR="0076637E">
          <w:rPr>
            <w:noProof/>
            <w:webHidden/>
          </w:rPr>
          <w:fldChar w:fldCharType="separate"/>
        </w:r>
        <w:r w:rsidR="0076637E">
          <w:rPr>
            <w:noProof/>
            <w:webHidden/>
          </w:rPr>
          <w:t>47</w:t>
        </w:r>
        <w:r w:rsidR="0076637E">
          <w:rPr>
            <w:noProof/>
            <w:webHidden/>
          </w:rPr>
          <w:fldChar w:fldCharType="end"/>
        </w:r>
      </w:hyperlink>
    </w:p>
    <w:p w14:paraId="7F1687C0"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7" w:history="1">
        <w:r w:rsidR="0076637E" w:rsidRPr="00947D22">
          <w:rPr>
            <w:rStyle w:val="Hipervnculo"/>
            <w:noProof/>
          </w:rPr>
          <w:t>Ilustración 13: Clase Alumno de la base de datos en python</w:t>
        </w:r>
        <w:r w:rsidR="0076637E">
          <w:rPr>
            <w:noProof/>
            <w:webHidden/>
          </w:rPr>
          <w:tab/>
        </w:r>
        <w:r w:rsidR="0076637E">
          <w:rPr>
            <w:noProof/>
            <w:webHidden/>
          </w:rPr>
          <w:fldChar w:fldCharType="begin"/>
        </w:r>
        <w:r w:rsidR="0076637E">
          <w:rPr>
            <w:noProof/>
            <w:webHidden/>
          </w:rPr>
          <w:instrText xml:space="preserve"> PAGEREF _Toc136012057 \h </w:instrText>
        </w:r>
        <w:r w:rsidR="0076637E">
          <w:rPr>
            <w:noProof/>
            <w:webHidden/>
          </w:rPr>
        </w:r>
        <w:r w:rsidR="0076637E">
          <w:rPr>
            <w:noProof/>
            <w:webHidden/>
          </w:rPr>
          <w:fldChar w:fldCharType="separate"/>
        </w:r>
        <w:r w:rsidR="0076637E">
          <w:rPr>
            <w:noProof/>
            <w:webHidden/>
          </w:rPr>
          <w:t>53</w:t>
        </w:r>
        <w:r w:rsidR="0076637E">
          <w:rPr>
            <w:noProof/>
            <w:webHidden/>
          </w:rPr>
          <w:fldChar w:fldCharType="end"/>
        </w:r>
      </w:hyperlink>
    </w:p>
    <w:p w14:paraId="1E62D90C"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8" w:history="1">
        <w:r w:rsidR="0076637E" w:rsidRPr="00947D22">
          <w:rPr>
            <w:rStyle w:val="Hipervnculo"/>
            <w:noProof/>
          </w:rPr>
          <w:t>Ilustración 14: Código del archivo R.py</w:t>
        </w:r>
        <w:r w:rsidR="0076637E">
          <w:rPr>
            <w:noProof/>
            <w:webHidden/>
          </w:rPr>
          <w:tab/>
        </w:r>
        <w:r w:rsidR="0076637E">
          <w:rPr>
            <w:noProof/>
            <w:webHidden/>
          </w:rPr>
          <w:fldChar w:fldCharType="begin"/>
        </w:r>
        <w:r w:rsidR="0076637E">
          <w:rPr>
            <w:noProof/>
            <w:webHidden/>
          </w:rPr>
          <w:instrText xml:space="preserve"> PAGEREF _Toc136012058 \h </w:instrText>
        </w:r>
        <w:r w:rsidR="0076637E">
          <w:rPr>
            <w:noProof/>
            <w:webHidden/>
          </w:rPr>
        </w:r>
        <w:r w:rsidR="0076637E">
          <w:rPr>
            <w:noProof/>
            <w:webHidden/>
          </w:rPr>
          <w:fldChar w:fldCharType="separate"/>
        </w:r>
        <w:r w:rsidR="0076637E">
          <w:rPr>
            <w:noProof/>
            <w:webHidden/>
          </w:rPr>
          <w:t>54</w:t>
        </w:r>
        <w:r w:rsidR="0076637E">
          <w:rPr>
            <w:noProof/>
            <w:webHidden/>
          </w:rPr>
          <w:fldChar w:fldCharType="end"/>
        </w:r>
      </w:hyperlink>
    </w:p>
    <w:p w14:paraId="512D646B"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9" w:history="1">
        <w:r w:rsidR="0076637E" w:rsidRPr="00947D22">
          <w:rPr>
            <w:rStyle w:val="Hipervnculo"/>
            <w:noProof/>
          </w:rPr>
          <w:t>Ilustración 15: Código del archivo ExecuteTFG.sh</w:t>
        </w:r>
        <w:r w:rsidR="0076637E">
          <w:rPr>
            <w:noProof/>
            <w:webHidden/>
          </w:rPr>
          <w:tab/>
        </w:r>
        <w:r w:rsidR="0076637E">
          <w:rPr>
            <w:noProof/>
            <w:webHidden/>
          </w:rPr>
          <w:fldChar w:fldCharType="begin"/>
        </w:r>
        <w:r w:rsidR="0076637E">
          <w:rPr>
            <w:noProof/>
            <w:webHidden/>
          </w:rPr>
          <w:instrText xml:space="preserve"> PAGEREF _Toc136012059 \h </w:instrText>
        </w:r>
        <w:r w:rsidR="0076637E">
          <w:rPr>
            <w:noProof/>
            <w:webHidden/>
          </w:rPr>
        </w:r>
        <w:r w:rsidR="0076637E">
          <w:rPr>
            <w:noProof/>
            <w:webHidden/>
          </w:rPr>
          <w:fldChar w:fldCharType="separate"/>
        </w:r>
        <w:r w:rsidR="0076637E">
          <w:rPr>
            <w:noProof/>
            <w:webHidden/>
          </w:rPr>
          <w:t>55</w:t>
        </w:r>
        <w:r w:rsidR="0076637E">
          <w:rPr>
            <w:noProof/>
            <w:webHidden/>
          </w:rPr>
          <w:fldChar w:fldCharType="end"/>
        </w:r>
      </w:hyperlink>
    </w:p>
    <w:p w14:paraId="55724C83"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60" w:history="1">
        <w:r w:rsidR="0076637E" w:rsidRPr="00947D22">
          <w:rPr>
            <w:rStyle w:val="Hipervnculo"/>
            <w:noProof/>
          </w:rPr>
          <w:t>Ilustración 16: Petición POST en Postman</w:t>
        </w:r>
        <w:r w:rsidR="0076637E">
          <w:rPr>
            <w:noProof/>
            <w:webHidden/>
          </w:rPr>
          <w:tab/>
        </w:r>
        <w:r w:rsidR="0076637E">
          <w:rPr>
            <w:noProof/>
            <w:webHidden/>
          </w:rPr>
          <w:fldChar w:fldCharType="begin"/>
        </w:r>
        <w:r w:rsidR="0076637E">
          <w:rPr>
            <w:noProof/>
            <w:webHidden/>
          </w:rPr>
          <w:instrText xml:space="preserve"> PAGEREF _Toc136012060 \h </w:instrText>
        </w:r>
        <w:r w:rsidR="0076637E">
          <w:rPr>
            <w:noProof/>
            <w:webHidden/>
          </w:rPr>
        </w:r>
        <w:r w:rsidR="0076637E">
          <w:rPr>
            <w:noProof/>
            <w:webHidden/>
          </w:rPr>
          <w:fldChar w:fldCharType="separate"/>
        </w:r>
        <w:r w:rsidR="0076637E">
          <w:rPr>
            <w:noProof/>
            <w:webHidden/>
          </w:rPr>
          <w:t>56</w:t>
        </w:r>
        <w:r w:rsidR="0076637E">
          <w:rPr>
            <w:noProof/>
            <w:webHidden/>
          </w:rPr>
          <w:fldChar w:fldCharType="end"/>
        </w:r>
      </w:hyperlink>
    </w:p>
    <w:p w14:paraId="1CEE3028" w14:textId="77777777" w:rsidR="0076637E" w:rsidRDefault="00000000"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61" w:history="1">
        <w:r w:rsidR="0076637E" w:rsidRPr="00947D22">
          <w:rPr>
            <w:rStyle w:val="Hipervnculo"/>
            <w:noProof/>
          </w:rPr>
          <w:t>Ilustración 17: Respuesta de petición POST en Postman</w:t>
        </w:r>
        <w:r w:rsidR="0076637E">
          <w:rPr>
            <w:noProof/>
            <w:webHidden/>
          </w:rPr>
          <w:tab/>
        </w:r>
        <w:r w:rsidR="0076637E">
          <w:rPr>
            <w:noProof/>
            <w:webHidden/>
          </w:rPr>
          <w:fldChar w:fldCharType="begin"/>
        </w:r>
        <w:r w:rsidR="0076637E">
          <w:rPr>
            <w:noProof/>
            <w:webHidden/>
          </w:rPr>
          <w:instrText xml:space="preserve"> PAGEREF _Toc136012061 \h </w:instrText>
        </w:r>
        <w:r w:rsidR="0076637E">
          <w:rPr>
            <w:noProof/>
            <w:webHidden/>
          </w:rPr>
        </w:r>
        <w:r w:rsidR="0076637E">
          <w:rPr>
            <w:noProof/>
            <w:webHidden/>
          </w:rPr>
          <w:fldChar w:fldCharType="separate"/>
        </w:r>
        <w:r w:rsidR="0076637E">
          <w:rPr>
            <w:noProof/>
            <w:webHidden/>
          </w:rPr>
          <w:t>56</w:t>
        </w:r>
        <w:r w:rsidR="0076637E">
          <w:rPr>
            <w:noProof/>
            <w:webHidden/>
          </w:rPr>
          <w:fldChar w:fldCharType="end"/>
        </w:r>
      </w:hyperlink>
    </w:p>
    <w:p w14:paraId="39D1F5D4" w14:textId="78BA3DF4" w:rsidR="00801D52" w:rsidRDefault="0076637E" w:rsidP="0076637E">
      <w:pPr>
        <w:tabs>
          <w:tab w:val="left" w:pos="2340"/>
        </w:tabs>
      </w:pPr>
      <w:r>
        <w:fldChar w:fldCharType="end"/>
      </w:r>
    </w:p>
    <w:p w14:paraId="336B5692" w14:textId="201876BE" w:rsidR="0076637E" w:rsidRPr="0076637E" w:rsidRDefault="0076637E" w:rsidP="0076637E">
      <w:pPr>
        <w:sectPr w:rsidR="0076637E" w:rsidRPr="0076637E" w:rsidSect="00C804D3">
          <w:type w:val="oddPage"/>
          <w:pgSz w:w="11900" w:h="16840" w:code="9"/>
          <w:pgMar w:top="1985" w:right="1701" w:bottom="1417" w:left="1701" w:header="851" w:footer="851" w:gutter="567"/>
          <w:pgNumType w:fmt="upperRoman"/>
          <w:cols w:space="708"/>
          <w:titlePg/>
          <w:docGrid w:linePitch="360"/>
        </w:sectPr>
      </w:pP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07363784"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5561725" w:history="1">
        <w:r w:rsidRPr="000B716A">
          <w:rPr>
            <w:rStyle w:val="Hipervnculo"/>
            <w:noProof/>
          </w:rPr>
          <w:t>Tabla 1: Recurso /alumnos</w:t>
        </w:r>
        <w:r>
          <w:rPr>
            <w:noProof/>
            <w:webHidden/>
          </w:rPr>
          <w:tab/>
        </w:r>
        <w:r>
          <w:rPr>
            <w:noProof/>
            <w:webHidden/>
          </w:rPr>
          <w:fldChar w:fldCharType="begin"/>
        </w:r>
        <w:r>
          <w:rPr>
            <w:noProof/>
            <w:webHidden/>
          </w:rPr>
          <w:instrText xml:space="preserve"> PAGEREF _Toc135561725 \h </w:instrText>
        </w:r>
        <w:r>
          <w:rPr>
            <w:noProof/>
            <w:webHidden/>
          </w:rPr>
        </w:r>
        <w:r>
          <w:rPr>
            <w:noProof/>
            <w:webHidden/>
          </w:rPr>
          <w:fldChar w:fldCharType="separate"/>
        </w:r>
        <w:r>
          <w:rPr>
            <w:noProof/>
            <w:webHidden/>
          </w:rPr>
          <w:t>26</w:t>
        </w:r>
        <w:r>
          <w:rPr>
            <w:noProof/>
            <w:webHidden/>
          </w:rPr>
          <w:fldChar w:fldCharType="end"/>
        </w:r>
      </w:hyperlink>
    </w:p>
    <w:p w14:paraId="45FC856A"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6" w:history="1">
        <w:r w:rsidR="00801D52" w:rsidRPr="000B716A">
          <w:rPr>
            <w:rStyle w:val="Hipervnculo"/>
            <w:noProof/>
          </w:rPr>
          <w:t>Tabla 2: Recurso /alumnos/id</w:t>
        </w:r>
        <w:r w:rsidR="00801D52">
          <w:rPr>
            <w:noProof/>
            <w:webHidden/>
          </w:rPr>
          <w:tab/>
        </w:r>
        <w:r w:rsidR="00801D52">
          <w:rPr>
            <w:noProof/>
            <w:webHidden/>
          </w:rPr>
          <w:fldChar w:fldCharType="begin"/>
        </w:r>
        <w:r w:rsidR="00801D52">
          <w:rPr>
            <w:noProof/>
            <w:webHidden/>
          </w:rPr>
          <w:instrText xml:space="preserve"> PAGEREF _Toc135561726 \h </w:instrText>
        </w:r>
        <w:r w:rsidR="00801D52">
          <w:rPr>
            <w:noProof/>
            <w:webHidden/>
          </w:rPr>
        </w:r>
        <w:r w:rsidR="00801D52">
          <w:rPr>
            <w:noProof/>
            <w:webHidden/>
          </w:rPr>
          <w:fldChar w:fldCharType="separate"/>
        </w:r>
        <w:r w:rsidR="00801D52">
          <w:rPr>
            <w:noProof/>
            <w:webHidden/>
          </w:rPr>
          <w:t>27</w:t>
        </w:r>
        <w:r w:rsidR="00801D52">
          <w:rPr>
            <w:noProof/>
            <w:webHidden/>
          </w:rPr>
          <w:fldChar w:fldCharType="end"/>
        </w:r>
      </w:hyperlink>
    </w:p>
    <w:p w14:paraId="039711C6"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7" w:history="1">
        <w:r w:rsidR="00801D52" w:rsidRPr="000B716A">
          <w:rPr>
            <w:rStyle w:val="Hipervnculo"/>
            <w:noProof/>
          </w:rPr>
          <w:t>Tabla 3: Recurso /alumnos/id/CV</w:t>
        </w:r>
        <w:r w:rsidR="00801D52">
          <w:rPr>
            <w:noProof/>
            <w:webHidden/>
          </w:rPr>
          <w:tab/>
        </w:r>
        <w:r w:rsidR="00801D52">
          <w:rPr>
            <w:noProof/>
            <w:webHidden/>
          </w:rPr>
          <w:fldChar w:fldCharType="begin"/>
        </w:r>
        <w:r w:rsidR="00801D52">
          <w:rPr>
            <w:noProof/>
            <w:webHidden/>
          </w:rPr>
          <w:instrText xml:space="preserve"> PAGEREF _Toc135561727 \h </w:instrText>
        </w:r>
        <w:r w:rsidR="00801D52">
          <w:rPr>
            <w:noProof/>
            <w:webHidden/>
          </w:rPr>
        </w:r>
        <w:r w:rsidR="00801D52">
          <w:rPr>
            <w:noProof/>
            <w:webHidden/>
          </w:rPr>
          <w:fldChar w:fldCharType="separate"/>
        </w:r>
        <w:r w:rsidR="00801D52">
          <w:rPr>
            <w:noProof/>
            <w:webHidden/>
          </w:rPr>
          <w:t>29</w:t>
        </w:r>
        <w:r w:rsidR="00801D52">
          <w:rPr>
            <w:noProof/>
            <w:webHidden/>
          </w:rPr>
          <w:fldChar w:fldCharType="end"/>
        </w:r>
      </w:hyperlink>
    </w:p>
    <w:p w14:paraId="5591795F"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8" w:history="1">
        <w:r w:rsidR="00801D52" w:rsidRPr="000B716A">
          <w:rPr>
            <w:rStyle w:val="Hipervnculo"/>
            <w:noProof/>
          </w:rPr>
          <w:t>Tabla 4: Recurso /empresas</w:t>
        </w:r>
        <w:r w:rsidR="00801D52">
          <w:rPr>
            <w:noProof/>
            <w:webHidden/>
          </w:rPr>
          <w:tab/>
        </w:r>
        <w:r w:rsidR="00801D52">
          <w:rPr>
            <w:noProof/>
            <w:webHidden/>
          </w:rPr>
          <w:fldChar w:fldCharType="begin"/>
        </w:r>
        <w:r w:rsidR="00801D52">
          <w:rPr>
            <w:noProof/>
            <w:webHidden/>
          </w:rPr>
          <w:instrText xml:space="preserve"> PAGEREF _Toc135561728 \h </w:instrText>
        </w:r>
        <w:r w:rsidR="00801D52">
          <w:rPr>
            <w:noProof/>
            <w:webHidden/>
          </w:rPr>
        </w:r>
        <w:r w:rsidR="00801D52">
          <w:rPr>
            <w:noProof/>
            <w:webHidden/>
          </w:rPr>
          <w:fldChar w:fldCharType="separate"/>
        </w:r>
        <w:r w:rsidR="00801D52">
          <w:rPr>
            <w:noProof/>
            <w:webHidden/>
          </w:rPr>
          <w:t>30</w:t>
        </w:r>
        <w:r w:rsidR="00801D52">
          <w:rPr>
            <w:noProof/>
            <w:webHidden/>
          </w:rPr>
          <w:fldChar w:fldCharType="end"/>
        </w:r>
      </w:hyperlink>
    </w:p>
    <w:p w14:paraId="48EA244D"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9" w:history="1">
        <w:r w:rsidR="00801D52" w:rsidRPr="000B716A">
          <w:rPr>
            <w:rStyle w:val="Hipervnculo"/>
            <w:noProof/>
          </w:rPr>
          <w:t>Tabla 5: /empresas/id</w:t>
        </w:r>
        <w:r w:rsidR="00801D52">
          <w:rPr>
            <w:noProof/>
            <w:webHidden/>
          </w:rPr>
          <w:tab/>
        </w:r>
        <w:r w:rsidR="00801D52">
          <w:rPr>
            <w:noProof/>
            <w:webHidden/>
          </w:rPr>
          <w:fldChar w:fldCharType="begin"/>
        </w:r>
        <w:r w:rsidR="00801D52">
          <w:rPr>
            <w:noProof/>
            <w:webHidden/>
          </w:rPr>
          <w:instrText xml:space="preserve"> PAGEREF _Toc135561729 \h </w:instrText>
        </w:r>
        <w:r w:rsidR="00801D52">
          <w:rPr>
            <w:noProof/>
            <w:webHidden/>
          </w:rPr>
        </w:r>
        <w:r w:rsidR="00801D52">
          <w:rPr>
            <w:noProof/>
            <w:webHidden/>
          </w:rPr>
          <w:fldChar w:fldCharType="separate"/>
        </w:r>
        <w:r w:rsidR="00801D52">
          <w:rPr>
            <w:noProof/>
            <w:webHidden/>
          </w:rPr>
          <w:t>31</w:t>
        </w:r>
        <w:r w:rsidR="00801D52">
          <w:rPr>
            <w:noProof/>
            <w:webHidden/>
          </w:rPr>
          <w:fldChar w:fldCharType="end"/>
        </w:r>
      </w:hyperlink>
    </w:p>
    <w:p w14:paraId="597F824D"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0" w:history="1">
        <w:r w:rsidR="00801D52" w:rsidRPr="000B716A">
          <w:rPr>
            <w:rStyle w:val="Hipervnculo"/>
            <w:noProof/>
          </w:rPr>
          <w:t>Tabla 6: Recurso /empresas/id/ofertas</w:t>
        </w:r>
        <w:r w:rsidR="00801D52">
          <w:rPr>
            <w:noProof/>
            <w:webHidden/>
          </w:rPr>
          <w:tab/>
        </w:r>
        <w:r w:rsidR="00801D52">
          <w:rPr>
            <w:noProof/>
            <w:webHidden/>
          </w:rPr>
          <w:fldChar w:fldCharType="begin"/>
        </w:r>
        <w:r w:rsidR="00801D52">
          <w:rPr>
            <w:noProof/>
            <w:webHidden/>
          </w:rPr>
          <w:instrText xml:space="preserve"> PAGEREF _Toc135561730 \h </w:instrText>
        </w:r>
        <w:r w:rsidR="00801D52">
          <w:rPr>
            <w:noProof/>
            <w:webHidden/>
          </w:rPr>
        </w:r>
        <w:r w:rsidR="00801D52">
          <w:rPr>
            <w:noProof/>
            <w:webHidden/>
          </w:rPr>
          <w:fldChar w:fldCharType="separate"/>
        </w:r>
        <w:r w:rsidR="00801D52">
          <w:rPr>
            <w:noProof/>
            <w:webHidden/>
          </w:rPr>
          <w:t>32</w:t>
        </w:r>
        <w:r w:rsidR="00801D52">
          <w:rPr>
            <w:noProof/>
            <w:webHidden/>
          </w:rPr>
          <w:fldChar w:fldCharType="end"/>
        </w:r>
      </w:hyperlink>
    </w:p>
    <w:p w14:paraId="0BB6A622"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1" w:history="1">
        <w:r w:rsidR="00801D52" w:rsidRPr="000B716A">
          <w:rPr>
            <w:rStyle w:val="Hipervnculo"/>
            <w:noProof/>
          </w:rPr>
          <w:t>Tabla 7: Recurso /empresas/id/ofertas/id</w:t>
        </w:r>
        <w:r w:rsidR="00801D52">
          <w:rPr>
            <w:noProof/>
            <w:webHidden/>
          </w:rPr>
          <w:tab/>
        </w:r>
        <w:r w:rsidR="00801D52">
          <w:rPr>
            <w:noProof/>
            <w:webHidden/>
          </w:rPr>
          <w:fldChar w:fldCharType="begin"/>
        </w:r>
        <w:r w:rsidR="00801D52">
          <w:rPr>
            <w:noProof/>
            <w:webHidden/>
          </w:rPr>
          <w:instrText xml:space="preserve"> PAGEREF _Toc135561731 \h </w:instrText>
        </w:r>
        <w:r w:rsidR="00801D52">
          <w:rPr>
            <w:noProof/>
            <w:webHidden/>
          </w:rPr>
        </w:r>
        <w:r w:rsidR="00801D52">
          <w:rPr>
            <w:noProof/>
            <w:webHidden/>
          </w:rPr>
          <w:fldChar w:fldCharType="separate"/>
        </w:r>
        <w:r w:rsidR="00801D52">
          <w:rPr>
            <w:noProof/>
            <w:webHidden/>
          </w:rPr>
          <w:t>33</w:t>
        </w:r>
        <w:r w:rsidR="00801D52">
          <w:rPr>
            <w:noProof/>
            <w:webHidden/>
          </w:rPr>
          <w:fldChar w:fldCharType="end"/>
        </w:r>
      </w:hyperlink>
    </w:p>
    <w:p w14:paraId="791017E0"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2" w:history="1">
        <w:r w:rsidR="00801D52" w:rsidRPr="000B716A">
          <w:rPr>
            <w:rStyle w:val="Hipervnculo"/>
            <w:noProof/>
          </w:rPr>
          <w:t>Tabla 8: Recurso /ofertas</w:t>
        </w:r>
        <w:r w:rsidR="00801D52">
          <w:rPr>
            <w:noProof/>
            <w:webHidden/>
          </w:rPr>
          <w:tab/>
        </w:r>
        <w:r w:rsidR="00801D52">
          <w:rPr>
            <w:noProof/>
            <w:webHidden/>
          </w:rPr>
          <w:fldChar w:fldCharType="begin"/>
        </w:r>
        <w:r w:rsidR="00801D52">
          <w:rPr>
            <w:noProof/>
            <w:webHidden/>
          </w:rPr>
          <w:instrText xml:space="preserve"> PAGEREF _Toc135561732 \h </w:instrText>
        </w:r>
        <w:r w:rsidR="00801D52">
          <w:rPr>
            <w:noProof/>
            <w:webHidden/>
          </w:rPr>
        </w:r>
        <w:r w:rsidR="00801D52">
          <w:rPr>
            <w:noProof/>
            <w:webHidden/>
          </w:rPr>
          <w:fldChar w:fldCharType="separate"/>
        </w:r>
        <w:r w:rsidR="00801D52">
          <w:rPr>
            <w:noProof/>
            <w:webHidden/>
          </w:rPr>
          <w:t>35</w:t>
        </w:r>
        <w:r w:rsidR="00801D52">
          <w:rPr>
            <w:noProof/>
            <w:webHidden/>
          </w:rPr>
          <w:fldChar w:fldCharType="end"/>
        </w:r>
      </w:hyperlink>
    </w:p>
    <w:p w14:paraId="7970EF0C"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3" w:history="1">
        <w:r w:rsidR="00801D52" w:rsidRPr="000B716A">
          <w:rPr>
            <w:rStyle w:val="Hipervnculo"/>
            <w:noProof/>
          </w:rPr>
          <w:t>Tabla 9: Recurso /ofertas/id</w:t>
        </w:r>
        <w:r w:rsidR="00801D52">
          <w:rPr>
            <w:noProof/>
            <w:webHidden/>
          </w:rPr>
          <w:tab/>
        </w:r>
        <w:r w:rsidR="00801D52">
          <w:rPr>
            <w:noProof/>
            <w:webHidden/>
          </w:rPr>
          <w:fldChar w:fldCharType="begin"/>
        </w:r>
        <w:r w:rsidR="00801D52">
          <w:rPr>
            <w:noProof/>
            <w:webHidden/>
          </w:rPr>
          <w:instrText xml:space="preserve"> PAGEREF _Toc135561733 \h </w:instrText>
        </w:r>
        <w:r w:rsidR="00801D52">
          <w:rPr>
            <w:noProof/>
            <w:webHidden/>
          </w:rPr>
        </w:r>
        <w:r w:rsidR="00801D52">
          <w:rPr>
            <w:noProof/>
            <w:webHidden/>
          </w:rPr>
          <w:fldChar w:fldCharType="separate"/>
        </w:r>
        <w:r w:rsidR="00801D52">
          <w:rPr>
            <w:noProof/>
            <w:webHidden/>
          </w:rPr>
          <w:t>35</w:t>
        </w:r>
        <w:r w:rsidR="00801D52">
          <w:rPr>
            <w:noProof/>
            <w:webHidden/>
          </w:rPr>
          <w:fldChar w:fldCharType="end"/>
        </w:r>
      </w:hyperlink>
    </w:p>
    <w:p w14:paraId="7C8F972B" w14:textId="77777777" w:rsidR="00801D52" w:rsidRDefault="00000000"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4" w:history="1">
        <w:r w:rsidR="00801D52" w:rsidRPr="000B716A">
          <w:rPr>
            <w:rStyle w:val="Hipervnculo"/>
            <w:noProof/>
          </w:rPr>
          <w:t>Tabla 10: Recurso /ofertas/cvs</w:t>
        </w:r>
        <w:r w:rsidR="00801D52">
          <w:rPr>
            <w:noProof/>
            <w:webHidden/>
          </w:rPr>
          <w:tab/>
        </w:r>
        <w:r w:rsidR="00801D52">
          <w:rPr>
            <w:noProof/>
            <w:webHidden/>
          </w:rPr>
          <w:fldChar w:fldCharType="begin"/>
        </w:r>
        <w:r w:rsidR="00801D52">
          <w:rPr>
            <w:noProof/>
            <w:webHidden/>
          </w:rPr>
          <w:instrText xml:space="preserve"> PAGEREF _Toc135561734 \h </w:instrText>
        </w:r>
        <w:r w:rsidR="00801D52">
          <w:rPr>
            <w:noProof/>
            <w:webHidden/>
          </w:rPr>
        </w:r>
        <w:r w:rsidR="00801D52">
          <w:rPr>
            <w:noProof/>
            <w:webHidden/>
          </w:rPr>
          <w:fldChar w:fldCharType="separate"/>
        </w:r>
        <w:r w:rsidR="00801D52">
          <w:rPr>
            <w:noProof/>
            <w:webHidden/>
          </w:rPr>
          <w:t>36</w:t>
        </w:r>
        <w:r w:rsidR="00801D52">
          <w:rPr>
            <w:noProof/>
            <w:webHidden/>
          </w:rPr>
          <w:fldChar w:fldCharType="end"/>
        </w:r>
      </w:hyperlink>
    </w:p>
    <w:p w14:paraId="4E355020" w14:textId="2BA7378C" w:rsidR="00E00572" w:rsidDel="00042BF6" w:rsidRDefault="00801D52" w:rsidP="00801D52">
      <w:pPr>
        <w:rPr>
          <w:del w:id="39" w:author="Microsoft Office User" w:date="2023-05-21T11:09:00Z"/>
        </w:rPr>
      </w:pPr>
      <w:r>
        <w:fldChar w:fldCharType="end"/>
      </w:r>
    </w:p>
    <w:p w14:paraId="6330DD66" w14:textId="57B3EBF9" w:rsidR="00CA29F2" w:rsidDel="00042BF6" w:rsidRDefault="00CA29F2" w:rsidP="00337FBF">
      <w:pPr>
        <w:rPr>
          <w:del w:id="40" w:author="Microsoft Office User" w:date="2023-05-21T11:09:00Z"/>
        </w:rPr>
      </w:pPr>
      <w:del w:id="41" w:author="Microsoft Office User" w:date="2023-05-21T11:09:00Z">
        <w:r w:rsidDel="00042BF6">
          <w:delText xml:space="preserve">Ilustración 2 </w:delText>
        </w:r>
      </w:del>
    </w:p>
    <w:p w14:paraId="44510F7B" w14:textId="77777777" w:rsidR="00D8720C" w:rsidDel="00042BF6" w:rsidRDefault="00D8720C" w:rsidP="00337FBF">
      <w:pPr>
        <w:rPr>
          <w:del w:id="42" w:author="Microsoft Office User" w:date="2023-05-21T11:10:00Z"/>
        </w:rPr>
      </w:pPr>
    </w:p>
    <w:p w14:paraId="74CBB141" w14:textId="77777777" w:rsidR="00D8720C" w:rsidDel="00042BF6" w:rsidRDefault="00D8720C" w:rsidP="00337FBF">
      <w:pPr>
        <w:rPr>
          <w:del w:id="43" w:author="Microsoft Office User" w:date="2023-05-21T11:10:00Z"/>
        </w:rPr>
      </w:pPr>
    </w:p>
    <w:p w14:paraId="455C0712" w14:textId="77777777" w:rsidR="00D8720C" w:rsidDel="00042BF6" w:rsidRDefault="00D8720C" w:rsidP="00337FBF">
      <w:pPr>
        <w:rPr>
          <w:del w:id="44" w:author="Microsoft Office User" w:date="2023-05-21T11:10:00Z"/>
        </w:rPr>
      </w:pPr>
    </w:p>
    <w:p w14:paraId="76880C23" w14:textId="1861BAEA" w:rsidR="00D8720C" w:rsidRDefault="00D8720C" w:rsidP="00337FBF"/>
    <w:p w14:paraId="784C65FE" w14:textId="162785DE" w:rsidR="0086471E" w:rsidRDefault="0086471E" w:rsidP="00337FBF"/>
    <w:p w14:paraId="05475D35" w14:textId="1DCF7FA4" w:rsidR="0086471E" w:rsidDel="00042BF6" w:rsidRDefault="0086471E" w:rsidP="00337FBF">
      <w:pPr>
        <w:rPr>
          <w:del w:id="45" w:author="Microsoft Office User" w:date="2023-05-21T11:10:00Z"/>
        </w:rPr>
      </w:pPr>
    </w:p>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7DB02FEE" w14:textId="4409ACEC" w:rsidR="00CA29F2" w:rsidDel="00116744" w:rsidRDefault="00CA29F2" w:rsidP="00337FBF">
      <w:pPr>
        <w:rPr>
          <w:del w:id="46" w:author="Microsoft Office User" w:date="2023-05-21T11:41:00Z"/>
        </w:rPr>
      </w:pPr>
      <w:commentRangeStart w:id="47"/>
      <w:del w:id="48" w:author="Microsoft Office User" w:date="2023-05-21T11:41:00Z">
        <w:r w:rsidDel="00116744">
          <w:lastRenderedPageBreak/>
          <w:delText>Tabla 1</w:delText>
        </w:r>
        <w:commentRangeEnd w:id="47"/>
        <w:r w:rsidR="00CB716F" w:rsidDel="00116744">
          <w:rPr>
            <w:rStyle w:val="Refdecomentario"/>
          </w:rPr>
          <w:commentReference w:id="47"/>
        </w:r>
      </w:del>
    </w:p>
    <w:p w14:paraId="52CD5DA6" w14:textId="399D9526" w:rsidR="00D90868" w:rsidRDefault="00D90868" w:rsidP="00D90868">
      <w:pPr>
        <w:tabs>
          <w:tab w:val="left" w:pos="3150"/>
        </w:tabs>
      </w:pPr>
    </w:p>
    <w:p w14:paraId="64DA71A1" w14:textId="2B8E8445"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r>
        <w:tab/>
      </w:r>
    </w:p>
    <w:p w14:paraId="024683BC" w14:textId="7B8F813F" w:rsidR="00D8720C" w:rsidRPr="007B5EE1" w:rsidRDefault="009B3341" w:rsidP="009B3341">
      <w:pPr>
        <w:pStyle w:val="Ttulo1"/>
        <w:keepNext w:val="0"/>
        <w:framePr w:wrap="notBeside"/>
      </w:pPr>
      <w:r>
        <w:lastRenderedPageBreak/>
        <w:br/>
      </w:r>
      <w:bookmarkStart w:id="49" w:name="_Toc136020065"/>
      <w:r w:rsidR="2756277C">
        <w:t>Introducción</w:t>
      </w:r>
      <w:bookmarkEnd w:id="49"/>
    </w:p>
    <w:p w14:paraId="57C223BB" w14:textId="0BCCB5BA" w:rsidR="006E2BF7" w:rsidRDefault="003B2625" w:rsidP="006E2BF7">
      <w:commentRangeStart w:id="50"/>
      <w:ins w:id="51" w:author="Sergio Saugar García" w:date="2023-06-05T10:05:00Z">
        <w:r>
          <w:t xml:space="preserve">La gestión de las prácticas curriculares dentro de los diferentes grados universitarios </w:t>
        </w:r>
      </w:ins>
      <w:ins w:id="52" w:author="Sergio Saugar García" w:date="2023-06-05T10:08:00Z">
        <w:r>
          <w:t xml:space="preserve">… </w:t>
        </w:r>
      </w:ins>
      <w:commentRangeEnd w:id="50"/>
      <w:ins w:id="53" w:author="Sergio Saugar García" w:date="2023-06-05T10:09:00Z">
        <w:r>
          <w:rPr>
            <w:rStyle w:val="Refdecomentario"/>
          </w:rPr>
          <w:commentReference w:id="50"/>
        </w:r>
      </w:ins>
      <w:r w:rsidR="006E2BF7">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rsidR="006E2BF7">
        <w:t xml:space="preserve"> existentes y encontrar soluciones adecuadas. Se ha observado que los procesos y aplicaciones utilizados para la búsqueda y asignación de prácticas y ofertas de empleo presentan una serie de </w:t>
      </w:r>
      <w:r w:rsidR="008D5A25">
        <w:t>problemas</w:t>
      </w:r>
      <w:r w:rsidR="006E2BF7">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ins w:id="54" w:author="Sergio Saugar García" w:date="2023-06-05T10:10:00Z">
        <w:r w:rsidR="003B2625">
          <w:t xml:space="preserve"> implicadas</w:t>
        </w:r>
      </w:ins>
      <w:r w:rsidR="006E2BF7">
        <w:t>.</w:t>
      </w:r>
    </w:p>
    <w:p w14:paraId="39BAD4B5" w14:textId="00A778B4" w:rsidR="009F4299" w:rsidRPr="009F4299" w:rsidDel="003B2625" w:rsidRDefault="003B2625" w:rsidP="009F4299">
      <w:pPr>
        <w:rPr>
          <w:del w:id="55" w:author="Sergio Saugar García" w:date="2023-06-05T10:12:00Z"/>
        </w:rPr>
      </w:pPr>
      <w:commentRangeStart w:id="56"/>
      <w:ins w:id="57" w:author="Sergio Saugar García" w:date="2023-06-05T10:11:00Z">
        <w:r>
          <w:t>Para mostrar el desarrollo del proyecto</w:t>
        </w:r>
      </w:ins>
      <w:ins w:id="58" w:author="Sergio Saugar García" w:date="2023-06-05T10:12:00Z">
        <w:r>
          <w:t xml:space="preserve">, la memoria se organizará de la siguiente manera. </w:t>
        </w:r>
      </w:ins>
      <w:commentRangeEnd w:id="56"/>
      <w:ins w:id="59" w:author="Sergio Saugar García" w:date="2023-06-05T10:15:00Z">
        <w:r w:rsidR="00FA1FC0">
          <w:rPr>
            <w:rStyle w:val="Refdecomentario"/>
          </w:rPr>
          <w:commentReference w:id="56"/>
        </w:r>
      </w:ins>
      <w:ins w:id="60" w:author="Sergio Saugar García" w:date="2023-06-05T10:12:00Z">
        <w:r>
          <w:t>En el</w:t>
        </w:r>
      </w:ins>
      <w:del w:id="61" w:author="Sergio Saugar García" w:date="2023-06-05T10:10:00Z">
        <w:r w:rsidR="009F4299" w:rsidRPr="009F4299" w:rsidDel="003B2625">
          <w:delText>La memoria de este TFG está estructurada en los siguientes capítulos</w:delText>
        </w:r>
      </w:del>
      <w:del w:id="62" w:author="Sergio Saugar García" w:date="2023-06-05T10:11:00Z">
        <w:r w:rsidR="009F4299" w:rsidRPr="009F4299" w:rsidDel="003B2625">
          <w:delText>:</w:delText>
        </w:r>
      </w:del>
      <w:ins w:id="63" w:author="Sergio Saugar García" w:date="2023-06-05T10:12:00Z">
        <w:r>
          <w:t xml:space="preserve"> </w:t>
        </w:r>
      </w:ins>
    </w:p>
    <w:p w14:paraId="4F7EF9EC" w14:textId="77B294E2" w:rsidR="009F4299" w:rsidRPr="009F4299" w:rsidDel="003B2625" w:rsidRDefault="003B2625" w:rsidP="003B2625">
      <w:pPr>
        <w:rPr>
          <w:del w:id="64" w:author="Sergio Saugar García" w:date="2023-06-05T10:12:00Z"/>
        </w:rPr>
        <w:pPrChange w:id="65" w:author="Sergio Saugar García" w:date="2023-06-05T10:12:00Z">
          <w:pPr>
            <w:numPr>
              <w:numId w:val="33"/>
            </w:numPr>
            <w:tabs>
              <w:tab w:val="num" w:pos="720"/>
            </w:tabs>
            <w:ind w:left="720" w:hanging="360"/>
          </w:pPr>
        </w:pPrChange>
      </w:pPr>
      <w:ins w:id="66" w:author="Sergio Saugar García" w:date="2023-06-05T10:12:00Z">
        <w:r>
          <w:t>c</w:t>
        </w:r>
      </w:ins>
      <w:del w:id="67" w:author="Sergio Saugar García" w:date="2023-06-05T10:12:00Z">
        <w:r w:rsidR="009F4299" w:rsidRPr="009F4299" w:rsidDel="003B2625">
          <w:delText>C</w:delText>
        </w:r>
      </w:del>
      <w:r w:rsidR="009F4299" w:rsidRPr="009F4299">
        <w:t>apítulo 2</w:t>
      </w:r>
      <w:del w:id="68" w:author="Sergio Saugar García" w:date="2023-06-05T10:12:00Z">
        <w:r w:rsidR="009F4299" w:rsidRPr="009F4299" w:rsidDel="003B2625">
          <w:delText>:</w:delText>
        </w:r>
      </w:del>
      <w:r w:rsidR="009F4299" w:rsidRPr="009F4299">
        <w:t xml:space="preserve"> se </w:t>
      </w:r>
      <w:r w:rsidR="0076371D">
        <w:t xml:space="preserve">analiza </w:t>
      </w:r>
      <w:r w:rsidR="00E14E92">
        <w:t>e</w:t>
      </w:r>
      <w:r w:rsidR="009F4299" w:rsidRPr="009F4299">
        <w:t xml:space="preserve">l estado del arte de dos tecnologías fundamentales en el ámbito digital: los Servicios Web y los algoritmos de recomendación. Se examina la evolución de los Servicios Web, diferenciando entre los tradicionales y los basados en REST. También se estudia el </w:t>
      </w:r>
      <w:r w:rsidR="009F4299" w:rsidRPr="009F4299">
        <w:lastRenderedPageBreak/>
        <w:t>funcionamiento y la tipología de los algoritmos de recomendación.</w:t>
      </w:r>
      <w:ins w:id="69" w:author="Sergio Saugar García" w:date="2023-06-05T10:12:00Z">
        <w:r>
          <w:t xml:space="preserve"> Posteriormente, en el c</w:t>
        </w:r>
      </w:ins>
    </w:p>
    <w:p w14:paraId="5546A83A" w14:textId="17087757" w:rsidR="009F4299" w:rsidRPr="009F4299" w:rsidDel="003B2625" w:rsidRDefault="009F4299" w:rsidP="003B2625">
      <w:pPr>
        <w:rPr>
          <w:del w:id="70" w:author="Sergio Saugar García" w:date="2023-06-05T10:13:00Z"/>
        </w:rPr>
        <w:pPrChange w:id="71" w:author="Sergio Saugar García" w:date="2023-06-05T10:12:00Z">
          <w:pPr>
            <w:numPr>
              <w:numId w:val="33"/>
            </w:numPr>
            <w:tabs>
              <w:tab w:val="num" w:pos="720"/>
            </w:tabs>
            <w:ind w:left="720" w:hanging="360"/>
          </w:pPr>
        </w:pPrChange>
      </w:pPr>
      <w:del w:id="72" w:author="Sergio Saugar García" w:date="2023-06-05T10:12:00Z">
        <w:r w:rsidRPr="009F4299" w:rsidDel="003B2625">
          <w:delText>C</w:delText>
        </w:r>
      </w:del>
      <w:r w:rsidRPr="009F4299">
        <w:t>apítulo 3</w:t>
      </w:r>
      <w:del w:id="73" w:author="Sergio Saugar García" w:date="2023-06-05T10:12:00Z">
        <w:r w:rsidRPr="009F4299" w:rsidDel="003B2625">
          <w:delText>:</w:delText>
        </w:r>
      </w:del>
      <w:r w:rsidRPr="009F4299">
        <w:t xml:space="preserve"> </w:t>
      </w:r>
      <w:ins w:id="74" w:author="Sergio Saugar García" w:date="2023-06-05T10:12:00Z">
        <w:r w:rsidR="003B2625">
          <w:t xml:space="preserve">se </w:t>
        </w:r>
      </w:ins>
      <w:del w:id="75" w:author="Sergio Saugar García" w:date="2023-06-05T10:12:00Z">
        <w:r w:rsidRPr="009F4299" w:rsidDel="003B2625">
          <w:delText xml:space="preserve">se </w:delText>
        </w:r>
      </w:del>
      <w:r w:rsidRPr="009F4299">
        <w:t>explica la metodología de desarrollo de software utilizada en el proyecto. Se detalla la planificación inicial del proyecto, incluyendo estimaciones de tiempo, y se muestra la ejecución real del proyecto con sus tiempos correspondientes.</w:t>
      </w:r>
      <w:ins w:id="76" w:author="Sergio Saugar García" w:date="2023-06-05T10:13:00Z">
        <w:r w:rsidR="003B2625">
          <w:t xml:space="preserve"> Después, en el </w:t>
        </w:r>
      </w:ins>
    </w:p>
    <w:p w14:paraId="12B09C94" w14:textId="0D1FC74A" w:rsidR="009F4299" w:rsidRPr="009F4299" w:rsidDel="003B2625" w:rsidRDefault="003B2625" w:rsidP="003B2625">
      <w:pPr>
        <w:rPr>
          <w:del w:id="77" w:author="Sergio Saugar García" w:date="2023-06-05T10:13:00Z"/>
        </w:rPr>
        <w:pPrChange w:id="78" w:author="Sergio Saugar García" w:date="2023-06-05T10:13:00Z">
          <w:pPr>
            <w:numPr>
              <w:numId w:val="33"/>
            </w:numPr>
            <w:tabs>
              <w:tab w:val="num" w:pos="720"/>
            </w:tabs>
            <w:ind w:left="720" w:hanging="360"/>
          </w:pPr>
        </w:pPrChange>
      </w:pPr>
      <w:ins w:id="79" w:author="Sergio Saugar García" w:date="2023-06-05T10:13:00Z">
        <w:r>
          <w:t>c</w:t>
        </w:r>
      </w:ins>
      <w:del w:id="80" w:author="Sergio Saugar García" w:date="2023-06-05T10:13:00Z">
        <w:r w:rsidR="009F4299" w:rsidRPr="009F4299" w:rsidDel="003B2625">
          <w:delText>C</w:delText>
        </w:r>
      </w:del>
      <w:r w:rsidR="009F4299" w:rsidRPr="009F4299">
        <w:t>apítulo 4</w:t>
      </w:r>
      <w:del w:id="81" w:author="Sergio Saugar García" w:date="2023-06-05T10:13:00Z">
        <w:r w:rsidR="009F4299" w:rsidRPr="009F4299" w:rsidDel="003B2625">
          <w:delText>:</w:delText>
        </w:r>
      </w:del>
      <w:r w:rsidR="009F4299" w:rsidRPr="009F4299">
        <w:t xml:space="preserve">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ins w:id="82" w:author="Sergio Saugar García" w:date="2023-06-05T10:13:00Z">
        <w:r>
          <w:t xml:space="preserve"> Una vez establecida la arquitectura, en el </w:t>
        </w:r>
      </w:ins>
    </w:p>
    <w:p w14:paraId="1C7395A3" w14:textId="73BFFF23" w:rsidR="009F4299" w:rsidRPr="009F4299" w:rsidDel="003B2625" w:rsidRDefault="003B2625" w:rsidP="003B2625">
      <w:pPr>
        <w:rPr>
          <w:del w:id="83" w:author="Sergio Saugar García" w:date="2023-06-05T10:13:00Z"/>
        </w:rPr>
        <w:pPrChange w:id="84" w:author="Sergio Saugar García" w:date="2023-06-05T10:13:00Z">
          <w:pPr>
            <w:numPr>
              <w:numId w:val="33"/>
            </w:numPr>
            <w:tabs>
              <w:tab w:val="num" w:pos="720"/>
            </w:tabs>
            <w:ind w:left="720" w:hanging="360"/>
          </w:pPr>
        </w:pPrChange>
      </w:pPr>
      <w:ins w:id="85" w:author="Sergio Saugar García" w:date="2023-06-05T10:13:00Z">
        <w:r>
          <w:t>c</w:t>
        </w:r>
      </w:ins>
      <w:del w:id="86" w:author="Sergio Saugar García" w:date="2023-06-05T10:13:00Z">
        <w:r w:rsidR="009F4299" w:rsidRPr="009F4299" w:rsidDel="003B2625">
          <w:delText>C</w:delText>
        </w:r>
      </w:del>
      <w:r w:rsidR="009F4299" w:rsidRPr="009F4299">
        <w:t>apítulo 5</w:t>
      </w:r>
      <w:ins w:id="87" w:author="Sergio Saugar García" w:date="2023-06-05T10:13:00Z">
        <w:r>
          <w:t>,</w:t>
        </w:r>
      </w:ins>
      <w:del w:id="88" w:author="Sergio Saugar García" w:date="2023-06-05T10:13:00Z">
        <w:r w:rsidR="009F4299" w:rsidRPr="009F4299" w:rsidDel="003B2625">
          <w:delText>:</w:delText>
        </w:r>
      </w:del>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ins w:id="89" w:author="Sergio Saugar García" w:date="2023-06-05T10:13:00Z">
        <w:r>
          <w:t xml:space="preserve"> </w:t>
        </w:r>
      </w:ins>
      <w:ins w:id="90" w:author="Sergio Saugar García" w:date="2023-06-05T10:14:00Z">
        <w:r w:rsidR="00FA1FC0">
          <w:t xml:space="preserve">Terminado el diseño, en el </w:t>
        </w:r>
      </w:ins>
    </w:p>
    <w:p w14:paraId="194046B7" w14:textId="10330DD3" w:rsidR="009F4299" w:rsidRPr="009F4299" w:rsidDel="00FA1FC0" w:rsidRDefault="00FA1FC0" w:rsidP="003B2625">
      <w:pPr>
        <w:rPr>
          <w:del w:id="91" w:author="Sergio Saugar García" w:date="2023-06-05T10:14:00Z"/>
        </w:rPr>
        <w:pPrChange w:id="92" w:author="Sergio Saugar García" w:date="2023-06-05T10:13:00Z">
          <w:pPr>
            <w:numPr>
              <w:numId w:val="33"/>
            </w:numPr>
            <w:tabs>
              <w:tab w:val="num" w:pos="720"/>
            </w:tabs>
            <w:ind w:left="720" w:hanging="360"/>
          </w:pPr>
        </w:pPrChange>
      </w:pPr>
      <w:ins w:id="93" w:author="Sergio Saugar García" w:date="2023-06-05T10:14:00Z">
        <w:r>
          <w:t>c</w:t>
        </w:r>
      </w:ins>
      <w:del w:id="94" w:author="Sergio Saugar García" w:date="2023-06-05T10:14:00Z">
        <w:r w:rsidR="009F4299" w:rsidRPr="009F4299" w:rsidDel="00FA1FC0">
          <w:delText>C</w:delText>
        </w:r>
      </w:del>
      <w:r w:rsidR="009F4299" w:rsidRPr="009F4299">
        <w:t>apítulo 6</w:t>
      </w:r>
      <w:ins w:id="95" w:author="Sergio Saugar García" w:date="2023-06-05T10:14:00Z">
        <w:r>
          <w:t>,</w:t>
        </w:r>
      </w:ins>
      <w:del w:id="96" w:author="Sergio Saugar García" w:date="2023-06-05T10:14:00Z">
        <w:r w:rsidR="009F4299" w:rsidRPr="009F4299" w:rsidDel="00FA1FC0">
          <w:delText>:</w:delText>
        </w:r>
      </w:del>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ins w:id="97" w:author="Sergio Saugar García" w:date="2023-06-05T10:14:00Z">
        <w:r>
          <w:t xml:space="preserve"> Finalizada la implementación, el </w:t>
        </w:r>
      </w:ins>
    </w:p>
    <w:p w14:paraId="51E58C4F" w14:textId="69796330" w:rsidR="009F4299" w:rsidRPr="009F4299" w:rsidDel="00FA1FC0" w:rsidRDefault="00FA1FC0" w:rsidP="00FA1FC0">
      <w:pPr>
        <w:rPr>
          <w:del w:id="98" w:author="Sergio Saugar García" w:date="2023-06-05T10:15:00Z"/>
        </w:rPr>
        <w:pPrChange w:id="99" w:author="Sergio Saugar García" w:date="2023-06-05T10:14:00Z">
          <w:pPr>
            <w:numPr>
              <w:numId w:val="33"/>
            </w:numPr>
            <w:tabs>
              <w:tab w:val="num" w:pos="720"/>
            </w:tabs>
            <w:ind w:left="720" w:hanging="360"/>
          </w:pPr>
        </w:pPrChange>
      </w:pPr>
      <w:ins w:id="100" w:author="Sergio Saugar García" w:date="2023-06-05T10:14:00Z">
        <w:r>
          <w:t>ca</w:t>
        </w:r>
      </w:ins>
      <w:del w:id="101" w:author="Sergio Saugar García" w:date="2023-06-05T10:14:00Z">
        <w:r w:rsidR="009F4299" w:rsidRPr="009F4299" w:rsidDel="00FA1FC0">
          <w:delText>Ca</w:delText>
        </w:r>
      </w:del>
      <w:r w:rsidR="009F4299" w:rsidRPr="009F4299">
        <w:t>pítulo 7</w:t>
      </w:r>
      <w:del w:id="102" w:author="Sergio Saugar García" w:date="2023-06-05T10:14:00Z">
        <w:r w:rsidR="009F4299" w:rsidRPr="009F4299" w:rsidDel="00FA1FC0">
          <w:delText>:</w:delText>
        </w:r>
      </w:del>
      <w:r w:rsidR="009F4299" w:rsidRPr="009F4299">
        <w:t xml:space="preserve"> </w:t>
      </w:r>
      <w:r w:rsidR="00272612">
        <w:t>s</w:t>
      </w:r>
      <w:r w:rsidR="009F4299" w:rsidRPr="009F4299">
        <w:t xml:space="preserve">e </w:t>
      </w:r>
      <w:del w:id="103" w:author="Sergio Saugar García" w:date="2023-06-05T10:14:00Z">
        <w:r w:rsidR="009F4299" w:rsidRPr="009F4299" w:rsidDel="00FA1FC0">
          <w:delText xml:space="preserve">presenta </w:delText>
        </w:r>
      </w:del>
      <w:ins w:id="104" w:author="Sergio Saugar García" w:date="2023-06-05T10:14:00Z">
        <w:r>
          <w:t xml:space="preserve">centra en proporcionar </w:t>
        </w:r>
      </w:ins>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ins w:id="105" w:author="Sergio Saugar García" w:date="2023-06-05T10:15:00Z">
        <w:r>
          <w:t xml:space="preserve">Por último, en el </w:t>
        </w:r>
      </w:ins>
    </w:p>
    <w:p w14:paraId="6E448485" w14:textId="4E6A22C7" w:rsidR="009F4299" w:rsidRPr="009F4299" w:rsidRDefault="00FA1FC0" w:rsidP="00FA1FC0">
      <w:pPr>
        <w:pPrChange w:id="106" w:author="Sergio Saugar García" w:date="2023-06-05T10:15:00Z">
          <w:pPr>
            <w:numPr>
              <w:numId w:val="33"/>
            </w:numPr>
            <w:tabs>
              <w:tab w:val="num" w:pos="720"/>
            </w:tabs>
            <w:ind w:left="720" w:hanging="360"/>
          </w:pPr>
        </w:pPrChange>
      </w:pPr>
      <w:ins w:id="107" w:author="Sergio Saugar García" w:date="2023-06-05T10:15:00Z">
        <w:r>
          <w:t>c</w:t>
        </w:r>
      </w:ins>
      <w:del w:id="108" w:author="Sergio Saugar García" w:date="2023-06-05T10:15:00Z">
        <w:r w:rsidR="009F4299" w:rsidRPr="009F4299" w:rsidDel="00FA1FC0">
          <w:delText>C</w:delText>
        </w:r>
      </w:del>
      <w:r w:rsidR="009F4299" w:rsidRPr="009F4299">
        <w:t>apítulo 8</w:t>
      </w:r>
      <w:del w:id="109" w:author="Sergio Saugar García" w:date="2023-06-05T10:15:00Z">
        <w:r w:rsidR="009F4299" w:rsidRPr="009F4299" w:rsidDel="00FA1FC0">
          <w:delText>:</w:delText>
        </w:r>
      </w:del>
      <w:r w:rsidR="009F4299" w:rsidRPr="009F4299">
        <w:t xml:space="preserve">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29E73D74" w14:textId="77777777" w:rsidR="009F4299" w:rsidRPr="005A367A" w:rsidRDefault="009F4299" w:rsidP="009F4299">
      <w:pPr>
        <w:rPr>
          <w:ins w:id="110" w:author="Microsoft Office User" w:date="2023-05-12T15:25:00Z"/>
        </w:rPr>
      </w:pPr>
    </w:p>
    <w:p w14:paraId="366140E3" w14:textId="77777777" w:rsidR="00DB2D31" w:rsidRPr="005A367A" w:rsidRDefault="00DB2D31" w:rsidP="004B7E0B">
      <w:pPr>
        <w:rPr>
          <w:ins w:id="111" w:author="Microsoft Office User" w:date="2023-05-12T15:25:00Z"/>
        </w:rPr>
      </w:pPr>
    </w:p>
    <w:p w14:paraId="3C20652E" w14:textId="77777777" w:rsidR="004B7E0B" w:rsidRDefault="004B7E0B" w:rsidP="00C73DFD">
      <w:pPr>
        <w:rPr>
          <w:color w:val="FF0000"/>
        </w:rPr>
      </w:pPr>
    </w:p>
    <w:p w14:paraId="221A02A4" w14:textId="76C7B4DC" w:rsidR="00E07190" w:rsidRPr="00B8783F" w:rsidRDefault="00E07190" w:rsidP="00B8783F">
      <w:pPr>
        <w:spacing w:before="0" w:after="0" w:line="240" w:lineRule="auto"/>
        <w:jc w:val="left"/>
        <w:rPr>
          <w:color w:val="FF0000"/>
        </w:rPr>
      </w:pPr>
    </w:p>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112" w:name="_Toc136020066"/>
      <w:r w:rsidR="00241D46">
        <w:t>Estado del arte</w:t>
      </w:r>
      <w:bookmarkEnd w:id="112"/>
    </w:p>
    <w:p w14:paraId="5600EBC5" w14:textId="2A98AF9A" w:rsidR="00CA7AEC" w:rsidRPr="009D2B5A" w:rsidRDefault="00CA7AEC" w:rsidP="00CA7AEC">
      <w:pPr>
        <w:rPr>
          <w:szCs w:val="24"/>
        </w:rPr>
      </w:pPr>
      <w:commentRangeStart w:id="113"/>
      <w:commentRangeStart w:id="114"/>
      <w:r w:rsidRPr="009D2B5A">
        <w:rPr>
          <w:szCs w:val="24"/>
        </w:rPr>
        <w:t xml:space="preserve">En este capítulo se </w:t>
      </w:r>
      <w:del w:id="115" w:author="Sergio Saugar García" w:date="2023-06-05T10:15:00Z">
        <w:r w:rsidRPr="009D2B5A" w:rsidDel="00FA1FC0">
          <w:rPr>
            <w:szCs w:val="24"/>
          </w:rPr>
          <w:delText>van a identificar</w:delText>
        </w:r>
      </w:del>
      <w:ins w:id="116" w:author="Sergio Saugar García" w:date="2023-06-05T10:15:00Z">
        <w:r w:rsidR="00FA1FC0">
          <w:rPr>
            <w:szCs w:val="24"/>
          </w:rPr>
          <w:t>expone</w:t>
        </w:r>
      </w:ins>
      <w:r w:rsidRPr="009D2B5A">
        <w:rPr>
          <w:szCs w:val="24"/>
        </w:rPr>
        <w:t xml:space="preserve"> el estado del arte</w:t>
      </w:r>
      <w:ins w:id="117" w:author="Sergio Saugar García" w:date="2023-06-05T10:16:00Z">
        <w:r w:rsidR="00FA1FC0">
          <w:rPr>
            <w:szCs w:val="24"/>
          </w:rPr>
          <w:t xml:space="preserve"> </w:t>
        </w:r>
      </w:ins>
      <w:ins w:id="118" w:author="Microsoft Office User" w:date="2023-04-22T13:08:00Z">
        <w:del w:id="119" w:author="Sergio Saugar García" w:date="2023-06-05T10:16:00Z">
          <w:r w:rsidR="00887B7D" w:rsidRPr="009D2B5A" w:rsidDel="00FA1FC0">
            <w:rPr>
              <w:szCs w:val="24"/>
            </w:rPr>
            <w:delText xml:space="preserve"> sobre </w:delText>
          </w:r>
        </w:del>
      </w:ins>
      <w:ins w:id="120" w:author="Sergio Saugar García" w:date="2023-06-05T10:16:00Z">
        <w:r w:rsidR="00FA1FC0">
          <w:rPr>
            <w:szCs w:val="24"/>
          </w:rPr>
          <w:t xml:space="preserve">en relación a </w:t>
        </w:r>
      </w:ins>
      <w:ins w:id="121" w:author="Microsoft Office User" w:date="2023-04-22T13:08:00Z">
        <w:r w:rsidR="00887B7D" w:rsidRPr="009D2B5A">
          <w:rPr>
            <w:szCs w:val="24"/>
          </w:rPr>
          <w:t>dos tecnologías muy importantes en el mundo digital:</w:t>
        </w:r>
      </w:ins>
      <w:del w:id="122" w:author="Microsoft Office User" w:date="2023-04-22T13:08:00Z">
        <w:r w:rsidRPr="009D2B5A" w:rsidDel="00887B7D">
          <w:rPr>
            <w:szCs w:val="24"/>
          </w:rPr>
          <w:delText xml:space="preserve"> de</w:delText>
        </w:r>
      </w:del>
      <w:r w:rsidRPr="009D2B5A">
        <w:rPr>
          <w:szCs w:val="24"/>
        </w:rPr>
        <w:t xml:space="preserve"> los Servicios Web y</w:t>
      </w:r>
      <w:del w:id="123" w:author="Microsoft Office User" w:date="2023-04-22T13:08:00Z">
        <w:r w:rsidRPr="009D2B5A" w:rsidDel="00887B7D">
          <w:rPr>
            <w:szCs w:val="24"/>
          </w:rPr>
          <w:delText xml:space="preserve"> de</w:delText>
        </w:r>
      </w:del>
      <w:r w:rsidRPr="009D2B5A">
        <w:rPr>
          <w:szCs w:val="24"/>
        </w:rPr>
        <w:t xml:space="preserve"> los </w:t>
      </w:r>
      <w:ins w:id="124" w:author="Microsoft Office User" w:date="2023-04-22T13:08:00Z">
        <w:r w:rsidR="00887B7D" w:rsidRPr="009D2B5A">
          <w:rPr>
            <w:szCs w:val="24"/>
          </w:rPr>
          <w:t>a</w:t>
        </w:r>
      </w:ins>
      <w:del w:id="125" w:author="Microsoft Office User" w:date="2023-04-22T13:08:00Z">
        <w:r w:rsidRPr="009D2B5A" w:rsidDel="00887B7D">
          <w:rPr>
            <w:szCs w:val="24"/>
          </w:rPr>
          <w:delText>A</w:delText>
        </w:r>
      </w:del>
      <w:r w:rsidRPr="009D2B5A">
        <w:rPr>
          <w:szCs w:val="24"/>
        </w:rPr>
        <w:t>lgoritmos de recomendación.</w:t>
      </w:r>
      <w:commentRangeEnd w:id="113"/>
      <w:r w:rsidR="00CB716F" w:rsidRPr="009D2B5A">
        <w:rPr>
          <w:rStyle w:val="Refdecomentario"/>
          <w:sz w:val="24"/>
          <w:szCs w:val="24"/>
        </w:rPr>
        <w:commentReference w:id="113"/>
      </w:r>
      <w:commentRangeEnd w:id="114"/>
      <w:r w:rsidR="00887B7D" w:rsidRPr="009D2B5A">
        <w:rPr>
          <w:rStyle w:val="Refdecomentario"/>
          <w:sz w:val="24"/>
          <w:szCs w:val="24"/>
        </w:rPr>
        <w:commentReference w:id="114"/>
      </w:r>
      <w:ins w:id="126" w:author="Microsoft Office User" w:date="2023-04-22T13:08:00Z">
        <w:r w:rsidR="00887B7D" w:rsidRPr="009D2B5A">
          <w:rPr>
            <w:szCs w:val="24"/>
          </w:rPr>
          <w:t xml:space="preserve"> En</w:t>
        </w:r>
      </w:ins>
      <w:ins w:id="127" w:author="Microsoft Office User" w:date="2023-04-22T13:09:00Z">
        <w:r w:rsidR="00887B7D" w:rsidRPr="009D2B5A">
          <w:rPr>
            <w:szCs w:val="24"/>
          </w:rPr>
          <w:t xml:space="preserve"> particular, se examinará la evolución de los </w:t>
        </w:r>
      </w:ins>
      <w:r w:rsidR="001C7444" w:rsidRPr="009D2B5A">
        <w:rPr>
          <w:szCs w:val="24"/>
        </w:rPr>
        <w:t>S</w:t>
      </w:r>
      <w:ins w:id="128" w:author="Microsoft Office User" w:date="2023-04-22T13:09:00Z">
        <w:r w:rsidR="00887B7D" w:rsidRPr="009D2B5A">
          <w:rPr>
            <w:szCs w:val="24"/>
          </w:rPr>
          <w:t xml:space="preserve">ervicios </w:t>
        </w:r>
      </w:ins>
      <w:r w:rsidR="001C7444" w:rsidRPr="009D2B5A">
        <w:rPr>
          <w:szCs w:val="24"/>
        </w:rPr>
        <w:t>W</w:t>
      </w:r>
      <w:ins w:id="129" w:author="Microsoft Office User" w:date="2023-04-22T13:09:00Z">
        <w:r w:rsidR="00887B7D" w:rsidRPr="009D2B5A">
          <w:rPr>
            <w:szCs w:val="24"/>
          </w:rPr>
          <w:t xml:space="preserve">eb, diferenciando </w:t>
        </w:r>
      </w:ins>
      <w:ins w:id="130" w:author="Microsoft Office User" w:date="2023-04-22T13:10:00Z">
        <w:r w:rsidR="00887B7D" w:rsidRPr="009D2B5A">
          <w:rPr>
            <w:szCs w:val="24"/>
          </w:rPr>
          <w:t xml:space="preserve">los </w:t>
        </w:r>
      </w:ins>
      <w:ins w:id="131" w:author="Sergio Saugar García" w:date="2023-06-05T10:16:00Z">
        <w:r w:rsidR="00FA1FC0">
          <w:rPr>
            <w:szCs w:val="24"/>
          </w:rPr>
          <w:t xml:space="preserve">Servicios Web </w:t>
        </w:r>
      </w:ins>
      <w:ins w:id="132" w:author="Microsoft Office User" w:date="2023-04-22T13:10:00Z">
        <w:r w:rsidR="00887B7D" w:rsidRPr="009D2B5A">
          <w:rPr>
            <w:szCs w:val="24"/>
          </w:rPr>
          <w:t xml:space="preserve">tradicionales de los basados en </w:t>
        </w:r>
      </w:ins>
      <w:ins w:id="133" w:author="Sergio Saugar García" w:date="2023-06-05T10:16:00Z">
        <w:r w:rsidR="00FA1FC0">
          <w:rPr>
            <w:szCs w:val="24"/>
          </w:rPr>
          <w:t xml:space="preserve">el estilo arquitectónico </w:t>
        </w:r>
      </w:ins>
      <w:ins w:id="134" w:author="Microsoft Office User" w:date="2023-04-22T13:10:00Z">
        <w:r w:rsidR="00887B7D" w:rsidRPr="009D2B5A">
          <w:rPr>
            <w:szCs w:val="24"/>
          </w:rPr>
          <w:t xml:space="preserve">REST. Además, se </w:t>
        </w:r>
      </w:ins>
      <w:r w:rsidR="00407B90" w:rsidRPr="009D2B5A">
        <w:rPr>
          <w:szCs w:val="24"/>
        </w:rPr>
        <w:t>analizará</w:t>
      </w:r>
      <w:ins w:id="135" w:author="Microsoft Office User" w:date="2023-04-22T13:10:00Z">
        <w:r w:rsidR="00887B7D" w:rsidRPr="009D2B5A">
          <w:rPr>
            <w:szCs w:val="24"/>
          </w:rPr>
          <w:t xml:space="preserve"> el funcionamiento </w:t>
        </w:r>
      </w:ins>
      <w:r w:rsidR="00407B90" w:rsidRPr="009D2B5A">
        <w:rPr>
          <w:szCs w:val="24"/>
        </w:rPr>
        <w:t xml:space="preserve">y la tipología </w:t>
      </w:r>
      <w:ins w:id="136" w:author="Microsoft Office User" w:date="2023-04-22T13:10:00Z">
        <w:r w:rsidR="00887B7D" w:rsidRPr="009D2B5A">
          <w:rPr>
            <w:szCs w:val="24"/>
          </w:rPr>
          <w:t>de los algoritmos de recomendación</w:t>
        </w:r>
      </w:ins>
      <w:ins w:id="137" w:author="Microsoft Office User" w:date="2023-04-22T13:11:00Z">
        <w:r w:rsidR="00887B7D" w:rsidRPr="009D2B5A">
          <w:rPr>
            <w:szCs w:val="24"/>
          </w:rPr>
          <w:t>.</w:t>
        </w:r>
      </w:ins>
    </w:p>
    <w:p w14:paraId="4B4279F5" w14:textId="6CA294B2" w:rsidR="00241D46" w:rsidRDefault="00241D46" w:rsidP="39E28D74">
      <w:pPr>
        <w:pStyle w:val="Ttulo2"/>
      </w:pPr>
      <w:bookmarkStart w:id="138" w:name="_Toc136020067"/>
      <w:r>
        <w:t>Servicios Web</w:t>
      </w:r>
      <w:bookmarkEnd w:id="138"/>
    </w:p>
    <w:p w14:paraId="00DF5EA1" w14:textId="3B14D268" w:rsidR="00241D46" w:rsidRPr="009D2B5A" w:rsidRDefault="00984660" w:rsidP="009D2B5A">
      <w:pPr>
        <w:rPr>
          <w:szCs w:val="24"/>
        </w:rPr>
      </w:pPr>
      <w:ins w:id="139" w:author="Microsoft Office User" w:date="2023-04-22T19:04:00Z">
        <w:r w:rsidRPr="009D2B5A">
          <w:rPr>
            <w:szCs w:val="24"/>
          </w:rPr>
          <w:t>W3C define un Servicio Web como: “</w:t>
        </w:r>
      </w:ins>
      <w:r w:rsidR="001C7444" w:rsidRPr="009D2B5A">
        <w:rPr>
          <w:szCs w:val="24"/>
        </w:rPr>
        <w:t>U</w:t>
      </w:r>
      <w:ins w:id="140" w:author="Microsoft Office User" w:date="2023-04-21T13:09:00Z">
        <w:r w:rsidR="00AA0D25" w:rsidRPr="009D2B5A">
          <w:rPr>
            <w:szCs w:val="24"/>
          </w:rPr>
          <w:t>n sistema software diseñado para admitir la interacción interoperable de máquina a máquina a través de una red</w:t>
        </w:r>
      </w:ins>
      <w:ins w:id="141" w:author="Microsoft Office User" w:date="2023-04-21T13:21:00Z">
        <w:r w:rsidR="00984EAA" w:rsidRPr="009D2B5A">
          <w:rPr>
            <w:szCs w:val="24"/>
          </w:rPr>
          <w:t xml:space="preserve"> </w:t>
        </w:r>
      </w:ins>
      <w:ins w:id="142" w:author="Microsoft Office User" w:date="2023-04-22T19:04:00Z">
        <w:r w:rsidRPr="009D2B5A">
          <w:rPr>
            <w:szCs w:val="24"/>
          </w:rPr>
          <w:t>“</w:t>
        </w:r>
      </w:ins>
      <w:ins w:id="143" w:author="Microsoft Office User" w:date="2023-05-02T09:37:00Z">
        <w:r w:rsidR="00A32C22" w:rsidRPr="009D2B5A">
          <w:rPr>
            <w:szCs w:val="24"/>
          </w:rPr>
          <w:t xml:space="preserve"> </w:t>
        </w:r>
      </w:ins>
      <w:customXmlInsRangeStart w:id="144" w:author="Microsoft Office User" w:date="2023-05-02T09:37:00Z"/>
      <w:sdt>
        <w:sdtPr>
          <w:rPr>
            <w:szCs w:val="24"/>
          </w:rPr>
          <w:id w:val="1509639683"/>
          <w:citation/>
        </w:sdtPr>
        <w:sdtContent>
          <w:customXmlInsRangeEnd w:id="144"/>
          <w:ins w:id="145" w:author="Microsoft Office User" w:date="2023-05-02T09:37:00Z">
            <w:r w:rsidR="00A32C22" w:rsidRPr="009D2B5A">
              <w:rPr>
                <w:szCs w:val="24"/>
              </w:rPr>
              <w:fldChar w:fldCharType="begin"/>
            </w:r>
            <w:r w:rsidR="00056A21" w:rsidRPr="009D2B5A">
              <w:rPr>
                <w:szCs w:val="24"/>
              </w:rPr>
              <w:instrText xml:space="preserve">CITATION Web04 \l 3082 </w:instrText>
            </w:r>
          </w:ins>
          <w:r w:rsidR="00A32C22" w:rsidRPr="009D2B5A">
            <w:rPr>
              <w:szCs w:val="24"/>
            </w:rPr>
            <w:fldChar w:fldCharType="separate"/>
          </w:r>
          <w:r w:rsidR="00A576EE" w:rsidRPr="00A576EE">
            <w:rPr>
              <w:noProof/>
              <w:szCs w:val="24"/>
            </w:rPr>
            <w:t>(Web Services Architecture Working Group, 2004)</w:t>
          </w:r>
          <w:ins w:id="146" w:author="Microsoft Office User" w:date="2023-05-02T09:37:00Z">
            <w:r w:rsidR="00A32C22" w:rsidRPr="009D2B5A">
              <w:rPr>
                <w:szCs w:val="24"/>
              </w:rPr>
              <w:fldChar w:fldCharType="end"/>
            </w:r>
          </w:ins>
          <w:customXmlInsRangeStart w:id="147" w:author="Microsoft Office User" w:date="2023-05-02T09:37:00Z"/>
        </w:sdtContent>
      </w:sdt>
      <w:customXmlInsRangeEnd w:id="147"/>
      <w:ins w:id="148" w:author="Microsoft Office User" w:date="2023-04-21T13:10:00Z">
        <w:r w:rsidR="00AA0D25" w:rsidRPr="009D2B5A">
          <w:rPr>
            <w:szCs w:val="24"/>
          </w:rPr>
          <w:t>.</w:t>
        </w:r>
      </w:ins>
      <w:ins w:id="149" w:author="Microsoft Office User" w:date="2023-04-21T13:11:00Z">
        <w:r w:rsidR="00AA0D25" w:rsidRPr="009D2B5A">
          <w:rPr>
            <w:szCs w:val="24"/>
          </w:rPr>
          <w:t xml:space="preserve"> </w:t>
        </w:r>
      </w:ins>
      <w:commentRangeStart w:id="150"/>
      <w:del w:id="151" w:author="Microsoft Office User" w:date="2023-04-21T13:32:00Z">
        <w:r w:rsidR="008363FE" w:rsidRPr="009D2B5A" w:rsidDel="00B701BC">
          <w:rPr>
            <w:szCs w:val="24"/>
          </w:rPr>
          <w:delText xml:space="preserve">Los </w:delText>
        </w:r>
        <w:r w:rsidR="00BC1CA9" w:rsidRPr="009D2B5A" w:rsidDel="00B701BC">
          <w:rPr>
            <w:szCs w:val="24"/>
          </w:rPr>
          <w:delText>servicio</w:delText>
        </w:r>
        <w:r w:rsidR="008363FE" w:rsidRPr="009D2B5A" w:rsidDel="00B701BC">
          <w:rPr>
            <w:szCs w:val="24"/>
          </w:rPr>
          <w:delText>s</w:delText>
        </w:r>
        <w:r w:rsidR="00BC1CA9" w:rsidRPr="009D2B5A" w:rsidDel="00B701BC">
          <w:rPr>
            <w:szCs w:val="24"/>
          </w:rPr>
          <w:delText xml:space="preserve"> web </w:delText>
        </w:r>
        <w:r w:rsidR="008363FE" w:rsidRPr="009D2B5A" w:rsidDel="00B701BC">
          <w:rPr>
            <w:szCs w:val="24"/>
          </w:rPr>
          <w:delText>son</w:delText>
        </w:r>
        <w:r w:rsidR="006C1A7F" w:rsidRPr="009D2B5A" w:rsidDel="00B701BC">
          <w:rPr>
            <w:szCs w:val="24"/>
          </w:rPr>
          <w:delText xml:space="preserve"> una tecnología que facilita un servicio a través de internet</w:delText>
        </w:r>
        <w:commentRangeEnd w:id="150"/>
        <w:r w:rsidR="00CB716F" w:rsidRPr="009D2B5A" w:rsidDel="00B701BC">
          <w:rPr>
            <w:rStyle w:val="Refdecomentario"/>
            <w:sz w:val="24"/>
            <w:szCs w:val="24"/>
          </w:rPr>
          <w:commentReference w:id="150"/>
        </w:r>
        <w:r w:rsidR="006C1A7F" w:rsidRPr="009D2B5A" w:rsidDel="00B701BC">
          <w:rPr>
            <w:szCs w:val="24"/>
          </w:rPr>
          <w:delText xml:space="preserve">. </w:delText>
        </w:r>
      </w:del>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7C9FCB28" w:rsidR="00044974" w:rsidRPr="009D2B5A" w:rsidRDefault="00B52BB7" w:rsidP="009D2B5A">
      <w:pPr>
        <w:pStyle w:val="Prrafodelista"/>
        <w:numPr>
          <w:ilvl w:val="0"/>
          <w:numId w:val="20"/>
        </w:numPr>
        <w:rPr>
          <w:szCs w:val="24"/>
        </w:rPr>
      </w:pPr>
      <w:ins w:id="152" w:author="Microsoft Office User" w:date="2023-04-21T17:43:00Z">
        <w:r w:rsidRPr="009D2B5A">
          <w:rPr>
            <w:szCs w:val="24"/>
          </w:rPr>
          <w:t>Son m</w:t>
        </w:r>
      </w:ins>
      <w:del w:id="153" w:author="Microsoft Office User" w:date="2023-04-21T17:43:00Z">
        <w:r w:rsidR="00044974" w:rsidRPr="009D2B5A" w:rsidDel="00B52BB7">
          <w:rPr>
            <w:szCs w:val="24"/>
          </w:rPr>
          <w:delText>M</w:delText>
        </w:r>
      </w:del>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3A6831EA" w:rsidR="00044974" w:rsidRPr="009D2B5A" w:rsidRDefault="00B52BB7" w:rsidP="009D2B5A">
      <w:pPr>
        <w:pStyle w:val="Prrafodelista"/>
        <w:numPr>
          <w:ilvl w:val="0"/>
          <w:numId w:val="20"/>
        </w:numPr>
        <w:rPr>
          <w:szCs w:val="24"/>
        </w:rPr>
      </w:pPr>
      <w:ins w:id="154" w:author="Microsoft Office User" w:date="2023-04-21T17:43:00Z">
        <w:r w:rsidRPr="009D2B5A">
          <w:rPr>
            <w:szCs w:val="24"/>
          </w:rPr>
          <w:t>Son sistemas di</w:t>
        </w:r>
      </w:ins>
      <w:commentRangeStart w:id="155"/>
      <w:del w:id="156" w:author="Microsoft Office User" w:date="2023-04-21T17:43:00Z">
        <w:r w:rsidR="00044974" w:rsidRPr="009D2B5A" w:rsidDel="00B52BB7">
          <w:rPr>
            <w:szCs w:val="24"/>
          </w:rPr>
          <w:delText>Di</w:delText>
        </w:r>
      </w:del>
      <w:r w:rsidR="00044974" w:rsidRPr="009D2B5A">
        <w:rPr>
          <w:szCs w:val="24"/>
        </w:rPr>
        <w:t>stribuid</w:t>
      </w:r>
      <w:del w:id="157" w:author="Microsoft Office User" w:date="2023-04-21T16:58:00Z">
        <w:r w:rsidR="00044974" w:rsidRPr="009D2B5A" w:rsidDel="00472FC5">
          <w:rPr>
            <w:szCs w:val="24"/>
          </w:rPr>
          <w:delText>a</w:delText>
        </w:r>
        <w:commentRangeEnd w:id="155"/>
        <w:r w:rsidR="00CB716F" w:rsidRPr="009D2B5A" w:rsidDel="00472FC5">
          <w:rPr>
            <w:rStyle w:val="Refdecomentario"/>
            <w:sz w:val="24"/>
            <w:szCs w:val="24"/>
          </w:rPr>
          <w:commentReference w:id="155"/>
        </w:r>
        <w:r w:rsidR="00044974" w:rsidRPr="009D2B5A" w:rsidDel="00472FC5">
          <w:rPr>
            <w:szCs w:val="24"/>
          </w:rPr>
          <w:delText>:</w:delText>
        </w:r>
      </w:del>
      <w:ins w:id="158" w:author="Microsoft Office User" w:date="2023-04-21T16:58:00Z">
        <w:r w:rsidR="00472FC5" w:rsidRPr="009D2B5A">
          <w:rPr>
            <w:szCs w:val="24"/>
          </w:rPr>
          <w:t>o</w:t>
        </w:r>
      </w:ins>
      <w:ins w:id="159" w:author="Microsoft Office User" w:date="2023-04-21T17:43:00Z">
        <w:r w:rsidRPr="009D2B5A">
          <w:rPr>
            <w:szCs w:val="24"/>
          </w:rPr>
          <w:t>s:</w:t>
        </w:r>
      </w:ins>
      <w:r w:rsidR="00044974" w:rsidRPr="009D2B5A">
        <w:rPr>
          <w:szCs w:val="24"/>
        </w:rPr>
        <w:t xml:space="preserve"> </w:t>
      </w:r>
      <w:r w:rsidR="00741B78" w:rsidRPr="009D2B5A">
        <w:rPr>
          <w:szCs w:val="24"/>
        </w:rPr>
        <w:t>u</w:t>
      </w:r>
      <w:r w:rsidR="00044974" w:rsidRPr="009D2B5A">
        <w:rPr>
          <w:szCs w:val="24"/>
        </w:rPr>
        <w:t xml:space="preserve">n </w:t>
      </w:r>
      <w:ins w:id="160" w:author="Sergio Saugar García" w:date="2023-06-05T10:17:00Z">
        <w:r w:rsidR="00B746DE">
          <w:rPr>
            <w:szCs w:val="24"/>
          </w:rPr>
          <w:t>S</w:t>
        </w:r>
      </w:ins>
      <w:del w:id="161" w:author="Sergio Saugar García" w:date="2023-06-05T10:17:00Z">
        <w:r w:rsidR="00044974" w:rsidRPr="009D2B5A" w:rsidDel="00B746DE">
          <w:rPr>
            <w:szCs w:val="24"/>
          </w:rPr>
          <w:delText>s</w:delText>
        </w:r>
      </w:del>
      <w:r w:rsidR="00044974" w:rsidRPr="009D2B5A">
        <w:rPr>
          <w:szCs w:val="24"/>
        </w:rPr>
        <w:t xml:space="preserve">ervicio </w:t>
      </w:r>
      <w:ins w:id="162" w:author="Sergio Saugar García" w:date="2023-06-05T10:17:00Z">
        <w:r w:rsidR="00B746DE">
          <w:rPr>
            <w:szCs w:val="24"/>
          </w:rPr>
          <w:t>W</w:t>
        </w:r>
      </w:ins>
      <w:del w:id="163" w:author="Sergio Saugar García" w:date="2023-06-05T10:17:00Z">
        <w:r w:rsidR="00044974" w:rsidRPr="009D2B5A" w:rsidDel="00B746DE">
          <w:rPr>
            <w:szCs w:val="24"/>
          </w:rPr>
          <w:delText>w</w:delText>
        </w:r>
      </w:del>
      <w:r w:rsidR="00044974" w:rsidRPr="009D2B5A">
        <w:rPr>
          <w:szCs w:val="24"/>
        </w:rPr>
        <w:t>eb no está dirigido para un único cliente, sino que son varios los que pueden acceder al mismo servicio.</w:t>
      </w:r>
    </w:p>
    <w:p w14:paraId="1B6A174D" w14:textId="4CFC779E" w:rsidR="00673AA3" w:rsidRPr="009D2B5A" w:rsidRDefault="00472FC5" w:rsidP="009D2B5A">
      <w:pPr>
        <w:rPr>
          <w:ins w:id="164" w:author="Microsoft Office User" w:date="2023-05-06T17:59:00Z"/>
          <w:szCs w:val="24"/>
        </w:rPr>
      </w:pPr>
      <w:ins w:id="165" w:author="Microsoft Office User" w:date="2023-04-21T16:59:00Z">
        <w:r w:rsidRPr="009D2B5A">
          <w:rPr>
            <w:szCs w:val="24"/>
          </w:rPr>
          <w:t>Los Servicios Web</w:t>
        </w:r>
      </w:ins>
      <w:commentRangeStart w:id="166"/>
      <w:commentRangeStart w:id="167"/>
      <w:del w:id="168" w:author="Microsoft Office User" w:date="2023-04-21T16:59:00Z">
        <w:r w:rsidR="008363FE" w:rsidRPr="009D2B5A" w:rsidDel="00472FC5">
          <w:rPr>
            <w:szCs w:val="24"/>
          </w:rPr>
          <w:delText>Estos servicios</w:delText>
        </w:r>
      </w:del>
      <w:r w:rsidR="008363FE" w:rsidRPr="009D2B5A">
        <w:rPr>
          <w:szCs w:val="24"/>
        </w:rPr>
        <w:t xml:space="preserve"> </w:t>
      </w:r>
      <w:del w:id="169" w:author="Microsoft Office User" w:date="2023-04-21T16:52:00Z">
        <w:r w:rsidR="008363FE" w:rsidRPr="009D2B5A" w:rsidDel="00BD2D13">
          <w:rPr>
            <w:szCs w:val="24"/>
          </w:rPr>
          <w:delText xml:space="preserve">con </w:delText>
        </w:r>
      </w:del>
      <w:r w:rsidR="00BE2836" w:rsidRPr="009D2B5A">
        <w:rPr>
          <w:szCs w:val="24"/>
        </w:rPr>
        <w:t>presentan</w:t>
      </w:r>
      <w:ins w:id="170" w:author="Microsoft Office User" w:date="2023-04-21T16:52:00Z">
        <w:r w:rsidR="00BD2D13" w:rsidRPr="009D2B5A">
          <w:rPr>
            <w:szCs w:val="24"/>
          </w:rPr>
          <w:t xml:space="preserve"> </w:t>
        </w:r>
      </w:ins>
      <w:del w:id="171" w:author="Microsoft Office User" w:date="2023-04-21T17:03:00Z">
        <w:r w:rsidR="008363FE" w:rsidRPr="009D2B5A" w:rsidDel="00472FC5">
          <w:rPr>
            <w:szCs w:val="24"/>
          </w:rPr>
          <w:delText xml:space="preserve">una </w:delText>
        </w:r>
      </w:del>
      <w:r w:rsidR="00956AB1" w:rsidRPr="009D2B5A">
        <w:rPr>
          <w:szCs w:val="24"/>
        </w:rPr>
        <w:t>una</w:t>
      </w:r>
      <w:ins w:id="172" w:author="Microsoft Office User" w:date="2023-04-21T17:03:00Z">
        <w:r w:rsidRPr="009D2B5A">
          <w:rPr>
            <w:szCs w:val="24"/>
          </w:rPr>
          <w:t xml:space="preserve"> </w:t>
        </w:r>
      </w:ins>
      <w:r w:rsidR="008363FE" w:rsidRPr="009D2B5A">
        <w:rPr>
          <w:szCs w:val="24"/>
        </w:rPr>
        <w:t>arquitectura</w:t>
      </w:r>
      <w:ins w:id="173" w:author="Microsoft Office User" w:date="2023-04-21T16:37:00Z">
        <w:r w:rsidR="007B7248" w:rsidRPr="009D2B5A">
          <w:rPr>
            <w:szCs w:val="24"/>
          </w:rPr>
          <w:t xml:space="preserve"> </w:t>
        </w:r>
      </w:ins>
      <w:del w:id="174" w:author="Microsoft Office User" w:date="2023-04-21T16:52:00Z">
        <w:r w:rsidR="008363FE" w:rsidRPr="009D2B5A" w:rsidDel="00BD2D13">
          <w:rPr>
            <w:szCs w:val="24"/>
          </w:rPr>
          <w:delText xml:space="preserve"> </w:delText>
        </w:r>
      </w:del>
      <w:r w:rsidR="008363FE" w:rsidRPr="009D2B5A">
        <w:rPr>
          <w:szCs w:val="24"/>
        </w:rPr>
        <w:t>cliente/servidor</w:t>
      </w:r>
      <w:ins w:id="175" w:author="Microsoft Office User" w:date="2023-04-21T16:52:00Z">
        <w:r w:rsidR="00BD2D13" w:rsidRPr="009D2B5A">
          <w:rPr>
            <w:szCs w:val="24"/>
          </w:rPr>
          <w:t>. El servidor es el sistema encargado de</w:t>
        </w:r>
      </w:ins>
      <w:ins w:id="176" w:author="Microsoft Office User" w:date="2023-04-21T16:54:00Z">
        <w:r w:rsidR="00BD2D13" w:rsidRPr="009D2B5A">
          <w:rPr>
            <w:szCs w:val="24"/>
          </w:rPr>
          <w:t xml:space="preserve">l almacenamiento de datos y </w:t>
        </w:r>
      </w:ins>
      <w:ins w:id="177" w:author="Microsoft Office User" w:date="2023-04-21T16:55:00Z">
        <w:r w:rsidR="00BD2D13" w:rsidRPr="009D2B5A">
          <w:rPr>
            <w:szCs w:val="24"/>
          </w:rPr>
          <w:t>recursos, mientras que los clientes solicitan los servicios y datos a los servidores</w:t>
        </w:r>
      </w:ins>
      <w:r w:rsidR="00BC5B85" w:rsidRPr="009D2B5A">
        <w:rPr>
          <w:szCs w:val="24"/>
        </w:rPr>
        <w:t>.</w:t>
      </w:r>
      <w:ins w:id="178" w:author="Microsoft Office User" w:date="2023-04-21T16:55:00Z">
        <w:r w:rsidR="00BD2D13" w:rsidRPr="009D2B5A">
          <w:rPr>
            <w:szCs w:val="24"/>
          </w:rPr>
          <w:t xml:space="preserve"> </w:t>
        </w:r>
      </w:ins>
      <w:customXmlInsRangeStart w:id="179" w:author="Microsoft Office User" w:date="2023-05-02T09:37:00Z"/>
      <w:sdt>
        <w:sdtPr>
          <w:rPr>
            <w:szCs w:val="24"/>
          </w:rPr>
          <w:id w:val="-627086156"/>
          <w:citation/>
        </w:sdtPr>
        <w:sdtContent>
          <w:customXmlInsRangeEnd w:id="179"/>
          <w:ins w:id="180" w:author="Microsoft Office User" w:date="2023-05-02T09:37:00Z">
            <w:r w:rsidR="00A32C22" w:rsidRPr="009D2B5A">
              <w:rPr>
                <w:szCs w:val="24"/>
              </w:rPr>
              <w:fldChar w:fldCharType="begin"/>
            </w:r>
            <w:r w:rsidR="00A32C22" w:rsidRPr="009D2B5A">
              <w:rPr>
                <w:szCs w:val="24"/>
              </w:rPr>
              <w:instrText xml:space="preserve"> CITATION IBM23 \l 3082 </w:instrText>
            </w:r>
          </w:ins>
          <w:r w:rsidR="00A32C22" w:rsidRPr="009D2B5A">
            <w:rPr>
              <w:szCs w:val="24"/>
            </w:rPr>
            <w:fldChar w:fldCharType="separate"/>
          </w:r>
          <w:r w:rsidR="00A576EE" w:rsidRPr="00A576EE">
            <w:rPr>
              <w:noProof/>
              <w:szCs w:val="24"/>
            </w:rPr>
            <w:t>(IBM, 2023)</w:t>
          </w:r>
          <w:ins w:id="181" w:author="Microsoft Office User" w:date="2023-05-02T09:37:00Z">
            <w:r w:rsidR="00A32C22" w:rsidRPr="009D2B5A">
              <w:rPr>
                <w:szCs w:val="24"/>
              </w:rPr>
              <w:fldChar w:fldCharType="end"/>
            </w:r>
          </w:ins>
          <w:customXmlInsRangeStart w:id="182" w:author="Microsoft Office User" w:date="2023-05-02T09:37:00Z"/>
        </w:sdtContent>
      </w:sdt>
      <w:customXmlInsRangeEnd w:id="182"/>
    </w:p>
    <w:p w14:paraId="11E453E2" w14:textId="7596F617" w:rsidR="00673AA3" w:rsidRPr="007E4742" w:rsidRDefault="00B746DE" w:rsidP="00244681">
      <w:pPr>
        <w:rPr>
          <w:ins w:id="183" w:author="Microsoft Office User" w:date="2023-05-06T18:04:00Z"/>
        </w:rPr>
      </w:pPr>
      <w:ins w:id="184" w:author="Sergio Saugar García" w:date="2023-06-05T10:18:00Z">
        <w:r>
          <w:t>Por otra parte, u</w:t>
        </w:r>
      </w:ins>
      <w:del w:id="185" w:author="Sergio Saugar García" w:date="2023-06-05T10:18:00Z">
        <w:r w:rsidR="00244681" w:rsidDel="00B746DE">
          <w:delText>U</w:delText>
        </w:r>
      </w:del>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ins w:id="186" w:author="Sergio Saugar García" w:date="2023-06-05T10:18:00Z">
        <w:r>
          <w:t>W</w:t>
        </w:r>
      </w:ins>
      <w:del w:id="187" w:author="Sergio Saugar García" w:date="2023-06-05T10:18:00Z">
        <w:r w:rsidR="00244681" w:rsidDel="00B746DE">
          <w:delText>w</w:delText>
        </w:r>
      </w:del>
      <w:r w:rsidR="00244681">
        <w:t xml:space="preserve">eb. </w:t>
      </w:r>
      <w:r w:rsidR="00244681">
        <w:lastRenderedPageBreak/>
        <w:t>En otras palabras, es una herramienta que permite a los usuarios utilizar una variedad de servicios y funciones al conectarse a un servidor web a través de Internet</w:t>
      </w:r>
      <w:r w:rsidR="00CF34E7">
        <w:t xml:space="preserve"> </w:t>
      </w:r>
      <w:customXmlInsRangeStart w:id="188" w:author="Microsoft Office User" w:date="2023-05-20T12:11:00Z"/>
      <w:sdt>
        <w:sdtPr>
          <w:id w:val="-515386697"/>
          <w:citation/>
        </w:sdtPr>
        <w:sdtContent>
          <w:customXmlInsRangeEnd w:id="188"/>
          <w:ins w:id="189" w:author="Microsoft Office User" w:date="2023-05-20T12:11:00Z">
            <w:r w:rsidR="0015441B" w:rsidRPr="007E4742">
              <w:rPr>
                <w:rPrChange w:id="190" w:author="Microsoft Office User" w:date="2023-05-21T09:46:00Z">
                  <w:rPr>
                    <w:highlight w:val="yellow"/>
                  </w:rPr>
                </w:rPrChange>
              </w:rPr>
              <w:fldChar w:fldCharType="begin"/>
            </w:r>
            <w:r w:rsidR="0015441B" w:rsidRPr="007E4742">
              <w:rPr>
                <w:rPrChange w:id="191" w:author="Microsoft Office User" w:date="2023-05-21T09:46:00Z">
                  <w:rPr>
                    <w:highlight w:val="yellow"/>
                  </w:rPr>
                </w:rPrChange>
              </w:rPr>
              <w:instrText xml:space="preserve"> CITATION ict23 \l 3082 </w:instrText>
            </w:r>
          </w:ins>
          <w:r w:rsidR="0015441B" w:rsidRPr="007E4742">
            <w:rPr>
              <w:rPrChange w:id="192" w:author="Microsoft Office User" w:date="2023-05-21T09:46:00Z">
                <w:rPr>
                  <w:highlight w:val="yellow"/>
                </w:rPr>
              </w:rPrChange>
            </w:rPr>
            <w:fldChar w:fldCharType="separate"/>
          </w:r>
          <w:r w:rsidR="00A576EE">
            <w:rPr>
              <w:noProof/>
            </w:rPr>
            <w:t>(ictea, s.f.)</w:t>
          </w:r>
          <w:ins w:id="193" w:author="Microsoft Office User" w:date="2023-05-20T12:11:00Z">
            <w:r w:rsidR="0015441B" w:rsidRPr="007E4742">
              <w:rPr>
                <w:rPrChange w:id="194" w:author="Microsoft Office User" w:date="2023-05-21T09:46:00Z">
                  <w:rPr>
                    <w:highlight w:val="yellow"/>
                  </w:rPr>
                </w:rPrChange>
              </w:rPr>
              <w:fldChar w:fldCharType="end"/>
            </w:r>
          </w:ins>
          <w:customXmlInsRangeStart w:id="195" w:author="Microsoft Office User" w:date="2023-05-20T12:11:00Z"/>
        </w:sdtContent>
      </w:sdt>
      <w:customXmlInsRangeEnd w:id="195"/>
      <w:ins w:id="196" w:author="Microsoft Office User" w:date="2023-05-06T18:03:00Z">
        <w:r w:rsidR="00673AA3" w:rsidRPr="007E4742">
          <w:t xml:space="preserve">. </w:t>
        </w:r>
      </w:ins>
      <w:ins w:id="197" w:author="Microsoft Office User" w:date="2023-05-06T17:59:00Z">
        <w:r w:rsidR="00673AA3" w:rsidRPr="007E4742">
          <w:t>L</w:t>
        </w:r>
      </w:ins>
      <w:ins w:id="198" w:author="Microsoft Office User" w:date="2023-05-06T18:01:00Z">
        <w:r w:rsidR="00673AA3" w:rsidRPr="007E4742">
          <w:t>a</w:t>
        </w:r>
      </w:ins>
      <w:ins w:id="199" w:author="Microsoft Office User" w:date="2023-05-06T17:59:00Z">
        <w:r w:rsidR="00673AA3" w:rsidRPr="007E4742">
          <w:t xml:space="preserve">s </w:t>
        </w:r>
      </w:ins>
      <w:r w:rsidR="0079482E">
        <w:t>A</w:t>
      </w:r>
      <w:ins w:id="200" w:author="Microsoft Office User" w:date="2023-05-06T18:01:00Z">
        <w:r w:rsidR="00673AA3" w:rsidRPr="007E4742">
          <w:t>plicaciones</w:t>
        </w:r>
      </w:ins>
      <w:ins w:id="201" w:author="Microsoft Office User" w:date="2023-05-06T17:59:00Z">
        <w:r w:rsidR="00673AA3" w:rsidRPr="007E4742">
          <w:t xml:space="preserve"> </w:t>
        </w:r>
      </w:ins>
      <w:r w:rsidR="0079482E">
        <w:t>W</w:t>
      </w:r>
      <w:ins w:id="202" w:author="Microsoft Office User" w:date="2023-05-06T18:01:00Z">
        <w:r w:rsidR="00673AA3" w:rsidRPr="007E4742">
          <w:t xml:space="preserve">eb </w:t>
        </w:r>
      </w:ins>
      <w:ins w:id="203" w:author="Microsoft Office User" w:date="2023-05-06T18:03:00Z">
        <w:r w:rsidR="00673AA3" w:rsidRPr="007E4742">
          <w:t>se estructuran de la siguiente manera</w:t>
        </w:r>
      </w:ins>
      <w:r w:rsidR="00FC7258">
        <w:t>:</w:t>
      </w:r>
      <w:r w:rsidR="00E30952">
        <w:t xml:space="preserve"> </w:t>
      </w:r>
      <w:customXmlInsRangeStart w:id="204" w:author="Microsoft Office User" w:date="2023-05-20T12:11:00Z"/>
      <w:sdt>
        <w:sdtPr>
          <w:id w:val="-1549604163"/>
          <w:citation/>
        </w:sdtPr>
        <w:sdtContent>
          <w:customXmlInsRangeEnd w:id="204"/>
          <w:ins w:id="205" w:author="Microsoft Office User" w:date="2023-05-20T12:11:00Z">
            <w:r w:rsidR="00E30952" w:rsidRPr="007E4742">
              <w:rPr>
                <w:rPrChange w:id="206" w:author="Microsoft Office User" w:date="2023-05-21T09:46:00Z">
                  <w:rPr>
                    <w:highlight w:val="yellow"/>
                  </w:rPr>
                </w:rPrChange>
              </w:rPr>
              <w:fldChar w:fldCharType="begin"/>
            </w:r>
            <w:r w:rsidR="00E30952" w:rsidRPr="007E4742">
              <w:rPr>
                <w:rPrChange w:id="207" w:author="Microsoft Office User" w:date="2023-05-21T09:46:00Z">
                  <w:rPr>
                    <w:highlight w:val="yellow"/>
                  </w:rPr>
                </w:rPrChange>
              </w:rPr>
              <w:instrText xml:space="preserve"> CITATION Cop23 \l 3082 </w:instrText>
            </w:r>
            <w:r w:rsidR="00E30952" w:rsidRPr="007E4742">
              <w:rPr>
                <w:rPrChange w:id="208" w:author="Microsoft Office User" w:date="2023-05-21T09:46:00Z">
                  <w:rPr>
                    <w:highlight w:val="yellow"/>
                  </w:rPr>
                </w:rPrChange>
              </w:rPr>
              <w:fldChar w:fldCharType="separate"/>
            </w:r>
          </w:ins>
          <w:r w:rsidR="00A576EE">
            <w:rPr>
              <w:noProof/>
            </w:rPr>
            <w:t>(Coppola, 2023)</w:t>
          </w:r>
          <w:ins w:id="209" w:author="Microsoft Office User" w:date="2023-05-20T12:11:00Z">
            <w:r w:rsidR="00E30952" w:rsidRPr="007E4742">
              <w:rPr>
                <w:rPrChange w:id="210" w:author="Microsoft Office User" w:date="2023-05-21T09:46:00Z">
                  <w:rPr>
                    <w:highlight w:val="yellow"/>
                  </w:rPr>
                </w:rPrChange>
              </w:rPr>
              <w:fldChar w:fldCharType="end"/>
            </w:r>
          </w:ins>
          <w:customXmlInsRangeStart w:id="211" w:author="Microsoft Office User" w:date="2023-05-20T12:11:00Z"/>
        </w:sdtContent>
      </w:sdt>
      <w:customXmlInsRangeEnd w:id="211"/>
    </w:p>
    <w:p w14:paraId="578377F2" w14:textId="5B3EF5C6" w:rsidR="00673AA3" w:rsidRPr="007E4742" w:rsidRDefault="00673AA3" w:rsidP="00673AA3">
      <w:pPr>
        <w:pStyle w:val="Prrafodelista"/>
        <w:numPr>
          <w:ilvl w:val="0"/>
          <w:numId w:val="20"/>
        </w:numPr>
        <w:rPr>
          <w:ins w:id="212" w:author="Microsoft Office User" w:date="2023-05-06T18:04:00Z"/>
          <w:i/>
          <w:iCs/>
          <w:rPrChange w:id="213" w:author="Microsoft Office User" w:date="2023-05-21T09:46:00Z">
            <w:rPr>
              <w:ins w:id="214" w:author="Microsoft Office User" w:date="2023-05-06T18:04:00Z"/>
            </w:rPr>
          </w:rPrChange>
        </w:rPr>
      </w:pPr>
      <w:ins w:id="215" w:author="Microsoft Office User" w:date="2023-05-06T18:04:00Z">
        <w:r w:rsidRPr="007E4742">
          <w:rPr>
            <w:i/>
            <w:iCs/>
            <w:rPrChange w:id="216" w:author="Microsoft Office User" w:date="2023-05-21T09:46:00Z">
              <w:rPr/>
            </w:rPrChange>
          </w:rPr>
          <w:t>Fron</w:t>
        </w:r>
      </w:ins>
      <w:r w:rsidR="0020789F">
        <w:rPr>
          <w:i/>
          <w:iCs/>
        </w:rPr>
        <w:t>t</w:t>
      </w:r>
      <w:ins w:id="217" w:author="Microsoft Office User" w:date="2023-05-06T18:04:00Z">
        <w:r w:rsidRPr="007E4742">
          <w:rPr>
            <w:i/>
            <w:iCs/>
            <w:rPrChange w:id="218" w:author="Microsoft Office User" w:date="2023-05-21T09:46:00Z">
              <w:rPr/>
            </w:rPrChange>
          </w:rPr>
          <w:t>en</w:t>
        </w:r>
      </w:ins>
      <w:ins w:id="219" w:author="Microsoft Office User" w:date="2023-05-20T10:45:00Z">
        <w:r w:rsidR="0050429D" w:rsidRPr="007E4742">
          <w:rPr>
            <w:i/>
            <w:iCs/>
            <w:rPrChange w:id="220" w:author="Microsoft Office User" w:date="2023-05-21T09:46:00Z">
              <w:rPr>
                <w:i/>
                <w:iCs/>
                <w:highlight w:val="yellow"/>
              </w:rPr>
            </w:rPrChange>
          </w:rPr>
          <w:t>d</w:t>
        </w:r>
      </w:ins>
      <w:ins w:id="221" w:author="Microsoft Office User" w:date="2023-05-20T10:46:00Z">
        <w:r w:rsidR="0050429D" w:rsidRPr="007E4742">
          <w:rPr>
            <w:rPrChange w:id="222" w:author="Microsoft Office User" w:date="2023-05-21T09:46:00Z">
              <w:rPr>
                <w:highlight w:val="yellow"/>
              </w:rPr>
            </w:rPrChange>
          </w:rPr>
          <w:t xml:space="preserve">: </w:t>
        </w:r>
      </w:ins>
      <w:r w:rsidR="0079482E">
        <w:t>es</w:t>
      </w:r>
      <w:ins w:id="223" w:author="Microsoft Office User" w:date="2023-05-20T11:01:00Z">
        <w:r w:rsidR="008F1374" w:rsidRPr="007E4742">
          <w:rPr>
            <w:rPrChange w:id="224" w:author="Microsoft Office User" w:date="2023-05-21T09:46:00Z">
              <w:rPr>
                <w:highlight w:val="yellow"/>
              </w:rPr>
            </w:rPrChange>
          </w:rPr>
          <w:t xml:space="preserve"> la parte visual</w:t>
        </w:r>
      </w:ins>
      <w:ins w:id="225" w:author="Microsoft Office User" w:date="2023-05-20T11:10:00Z">
        <w:r w:rsidR="00437255" w:rsidRPr="007E4742">
          <w:rPr>
            <w:rPrChange w:id="226" w:author="Microsoft Office User" w:date="2023-05-21T09:46:00Z">
              <w:rPr>
                <w:highlight w:val="yellow"/>
              </w:rPr>
            </w:rPrChange>
          </w:rPr>
          <w:t xml:space="preserve"> y funcional </w:t>
        </w:r>
      </w:ins>
      <w:ins w:id="227" w:author="Microsoft Office User" w:date="2023-05-20T11:08:00Z">
        <w:r w:rsidR="00437255" w:rsidRPr="007E4742">
          <w:rPr>
            <w:rPrChange w:id="228" w:author="Microsoft Office User" w:date="2023-05-21T09:46:00Z">
              <w:rPr>
                <w:highlight w:val="yellow"/>
              </w:rPr>
            </w:rPrChange>
          </w:rPr>
          <w:t xml:space="preserve">con la que </w:t>
        </w:r>
      </w:ins>
      <w:ins w:id="229" w:author="Microsoft Office User" w:date="2023-05-20T11:10:00Z">
        <w:r w:rsidR="00437255" w:rsidRPr="007E4742">
          <w:rPr>
            <w:rPrChange w:id="230" w:author="Microsoft Office User" w:date="2023-05-21T09:46:00Z">
              <w:rPr>
                <w:highlight w:val="yellow"/>
              </w:rPr>
            </w:rPrChange>
          </w:rPr>
          <w:t>interactúa</w:t>
        </w:r>
      </w:ins>
      <w:ins w:id="231" w:author="Microsoft Office User" w:date="2023-05-20T11:08:00Z">
        <w:r w:rsidR="00437255" w:rsidRPr="007E4742">
          <w:rPr>
            <w:rPrChange w:id="232" w:author="Microsoft Office User" w:date="2023-05-21T09:46:00Z">
              <w:rPr>
                <w:highlight w:val="yellow"/>
              </w:rPr>
            </w:rPrChange>
          </w:rPr>
          <w:t xml:space="preserve"> el cliente. </w:t>
        </w:r>
      </w:ins>
      <w:ins w:id="233" w:author="Microsoft Office User" w:date="2023-05-20T11:28:00Z">
        <w:r w:rsidR="00677E21" w:rsidRPr="007E4742">
          <w:rPr>
            <w:rPrChange w:id="234" w:author="Microsoft Office User" w:date="2023-05-21T09:46:00Z">
              <w:rPr>
                <w:highlight w:val="yellow"/>
              </w:rPr>
            </w:rPrChange>
          </w:rPr>
          <w:t>Sus componentes principales son</w:t>
        </w:r>
      </w:ins>
      <w:ins w:id="235" w:author="Microsoft Office User" w:date="2023-05-20T11:27:00Z">
        <w:r w:rsidR="00677E21" w:rsidRPr="007E4742">
          <w:rPr>
            <w:rPrChange w:id="236" w:author="Microsoft Office User" w:date="2023-05-21T09:46:00Z">
              <w:rPr>
                <w:highlight w:val="yellow"/>
              </w:rPr>
            </w:rPrChange>
          </w:rPr>
          <w:t xml:space="preserve"> </w:t>
        </w:r>
      </w:ins>
      <w:ins w:id="237" w:author="Microsoft Office User" w:date="2023-05-20T11:28:00Z">
        <w:r w:rsidR="00677E21" w:rsidRPr="007E4742">
          <w:rPr>
            <w:rPrChange w:id="238" w:author="Microsoft Office User" w:date="2023-05-21T09:46:00Z">
              <w:rPr>
                <w:highlight w:val="yellow"/>
              </w:rPr>
            </w:rPrChange>
          </w:rPr>
          <w:t xml:space="preserve">las </w:t>
        </w:r>
      </w:ins>
      <w:ins w:id="239" w:author="Microsoft Office User" w:date="2023-05-20T11:27:00Z">
        <w:r w:rsidR="00677E21" w:rsidRPr="007E4742">
          <w:rPr>
            <w:rPrChange w:id="240" w:author="Microsoft Office User" w:date="2023-05-21T09:46:00Z">
              <w:rPr>
                <w:highlight w:val="yellow"/>
              </w:rPr>
            </w:rPrChange>
          </w:rPr>
          <w:t xml:space="preserve">imágenes, </w:t>
        </w:r>
      </w:ins>
      <w:ins w:id="241" w:author="Microsoft Office User" w:date="2023-05-20T11:28:00Z">
        <w:r w:rsidR="00677E21" w:rsidRPr="007E4742">
          <w:rPr>
            <w:rPrChange w:id="242" w:author="Microsoft Office User" w:date="2023-05-21T09:46:00Z">
              <w:rPr>
                <w:highlight w:val="yellow"/>
              </w:rPr>
            </w:rPrChange>
          </w:rPr>
          <w:t>colores, logotipos, botones e información.</w:t>
        </w:r>
      </w:ins>
      <w:ins w:id="243" w:author="Microsoft Office User" w:date="2023-05-20T12:09:00Z">
        <w:r w:rsidR="0015441B" w:rsidRPr="007E4742">
          <w:rPr>
            <w:rPrChange w:id="244" w:author="Microsoft Office User" w:date="2023-05-21T09:46:00Z">
              <w:rPr>
                <w:highlight w:val="yellow"/>
              </w:rPr>
            </w:rPrChange>
          </w:rPr>
          <w:t xml:space="preserve"> </w:t>
        </w:r>
      </w:ins>
    </w:p>
    <w:p w14:paraId="21B27C64" w14:textId="591D3C57" w:rsidR="008363FE" w:rsidRPr="007E4742" w:rsidRDefault="00673AA3">
      <w:pPr>
        <w:pStyle w:val="Prrafodelista"/>
        <w:numPr>
          <w:ilvl w:val="0"/>
          <w:numId w:val="20"/>
        </w:numPr>
        <w:pPrChange w:id="245" w:author="Microsoft Office User" w:date="2023-05-06T18:04:00Z">
          <w:pPr/>
        </w:pPrChange>
      </w:pPr>
      <w:ins w:id="246" w:author="Microsoft Office User" w:date="2023-05-06T18:04:00Z">
        <w:r w:rsidRPr="007E4742">
          <w:rPr>
            <w:i/>
            <w:iCs/>
            <w:rPrChange w:id="247" w:author="Microsoft Office User" w:date="2023-05-21T09:46:00Z">
              <w:rPr/>
            </w:rPrChange>
          </w:rPr>
          <w:t>Backend</w:t>
        </w:r>
        <w:r w:rsidRPr="007E4742">
          <w:t>:</w:t>
        </w:r>
      </w:ins>
      <w:ins w:id="248" w:author="Microsoft Office User" w:date="2023-05-20T11:30:00Z">
        <w:r w:rsidR="00677E21" w:rsidRPr="007E4742">
          <w:rPr>
            <w:rPrChange w:id="249" w:author="Microsoft Office User" w:date="2023-05-21T09:46:00Z">
              <w:rPr>
                <w:highlight w:val="yellow"/>
              </w:rPr>
            </w:rPrChange>
          </w:rPr>
          <w:t xml:space="preserve"> es la parte encargada </w:t>
        </w:r>
      </w:ins>
      <w:ins w:id="250" w:author="Microsoft Office User" w:date="2023-05-20T11:31:00Z">
        <w:r w:rsidR="00677E21" w:rsidRPr="007E4742">
          <w:rPr>
            <w:rPrChange w:id="251" w:author="Microsoft Office User" w:date="2023-05-21T09:46:00Z">
              <w:rPr>
                <w:highlight w:val="yellow"/>
              </w:rPr>
            </w:rPrChange>
          </w:rPr>
          <w:t xml:space="preserve">de procesar y administrar la </w:t>
        </w:r>
      </w:ins>
      <w:ins w:id="252" w:author="Microsoft Office User" w:date="2023-05-20T11:32:00Z">
        <w:r w:rsidR="00677E21" w:rsidRPr="007E4742">
          <w:rPr>
            <w:rPrChange w:id="253" w:author="Microsoft Office User" w:date="2023-05-21T09:46:00Z">
              <w:rPr>
                <w:highlight w:val="yellow"/>
              </w:rPr>
            </w:rPrChange>
          </w:rPr>
          <w:t xml:space="preserve">información que alimenta al </w:t>
        </w:r>
        <w:r w:rsidR="00677E21" w:rsidRPr="007E4742">
          <w:rPr>
            <w:i/>
            <w:iCs/>
            <w:rPrChange w:id="254" w:author="Microsoft Office User" w:date="2023-05-21T09:46:00Z">
              <w:rPr>
                <w:highlight w:val="yellow"/>
              </w:rPr>
            </w:rPrChange>
          </w:rPr>
          <w:t>frontend</w:t>
        </w:r>
        <w:r w:rsidR="00677E21" w:rsidRPr="007E4742">
          <w:rPr>
            <w:rPrChange w:id="255" w:author="Microsoft Office User" w:date="2023-05-21T09:46:00Z">
              <w:rPr>
                <w:highlight w:val="yellow"/>
              </w:rPr>
            </w:rPrChange>
          </w:rPr>
          <w:t xml:space="preserve">. A diferencia del </w:t>
        </w:r>
        <w:r w:rsidR="00677E21" w:rsidRPr="007E4742">
          <w:rPr>
            <w:i/>
            <w:iCs/>
            <w:rPrChange w:id="256" w:author="Microsoft Office User" w:date="2023-05-21T09:46:00Z">
              <w:rPr>
                <w:highlight w:val="yellow"/>
              </w:rPr>
            </w:rPrChange>
          </w:rPr>
          <w:t>frontend</w:t>
        </w:r>
        <w:r w:rsidR="00677E21" w:rsidRPr="007E4742">
          <w:rPr>
            <w:rPrChange w:id="257" w:author="Microsoft Office User" w:date="2023-05-21T09:46:00Z">
              <w:rPr>
                <w:highlight w:val="yellow"/>
              </w:rPr>
            </w:rPrChange>
          </w:rPr>
          <w:t xml:space="preserve">, el </w:t>
        </w:r>
        <w:r w:rsidR="00677E21" w:rsidRPr="007E4742">
          <w:rPr>
            <w:i/>
            <w:iCs/>
            <w:rPrChange w:id="258" w:author="Microsoft Office User" w:date="2023-05-21T09:46:00Z">
              <w:rPr>
                <w:highlight w:val="yellow"/>
              </w:rPr>
            </w:rPrChange>
          </w:rPr>
          <w:t>backend</w:t>
        </w:r>
        <w:r w:rsidR="00677E21" w:rsidRPr="007E4742">
          <w:rPr>
            <w:rPrChange w:id="259" w:author="Microsoft Office User" w:date="2023-05-21T09:46:00Z">
              <w:rPr>
                <w:highlight w:val="yellow"/>
              </w:rPr>
            </w:rPrChange>
          </w:rPr>
          <w:t xml:space="preserve"> no es visible ni a</w:t>
        </w:r>
      </w:ins>
      <w:ins w:id="260" w:author="Microsoft Office User" w:date="2023-05-20T11:33:00Z">
        <w:r w:rsidR="00677E21" w:rsidRPr="007E4742">
          <w:rPr>
            <w:rPrChange w:id="261" w:author="Microsoft Office User" w:date="2023-05-21T09:46:00Z">
              <w:rPr>
                <w:highlight w:val="yellow"/>
              </w:rPr>
            </w:rPrChange>
          </w:rPr>
          <w:t xml:space="preserve">ccesible por los usuarios finales. </w:t>
        </w:r>
      </w:ins>
      <w:ins w:id="262" w:author="Microsoft Office User" w:date="2023-05-20T11:45:00Z">
        <w:r w:rsidR="000D0191" w:rsidRPr="007E4742">
          <w:rPr>
            <w:rPrChange w:id="263" w:author="Microsoft Office User" w:date="2023-05-21T09:46:00Z">
              <w:rPr>
                <w:highlight w:val="yellow"/>
              </w:rPr>
            </w:rPrChange>
          </w:rPr>
          <w:t>Está formado por la base de datos y el software.</w:t>
        </w:r>
      </w:ins>
      <w:del w:id="264" w:author="Microsoft Office User" w:date="2023-04-21T16:52:00Z">
        <w:r w:rsidR="008363FE" w:rsidRPr="007E4742" w:rsidDel="00BD2D13">
          <w:delText>,</w:delText>
        </w:r>
      </w:del>
      <w:del w:id="265" w:author="Microsoft Office User" w:date="2023-04-21T16:59:00Z">
        <w:r w:rsidR="008363FE" w:rsidRPr="007E4742" w:rsidDel="00472FC5">
          <w:delText xml:space="preserve"> en la que se puede identificar al servidor como las maquinas que almacenan la información y los recursos, y al cliente cualquier dispositivo que se conecte</w:delText>
        </w:r>
        <w:commentRangeEnd w:id="166"/>
        <w:r w:rsidR="00CB716F" w:rsidRPr="007E4742" w:rsidDel="00472FC5">
          <w:rPr>
            <w:rStyle w:val="Refdecomentario"/>
          </w:rPr>
          <w:commentReference w:id="166"/>
        </w:r>
      </w:del>
      <w:commentRangeEnd w:id="167"/>
      <w:del w:id="266" w:author="Microsoft Office User" w:date="2023-05-06T18:04:00Z">
        <w:r w:rsidR="00887B7D" w:rsidRPr="007E4742" w:rsidDel="00673AA3">
          <w:rPr>
            <w:rStyle w:val="Refdecomentario"/>
          </w:rPr>
          <w:commentReference w:id="167"/>
        </w:r>
      </w:del>
      <w:del w:id="267" w:author="Microsoft Office User" w:date="2023-04-21T16:59:00Z">
        <w:r w:rsidR="008363FE" w:rsidRPr="007E4742" w:rsidDel="00472FC5">
          <w:delText>.</w:delText>
        </w:r>
      </w:del>
    </w:p>
    <w:p w14:paraId="5D449783" w14:textId="2F03CB7B" w:rsidR="008363FE" w:rsidRDefault="007B7248" w:rsidP="008363FE">
      <w:ins w:id="268" w:author="Microsoft Office User" w:date="2023-04-21T16:37:00Z">
        <w:r>
          <w:t xml:space="preserve">Existen dos tipos de estilos </w:t>
        </w:r>
      </w:ins>
      <w:ins w:id="269" w:author="Microsoft Office User" w:date="2023-04-21T17:03:00Z">
        <w:r w:rsidR="00472FC5">
          <w:t>arquitectónicos</w:t>
        </w:r>
      </w:ins>
      <w:ins w:id="270" w:author="Microsoft Office User" w:date="2023-04-21T16:37:00Z">
        <w:r>
          <w:t xml:space="preserve"> que sirven para implementar Servicios Web</w:t>
        </w:r>
      </w:ins>
      <w:commentRangeStart w:id="271"/>
      <w:commentRangeStart w:id="272"/>
      <w:r w:rsidR="003A3ACD">
        <w:t>:</w:t>
      </w:r>
      <w:commentRangeEnd w:id="271"/>
      <w:r w:rsidR="00CB716F">
        <w:rPr>
          <w:rStyle w:val="Refdecomentario"/>
        </w:rPr>
        <w:commentReference w:id="271"/>
      </w:r>
      <w:commentRangeEnd w:id="272"/>
      <w:r w:rsidR="00887B7D">
        <w:rPr>
          <w:rStyle w:val="Refdecomentario"/>
        </w:rPr>
        <w:commentReference w:id="272"/>
      </w:r>
    </w:p>
    <w:p w14:paraId="7B24503A" w14:textId="04F64F80" w:rsidR="007C7A44" w:rsidRDefault="007C7A44">
      <w:pPr>
        <w:pStyle w:val="Prrafodelista"/>
        <w:numPr>
          <w:ilvl w:val="0"/>
          <w:numId w:val="21"/>
        </w:numPr>
        <w:rPr>
          <w:ins w:id="273" w:author="Microsoft Office User" w:date="2023-04-21T18:09:00Z"/>
        </w:rPr>
      </w:pPr>
      <w:ins w:id="274" w:author="Microsoft Office User" w:date="2023-04-21T17:44:00Z">
        <w:r>
          <w:t>Servicios Web tradicionales</w:t>
        </w:r>
      </w:ins>
      <w:r w:rsidR="00F1012E">
        <w:t>:</w:t>
      </w:r>
      <w:ins w:id="275" w:author="Microsoft Office User" w:date="2023-04-21T17:44:00Z">
        <w:r>
          <w:t xml:space="preserve"> </w:t>
        </w:r>
      </w:ins>
      <w:r w:rsidR="006672AD">
        <w:t>b</w:t>
      </w:r>
      <w:ins w:id="276" w:author="Microsoft Office User" w:date="2023-04-21T17:44:00Z">
        <w:r>
          <w:t>asados en una arquitectura</w:t>
        </w:r>
      </w:ins>
      <w:r w:rsidR="00722D7B">
        <w:t xml:space="preserve"> orientada a servicios</w:t>
      </w:r>
      <w:ins w:id="277" w:author="Microsoft Office User" w:date="2023-04-21T17:44:00Z">
        <w:r>
          <w:t xml:space="preserve"> </w:t>
        </w:r>
      </w:ins>
      <w:r w:rsidR="001239FB">
        <w:t>(</w:t>
      </w:r>
      <w:ins w:id="278" w:author="Microsoft Office User" w:date="2023-04-21T17:44:00Z">
        <w:r>
          <w:t>SOA</w:t>
        </w:r>
      </w:ins>
      <w:r w:rsidR="001239FB">
        <w:t>)</w:t>
      </w:r>
      <w:ins w:id="279" w:author="Microsoft Office User" w:date="2023-04-21T17:44:00Z">
        <w:r>
          <w:t xml:space="preserve"> y en</w:t>
        </w:r>
      </w:ins>
      <w:r w:rsidR="00722D7B">
        <w:t xml:space="preserve"> </w:t>
      </w:r>
      <w:r w:rsidR="001239FB">
        <w:t>la</w:t>
      </w:r>
      <w:ins w:id="280" w:author="Microsoft Office User" w:date="2023-04-21T17:44:00Z">
        <w:r>
          <w:t xml:space="preserve"> pila de protocolos WS</w:t>
        </w:r>
      </w:ins>
      <w:ins w:id="281" w:author="Microsoft Office User" w:date="2023-04-22T19:09:00Z">
        <w:r w:rsidR="000A6A66">
          <w:t>-</w:t>
        </w:r>
      </w:ins>
      <w:ins w:id="282" w:author="Microsoft Office User" w:date="2023-04-22T19:10:00Z">
        <w:r w:rsidR="000A6A66">
          <w:t>*</w:t>
        </w:r>
      </w:ins>
      <w:ins w:id="283" w:author="Microsoft Office User" w:date="2023-04-21T17:50:00Z">
        <w:r>
          <w:t>.</w:t>
        </w:r>
      </w:ins>
      <w:ins w:id="284" w:author="Microsoft Office User" w:date="2023-04-21T17:58:00Z">
        <w:r w:rsidR="00B37D68">
          <w:t xml:space="preserve"> La arquitectura </w:t>
        </w:r>
      </w:ins>
      <w:r w:rsidR="0057194B">
        <w:t>SOA</w:t>
      </w:r>
      <w:ins w:id="285" w:author="Microsoft Office User" w:date="2023-04-21T17:58:00Z">
        <w:r w:rsidR="00B37D68">
          <w:t xml:space="preserve"> </w:t>
        </w:r>
      </w:ins>
      <w:ins w:id="286" w:author="Microsoft Office User" w:date="2023-04-21T17:59:00Z">
        <w:r w:rsidR="00B37D68">
          <w:t xml:space="preserve">es un concepto de arquitectura software </w:t>
        </w:r>
      </w:ins>
      <w:ins w:id="287" w:author="Microsoft Office User" w:date="2023-04-21T18:00:00Z">
        <w:r w:rsidR="00B37D68">
          <w:t>que utiliza una serie de componentes</w:t>
        </w:r>
      </w:ins>
      <w:r w:rsidR="009F6D2A">
        <w:t>,</w:t>
      </w:r>
      <w:ins w:id="288" w:author="Microsoft Office User" w:date="2023-04-21T18:00:00Z">
        <w:r w:rsidR="00B37D68">
          <w:t xml:space="preserve"> denominados servicios</w:t>
        </w:r>
      </w:ins>
      <w:r w:rsidR="009F6D2A">
        <w:t>,</w:t>
      </w:r>
      <w:ins w:id="289" w:author="Microsoft Office User" w:date="2023-04-21T18:00:00Z">
        <w:r w:rsidR="00B37D68">
          <w:t xml:space="preserve"> para crear aplicaciones. Cada uno de estos servicios</w:t>
        </w:r>
      </w:ins>
      <w:ins w:id="290" w:author="Microsoft Office User" w:date="2023-04-21T18:02:00Z">
        <w:r w:rsidR="00B37D68">
          <w:t xml:space="preserve"> de manera independiente intercambian datos y funcionalidades a los consumidores</w:t>
        </w:r>
      </w:ins>
      <w:ins w:id="291" w:author="Microsoft Office User" w:date="2023-04-21T18:03:00Z">
        <w:r w:rsidR="00B37D68">
          <w:t xml:space="preserve"> </w:t>
        </w:r>
      </w:ins>
      <w:customXmlInsRangeStart w:id="292" w:author="Microsoft Office User" w:date="2023-05-02T09:38:00Z"/>
      <w:sdt>
        <w:sdtPr>
          <w:id w:val="-102734422"/>
          <w:citation/>
        </w:sdtPr>
        <w:sdtContent>
          <w:customXmlInsRangeEnd w:id="292"/>
          <w:ins w:id="293" w:author="Microsoft Office User" w:date="2023-05-02T09:38:00Z">
            <w:r w:rsidR="00A32C22">
              <w:fldChar w:fldCharType="begin"/>
            </w:r>
            <w:r w:rsidR="00A32C22">
              <w:instrText xml:space="preserve"> CITATION AWS23 \l 3082 </w:instrText>
            </w:r>
          </w:ins>
          <w:r w:rsidR="00A32C22">
            <w:fldChar w:fldCharType="separate"/>
          </w:r>
          <w:r w:rsidR="00A576EE">
            <w:rPr>
              <w:noProof/>
            </w:rPr>
            <w:t>(AWS, s.f.)</w:t>
          </w:r>
          <w:ins w:id="294" w:author="Microsoft Office User" w:date="2023-05-02T09:38:00Z">
            <w:r w:rsidR="00A32C22">
              <w:fldChar w:fldCharType="end"/>
            </w:r>
          </w:ins>
          <w:customXmlInsRangeStart w:id="295" w:author="Microsoft Office User" w:date="2023-05-02T09:38:00Z"/>
        </w:sdtContent>
      </w:sdt>
      <w:customXmlInsRangeEnd w:id="295"/>
      <w:ins w:id="296" w:author="Microsoft Office User" w:date="2023-04-21T18:03:00Z">
        <w:r w:rsidR="00B37D68">
          <w:t>.</w:t>
        </w:r>
      </w:ins>
      <w:ins w:id="297" w:author="Microsoft Office User" w:date="2023-04-21T18:08:00Z">
        <w:r w:rsidR="00712EE0">
          <w:t xml:space="preserve"> Los </w:t>
        </w:r>
      </w:ins>
      <w:ins w:id="298" w:author="Microsoft Office User" w:date="2023-04-21T18:10:00Z">
        <w:r w:rsidR="00712EE0">
          <w:t xml:space="preserve">dos </w:t>
        </w:r>
      </w:ins>
      <w:ins w:id="299" w:author="Microsoft Office User" w:date="2023-04-21T18:08:00Z">
        <w:del w:id="300" w:author="Sergio Saugar García" w:date="2023-06-05T10:19:00Z">
          <w:r w:rsidR="00712EE0" w:rsidDel="00B746DE">
            <w:delText>componentes</w:delText>
          </w:r>
        </w:del>
      </w:ins>
      <w:ins w:id="301" w:author="Sergio Saugar García" w:date="2023-06-05T10:19:00Z">
        <w:r w:rsidR="00B746DE">
          <w:t>estándares</w:t>
        </w:r>
      </w:ins>
      <w:ins w:id="302" w:author="Microsoft Office User" w:date="2023-04-21T18:08:00Z">
        <w:r w:rsidR="00712EE0">
          <w:t xml:space="preserve"> </w:t>
        </w:r>
      </w:ins>
      <w:ins w:id="303" w:author="Microsoft Office User" w:date="2023-04-21T18:10:00Z">
        <w:r w:rsidR="00712EE0">
          <w:t xml:space="preserve">más </w:t>
        </w:r>
      </w:ins>
      <w:ins w:id="304" w:author="Microsoft Office User" w:date="2023-04-21T18:08:00Z">
        <w:r w:rsidR="00712EE0">
          <w:t>destacables de</w:t>
        </w:r>
      </w:ins>
      <w:ins w:id="305" w:author="Microsoft Office User" w:date="2023-04-21T18:09:00Z">
        <w:r w:rsidR="00712EE0">
          <w:t xml:space="preserve"> los Servicios Web tradicionales son</w:t>
        </w:r>
      </w:ins>
      <w:r w:rsidR="004E1D52">
        <w:t>:</w:t>
      </w:r>
      <w:ins w:id="306" w:author="Microsoft Office User" w:date="2023-04-21T18:23:00Z">
        <w:r w:rsidR="00997220">
          <w:t xml:space="preserve"> </w:t>
        </w:r>
      </w:ins>
      <w:customXmlInsRangeStart w:id="307" w:author="Microsoft Office User" w:date="2023-05-02T09:38:00Z"/>
      <w:sdt>
        <w:sdtPr>
          <w:id w:val="1129137805"/>
          <w:citation/>
        </w:sdtPr>
        <w:sdtContent>
          <w:customXmlInsRangeEnd w:id="307"/>
          <w:ins w:id="308" w:author="Microsoft Office User" w:date="2023-05-02T09:38:00Z">
            <w:r w:rsidR="00A32C22">
              <w:fldChar w:fldCharType="begin"/>
            </w:r>
            <w:r w:rsidR="00A32C22">
              <w:instrText xml:space="preserve"> CITATION IBM22 \l 3082 </w:instrText>
            </w:r>
          </w:ins>
          <w:r w:rsidR="00A32C22">
            <w:fldChar w:fldCharType="separate"/>
          </w:r>
          <w:r w:rsidR="00A576EE">
            <w:rPr>
              <w:noProof/>
            </w:rPr>
            <w:t>(IBM, 2022)</w:t>
          </w:r>
          <w:ins w:id="309" w:author="Microsoft Office User" w:date="2023-05-02T09:38:00Z">
            <w:r w:rsidR="00A32C22">
              <w:fldChar w:fldCharType="end"/>
            </w:r>
          </w:ins>
          <w:customXmlInsRangeStart w:id="310" w:author="Microsoft Office User" w:date="2023-05-02T09:38:00Z"/>
        </w:sdtContent>
      </w:sdt>
      <w:customXmlInsRangeEnd w:id="310"/>
    </w:p>
    <w:p w14:paraId="68E5E6F4" w14:textId="00582D07" w:rsidR="008363FE" w:rsidDel="00712EE0" w:rsidRDefault="008363FE">
      <w:pPr>
        <w:pStyle w:val="Prrafodelista"/>
        <w:numPr>
          <w:ilvl w:val="1"/>
          <w:numId w:val="21"/>
        </w:numPr>
        <w:rPr>
          <w:del w:id="311" w:author="Microsoft Office User" w:date="2023-04-21T18:10:00Z"/>
        </w:rPr>
        <w:pPrChange w:id="312" w:author="Microsoft Office User" w:date="2023-04-21T18:09:00Z">
          <w:pPr>
            <w:pStyle w:val="Prrafodelista"/>
            <w:numPr>
              <w:numId w:val="21"/>
            </w:numPr>
            <w:ind w:hanging="360"/>
          </w:pPr>
        </w:pPrChange>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del w:id="313" w:author="Microsoft Office User" w:date="2023-04-21T18:13:00Z">
        <w:r w:rsidR="00FE344D" w:rsidDel="00712EE0">
          <w:delText>Al ser un protocolo, cuenta con reglas que aumentan la complejidad y sobrecarga, lo cual perjudica el tiempo que tardan las páginas en cargarse.</w:delText>
        </w:r>
      </w:del>
    </w:p>
    <w:p w14:paraId="453BE3A3" w14:textId="77777777" w:rsidR="00712EE0" w:rsidRPr="004E30B5" w:rsidRDefault="00712EE0" w:rsidP="00712EE0">
      <w:pPr>
        <w:pStyle w:val="Prrafodelista"/>
        <w:numPr>
          <w:ilvl w:val="1"/>
          <w:numId w:val="21"/>
        </w:numPr>
        <w:rPr>
          <w:ins w:id="314" w:author="Microsoft Office User" w:date="2023-04-21T18:14:00Z"/>
        </w:rPr>
      </w:pPr>
    </w:p>
    <w:p w14:paraId="6AACCA7A" w14:textId="6294EF26" w:rsidR="00712EE0" w:rsidRPr="00712EE0" w:rsidRDefault="00FE344D">
      <w:pPr>
        <w:pStyle w:val="Prrafodelista"/>
        <w:numPr>
          <w:ilvl w:val="1"/>
          <w:numId w:val="21"/>
        </w:numPr>
        <w:pPrChange w:id="315" w:author="Microsoft Office User" w:date="2023-04-21T18:10:00Z">
          <w:pPr>
            <w:pStyle w:val="Prrafodelista"/>
          </w:pPr>
        </w:pPrChange>
      </w:pPr>
      <w:del w:id="316" w:author="Microsoft Office User" w:date="2023-04-21T18:14:00Z">
        <w:r w:rsidRPr="00712EE0" w:rsidDel="00712EE0">
          <w:delText>El env</w:delText>
        </w:r>
      </w:del>
      <w:ins w:id="317" w:author="Sergio Saugar García" w:date="2023-04-20T17:29:00Z">
        <w:del w:id="318" w:author="Microsoft Office User" w:date="2023-04-21T18:14:00Z">
          <w:r w:rsidR="00202F90" w:rsidRPr="00712EE0" w:rsidDel="00712EE0">
            <w:delText>í</w:delText>
          </w:r>
        </w:del>
      </w:ins>
      <w:del w:id="319" w:author="Microsoft Office User" w:date="2023-04-21T18:14:00Z">
        <w:r w:rsidRPr="00712EE0" w:rsidDel="00712EE0">
          <w:delText>io de la solicitud de datos se basa en HTTP, mientras que los mensajes SOAP que se reciben necesitan ser únicamente documentos XML.</w:delText>
        </w:r>
      </w:del>
      <w:ins w:id="320" w:author="Microsoft Office User" w:date="2023-04-21T18:10:00Z">
        <w:r w:rsidR="00712EE0" w:rsidRPr="00712EE0">
          <w:t>WSDL (</w:t>
        </w:r>
        <w:r w:rsidR="00712EE0" w:rsidRPr="008A200E">
          <w:rPr>
            <w:i/>
            <w:iCs/>
          </w:rPr>
          <w:t>Web Services Description Language</w:t>
        </w:r>
        <w:r w:rsidR="00712EE0" w:rsidRPr="00712EE0">
          <w:t>)</w:t>
        </w:r>
      </w:ins>
      <w:ins w:id="321" w:author="Microsoft Office User" w:date="2023-04-21T18:14:00Z">
        <w:r w:rsidR="00712EE0" w:rsidRPr="00712EE0">
          <w:rPr>
            <w:rPrChange w:id="322" w:author="Microsoft Office User" w:date="2023-04-21T18:15:00Z">
              <w:rPr>
                <w:lang w:val="en-US"/>
              </w:rPr>
            </w:rPrChange>
          </w:rPr>
          <w:t xml:space="preserve">: </w:t>
        </w:r>
      </w:ins>
      <w:r w:rsidR="00970F35">
        <w:t>e</w:t>
      </w:r>
      <w:ins w:id="323" w:author="Microsoft Office User" w:date="2023-04-21T18:15:00Z">
        <w:r w:rsidR="00712EE0" w:rsidRPr="00712EE0">
          <w:rPr>
            <w:rPrChange w:id="324" w:author="Microsoft Office User" w:date="2023-04-21T18:15:00Z">
              <w:rPr>
                <w:lang w:val="en-US"/>
              </w:rPr>
            </w:rPrChange>
          </w:rPr>
          <w:t>s un es</w:t>
        </w:r>
        <w:r w:rsidR="00712EE0">
          <w:t>tándar basado en XML utilizado para describir un Servicio W</w:t>
        </w:r>
      </w:ins>
      <w:r w:rsidR="007D6916">
        <w:t>eb</w:t>
      </w:r>
      <w:ins w:id="325" w:author="Microsoft Office User" w:date="2023-04-21T18:16:00Z">
        <w:r w:rsidR="00712EE0">
          <w:t>.</w:t>
        </w:r>
      </w:ins>
    </w:p>
    <w:p w14:paraId="5F67F73D" w14:textId="63C5ACBB" w:rsidR="00B542F9" w:rsidRDefault="007C7A44" w:rsidP="00154CCB">
      <w:pPr>
        <w:pStyle w:val="Prrafodelista"/>
        <w:numPr>
          <w:ilvl w:val="0"/>
          <w:numId w:val="21"/>
        </w:numPr>
      </w:pPr>
      <w:ins w:id="326" w:author="Microsoft Office User" w:date="2023-04-21T17:45:00Z">
        <w:r>
          <w:t>Servicios Web basados en el estilo arquitectónico REST</w:t>
        </w:r>
      </w:ins>
      <w:r w:rsidR="00172E5A">
        <w:t>:</w:t>
      </w:r>
      <w:ins w:id="327" w:author="Microsoft Office User" w:date="2023-04-21T17:45:00Z">
        <w:r>
          <w:t xml:space="preserve"> denominados comúnmente Servicios Web REST</w:t>
        </w:r>
      </w:ins>
      <w:ins w:id="328" w:author="Microsoft Office User" w:date="2023-04-22T20:24:00Z">
        <w:r w:rsidR="00B40F08">
          <w:t>f</w:t>
        </w:r>
      </w:ins>
      <w:ins w:id="329" w:author="Microsoft Office User" w:date="2023-04-21T17:45:00Z">
        <w:r>
          <w:t>ul.</w:t>
        </w:r>
      </w:ins>
      <w:ins w:id="330" w:author="Microsoft Office User" w:date="2023-04-22T20:05:00Z">
        <w:r w:rsidR="00154CCB">
          <w:t xml:space="preserve"> </w:t>
        </w:r>
      </w:ins>
      <w:ins w:id="331" w:author="Microsoft Office User" w:date="2023-04-22T20:22:00Z">
        <w:r w:rsidR="00687975">
          <w:t xml:space="preserve">REST </w:t>
        </w:r>
      </w:ins>
      <w:ins w:id="332" w:author="Microsoft Office User" w:date="2023-04-22T20:24:00Z">
        <w:r w:rsidR="00B40F08">
          <w:t>(</w:t>
        </w:r>
        <w:r w:rsidR="00B40F08" w:rsidRPr="00657DBE">
          <w:rPr>
            <w:i/>
            <w:iCs/>
          </w:rPr>
          <w:t>Representacional State Transfer</w:t>
        </w:r>
        <w:r w:rsidR="00B40F08">
          <w:t xml:space="preserve">) </w:t>
        </w:r>
      </w:ins>
      <w:ins w:id="333" w:author="Microsoft Office User" w:date="2023-04-22T20:22:00Z">
        <w:r w:rsidR="00687975">
          <w:t xml:space="preserve">es </w:t>
        </w:r>
        <w:del w:id="334" w:author="Sergio Saugar García" w:date="2023-06-05T10:24:00Z">
          <w:r w:rsidR="00687975" w:rsidDel="00B746DE">
            <w:delText>un</w:delText>
          </w:r>
        </w:del>
      </w:ins>
      <w:ins w:id="335" w:author="Sergio Saugar García" w:date="2023-06-05T10:24:00Z">
        <w:r w:rsidR="00B746DE">
          <w:t xml:space="preserve">el </w:t>
        </w:r>
      </w:ins>
      <w:ins w:id="336" w:author="Microsoft Office User" w:date="2023-04-22T20:22:00Z">
        <w:r w:rsidR="00687975">
          <w:t xml:space="preserve"> </w:t>
        </w:r>
        <w:del w:id="337" w:author="Sergio Saugar García" w:date="2023-06-05T10:19:00Z">
          <w:r w:rsidR="00687975" w:rsidDel="00B746DE">
            <w:delText xml:space="preserve">conjunto de criterios de diseños </w:delText>
          </w:r>
        </w:del>
      </w:ins>
      <w:ins w:id="338" w:author="Sergio Saugar García" w:date="2023-06-05T10:19:00Z">
        <w:r w:rsidR="00B746DE">
          <w:t xml:space="preserve">estilo arquitectónico </w:t>
        </w:r>
      </w:ins>
      <w:ins w:id="339" w:author="Microsoft Office User" w:date="2023-04-22T20:23:00Z">
        <w:r w:rsidR="00687975">
          <w:t xml:space="preserve">para </w:t>
        </w:r>
      </w:ins>
      <w:ins w:id="340" w:author="Sergio Saugar García" w:date="2023-06-05T10:19:00Z">
        <w:r w:rsidR="00B746DE">
          <w:t>sistemas hi</w:t>
        </w:r>
      </w:ins>
      <w:ins w:id="341" w:author="Sergio Saugar García" w:date="2023-06-05T10:20:00Z">
        <w:r w:rsidR="00B746DE">
          <w:t xml:space="preserve">permedia </w:t>
        </w:r>
        <w:r w:rsidR="00B746DE">
          <w:lastRenderedPageBreak/>
          <w:t>distribuidos</w:t>
        </w:r>
      </w:ins>
      <w:ins w:id="342" w:author="Sergio Saugar García" w:date="2023-06-05T10:24:00Z">
        <w:r w:rsidR="00B746DE">
          <w:t>en el que se basa la Web</w:t>
        </w:r>
      </w:ins>
      <w:ins w:id="343" w:author="Sergio Saugar García" w:date="2023-06-05T10:20:00Z">
        <w:r w:rsidR="00B746DE">
          <w:t xml:space="preserve">. </w:t>
        </w:r>
      </w:ins>
      <w:ins w:id="344" w:author="Sergio Saugar García" w:date="2023-06-05T10:24:00Z">
        <w:r w:rsidR="00B746DE">
          <w:t>Así, c</w:t>
        </w:r>
      </w:ins>
      <w:ins w:id="345" w:author="Sergio Saugar García" w:date="2023-06-05T10:20:00Z">
        <w:r w:rsidR="00B746DE">
          <w:t xml:space="preserve">uando se aplica a la construcción de </w:t>
        </w:r>
      </w:ins>
      <w:ins w:id="346" w:author="Microsoft Office User" w:date="2023-04-22T20:23:00Z">
        <w:del w:id="347" w:author="Sergio Saugar García" w:date="2023-06-05T10:25:00Z">
          <w:r w:rsidR="00687975" w:rsidDel="00B746DE">
            <w:delText>Servicios We</w:delText>
          </w:r>
        </w:del>
      </w:ins>
      <w:ins w:id="348" w:author="Sergio Saugar García" w:date="2023-06-05T10:25:00Z">
        <w:r w:rsidR="00B746DE">
          <w:t>Servicios Web</w:t>
        </w:r>
      </w:ins>
      <w:ins w:id="349" w:author="Microsoft Office User" w:date="2023-04-22T20:23:00Z">
        <w:del w:id="350" w:author="Sergio Saugar García" w:date="2023-06-05T10:25:00Z">
          <w:r w:rsidR="00687975" w:rsidDel="00B746DE">
            <w:delText>b</w:delText>
          </w:r>
        </w:del>
      </w:ins>
      <w:ins w:id="351" w:author="Sergio Saugar García" w:date="2023-06-05T10:22:00Z">
        <w:r w:rsidR="00B746DE">
          <w:t>,</w:t>
        </w:r>
      </w:ins>
      <w:ins w:id="352" w:author="Sergio Saugar García" w:date="2023-06-05T10:20:00Z">
        <w:r w:rsidR="00B746DE">
          <w:t xml:space="preserve"> se obtienen servicios</w:t>
        </w:r>
      </w:ins>
      <w:ins w:id="353" w:author="Microsoft Office User" w:date="2023-04-22T20:23:00Z">
        <w:r w:rsidR="00687975">
          <w:t xml:space="preserve"> </w:t>
        </w:r>
        <w:del w:id="354" w:author="Sergio Saugar García" w:date="2023-06-05T10:21:00Z">
          <w:r w:rsidR="00687975" w:rsidDel="00B746DE">
            <w:delText xml:space="preserve">que se </w:delText>
          </w:r>
        </w:del>
        <w:r w:rsidR="00687975">
          <w:t>centra</w:t>
        </w:r>
      </w:ins>
      <w:ins w:id="355" w:author="Sergio Saugar García" w:date="2023-06-05T10:21:00Z">
        <w:r w:rsidR="00B746DE">
          <w:t xml:space="preserve">dos </w:t>
        </w:r>
      </w:ins>
      <w:ins w:id="356" w:author="Sergio Saugar García" w:date="2023-06-05T10:22:00Z">
        <w:r w:rsidR="00B746DE">
          <w:t xml:space="preserve">en </w:t>
        </w:r>
      </w:ins>
      <w:ins w:id="357" w:author="Microsoft Office User" w:date="2023-04-22T20:23:00Z">
        <w:del w:id="358" w:author="Sergio Saugar García" w:date="2023-06-05T10:21:00Z">
          <w:r w:rsidR="00687975" w:rsidDel="00B746DE">
            <w:delText xml:space="preserve">n en los </w:delText>
          </w:r>
        </w:del>
        <w:r w:rsidR="00687975">
          <w:t>recursos</w:t>
        </w:r>
      </w:ins>
      <w:ins w:id="359" w:author="Sergio Saugar García" w:date="2023-06-05T10:24:00Z">
        <w:r w:rsidR="00B746DE">
          <w:t xml:space="preserve"> integrados en la W</w:t>
        </w:r>
      </w:ins>
      <w:ins w:id="360" w:author="Sergio Saugar García" w:date="2023-06-05T10:25:00Z">
        <w:r w:rsidR="00B746DE">
          <w:t>eb</w:t>
        </w:r>
      </w:ins>
      <w:ins w:id="361" w:author="Microsoft Office User" w:date="2023-04-22T20:23:00Z">
        <w:r w:rsidR="00687975">
          <w:t>.</w:t>
        </w:r>
        <w:del w:id="362" w:author="Sergio Saugar García" w:date="2023-06-05T10:25:00Z">
          <w:r w:rsidR="00687975" w:rsidDel="00B746DE">
            <w:delText xml:space="preserve"> No es una arquitectura </w:delText>
          </w:r>
          <w:r w:rsidR="00B40F08" w:rsidDel="00B746DE">
            <w:delText xml:space="preserve">en sí misma, pero se ha utilizado para el diseño </w:delText>
          </w:r>
        </w:del>
      </w:ins>
      <w:ins w:id="363" w:author="Microsoft Office User" w:date="2023-04-22T20:24:00Z">
        <w:del w:id="364" w:author="Sergio Saugar García" w:date="2023-06-05T10:25:00Z">
          <w:r w:rsidR="00B40F08" w:rsidDel="00B746DE">
            <w:delText>de Se</w:delText>
          </w:r>
        </w:del>
      </w:ins>
      <w:del w:id="365" w:author="Sergio Saugar García" w:date="2023-06-05T10:25:00Z">
        <w:r w:rsidR="00172E5A" w:rsidDel="00B746DE">
          <w:delText>r</w:delText>
        </w:r>
      </w:del>
      <w:ins w:id="366" w:author="Microsoft Office User" w:date="2023-04-22T20:24:00Z">
        <w:del w:id="367" w:author="Sergio Saugar García" w:date="2023-06-05T10:25:00Z">
          <w:r w:rsidR="00B40F08" w:rsidDel="00B746DE">
            <w:delText>vicios Web</w:delText>
          </w:r>
        </w:del>
      </w:ins>
      <w:del w:id="368" w:author="Sergio Saugar García" w:date="2023-06-05T10:25:00Z">
        <w:r w:rsidR="00522EE2" w:rsidDel="00B746DE">
          <w:delText>.</w:delText>
        </w:r>
      </w:del>
      <w:ins w:id="369" w:author="Microsoft Office User" w:date="2023-04-22T20:31:00Z">
        <w:del w:id="370" w:author="Sergio Saugar García" w:date="2023-06-05T10:25:00Z">
          <w:r w:rsidR="00B40F08" w:rsidDel="00B746DE">
            <w:delText xml:space="preserve"> </w:delText>
          </w:r>
        </w:del>
      </w:ins>
      <w:customXmlInsRangeStart w:id="371" w:author="Microsoft Office User" w:date="2023-05-02T09:39:00Z"/>
      <w:customXmlDelRangeStart w:id="372" w:author="Sergio Saugar García" w:date="2023-06-05T10:25:00Z"/>
      <w:sdt>
        <w:sdtPr>
          <w:id w:val="1713314266"/>
          <w:citation/>
        </w:sdtPr>
        <w:sdtContent>
          <w:customXmlInsRangeEnd w:id="371"/>
          <w:customXmlDelRangeEnd w:id="372"/>
          <w:ins w:id="373" w:author="Microsoft Office User" w:date="2023-05-02T09:39:00Z">
            <w:del w:id="374" w:author="Sergio Saugar García" w:date="2023-06-05T10:25:00Z">
              <w:r w:rsidR="00A32C22" w:rsidDel="00B746DE">
                <w:fldChar w:fldCharType="begin"/>
              </w:r>
              <w:r w:rsidR="00A32C22" w:rsidDel="00B746DE">
                <w:delInstrText xml:space="preserve"> CITATION Ric07 \l 3082 </w:delInstrText>
              </w:r>
            </w:del>
          </w:ins>
          <w:del w:id="375" w:author="Sergio Saugar García" w:date="2023-06-05T10:25:00Z">
            <w:r w:rsidR="00A32C22" w:rsidDel="00B746DE">
              <w:fldChar w:fldCharType="separate"/>
            </w:r>
            <w:r w:rsidR="00A576EE" w:rsidDel="00B746DE">
              <w:rPr>
                <w:noProof/>
              </w:rPr>
              <w:delText>(Richardson &amp; Ruby, 2007)</w:delText>
            </w:r>
          </w:del>
          <w:ins w:id="376" w:author="Microsoft Office User" w:date="2023-05-02T09:39:00Z">
            <w:del w:id="377" w:author="Sergio Saugar García" w:date="2023-06-05T10:25:00Z">
              <w:r w:rsidR="00A32C22" w:rsidDel="00B746DE">
                <w:fldChar w:fldCharType="end"/>
              </w:r>
            </w:del>
          </w:ins>
          <w:customXmlInsRangeStart w:id="378" w:author="Microsoft Office User" w:date="2023-05-02T09:39:00Z"/>
          <w:customXmlDelRangeStart w:id="379" w:author="Sergio Saugar García" w:date="2023-06-05T10:25:00Z"/>
        </w:sdtContent>
      </w:sdt>
      <w:customXmlInsRangeEnd w:id="378"/>
      <w:customXmlDelRangeEnd w:id="379"/>
      <w:commentRangeStart w:id="380"/>
      <w:commentRangeStart w:id="381"/>
      <w:del w:id="382" w:author="Microsoft Office User" w:date="2023-04-22T20:31:00Z">
        <w:r w:rsidR="008363FE" w:rsidDel="00B40F08">
          <w:delText>REST</w:delText>
        </w:r>
        <w:r w:rsidR="0037561C" w:rsidDel="00B40F08">
          <w:delText xml:space="preserve"> </w:delText>
        </w:r>
        <w:r w:rsidR="003A3ACD" w:rsidDel="00B40F08">
          <w:delText>(</w:delText>
        </w:r>
        <w:r w:rsidR="003A3ACD" w:rsidRPr="00154CCB" w:rsidDel="00B40F08">
          <w:rPr>
            <w:i/>
            <w:iCs/>
            <w:rPrChange w:id="383" w:author="Microsoft Office User" w:date="2023-04-22T20:05:00Z">
              <w:rPr/>
            </w:rPrChange>
          </w:rPr>
          <w:delText xml:space="preserve">Representacional </w:delText>
        </w:r>
        <w:r w:rsidR="0037561C" w:rsidRPr="00154CCB" w:rsidDel="00B40F08">
          <w:rPr>
            <w:i/>
            <w:iCs/>
            <w:rPrChange w:id="384" w:author="Microsoft Office User" w:date="2023-04-22T20:05:00Z">
              <w:rPr/>
            </w:rPrChange>
          </w:rPr>
          <w:delText>State Transfer</w:delText>
        </w:r>
        <w:r w:rsidR="003A3ACD" w:rsidDel="00B40F08">
          <w:delText>)</w:delText>
        </w:r>
        <w:r w:rsidR="008363FE" w:rsidDel="00B40F08">
          <w:delText>:</w:delText>
        </w:r>
        <w:r w:rsidR="00C13AF3" w:rsidDel="00B40F08">
          <w:delText xml:space="preserve"> Es un estilo de arquitectura software que facilita el intercambio de recursos basados en HTTP. Representa un conjunto de principios que permiten crear, leer, actualizar y eliminar los datos. </w:delText>
        </w:r>
        <w:commentRangeEnd w:id="380"/>
        <w:r w:rsidR="00202F90" w:rsidDel="00B40F08">
          <w:rPr>
            <w:rStyle w:val="Refdecomentario"/>
          </w:rPr>
          <w:commentReference w:id="380"/>
        </w:r>
      </w:del>
      <w:commentRangeEnd w:id="381"/>
      <w:r w:rsidR="009A6DA1">
        <w:rPr>
          <w:rStyle w:val="Refdecomentario"/>
        </w:rPr>
        <w:commentReference w:id="381"/>
      </w:r>
    </w:p>
    <w:p w14:paraId="06DA7933" w14:textId="13975B7A" w:rsidR="00C16727" w:rsidRDefault="00B542F9" w:rsidP="00C16727">
      <w:pPr>
        <w:pStyle w:val="Prrafodelista"/>
      </w:pPr>
      <w:r>
        <w:t xml:space="preserve">Una de las principales características de REST es que es </w:t>
      </w:r>
      <w:r w:rsidRPr="00B542F9">
        <w:rPr>
          <w:i/>
          <w:iCs/>
        </w:rPr>
        <w:t>stateless</w:t>
      </w:r>
      <w:r>
        <w:t xml:space="preserve">, es decir, </w:t>
      </w:r>
      <w:ins w:id="385" w:author="Microsoft Office User" w:date="2023-04-22T12:55:00Z">
        <w:r w:rsidR="00F73D6F">
          <w:t xml:space="preserve">las peticiones entre cliente y servidor son </w:t>
        </w:r>
      </w:ins>
      <w:ins w:id="386" w:author="Microsoft Office User" w:date="2023-04-22T12:56:00Z">
        <w:r w:rsidR="00F73D6F">
          <w:t>“</w:t>
        </w:r>
      </w:ins>
      <w:ins w:id="387" w:author="Microsoft Office User" w:date="2023-04-22T12:57:00Z">
        <w:r w:rsidR="00F73D6F">
          <w:t xml:space="preserve">autocontenidas”, por lo </w:t>
        </w:r>
      </w:ins>
      <w:ins w:id="388" w:author="Microsoft Office User" w:date="2023-04-22T12:58:00Z">
        <w:r w:rsidR="00F73D6F">
          <w:t>tanto,</w:t>
        </w:r>
      </w:ins>
      <w:ins w:id="389" w:author="Microsoft Office User" w:date="2023-04-22T12:56:00Z">
        <w:r w:rsidR="00F73D6F">
          <w:t xml:space="preserve"> el servidor no almacena el estado de la comunicación entre él y </w:t>
        </w:r>
      </w:ins>
      <w:ins w:id="390" w:author="Microsoft Office User" w:date="2023-04-22T12:57:00Z">
        <w:r w:rsidR="00F73D6F">
          <w:t xml:space="preserve">todos sus clientes. </w:t>
        </w:r>
      </w:ins>
      <w:ins w:id="391" w:author="Microsoft Office User" w:date="2023-04-22T12:59:00Z">
        <w:r w:rsidR="00F73D6F">
          <w:t>D</w:t>
        </w:r>
      </w:ins>
      <w:ins w:id="392" w:author="Microsoft Office User" w:date="2023-04-22T13:00:00Z">
        <w:r w:rsidR="00F73D6F">
          <w:t>ebido a</w:t>
        </w:r>
      </w:ins>
      <w:ins w:id="393" w:author="Microsoft Office User" w:date="2023-04-22T12:59:00Z">
        <w:r w:rsidR="00F73D6F">
          <w:t xml:space="preserve"> que el peso del almacenamiento del estado de la comunicación se encuentra en el cliente,</w:t>
        </w:r>
      </w:ins>
      <w:ins w:id="394" w:author="Microsoft Office User" w:date="2023-04-22T12:57:00Z">
        <w:r w:rsidR="00F73D6F">
          <w:t xml:space="preserve"> permite que </w:t>
        </w:r>
        <w:del w:id="395" w:author="Sergio Saugar García" w:date="2023-06-05T10:26:00Z">
          <w:r w:rsidR="00F73D6F" w:rsidDel="00B746DE">
            <w:delText xml:space="preserve">el </w:delText>
          </w:r>
        </w:del>
      </w:ins>
      <w:ins w:id="396" w:author="Sergio Saugar García" w:date="2023-06-05T10:26:00Z">
        <w:r w:rsidR="00B746DE">
          <w:t xml:space="preserve">este estilo (y los </w:t>
        </w:r>
      </w:ins>
      <w:ins w:id="397" w:author="Microsoft Office User" w:date="2023-04-22T12:57:00Z">
        <w:r w:rsidR="00F73D6F">
          <w:t>servicio</w:t>
        </w:r>
      </w:ins>
      <w:ins w:id="398" w:author="Sergio Saugar García" w:date="2023-06-05T10:26:00Z">
        <w:r w:rsidR="00B746DE">
          <w:t>s que se ajustan a él)</w:t>
        </w:r>
      </w:ins>
      <w:ins w:id="399" w:author="Microsoft Office User" w:date="2023-04-22T12:57:00Z">
        <w:r w:rsidR="00F73D6F">
          <w:t xml:space="preserve"> sea escalabl</w:t>
        </w:r>
      </w:ins>
      <w:ins w:id="400" w:author="Microsoft Office User" w:date="2023-04-22T13:00:00Z">
        <w:r w:rsidR="00F73D6F">
          <w:t>e.</w:t>
        </w:r>
      </w:ins>
      <w:commentRangeStart w:id="401"/>
      <w:commentRangeStart w:id="402"/>
      <w:del w:id="403" w:author="Microsoft Office User" w:date="2023-04-22T19:05:00Z">
        <w:r w:rsidDel="00984660">
          <w:delText>no almacena los estados, debe de ser el cliente el que intro</w:delText>
        </w:r>
        <w:r w:rsidR="00CB36B4" w:rsidDel="00984660">
          <w:delText>duce el estado en cada llamada realizada.</w:delText>
        </w:r>
        <w:commentRangeEnd w:id="401"/>
        <w:r w:rsidR="00202F90" w:rsidDel="00984660">
          <w:rPr>
            <w:rStyle w:val="Refdecomentario"/>
          </w:rPr>
          <w:commentReference w:id="401"/>
        </w:r>
        <w:commentRangeEnd w:id="402"/>
        <w:r w:rsidR="00887B7D" w:rsidDel="00984660">
          <w:rPr>
            <w:rStyle w:val="Refdecomentario"/>
          </w:rPr>
          <w:commentReference w:id="402"/>
        </w:r>
      </w:del>
    </w:p>
    <w:p w14:paraId="64806C2F" w14:textId="77777777" w:rsidR="00156351" w:rsidRDefault="00156351" w:rsidP="00C16727">
      <w:pPr>
        <w:pStyle w:val="Prrafodelista"/>
      </w:pPr>
    </w:p>
    <w:p w14:paraId="5A250AA5" w14:textId="040BA1F4" w:rsidR="00156351" w:rsidRDefault="003E2652" w:rsidP="00C16727">
      <w:pPr>
        <w:pStyle w:val="Prrafodelista"/>
      </w:pPr>
      <w:del w:id="404" w:author="Sergio Saugar García" w:date="2023-06-05T10:27:00Z">
        <w:r w:rsidRPr="003E2652" w:rsidDel="005E2926">
          <w:delText xml:space="preserve">Las restricciones de </w:delText>
        </w:r>
      </w:del>
      <w:r w:rsidRPr="003E2652">
        <w:t>REST (</w:t>
      </w:r>
      <w:r w:rsidRPr="00A67E53">
        <w:rPr>
          <w:i/>
          <w:iCs/>
        </w:rPr>
        <w:t>Representational State Transfer</w:t>
      </w:r>
      <w:r w:rsidRPr="003E2652">
        <w:t xml:space="preserve">) </w:t>
      </w:r>
      <w:del w:id="405" w:author="Sergio Saugar García" w:date="2023-06-05T10:26:00Z">
        <w:r w:rsidRPr="003E2652" w:rsidDel="00B746DE">
          <w:delText xml:space="preserve">son un conjunto de </w:delText>
        </w:r>
      </w:del>
      <w:ins w:id="406" w:author="Sergio Saugar García" w:date="2023-06-05T10:26:00Z">
        <w:r w:rsidR="00B746DE">
          <w:t xml:space="preserve">establece unos </w:t>
        </w:r>
      </w:ins>
      <w:r w:rsidRPr="003E2652">
        <w:t xml:space="preserve">principios arquitectónicos que </w:t>
      </w:r>
      <w:del w:id="407" w:author="Sergio Saugar García" w:date="2023-06-05T10:26:00Z">
        <w:r w:rsidRPr="003E2652" w:rsidDel="00B746DE">
          <w:delText xml:space="preserve">definen las reglas y limitaciones para el diseño y </w:delText>
        </w:r>
      </w:del>
      <w:ins w:id="408" w:author="Sergio Saugar García" w:date="2023-06-05T10:27:00Z">
        <w:r w:rsidR="005E2926">
          <w:t xml:space="preserve">se utilizan </w:t>
        </w:r>
      </w:ins>
      <w:ins w:id="409" w:author="Sergio Saugar García" w:date="2023-06-05T10:26:00Z">
        <w:r w:rsidR="00B746DE">
          <w:t>para construir</w:t>
        </w:r>
      </w:ins>
      <w:del w:id="410" w:author="Sergio Saugar García" w:date="2023-06-05T10:26:00Z">
        <w:r w:rsidRPr="003E2652" w:rsidDel="00B746DE">
          <w:delText>desarrollo de</w:delText>
        </w:r>
      </w:del>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ins w:id="411" w:author="Sergio Saugar García" w:date="2023-06-05T10:28:00Z">
        <w:r w:rsidR="005E2926">
          <w:t>est</w:t>
        </w:r>
      </w:ins>
      <w:del w:id="412" w:author="Sergio Saugar García" w:date="2023-06-05T10:28:00Z">
        <w:r w:rsidRPr="003E2652" w:rsidDel="005E2926">
          <w:delText>l</w:delText>
        </w:r>
      </w:del>
      <w:r w:rsidRPr="003E2652">
        <w:t>os sistemas</w:t>
      </w:r>
      <w:del w:id="413" w:author="Sergio Saugar García" w:date="2023-06-05T10:28:00Z">
        <w:r w:rsidRPr="003E2652" w:rsidDel="005E2926">
          <w:delText xml:space="preserve"> basados en REST</w:delText>
        </w:r>
      </w:del>
      <w:r>
        <w:t xml:space="preserve">. </w:t>
      </w:r>
      <w:del w:id="414" w:author="Sergio Saugar García" w:date="2023-06-05T10:28:00Z">
        <w:r w:rsidR="00156351" w:rsidRPr="00156351" w:rsidDel="005E2926">
          <w:delText>Las restricciones</w:delText>
        </w:r>
        <w:r w:rsidDel="005E2926">
          <w:delText xml:space="preserve"> </w:delText>
        </w:r>
        <w:r w:rsidR="00156351" w:rsidRPr="00156351" w:rsidDel="005E2926">
          <w:delText>se resumen en los siguientes aspectos</w:delText>
        </w:r>
      </w:del>
      <w:ins w:id="415" w:author="Sergio Saugar García" w:date="2023-06-05T10:28:00Z">
        <w:r w:rsidR="005E2926">
          <w:t>Estos principios son</w:t>
        </w:r>
      </w:ins>
      <w:r w:rsidR="00156351">
        <w:t>:</w:t>
      </w:r>
    </w:p>
    <w:p w14:paraId="15391C2D" w14:textId="77777777" w:rsidR="00707782" w:rsidRDefault="00707782" w:rsidP="00C16727">
      <w:pPr>
        <w:pStyle w:val="Prrafodelista"/>
      </w:pPr>
    </w:p>
    <w:p w14:paraId="158F65E6" w14:textId="0E6C6E5E" w:rsidR="00156351" w:rsidRPr="00156351" w:rsidRDefault="00156351" w:rsidP="00707782">
      <w:pPr>
        <w:pStyle w:val="Prrafodelista"/>
        <w:numPr>
          <w:ilvl w:val="0"/>
          <w:numId w:val="28"/>
        </w:numPr>
        <w:ind w:left="1418"/>
      </w:pPr>
      <w:r w:rsidRPr="00156351">
        <w:t xml:space="preserve">Definición e identificación de un recurso: </w:t>
      </w:r>
      <w:r w:rsidR="00554E40">
        <w:t>l</w:t>
      </w:r>
      <w:r w:rsidRPr="00156351">
        <w:t xml:space="preserve">a definición precisa de los recursos establece una base sólida para el diseño de </w:t>
      </w:r>
      <w:commentRangeStart w:id="416"/>
      <w:ins w:id="417" w:author="Sergio Saugar García" w:date="2023-06-05T10:28:00Z">
        <w:r w:rsidR="005E2926">
          <w:t>S</w:t>
        </w:r>
      </w:ins>
      <w:del w:id="418" w:author="Sergio Saugar García" w:date="2023-06-05T10:28:00Z">
        <w:r w:rsidRPr="00156351" w:rsidDel="005E2926">
          <w:delText>s</w:delText>
        </w:r>
      </w:del>
      <w:r w:rsidRPr="00156351">
        <w:t xml:space="preserve">ervicios </w:t>
      </w:r>
      <w:ins w:id="419" w:author="Sergio Saugar García" w:date="2023-06-05T10:28:00Z">
        <w:r w:rsidR="005E2926">
          <w:t>W</w:t>
        </w:r>
      </w:ins>
      <w:del w:id="420" w:author="Sergio Saugar García" w:date="2023-06-05T10:28:00Z">
        <w:r w:rsidRPr="00156351" w:rsidDel="005E2926">
          <w:delText>w</w:delText>
        </w:r>
      </w:del>
      <w:r w:rsidRPr="00156351">
        <w:t>eb</w:t>
      </w:r>
      <w:commentRangeEnd w:id="416"/>
      <w:r w:rsidR="005E2926">
        <w:rPr>
          <w:rStyle w:val="Refdecomentario"/>
        </w:rPr>
        <w:commentReference w:id="416"/>
      </w:r>
      <w:r w:rsidRPr="00156351">
        <w:t xml:space="preserve"> RESTful, donde los recursos representan entidades o funcionalidades específicas. Mediante la asignación de URIs, cada recurso puede ser identificado y accedido de manera consistente</w:t>
      </w:r>
      <w:ins w:id="421" w:author="Sergio Saugar García" w:date="2023-06-05T10:29:00Z">
        <w:r w:rsidR="005E2926">
          <w:t xml:space="preserve"> y estandarizada</w:t>
        </w:r>
      </w:ins>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A576EE">
            <w:rPr>
              <w:noProof/>
            </w:rPr>
            <w:t>(IBM, 2023)</w:t>
          </w:r>
          <w:r w:rsidR="006626E3">
            <w:fldChar w:fldCharType="end"/>
          </w:r>
        </w:sdtContent>
      </w:sdt>
    </w:p>
    <w:p w14:paraId="64C106E1" w14:textId="36695664" w:rsidR="00C16727" w:rsidRDefault="0041498F" w:rsidP="00707782">
      <w:pPr>
        <w:pStyle w:val="Prrafodelista"/>
        <w:numPr>
          <w:ilvl w:val="0"/>
          <w:numId w:val="26"/>
        </w:numPr>
        <w:ind w:left="1418"/>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A576EE">
            <w:rPr>
              <w:noProof/>
            </w:rPr>
            <w:t>(Ekuan, 2023)</w:t>
          </w:r>
          <w:r w:rsidR="00707782">
            <w:fldChar w:fldCharType="end"/>
          </w:r>
        </w:sdtContent>
      </w:sdt>
      <w:r w:rsidR="00707782">
        <w:t>.</w:t>
      </w:r>
    </w:p>
    <w:p w14:paraId="3FB5ED8C" w14:textId="36C40836" w:rsidR="0041498F" w:rsidRDefault="0041498F" w:rsidP="004F09BE">
      <w:pPr>
        <w:pStyle w:val="Prrafodelista"/>
        <w:numPr>
          <w:ilvl w:val="0"/>
          <w:numId w:val="26"/>
        </w:numPr>
        <w:ind w:left="1418"/>
      </w:pPr>
      <w:r>
        <w:lastRenderedPageBreak/>
        <w:t>HATEOAS</w:t>
      </w:r>
      <w:r w:rsidR="00CE6487">
        <w:t xml:space="preserve"> </w:t>
      </w:r>
      <w:r w:rsidR="00CE6487" w:rsidRPr="00CE6487">
        <w:t>(</w:t>
      </w:r>
      <w:r w:rsidR="00CE6487" w:rsidRPr="00CE6487">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ins w:id="422" w:author="Sergio Saugar García" w:date="2023-06-05T10:30:00Z">
        <w:r w:rsidR="005E2926">
          <w:t>representaciones</w:t>
        </w:r>
      </w:ins>
      <w:del w:id="423" w:author="Sergio Saugar García" w:date="2023-06-05T10:30:00Z">
        <w:r w:rsidR="006E3A0E" w:rsidRPr="006E3A0E" w:rsidDel="005E2926">
          <w:delText>respuestas de la API</w:delText>
        </w:r>
      </w:del>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A576EE">
            <w:rPr>
              <w:noProof/>
            </w:rPr>
            <w:t>(Gupta, 2022)</w:t>
          </w:r>
          <w:r w:rsidR="006E3A0E">
            <w:fldChar w:fldCharType="end"/>
          </w:r>
        </w:sdtContent>
      </w:sdt>
      <w:r w:rsidR="006E3A0E" w:rsidRPr="006E3A0E">
        <w:t>.</w:t>
      </w:r>
    </w:p>
    <w:p w14:paraId="5E676E8F" w14:textId="5C7EB2B9" w:rsidR="004F09BE" w:rsidRDefault="004F09BE" w:rsidP="004F09BE">
      <w:pPr>
        <w:pStyle w:val="Prrafodelista"/>
        <w:numPr>
          <w:ilvl w:val="0"/>
          <w:numId w:val="26"/>
        </w:numPr>
        <w:ind w:left="1418"/>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38805A00" w:rsidR="00CB36B4" w:rsidRDefault="005E2926" w:rsidP="00B542F9">
      <w:pPr>
        <w:pStyle w:val="Prrafodelista"/>
      </w:pPr>
      <w:ins w:id="424" w:author="Sergio Saugar García" w:date="2023-06-05T10:31:00Z">
        <w:r>
          <w:t>Por último, e</w:t>
        </w:r>
      </w:ins>
      <w:del w:id="425" w:author="Sergio Saugar García" w:date="2023-06-05T10:31:00Z">
        <w:r w:rsidR="00475E11" w:rsidRPr="00475E11" w:rsidDel="005E2926">
          <w:delText>E</w:delText>
        </w:r>
      </w:del>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del w:id="426" w:author="Sergio Saugar García" w:date="2023-06-05T10:31:00Z">
        <w:r w:rsidR="00475E11" w:rsidRPr="00475E11" w:rsidDel="005E2926">
          <w:delText xml:space="preserve">de su uso de </w:delText>
        </w:r>
      </w:del>
      <w:ins w:id="427" w:author="Sergio Saugar García" w:date="2023-06-05T10:31:00Z">
        <w:r>
          <w:t xml:space="preserve">de los principios arquitectónicos que establece REST (recursos, </w:t>
        </w:r>
      </w:ins>
      <w:r w:rsidR="00475E11" w:rsidRPr="00475E11">
        <w:t>URI, HTTP e inclusión de hipermedia</w:t>
      </w:r>
      <w:ins w:id="428" w:author="Sergio Saugar García" w:date="2023-06-05T10:31:00Z">
        <w:r>
          <w:t>)</w:t>
        </w:r>
      </w:ins>
      <w:r w:rsidR="00475E11" w:rsidRPr="00475E11">
        <w:t>.</w:t>
      </w:r>
      <w:ins w:id="429" w:author="Sergio Saugar García" w:date="2023-06-05T10:32:00Z">
        <w:r>
          <w:t xml:space="preserve"> Niveles definidos</w:t>
        </w:r>
      </w:ins>
      <w:del w:id="430" w:author="Sergio Saugar García" w:date="2023-06-05T10:32:00Z">
        <w:r w:rsidR="00475E11" w:rsidDel="005E2926">
          <w:delText xml:space="preserve"> </w:delText>
        </w:r>
        <w:r w:rsidR="00CB36B4" w:rsidDel="005E2926">
          <w:delText>El modelo de Richardson propone una clasificación de los servicios web mediante el nivel de madurez de cada uno</w:delText>
        </w:r>
      </w:del>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A576EE">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4FE01ABB" w:rsidR="00D43589" w:rsidRDefault="00CB36B4" w:rsidP="00F9087B">
      <w:pPr>
        <w:pStyle w:val="Prrafodelista"/>
        <w:ind w:left="1440"/>
      </w:pPr>
      <w:r>
        <w:t xml:space="preserve">Es el más básico. Se utiliza para servicios </w:t>
      </w:r>
      <w:r w:rsidR="00787C8C">
        <w:t xml:space="preserve">con un </w:t>
      </w:r>
      <w:r w:rsidR="00741445">
        <w:t>único recurso y método</w:t>
      </w:r>
      <w:r w:rsidR="00787C8C">
        <w:t xml:space="preserve"> HTTP</w:t>
      </w:r>
      <w:r w:rsidR="00741445">
        <w:t>.</w:t>
      </w:r>
    </w:p>
    <w:p w14:paraId="71DE9428" w14:textId="04A9D98B" w:rsidR="00D43589" w:rsidRDefault="00D43589">
      <w:pPr>
        <w:pStyle w:val="Descripcin"/>
        <w:keepNext/>
        <w:ind w:left="1418"/>
        <w:jc w:val="center"/>
        <w:rPr>
          <w:ins w:id="431" w:author="Microsoft Office User" w:date="2023-05-25T12:56:00Z"/>
        </w:rPr>
        <w:pPrChange w:id="432" w:author="Microsoft Office User" w:date="2023-05-25T12:56:00Z">
          <w:pPr>
            <w:pStyle w:val="Descripcin"/>
          </w:pPr>
        </w:pPrChange>
      </w:pPr>
      <w:bookmarkStart w:id="433" w:name="_Toc136012045"/>
      <w:ins w:id="434" w:author="Microsoft Office User" w:date="2023-05-25T12:56:00Z">
        <w:r>
          <w:lastRenderedPageBreak/>
          <w:t xml:space="preserve">Ilustración </w:t>
        </w:r>
        <w:r>
          <w:fldChar w:fldCharType="begin"/>
        </w:r>
        <w:r>
          <w:instrText xml:space="preserve"> SEQ Ilustración \* ARABIC </w:instrText>
        </w:r>
      </w:ins>
      <w:r>
        <w:fldChar w:fldCharType="separate"/>
      </w:r>
      <w:r w:rsidR="000925CC">
        <w:rPr>
          <w:noProof/>
        </w:rPr>
        <w:t>1</w:t>
      </w:r>
      <w:ins w:id="435" w:author="Microsoft Office User" w:date="2023-05-25T12:56:00Z">
        <w:r>
          <w:fldChar w:fldCharType="end"/>
        </w:r>
        <w:r>
          <w:t xml:space="preserve">: </w:t>
        </w:r>
        <w:r w:rsidRPr="00A47600">
          <w:t>Nivel 0 del Modelo Madurez Richardson</w:t>
        </w:r>
        <w:bookmarkEnd w:id="433"/>
      </w:ins>
    </w:p>
    <w:p w14:paraId="2BEBF063" w14:textId="73398F42" w:rsidR="00741445" w:rsidDel="00F9087B" w:rsidRDefault="00B57070" w:rsidP="00FE7426">
      <w:pPr>
        <w:pStyle w:val="Prrafodelista"/>
        <w:ind w:left="1418"/>
        <w:jc w:val="center"/>
        <w:rPr>
          <w:del w:id="436" w:author="Microsoft Office User" w:date="2023-05-21T10:38:00Z"/>
        </w:rP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6283994D" w14:textId="77777777" w:rsidR="00F9087B" w:rsidRDefault="00F9087B" w:rsidP="00FE7426">
      <w:pPr>
        <w:pStyle w:val="Prrafodelista"/>
        <w:keepNext/>
        <w:ind w:left="1418"/>
        <w:jc w:val="center"/>
        <w:rPr>
          <w:ins w:id="437" w:author="Microsoft Office User" w:date="2023-05-25T13:26:00Z"/>
        </w:rPr>
      </w:pPr>
    </w:p>
    <w:p w14:paraId="59F9BDCC" w14:textId="2EF39FC1" w:rsidR="00B57070" w:rsidRDefault="00F9087B" w:rsidP="00FE7426">
      <w:pPr>
        <w:pStyle w:val="Prrafodelista"/>
        <w:keepNext/>
        <w:ind w:left="1418"/>
        <w:jc w:val="center"/>
        <w:rPr>
          <w:i/>
          <w:iCs/>
          <w:color w:val="44546A" w:themeColor="text2"/>
          <w:sz w:val="22"/>
          <w:szCs w:val="18"/>
          <w:lang w:val="en-US"/>
        </w:rPr>
      </w:pPr>
      <w:ins w:id="438" w:author="Microsoft Office User" w:date="2023-05-25T13:26:00Z">
        <w:r w:rsidRPr="00AD2A0B">
          <w:rPr>
            <w:i/>
            <w:iCs/>
            <w:color w:val="44546A" w:themeColor="text2"/>
            <w:sz w:val="22"/>
            <w:szCs w:val="18"/>
            <w:lang w:val="en-US"/>
            <w:rPrChange w:id="439" w:author="Microsoft Office User" w:date="2023-05-25T13:27:00Z">
              <w:rPr/>
            </w:rPrChange>
          </w:rPr>
          <w:t>Fuente:</w:t>
        </w:r>
      </w:ins>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del w:id="440" w:author="Microsoft Office User" w:date="2023-05-21T10:38:00Z">
        <w:r w:rsidR="00B57070" w:rsidRPr="00AD2A0B" w:rsidDel="00C90A82">
          <w:rPr>
            <w:lang w:val="en-US"/>
          </w:rPr>
          <w:delText>Ilustración 1: Nivel 0 del</w:delText>
        </w:r>
        <w:r w:rsidR="00D05719" w:rsidRPr="00AD2A0B" w:rsidDel="00C90A82">
          <w:rPr>
            <w:lang w:val="en-US"/>
          </w:rPr>
          <w:delText xml:space="preserve"> </w:delText>
        </w:r>
        <w:r w:rsidR="00B57070" w:rsidRPr="00AD2A0B" w:rsidDel="00C90A82">
          <w:rPr>
            <w:lang w:val="en-US"/>
          </w:rPr>
          <w:delText>Modelo Madurez Richardson</w:delText>
        </w:r>
      </w:del>
    </w:p>
    <w:p w14:paraId="59CD547E" w14:textId="77777777" w:rsidR="00450D2A" w:rsidRPr="00AD2A0B" w:rsidRDefault="00450D2A" w:rsidP="00450D2A">
      <w:pPr>
        <w:pStyle w:val="Prrafodelista"/>
        <w:keepNext/>
        <w:ind w:left="0"/>
        <w:jc w:val="center"/>
        <w:rPr>
          <w:i/>
          <w:iCs/>
          <w:color w:val="44546A" w:themeColor="text2"/>
          <w:sz w:val="22"/>
          <w:szCs w:val="18"/>
          <w:lang w:val="en-US"/>
          <w:rPrChange w:id="441" w:author="Microsoft Office User" w:date="2023-05-25T13:27:00Z">
            <w:rPr/>
          </w:rPrChange>
        </w:rPr>
      </w:pPr>
    </w:p>
    <w:p w14:paraId="751826B2" w14:textId="38ACBF52" w:rsidR="00787C8C" w:rsidRDefault="00CB36B4">
      <w:pPr>
        <w:pStyle w:val="Prrafodelista"/>
        <w:numPr>
          <w:ilvl w:val="1"/>
          <w:numId w:val="21"/>
        </w:numPr>
      </w:pPr>
      <w:commentRangeStart w:id="442"/>
      <w:r>
        <w:t>Nivel 1:</w:t>
      </w:r>
      <w:r w:rsidR="00787C8C">
        <w:t xml:space="preserve"> </w:t>
      </w:r>
      <w:r w:rsidR="00787C8C" w:rsidRPr="00C90A82">
        <w:rPr>
          <w:i/>
          <w:iCs/>
          <w:rPrChange w:id="443" w:author="Microsoft Office User" w:date="2023-05-21T10:38:00Z">
            <w:rPr/>
          </w:rPrChange>
        </w:rPr>
        <w:t>Resources</w:t>
      </w:r>
    </w:p>
    <w:p w14:paraId="2870635F" w14:textId="26ECA5FE" w:rsidR="00787C8C" w:rsidRDefault="00787C8C" w:rsidP="00787C8C">
      <w:pPr>
        <w:pStyle w:val="Prrafodelista"/>
        <w:ind w:left="1440"/>
      </w:pPr>
      <w:r>
        <w:t>Distingue entre diferentes recursos, pero con un único método HTTP.</w:t>
      </w:r>
      <w:commentRangeEnd w:id="442"/>
      <w:r w:rsidR="005C30CE">
        <w:rPr>
          <w:rStyle w:val="Refdecomentario"/>
        </w:rPr>
        <w:commentReference w:id="442"/>
      </w:r>
    </w:p>
    <w:p w14:paraId="091FD37A" w14:textId="0C360BD2" w:rsidR="00D43589" w:rsidRDefault="00D43589">
      <w:pPr>
        <w:pStyle w:val="Descripcin"/>
        <w:keepNext/>
        <w:ind w:left="1418"/>
        <w:jc w:val="center"/>
        <w:rPr>
          <w:ins w:id="444" w:author="Microsoft Office User" w:date="2023-05-25T12:56:00Z"/>
        </w:rPr>
        <w:pPrChange w:id="445" w:author="Microsoft Office User" w:date="2023-05-25T12:56:00Z">
          <w:pPr>
            <w:pStyle w:val="Descripcin"/>
          </w:pPr>
        </w:pPrChange>
      </w:pPr>
      <w:bookmarkStart w:id="446" w:name="_Toc136012046"/>
      <w:ins w:id="447" w:author="Microsoft Office User" w:date="2023-05-25T12:56:00Z">
        <w:r>
          <w:t xml:space="preserve">Ilustración </w:t>
        </w:r>
        <w:r>
          <w:fldChar w:fldCharType="begin"/>
        </w:r>
        <w:r>
          <w:instrText xml:space="preserve"> SEQ Ilustración \* ARABIC </w:instrText>
        </w:r>
      </w:ins>
      <w:r>
        <w:fldChar w:fldCharType="separate"/>
      </w:r>
      <w:r w:rsidR="000925CC">
        <w:rPr>
          <w:noProof/>
        </w:rPr>
        <w:t>2</w:t>
      </w:r>
      <w:ins w:id="448" w:author="Microsoft Office User" w:date="2023-05-25T12:56:00Z">
        <w:r>
          <w:fldChar w:fldCharType="end"/>
        </w:r>
        <w:r>
          <w:t xml:space="preserve">: </w:t>
        </w:r>
        <w:r w:rsidRPr="00A4581E">
          <w:t>Nivel 1 del Modelo Madurez Richardson</w:t>
        </w:r>
        <w:bookmarkEnd w:id="446"/>
      </w:ins>
    </w:p>
    <w:p w14:paraId="29184724" w14:textId="604C0A00" w:rsidR="00B57070" w:rsidDel="00F9087B" w:rsidRDefault="00B57070" w:rsidP="00B6554E">
      <w:pPr>
        <w:pStyle w:val="Prrafodelista"/>
        <w:ind w:left="1418"/>
        <w:jc w:val="center"/>
        <w:rPr>
          <w:del w:id="449" w:author="Microsoft Office User" w:date="2023-05-21T10:59:00Z"/>
        </w:rP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3DC5305" w14:textId="77777777" w:rsidR="00F9087B" w:rsidRDefault="00F9087B" w:rsidP="00B6554E">
      <w:pPr>
        <w:pStyle w:val="Prrafodelista"/>
        <w:keepNext/>
        <w:ind w:left="1418"/>
        <w:jc w:val="center"/>
        <w:rPr>
          <w:ins w:id="450" w:author="Microsoft Office User" w:date="2023-05-25T13:27:00Z"/>
        </w:rPr>
      </w:pPr>
    </w:p>
    <w:p w14:paraId="4B4729EC" w14:textId="77777777" w:rsidR="007620FB" w:rsidRPr="00AD2A0B" w:rsidRDefault="007620FB">
      <w:pPr>
        <w:pStyle w:val="Prrafodelista"/>
        <w:keepNext/>
        <w:ind w:left="1418"/>
        <w:jc w:val="center"/>
        <w:rPr>
          <w:i/>
          <w:iCs/>
          <w:color w:val="44546A" w:themeColor="text2"/>
          <w:sz w:val="22"/>
          <w:szCs w:val="18"/>
          <w:lang w:val="en-US"/>
          <w:rPrChange w:id="451" w:author="Microsoft Office User" w:date="2023-05-25T13:27:00Z">
            <w:rPr/>
          </w:rPrChange>
        </w:rPr>
        <w:pPrChange w:id="452" w:author="Microsoft Office User" w:date="2023-05-25T13:27:00Z">
          <w:pPr>
            <w:ind w:left="371" w:firstLine="709"/>
            <w:jc w:val="center"/>
          </w:pPr>
        </w:pPrChange>
      </w:pPr>
      <w:ins w:id="453" w:author="Microsoft Office User" w:date="2023-05-25T13:26:00Z">
        <w:r w:rsidRPr="00AD2A0B">
          <w:rPr>
            <w:i/>
            <w:iCs/>
            <w:color w:val="44546A" w:themeColor="text2"/>
            <w:sz w:val="22"/>
            <w:szCs w:val="18"/>
            <w:lang w:val="en-US"/>
            <w:rPrChange w:id="454" w:author="Microsoft Office User" w:date="2023-05-25T13:27:00Z">
              <w:rPr/>
            </w:rPrChange>
          </w:rPr>
          <w:t>Fuente:</w:t>
        </w:r>
      </w:ins>
      <w:r w:rsidRPr="00AD2A0B">
        <w:rPr>
          <w:i/>
          <w:iCs/>
          <w:color w:val="44546A" w:themeColor="text2"/>
          <w:sz w:val="22"/>
          <w:szCs w:val="18"/>
          <w:lang w:val="en-US"/>
        </w:rPr>
        <w:t xml:space="preserve"> Richardson Maturity Model - Martin Fowler</w:t>
      </w:r>
      <w:del w:id="455" w:author="Microsoft Office User" w:date="2023-05-21T10:38:00Z">
        <w:r w:rsidRPr="00AD2A0B" w:rsidDel="00C90A82">
          <w:rPr>
            <w:lang w:val="en-US"/>
          </w:rPr>
          <w:delText>Ilustración 1: Nivel 0 del Modelo Madurez Richardson</w:delText>
        </w:r>
      </w:del>
    </w:p>
    <w:p w14:paraId="5FA8DB1C" w14:textId="77777777" w:rsidR="00741445" w:rsidRPr="00AD2A0B" w:rsidRDefault="00741445">
      <w:pPr>
        <w:pStyle w:val="Prrafodelista"/>
        <w:jc w:val="center"/>
        <w:rPr>
          <w:lang w:val="en-US"/>
        </w:rPr>
        <w:pPrChange w:id="456" w:author="Microsoft Office User" w:date="2023-05-25T13:27:00Z">
          <w:pPr>
            <w:pStyle w:val="Prrafodelista"/>
            <w:ind w:left="1440"/>
          </w:pPr>
        </w:pPrChange>
      </w:pPr>
    </w:p>
    <w:p w14:paraId="06A73550" w14:textId="77777777" w:rsidR="00A247D6" w:rsidRDefault="00CB36B4">
      <w:pPr>
        <w:pStyle w:val="Prrafodelista"/>
        <w:numPr>
          <w:ilvl w:val="1"/>
          <w:numId w:val="21"/>
        </w:numPr>
      </w:pPr>
      <w:r>
        <w:t>Nivel 2:</w:t>
      </w:r>
      <w:r w:rsidR="00787C8C">
        <w:t xml:space="preserve"> </w:t>
      </w:r>
      <w:r w:rsidR="00787C8C" w:rsidRPr="00B6554E">
        <w:t>HTTP</w:t>
      </w:r>
      <w:r w:rsidR="00787C8C" w:rsidRPr="00450D2A">
        <w:rPr>
          <w:i/>
          <w:iCs/>
        </w:rPr>
        <w:t xml:space="preserve"> Verbs</w:t>
      </w:r>
    </w:p>
    <w:p w14:paraId="46749150" w14:textId="0D3148F6" w:rsidR="00A247D6" w:rsidRDefault="00A247D6" w:rsidP="00A247D6">
      <w:pPr>
        <w:pStyle w:val="Prrafodelista"/>
        <w:ind w:left="1440"/>
      </w:pPr>
      <w:r>
        <w:t>Distingue entre diferentes recursos y diferentes métodos HTTP.</w:t>
      </w:r>
    </w:p>
    <w:p w14:paraId="35ECCC35" w14:textId="048E2E30" w:rsidR="0058297D" w:rsidRDefault="0058297D">
      <w:pPr>
        <w:pStyle w:val="Descripcin"/>
        <w:keepNext/>
        <w:ind w:left="1418"/>
        <w:jc w:val="center"/>
        <w:rPr>
          <w:ins w:id="457" w:author="Microsoft Office User" w:date="2023-05-25T12:57:00Z"/>
        </w:rPr>
        <w:pPrChange w:id="458" w:author="Microsoft Office User" w:date="2023-05-25T12:57:00Z">
          <w:pPr>
            <w:pStyle w:val="Descripcin"/>
          </w:pPr>
        </w:pPrChange>
      </w:pPr>
      <w:bookmarkStart w:id="459" w:name="_Toc136012047"/>
      <w:ins w:id="460" w:author="Microsoft Office User" w:date="2023-05-25T12:57:00Z">
        <w:r>
          <w:lastRenderedPageBreak/>
          <w:t xml:space="preserve">Ilustración </w:t>
        </w:r>
        <w:r>
          <w:fldChar w:fldCharType="begin"/>
        </w:r>
        <w:r>
          <w:instrText xml:space="preserve"> SEQ Ilustración \* ARABIC </w:instrText>
        </w:r>
      </w:ins>
      <w:r>
        <w:fldChar w:fldCharType="separate"/>
      </w:r>
      <w:r w:rsidR="000925CC">
        <w:rPr>
          <w:noProof/>
        </w:rPr>
        <w:t>3</w:t>
      </w:r>
      <w:ins w:id="461" w:author="Microsoft Office User" w:date="2023-05-25T12:57:00Z">
        <w:r>
          <w:fldChar w:fldCharType="end"/>
        </w:r>
        <w:r>
          <w:t xml:space="preserve">: </w:t>
        </w:r>
        <w:r w:rsidRPr="00C135D7">
          <w:t>Nivel 2 del Modelo Madurez Richardson</w:t>
        </w:r>
        <w:bookmarkEnd w:id="459"/>
      </w:ins>
    </w:p>
    <w:p w14:paraId="53FB6F40" w14:textId="77777777" w:rsidR="008F38D1" w:rsidRDefault="00D05719" w:rsidP="00830BEF">
      <w:pPr>
        <w:pStyle w:val="Prrafodelista"/>
        <w:keepNext/>
        <w:ind w:left="1418"/>
        <w:jc w:val="center"/>
        <w:rPr>
          <w:ins w:id="462" w:author="Microsoft Office User" w:date="2023-05-25T13:27:00Z"/>
        </w:rP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12A000FB" w:rsidR="004B378F" w:rsidRPr="00AD2A0B" w:rsidRDefault="007620FB">
      <w:pPr>
        <w:pStyle w:val="Prrafodelista"/>
        <w:keepNext/>
        <w:ind w:left="1418"/>
        <w:jc w:val="center"/>
        <w:rPr>
          <w:i/>
          <w:iCs/>
          <w:color w:val="44546A" w:themeColor="text2"/>
          <w:sz w:val="22"/>
          <w:szCs w:val="18"/>
          <w:lang w:val="en-US"/>
          <w:rPrChange w:id="463" w:author="Microsoft Office User" w:date="2023-05-25T13:27:00Z">
            <w:rPr/>
          </w:rPrChange>
        </w:rPr>
        <w:pPrChange w:id="464" w:author="Microsoft Office User" w:date="2023-05-25T13:27:00Z">
          <w:pPr>
            <w:ind w:left="371" w:firstLine="709"/>
            <w:jc w:val="center"/>
          </w:pPr>
        </w:pPrChange>
      </w:pPr>
      <w:ins w:id="465" w:author="Microsoft Office User" w:date="2023-05-25T13:26:00Z">
        <w:r w:rsidRPr="00AD2A0B">
          <w:rPr>
            <w:i/>
            <w:iCs/>
            <w:color w:val="44546A" w:themeColor="text2"/>
            <w:sz w:val="22"/>
            <w:szCs w:val="18"/>
            <w:lang w:val="en-US"/>
            <w:rPrChange w:id="466" w:author="Microsoft Office User" w:date="2023-05-25T13:27:00Z">
              <w:rPr/>
            </w:rPrChange>
          </w:rPr>
          <w:t>Fuente:</w:t>
        </w:r>
      </w:ins>
      <w:r w:rsidRPr="00AD2A0B">
        <w:rPr>
          <w:i/>
          <w:iCs/>
          <w:color w:val="44546A" w:themeColor="text2"/>
          <w:sz w:val="22"/>
          <w:szCs w:val="18"/>
          <w:lang w:val="en-US"/>
        </w:rPr>
        <w:t xml:space="preserve"> Richardson Maturity Model - Martin Fowler</w:t>
      </w:r>
      <w:del w:id="467" w:author="Microsoft Office User" w:date="2023-05-21T10:38:00Z">
        <w:r w:rsidRPr="00AD2A0B" w:rsidDel="00C90A82">
          <w:rPr>
            <w:lang w:val="en-US"/>
          </w:rPr>
          <w:delText>Ilustración 1: Nivel 0 del Modelo Madurez Richardson</w:delText>
        </w:r>
        <w:r w:rsidR="004B378F" w:rsidRPr="00AD2A0B" w:rsidDel="00C90A82">
          <w:rPr>
            <w:lang w:val="en-US"/>
          </w:rPr>
          <w:delText>Ilustración 1: Nivel 0 del Modelo Madurez Richardson</w:delText>
        </w:r>
      </w:del>
    </w:p>
    <w:p w14:paraId="4FB1BD85" w14:textId="38E950B3" w:rsidR="00F9087B" w:rsidRPr="00AD2A0B" w:rsidRDefault="00F058A3" w:rsidP="004B378F">
      <w:pPr>
        <w:pStyle w:val="Prrafodelista"/>
        <w:keepNext/>
        <w:ind w:left="0"/>
        <w:jc w:val="center"/>
        <w:rPr>
          <w:ins w:id="468" w:author="Microsoft Office User" w:date="2023-05-21T11:00:00Z"/>
          <w:i/>
          <w:iCs/>
          <w:color w:val="44546A" w:themeColor="text2"/>
          <w:sz w:val="22"/>
          <w:szCs w:val="18"/>
          <w:lang w:val="en-US"/>
        </w:rPr>
      </w:pPr>
      <w:del w:id="469" w:author="Microsoft Office User" w:date="2023-05-21T10:38:00Z">
        <w:r w:rsidRPr="00AD2A0B" w:rsidDel="00C90A82">
          <w:rPr>
            <w:lang w:val="en-US"/>
          </w:rPr>
          <w:delText>Ilustración 1: Nivel 0 del Modelo Madurez Richardson</w:delText>
        </w:r>
      </w:del>
    </w:p>
    <w:p w14:paraId="36C8CEB9" w14:textId="7A12EC06" w:rsidR="00D05719" w:rsidDel="008F38D1" w:rsidRDefault="00D05719">
      <w:pPr>
        <w:pStyle w:val="Descripcin"/>
        <w:jc w:val="center"/>
        <w:rPr>
          <w:del w:id="470" w:author="Microsoft Office User" w:date="2023-05-21T11:00:00Z"/>
        </w:rPr>
        <w:pPrChange w:id="471" w:author="Microsoft Office User" w:date="2023-05-21T10:39:00Z">
          <w:pPr>
            <w:pStyle w:val="Prrafodelista"/>
            <w:ind w:left="1440"/>
          </w:pPr>
        </w:pPrChange>
      </w:pPr>
    </w:p>
    <w:p w14:paraId="42E1A83C" w14:textId="0A3E8EF9" w:rsidR="00787C8C" w:rsidRPr="004C78C5" w:rsidDel="00D024E2" w:rsidRDefault="00D05719" w:rsidP="004C78C5">
      <w:pPr>
        <w:ind w:left="371" w:firstLine="709"/>
        <w:jc w:val="center"/>
        <w:rPr>
          <w:del w:id="472" w:author="Microsoft Office User" w:date="2023-05-21T10:39:00Z"/>
          <w:i/>
          <w:iCs/>
        </w:rPr>
      </w:pPr>
      <w:del w:id="473" w:author="Microsoft Office User" w:date="2023-05-21T10:39:00Z">
        <w:r w:rsidDel="00D024E2">
          <w:rPr>
            <w:i/>
            <w:iCs/>
          </w:rPr>
          <w:delText>Ilustración</w:delText>
        </w:r>
        <w:r w:rsidRPr="004A1178" w:rsidDel="00D024E2">
          <w:rPr>
            <w:i/>
            <w:iCs/>
          </w:rPr>
          <w:delText xml:space="preserve"> </w:delText>
        </w:r>
        <w:r w:rsidDel="00D024E2">
          <w:rPr>
            <w:i/>
            <w:iCs/>
          </w:rPr>
          <w:delText>3</w:delText>
        </w:r>
        <w:r w:rsidRPr="004A1178" w:rsidDel="00D024E2">
          <w:rPr>
            <w:i/>
            <w:iCs/>
          </w:rPr>
          <w:delText xml:space="preserve">: </w:delText>
        </w:r>
        <w:r w:rsidDel="00D024E2">
          <w:rPr>
            <w:i/>
            <w:iCs/>
          </w:rPr>
          <w:delText>Nivel 2 del Modelo Madurez Richardson</w:delText>
        </w:r>
      </w:del>
    </w:p>
    <w:p w14:paraId="40EFC6F0" w14:textId="41E55188" w:rsidR="002F3621" w:rsidRDefault="00CB36B4">
      <w:pPr>
        <w:pStyle w:val="Prrafodelista"/>
        <w:numPr>
          <w:ilvl w:val="1"/>
          <w:numId w:val="21"/>
        </w:numPr>
      </w:pPr>
      <w:r>
        <w:t>Nivel 3:</w:t>
      </w:r>
      <w:r w:rsidR="00787C8C">
        <w:t xml:space="preserve"> </w:t>
      </w:r>
      <w:r w:rsidR="00787C8C" w:rsidRPr="00830BEF">
        <w:rPr>
          <w:i/>
          <w:iCs/>
        </w:rPr>
        <w:t>Hypermedia Controls</w:t>
      </w:r>
    </w:p>
    <w:p w14:paraId="15759C7C" w14:textId="0D0B3A2B" w:rsidR="00D05719" w:rsidRPr="00F25BE2" w:rsidRDefault="00D05719" w:rsidP="00D05719">
      <w:pPr>
        <w:pStyle w:val="Prrafodelista"/>
        <w:ind w:left="1440"/>
      </w:pPr>
      <w:r w:rsidRPr="00885204">
        <w:t xml:space="preserve">Hace uso de HATEOAS. </w:t>
      </w:r>
      <w:r w:rsidR="00F25BE2" w:rsidRPr="00F25BE2">
        <w:t>Al hacer un</w:t>
      </w:r>
      <w:r w:rsidR="00885204">
        <w:t>a solicitud (</w:t>
      </w:r>
      <w:r w:rsidR="00885204" w:rsidRPr="00885204">
        <w:rPr>
          <w:i/>
          <w:iCs/>
        </w:rPr>
        <w:t>request</w:t>
      </w:r>
      <w:r w:rsidR="00885204">
        <w:t xml:space="preserve">) </w:t>
      </w:r>
      <w:r w:rsidR="00F25BE2" w:rsidRPr="00F25BE2">
        <w:t>nos devolverá informaci</w:t>
      </w:r>
      <w:r w:rsidR="00F25BE2">
        <w:t>ó</w:t>
      </w:r>
      <w:r w:rsidR="00F25BE2" w:rsidRPr="00F25BE2">
        <w:t>n adicional (</w:t>
      </w:r>
      <w:r w:rsidR="00F25BE2" w:rsidRPr="003142EC">
        <w:rPr>
          <w:i/>
          <w:iCs/>
        </w:rPr>
        <w:t>link</w:t>
      </w:r>
      <w:r w:rsidR="00F25BE2" w:rsidRPr="00F25BE2">
        <w:t>)</w:t>
      </w:r>
      <w:r w:rsidR="00F25BE2">
        <w:t xml:space="preserve"> sobre otro recurso.</w:t>
      </w:r>
      <w:r w:rsidR="00F25BE2" w:rsidRPr="00F25BE2">
        <w:t xml:space="preserve"> </w:t>
      </w:r>
    </w:p>
    <w:p w14:paraId="0BA55518" w14:textId="655B5CB6" w:rsidR="0058297D" w:rsidRDefault="0058297D">
      <w:pPr>
        <w:pStyle w:val="Descripcin"/>
        <w:keepNext/>
        <w:ind w:left="1418"/>
        <w:jc w:val="center"/>
        <w:rPr>
          <w:ins w:id="474" w:author="Microsoft Office User" w:date="2023-05-25T12:57:00Z"/>
        </w:rPr>
        <w:pPrChange w:id="475" w:author="Microsoft Office User" w:date="2023-05-25T12:57:00Z">
          <w:pPr>
            <w:pStyle w:val="Descripcin"/>
          </w:pPr>
        </w:pPrChange>
      </w:pPr>
      <w:bookmarkStart w:id="476" w:name="_Toc136012048"/>
      <w:ins w:id="477" w:author="Microsoft Office User" w:date="2023-05-25T12:57:00Z">
        <w:r>
          <w:t xml:space="preserve">Ilustración </w:t>
        </w:r>
        <w:r>
          <w:fldChar w:fldCharType="begin"/>
        </w:r>
        <w:r>
          <w:instrText xml:space="preserve"> SEQ Ilustración \* ARABIC </w:instrText>
        </w:r>
      </w:ins>
      <w:r>
        <w:fldChar w:fldCharType="separate"/>
      </w:r>
      <w:r w:rsidR="000925CC">
        <w:rPr>
          <w:noProof/>
        </w:rPr>
        <w:t>4</w:t>
      </w:r>
      <w:ins w:id="478" w:author="Microsoft Office User" w:date="2023-05-25T12:57:00Z">
        <w:r>
          <w:fldChar w:fldCharType="end"/>
        </w:r>
        <w:r>
          <w:t xml:space="preserve">: </w:t>
        </w:r>
        <w:r w:rsidRPr="007A35CA">
          <w:t>Nivel 3 del Modelo Madurez Richardson</w:t>
        </w:r>
        <w:bookmarkEnd w:id="476"/>
      </w:ins>
    </w:p>
    <w:p w14:paraId="546F56DD" w14:textId="77777777" w:rsidR="008F38D1" w:rsidRDefault="00D05719" w:rsidP="00885204">
      <w:pPr>
        <w:pStyle w:val="Prrafodelista"/>
        <w:keepNext/>
        <w:ind w:left="1418"/>
        <w:jc w:val="center"/>
        <w:rPr>
          <w:ins w:id="479" w:author="Microsoft Office User" w:date="2023-05-21T11:00:00Z"/>
        </w:rP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77777777" w:rsidR="007620FB" w:rsidRPr="00AD2A0B" w:rsidRDefault="007620FB">
      <w:pPr>
        <w:pStyle w:val="Prrafodelista"/>
        <w:keepNext/>
        <w:ind w:left="1418"/>
        <w:jc w:val="center"/>
        <w:rPr>
          <w:i/>
          <w:iCs/>
          <w:color w:val="44546A" w:themeColor="text2"/>
          <w:sz w:val="22"/>
          <w:szCs w:val="18"/>
          <w:lang w:val="en-US"/>
          <w:rPrChange w:id="480" w:author="Microsoft Office User" w:date="2023-05-25T13:27:00Z">
            <w:rPr/>
          </w:rPrChange>
        </w:rPr>
        <w:pPrChange w:id="481" w:author="Microsoft Office User" w:date="2023-05-25T13:27:00Z">
          <w:pPr>
            <w:ind w:left="371" w:firstLine="709"/>
            <w:jc w:val="center"/>
          </w:pPr>
        </w:pPrChange>
      </w:pPr>
      <w:ins w:id="482" w:author="Microsoft Office User" w:date="2023-05-25T13:26:00Z">
        <w:r w:rsidRPr="00AD2A0B">
          <w:rPr>
            <w:i/>
            <w:iCs/>
            <w:color w:val="44546A" w:themeColor="text2"/>
            <w:sz w:val="22"/>
            <w:szCs w:val="18"/>
            <w:lang w:val="en-US"/>
            <w:rPrChange w:id="483" w:author="Microsoft Office User" w:date="2023-05-25T13:27:00Z">
              <w:rPr/>
            </w:rPrChange>
          </w:rPr>
          <w:t>Fuente:</w:t>
        </w:r>
      </w:ins>
      <w:r w:rsidRPr="00AD2A0B">
        <w:rPr>
          <w:i/>
          <w:iCs/>
          <w:color w:val="44546A" w:themeColor="text2"/>
          <w:sz w:val="22"/>
          <w:szCs w:val="18"/>
          <w:lang w:val="en-US"/>
        </w:rPr>
        <w:t xml:space="preserve"> Richardson Maturity Model - Martin Fowler</w:t>
      </w:r>
      <w:del w:id="484" w:author="Microsoft Office User" w:date="2023-05-21T10:38:00Z">
        <w:r w:rsidRPr="00AD2A0B" w:rsidDel="00C90A82">
          <w:rPr>
            <w:lang w:val="en-US"/>
          </w:rPr>
          <w:delText>Ilustración 1: Nivel 0 del Modelo Madurez Richardson</w:delText>
        </w:r>
      </w:del>
    </w:p>
    <w:p w14:paraId="538E9A49" w14:textId="4B2C83ED" w:rsidR="00202F90" w:rsidRDefault="00241D46" w:rsidP="00202F90">
      <w:pPr>
        <w:pStyle w:val="Ttulo2"/>
        <w:rPr>
          <w:ins w:id="485" w:author="Microsoft Office User" w:date="2023-04-21T18:26:00Z"/>
        </w:rPr>
      </w:pPr>
      <w:bookmarkStart w:id="486" w:name="_Toc136020068"/>
      <w:r>
        <w:t>Algoritmo de recomendación</w:t>
      </w:r>
      <w:bookmarkEnd w:id="486"/>
    </w:p>
    <w:p w14:paraId="7DA1DACA" w14:textId="038EEFF3" w:rsidR="002707A3" w:rsidRPr="000F24F7" w:rsidRDefault="002707A3" w:rsidP="002707A3">
      <w:pPr>
        <w:rPr>
          <w:ins w:id="487" w:author="Microsoft Office User" w:date="2023-05-12T15:18:00Z"/>
        </w:rPr>
      </w:pPr>
      <w:ins w:id="488" w:author="Microsoft Office User" w:date="2023-05-12T15:18:00Z">
        <w:r>
          <w:t xml:space="preserve">En este </w:t>
        </w:r>
      </w:ins>
      <w:r w:rsidR="00F27E9E">
        <w:t>epígrafe</w:t>
      </w:r>
      <w:ins w:id="489" w:author="Microsoft Office User" w:date="2023-05-12T15:18:00Z">
        <w:r>
          <w:t xml:space="preserve"> se va a describir es estado del arte necesario para comprender el algoritmo de recomendación utilizado en el proyecto. Se expondrán los principales métodos de aprendizaje utilizados en la construcción de sistemas de recomendación. Además, se describirán las técnicas de análisis de datos prescriptivas y medidas de similitud utilizadas en la generación de recomendaciones personalizadas. </w:t>
        </w:r>
      </w:ins>
    </w:p>
    <w:p w14:paraId="29E95139" w14:textId="2233FE1E" w:rsidR="000F24F7" w:rsidRPr="000F24F7" w:rsidDel="002707A3" w:rsidRDefault="000F24F7">
      <w:pPr>
        <w:rPr>
          <w:del w:id="490" w:author="Microsoft Office User" w:date="2023-05-12T15:18:00Z"/>
        </w:rPr>
        <w:pPrChange w:id="491" w:author="Microsoft Office User" w:date="2023-04-21T18:26:00Z">
          <w:pPr>
            <w:pStyle w:val="Ttulo2"/>
          </w:pPr>
        </w:pPrChange>
      </w:pPr>
      <w:bookmarkStart w:id="492" w:name="_Toc135582726"/>
      <w:bookmarkStart w:id="493" w:name="_Toc135928309"/>
      <w:bookmarkStart w:id="494" w:name="_Toc136011941"/>
      <w:bookmarkStart w:id="495" w:name="_Toc136018772"/>
      <w:bookmarkStart w:id="496" w:name="_Toc136019651"/>
      <w:bookmarkStart w:id="497" w:name="_Toc136020069"/>
      <w:bookmarkEnd w:id="492"/>
      <w:bookmarkEnd w:id="493"/>
      <w:bookmarkEnd w:id="494"/>
      <w:bookmarkEnd w:id="495"/>
      <w:bookmarkEnd w:id="496"/>
      <w:bookmarkEnd w:id="497"/>
    </w:p>
    <w:p w14:paraId="2D63B6D7" w14:textId="50A5E769" w:rsidR="0013407C" w:rsidRPr="00166464" w:rsidRDefault="0013407C" w:rsidP="0013407C">
      <w:pPr>
        <w:pStyle w:val="Ttulo3"/>
      </w:pPr>
      <w:bookmarkStart w:id="498" w:name="_Toc136020070"/>
      <w:commentRangeStart w:id="499"/>
      <w:commentRangeStart w:id="500"/>
      <w:r w:rsidRPr="00E05DD1">
        <w:t>Introducci</w:t>
      </w:r>
      <w:r>
        <w:t>ó</w:t>
      </w:r>
      <w:r w:rsidRPr="00E05DD1">
        <w:t>n a la ciencia de los datos</w:t>
      </w:r>
      <w:commentRangeEnd w:id="499"/>
      <w:r w:rsidR="005626FD">
        <w:rPr>
          <w:rStyle w:val="Refdecomentario"/>
          <w:rFonts w:asciiTheme="minorHAnsi" w:eastAsiaTheme="minorHAnsi" w:hAnsiTheme="minorHAnsi" w:cstheme="minorBidi"/>
          <w:b w:val="0"/>
        </w:rPr>
        <w:commentReference w:id="499"/>
      </w:r>
      <w:commentRangeEnd w:id="500"/>
      <w:r w:rsidR="00E47AED">
        <w:rPr>
          <w:rStyle w:val="Refdecomentario"/>
          <w:rFonts w:asciiTheme="minorHAnsi" w:eastAsiaTheme="minorHAnsi" w:hAnsiTheme="minorHAnsi" w:cstheme="minorBidi"/>
          <w:b w:val="0"/>
        </w:rPr>
        <w:commentReference w:id="500"/>
      </w:r>
      <w:bookmarkEnd w:id="498"/>
    </w:p>
    <w:p w14:paraId="24682209" w14:textId="1DFE0FCD" w:rsidR="002707A3" w:rsidRPr="00E60BAF" w:rsidRDefault="002707A3" w:rsidP="002707A3">
      <w:pPr>
        <w:rPr>
          <w:ins w:id="501" w:author="Microsoft Office User" w:date="2023-05-12T15:18:00Z"/>
          <w:szCs w:val="24"/>
        </w:rPr>
      </w:pPr>
      <w:commentRangeStart w:id="502"/>
      <w:ins w:id="503" w:author="Microsoft Office User" w:date="2023-05-12T15:18:00Z">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502"/>
        <w:r w:rsidRPr="00E60BAF">
          <w:rPr>
            <w:rStyle w:val="Refdecomentario"/>
            <w:sz w:val="24"/>
            <w:szCs w:val="24"/>
          </w:rPr>
          <w:commentReference w:id="502"/>
        </w:r>
        <w:r w:rsidRPr="00E60BAF">
          <w:rPr>
            <w:szCs w:val="24"/>
          </w:rPr>
          <w:t xml:space="preserve"> </w:t>
        </w:r>
      </w:ins>
      <w:customXmlInsRangeStart w:id="504" w:author="Microsoft Office User" w:date="2023-05-12T15:18:00Z"/>
      <w:sdt>
        <w:sdtPr>
          <w:rPr>
            <w:szCs w:val="24"/>
          </w:rPr>
          <w:id w:val="188189256"/>
          <w:citation/>
        </w:sdtPr>
        <w:sdtContent>
          <w:customXmlInsRangeEnd w:id="504"/>
          <w:ins w:id="505" w:author="Microsoft Office User" w:date="2023-05-12T15:18:00Z">
            <w:r w:rsidRPr="00E60BAF">
              <w:rPr>
                <w:szCs w:val="24"/>
              </w:rPr>
              <w:fldChar w:fldCharType="begin"/>
            </w:r>
            <w:r w:rsidRPr="00E60BAF">
              <w:rPr>
                <w:szCs w:val="24"/>
              </w:rPr>
              <w:instrText xml:space="preserve"> CITATION Kel21 \l 3082 </w:instrText>
            </w:r>
            <w:r w:rsidRPr="00E60BAF">
              <w:rPr>
                <w:szCs w:val="24"/>
              </w:rPr>
              <w:fldChar w:fldCharType="separate"/>
            </w:r>
          </w:ins>
          <w:r w:rsidR="00A576EE" w:rsidRPr="00A576EE">
            <w:rPr>
              <w:noProof/>
              <w:szCs w:val="24"/>
            </w:rPr>
            <w:t>(Kelleher &amp; Tierney, 2021)</w:t>
          </w:r>
          <w:ins w:id="506" w:author="Microsoft Office User" w:date="2023-05-12T15:18:00Z">
            <w:r w:rsidRPr="00E60BAF">
              <w:rPr>
                <w:szCs w:val="24"/>
              </w:rPr>
              <w:fldChar w:fldCharType="end"/>
            </w:r>
          </w:ins>
          <w:customXmlInsRangeStart w:id="507" w:author="Microsoft Office User" w:date="2023-05-12T15:18:00Z"/>
        </w:sdtContent>
      </w:sdt>
      <w:customXmlInsRangeEnd w:id="507"/>
    </w:p>
    <w:p w14:paraId="656A145E" w14:textId="55EC9EFD" w:rsidR="0013407C" w:rsidRPr="00023E3D" w:rsidDel="002707A3" w:rsidRDefault="0013407C" w:rsidP="0013407C">
      <w:pPr>
        <w:rPr>
          <w:del w:id="508" w:author="Microsoft Office User" w:date="2023-05-12T15:18:00Z"/>
          <w:i/>
          <w:iCs/>
        </w:rPr>
      </w:pPr>
      <w:commentRangeStart w:id="509"/>
      <w:del w:id="510" w:author="Microsoft Office User" w:date="2023-05-12T15:18:00Z">
        <w:r w:rsidRPr="00023E3D" w:rsidDel="002707A3">
          <w:rPr>
            <w:i/>
            <w:iCs/>
          </w:rPr>
          <w:delTex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delText>
        </w:r>
        <w:commentRangeEnd w:id="509"/>
        <w:r w:rsidR="005626FD" w:rsidRPr="00023E3D" w:rsidDel="002707A3">
          <w:rPr>
            <w:rStyle w:val="Refdecomentario"/>
            <w:i/>
            <w:iCs/>
          </w:rPr>
          <w:commentReference w:id="509"/>
        </w:r>
        <w:bookmarkStart w:id="511" w:name="_Toc135582728"/>
        <w:bookmarkStart w:id="512" w:name="_Toc135928311"/>
        <w:bookmarkStart w:id="513" w:name="_Toc136011943"/>
        <w:bookmarkStart w:id="514" w:name="_Toc136018774"/>
        <w:bookmarkStart w:id="515" w:name="_Toc136019653"/>
        <w:bookmarkStart w:id="516" w:name="_Toc136020071"/>
        <w:bookmarkEnd w:id="511"/>
        <w:bookmarkEnd w:id="512"/>
        <w:bookmarkEnd w:id="513"/>
        <w:bookmarkEnd w:id="514"/>
        <w:bookmarkEnd w:id="515"/>
        <w:bookmarkEnd w:id="516"/>
      </w:del>
    </w:p>
    <w:p w14:paraId="319C582E" w14:textId="05A12FE5" w:rsidR="0013407C" w:rsidRPr="00023E3D" w:rsidDel="002707A3" w:rsidRDefault="0013407C" w:rsidP="0013407C">
      <w:pPr>
        <w:rPr>
          <w:del w:id="517" w:author="Microsoft Office User" w:date="2023-05-12T15:19:00Z"/>
          <w:i/>
          <w:iCs/>
        </w:rPr>
      </w:pPr>
      <w:commentRangeStart w:id="518"/>
      <w:del w:id="519" w:author="Microsoft Office User" w:date="2023-05-12T15:19:00Z">
        <w:r w:rsidRPr="00023E3D" w:rsidDel="002707A3">
          <w:rPr>
            <w:i/>
            <w:iCs/>
          </w:rPr>
          <w:delTex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delText>
        </w:r>
        <w:commentRangeEnd w:id="518"/>
        <w:r w:rsidR="005626FD" w:rsidRPr="00023E3D" w:rsidDel="002707A3">
          <w:rPr>
            <w:rStyle w:val="Refdecomentario"/>
            <w:i/>
            <w:iCs/>
          </w:rPr>
          <w:commentReference w:id="518"/>
        </w:r>
        <w:bookmarkStart w:id="520" w:name="_Toc135582729"/>
        <w:bookmarkStart w:id="521" w:name="_Toc135928312"/>
        <w:bookmarkStart w:id="522" w:name="_Toc136011944"/>
        <w:bookmarkStart w:id="523" w:name="_Toc136018775"/>
        <w:bookmarkStart w:id="524" w:name="_Toc136019654"/>
        <w:bookmarkStart w:id="525" w:name="_Toc136020072"/>
        <w:bookmarkEnd w:id="520"/>
        <w:bookmarkEnd w:id="521"/>
        <w:bookmarkEnd w:id="522"/>
        <w:bookmarkEnd w:id="523"/>
        <w:bookmarkEnd w:id="524"/>
        <w:bookmarkEnd w:id="525"/>
      </w:del>
    </w:p>
    <w:p w14:paraId="117B8E3B" w14:textId="3F5D3385" w:rsidR="0013407C" w:rsidRPr="00166464" w:rsidRDefault="0013407C" w:rsidP="00986053">
      <w:pPr>
        <w:pStyle w:val="Ttulo3"/>
      </w:pPr>
      <w:bookmarkStart w:id="526" w:name="_Toc136020073"/>
      <w:r w:rsidRPr="00023E3D">
        <w:rPr>
          <w:i/>
          <w:iCs/>
        </w:rPr>
        <w:t>Machine Learning</w:t>
      </w:r>
      <w:r w:rsidRPr="004A1178">
        <w:t>: m</w:t>
      </w:r>
      <w:r>
        <w:t>é</w:t>
      </w:r>
      <w:r w:rsidRPr="004A1178">
        <w:t>todos de aprendizaje</w:t>
      </w:r>
      <w:bookmarkEnd w:id="526"/>
    </w:p>
    <w:p w14:paraId="4C0C1598" w14:textId="3FBC6541" w:rsidR="0013407C" w:rsidRPr="00E60BAF" w:rsidDel="00125CB2" w:rsidRDefault="00125CB2">
      <w:pPr>
        <w:rPr>
          <w:del w:id="527" w:author="Microsoft Office User" w:date="2023-05-12T15:19:00Z"/>
          <w:szCs w:val="24"/>
        </w:rPr>
      </w:pPr>
      <w:ins w:id="528" w:author="Microsoft Office User" w:date="2023-05-12T15:19:00Z">
        <w:r w:rsidRPr="00E60BAF">
          <w:rPr>
            <w:i/>
            <w:iCs/>
            <w:szCs w:val="24"/>
          </w:rPr>
          <w:t>Machine Learning</w:t>
        </w:r>
        <w:r w:rsidRPr="00E60BAF">
          <w:rPr>
            <w:szCs w:val="24"/>
          </w:rPr>
          <w:t xml:space="preserve"> son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529"/>
        <w:r w:rsidRPr="00E60BAF">
          <w:rPr>
            <w:szCs w:val="24"/>
          </w:rPr>
          <w:t xml:space="preserve">definir algoritmos que se encargan </w:t>
        </w:r>
        <w:commentRangeEnd w:id="529"/>
        <w:r w:rsidRPr="00E60BAF">
          <w:rPr>
            <w:rStyle w:val="Refdecomentario"/>
            <w:sz w:val="24"/>
            <w:szCs w:val="24"/>
          </w:rPr>
          <w:commentReference w:id="529"/>
        </w:r>
        <w:r w:rsidRPr="00E60BAF">
          <w:rPr>
            <w:szCs w:val="24"/>
          </w:rPr>
          <w:t>de que el modelo aprenda de los datos (se ajuste a los datos), es decir, el algoritmo se encarga de crear una función matemática para representar la realidad a partir de los datos</w:t>
        </w:r>
      </w:ins>
      <w:r w:rsidR="00023E3D" w:rsidRPr="00E60BAF">
        <w:rPr>
          <w:szCs w:val="24"/>
        </w:rPr>
        <w:t>.</w:t>
      </w:r>
      <w:ins w:id="530" w:author="Microsoft Office User" w:date="2023-05-12T15:19:00Z">
        <w:r w:rsidRPr="00E60BAF">
          <w:rPr>
            <w:szCs w:val="24"/>
          </w:rPr>
          <w:t xml:space="preserve"> </w:t>
        </w:r>
      </w:ins>
      <w:customXmlInsRangeStart w:id="531" w:author="Microsoft Office User" w:date="2023-05-12T15:19:00Z"/>
      <w:sdt>
        <w:sdtPr>
          <w:rPr>
            <w:szCs w:val="24"/>
          </w:rPr>
          <w:id w:val="-897132176"/>
          <w:citation/>
        </w:sdtPr>
        <w:sdtContent>
          <w:customXmlInsRangeEnd w:id="531"/>
          <w:ins w:id="532" w:author="Microsoft Office User" w:date="2023-05-12T15:19:00Z">
            <w:r w:rsidRPr="00E60BAF">
              <w:rPr>
                <w:szCs w:val="24"/>
              </w:rPr>
              <w:fldChar w:fldCharType="begin"/>
            </w:r>
            <w:r w:rsidR="00056A21" w:rsidRPr="00E60BAF">
              <w:rPr>
                <w:szCs w:val="24"/>
              </w:rPr>
              <w:instrText xml:space="preserve">CITATION Rom19 \l 3082 </w:instrText>
            </w:r>
            <w:r w:rsidRPr="00E60BAF">
              <w:rPr>
                <w:szCs w:val="24"/>
              </w:rPr>
              <w:fldChar w:fldCharType="separate"/>
            </w:r>
          </w:ins>
          <w:r w:rsidR="00A576EE" w:rsidRPr="00A576EE">
            <w:rPr>
              <w:noProof/>
              <w:szCs w:val="24"/>
            </w:rPr>
            <w:t>(Roman, 2019)</w:t>
          </w:r>
          <w:ins w:id="533" w:author="Microsoft Office User" w:date="2023-05-12T15:19:00Z">
            <w:r w:rsidRPr="00E60BAF">
              <w:rPr>
                <w:szCs w:val="24"/>
              </w:rPr>
              <w:fldChar w:fldCharType="end"/>
            </w:r>
          </w:ins>
          <w:customXmlInsRangeStart w:id="534" w:author="Microsoft Office User" w:date="2023-05-12T15:19:00Z"/>
        </w:sdtContent>
      </w:sdt>
      <w:customXmlInsRangeEnd w:id="534"/>
      <w:del w:id="535" w:author="Microsoft Office User" w:date="2023-05-12T15:19:00Z">
        <w:r w:rsidR="0013407C" w:rsidRPr="00E60BAF" w:rsidDel="00125CB2">
          <w:rPr>
            <w:szCs w:val="24"/>
          </w:rPr>
          <w:delText xml:space="preserve">Machine Learning son un conjunto de métodos capaces de detectar automáticamente patrones en los datos con el objetivo de definir modelos que permitan representar de una forma simplificada la realidad. Machine Learning implica </w:delText>
        </w:r>
        <w:commentRangeStart w:id="536"/>
        <w:r w:rsidR="0013407C" w:rsidRPr="00E60BAF" w:rsidDel="00125CB2">
          <w:rPr>
            <w:szCs w:val="24"/>
          </w:rPr>
          <w:delText>definir algoritmos que se encarga</w:delText>
        </w:r>
      </w:del>
      <w:ins w:id="537" w:author="Sergio Saugar García" w:date="2023-04-20T17:42:00Z">
        <w:del w:id="538" w:author="Microsoft Office User" w:date="2023-05-12T15:19:00Z">
          <w:r w:rsidR="005626FD" w:rsidRPr="00E60BAF" w:rsidDel="00125CB2">
            <w:rPr>
              <w:szCs w:val="24"/>
            </w:rPr>
            <w:delText>n</w:delText>
          </w:r>
        </w:del>
      </w:ins>
      <w:del w:id="539" w:author="Microsoft Office User" w:date="2023-05-12T15:19:00Z">
        <w:r w:rsidR="0013407C" w:rsidRPr="00E60BAF" w:rsidDel="00125CB2">
          <w:rPr>
            <w:szCs w:val="24"/>
          </w:rPr>
          <w:delText xml:space="preserve"> </w:delText>
        </w:r>
        <w:commentRangeEnd w:id="536"/>
        <w:r w:rsidR="005626FD" w:rsidRPr="00E60BAF" w:rsidDel="00125CB2">
          <w:rPr>
            <w:rStyle w:val="Refdecomentario"/>
            <w:sz w:val="24"/>
            <w:szCs w:val="24"/>
          </w:rPr>
          <w:commentReference w:id="536"/>
        </w:r>
        <w:r w:rsidR="0013407C" w:rsidRPr="00E60BAF" w:rsidDel="00125CB2">
          <w:rPr>
            <w:szCs w:val="24"/>
          </w:rPr>
          <w:delTex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delText>
        </w:r>
      </w:del>
    </w:p>
    <w:p w14:paraId="06A54FD9" w14:textId="53D74590" w:rsidR="0013407C" w:rsidRPr="00E60BAF" w:rsidRDefault="0013407C">
      <w:pPr>
        <w:rPr>
          <w:szCs w:val="24"/>
        </w:rPr>
        <w:pPrChange w:id="540" w:author="Microsoft Office User" w:date="2023-05-12T15:19:00Z">
          <w:pPr>
            <w:jc w:val="center"/>
          </w:pPr>
        </w:pPrChange>
      </w:pPr>
      <w:del w:id="541" w:author="Microsoft Office User" w:date="2023-05-12T15:19:00Z">
        <w:r w:rsidRPr="00E60BAF" w:rsidDel="00125CB2">
          <w:rPr>
            <w:noProof/>
            <w:szCs w:val="24"/>
          </w:rPr>
          <w:drawing>
            <wp:inline distT="0" distB="0" distL="0" distR="0" wp14:anchorId="11F25EEC" wp14:editId="0C9ECB99">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del>
    </w:p>
    <w:p w14:paraId="0EF4F354" w14:textId="045A7213" w:rsidR="0013407C" w:rsidRPr="00E60BAF" w:rsidDel="00125CB2" w:rsidRDefault="0013407C" w:rsidP="0013407C">
      <w:pPr>
        <w:jc w:val="center"/>
        <w:rPr>
          <w:del w:id="542" w:author="Microsoft Office User" w:date="2023-05-12T15:19:00Z"/>
          <w:i/>
          <w:iCs/>
          <w:szCs w:val="24"/>
        </w:rPr>
      </w:pPr>
      <w:del w:id="543" w:author="Microsoft Office User" w:date="2023-05-12T15:19:00Z">
        <w:r w:rsidRPr="00E60BAF" w:rsidDel="00125CB2">
          <w:rPr>
            <w:i/>
            <w:iCs/>
            <w:szCs w:val="24"/>
          </w:rPr>
          <w:delText xml:space="preserve">Ilustración </w:delText>
        </w:r>
        <w:r w:rsidR="004C78C5" w:rsidRPr="00E60BAF" w:rsidDel="00125CB2">
          <w:rPr>
            <w:i/>
            <w:iCs/>
            <w:szCs w:val="24"/>
          </w:rPr>
          <w:delText>5</w:delText>
        </w:r>
        <w:r w:rsidRPr="00E60BAF" w:rsidDel="00125CB2">
          <w:rPr>
            <w:i/>
            <w:iCs/>
            <w:szCs w:val="24"/>
          </w:rPr>
          <w:delText xml:space="preserve">: </w:delText>
        </w:r>
        <w:r w:rsidR="004C78C5" w:rsidRPr="00E60BAF" w:rsidDel="00125CB2">
          <w:rPr>
            <w:i/>
            <w:iCs/>
            <w:szCs w:val="24"/>
          </w:rPr>
          <w:delText>D</w:delText>
        </w:r>
        <w:r w:rsidRPr="00E60BAF" w:rsidDel="00125CB2">
          <w:rPr>
            <w:i/>
            <w:iCs/>
            <w:szCs w:val="24"/>
          </w:rPr>
          <w:delText>iferencia entre la programación tradicional y el ML</w:delText>
        </w:r>
      </w:del>
    </w:p>
    <w:p w14:paraId="66279988" w14:textId="7B58A4F8" w:rsidR="0013407C" w:rsidRPr="00E60BAF" w:rsidRDefault="0013407C" w:rsidP="0013407C">
      <w:pPr>
        <w:jc w:val="left"/>
        <w:rPr>
          <w:ins w:id="544" w:author="Microsoft Office User" w:date="2023-05-12T15:20:00Z"/>
          <w:szCs w:val="24"/>
        </w:rPr>
      </w:pPr>
      <w:del w:id="545" w:author="Microsoft Office User" w:date="2023-05-12T15:20:00Z">
        <w:r w:rsidRPr="00E60BAF" w:rsidDel="00125CB2">
          <w:rPr>
            <w:szCs w:val="24"/>
          </w:rPr>
          <w:delText>Los métodos de aprendizaje</w:delText>
        </w:r>
      </w:del>
      <w:del w:id="546" w:author="Microsoft Office User" w:date="2023-05-02T10:02:00Z">
        <w:r w:rsidR="00BD6CA0" w:rsidRPr="00E60BAF" w:rsidDel="00593061">
          <w:rPr>
            <w:szCs w:val="24"/>
          </w:rPr>
          <w:delText xml:space="preserve"> </w:delText>
        </w:r>
      </w:del>
      <w:del w:id="547" w:author="Microsoft Office User" w:date="2023-05-02T10:01:00Z">
        <w:r w:rsidR="00BD6CA0" w:rsidRPr="00E60BAF" w:rsidDel="00593061">
          <w:rPr>
            <w:szCs w:val="24"/>
          </w:rPr>
          <w:delText>[</w:delText>
        </w:r>
        <w:r w:rsidR="004C78C5" w:rsidRPr="00E60BAF" w:rsidDel="00593061">
          <w:rPr>
            <w:szCs w:val="24"/>
          </w:rPr>
          <w:delText>2</w:delText>
        </w:r>
        <w:r w:rsidR="00BD6CA0" w:rsidRPr="00E60BAF" w:rsidDel="00593061">
          <w:rPr>
            <w:szCs w:val="24"/>
          </w:rPr>
          <w:delText>]</w:delText>
        </w:r>
      </w:del>
      <w:del w:id="548" w:author="Microsoft Office User" w:date="2023-05-12T15:20:00Z">
        <w:r w:rsidRPr="00E60BAF" w:rsidDel="00125CB2">
          <w:rPr>
            <w:szCs w:val="24"/>
          </w:rPr>
          <w:delText xml:space="preserve"> implican la consecución de una serie de </w:delText>
        </w:r>
      </w:del>
      <w:del w:id="549" w:author="Microsoft Office User" w:date="2023-05-02T10:02:00Z">
        <w:r w:rsidRPr="00E60BAF" w:rsidDel="00593061">
          <w:rPr>
            <w:szCs w:val="24"/>
          </w:rPr>
          <w:delText>pasos:</w:delText>
        </w:r>
      </w:del>
      <w:ins w:id="550" w:author="Microsoft Office User" w:date="2023-05-12T15:20:00Z">
        <w:r w:rsidR="00125CB2" w:rsidRPr="00E60BAF">
          <w:rPr>
            <w:szCs w:val="24"/>
          </w:rPr>
          <w:t>En función del objetivo que persiguen hay dos familias de métodos de aprendizaje</w:t>
        </w:r>
      </w:ins>
      <w:r w:rsidR="001D028F" w:rsidRPr="00E60BAF">
        <w:rPr>
          <w:szCs w:val="24"/>
        </w:rPr>
        <w:t>:</w:t>
      </w:r>
      <w:ins w:id="551" w:author="Microsoft Office User" w:date="2023-05-12T15:20:00Z">
        <w:r w:rsidR="00125CB2" w:rsidRPr="00E60BAF">
          <w:rPr>
            <w:szCs w:val="24"/>
          </w:rPr>
          <w:t xml:space="preserve"> </w:t>
        </w:r>
      </w:ins>
      <w:customXmlInsRangeStart w:id="552" w:author="Microsoft Office User" w:date="2023-05-12T15:20:00Z"/>
      <w:sdt>
        <w:sdtPr>
          <w:rPr>
            <w:szCs w:val="24"/>
          </w:rPr>
          <w:id w:val="-678507167"/>
          <w:citation/>
        </w:sdtPr>
        <w:sdtContent>
          <w:customXmlInsRangeEnd w:id="552"/>
          <w:ins w:id="553" w:author="Microsoft Office User" w:date="2023-05-12T15:20:00Z">
            <w:r w:rsidR="00125CB2" w:rsidRPr="00E60BAF">
              <w:rPr>
                <w:szCs w:val="24"/>
              </w:rPr>
              <w:fldChar w:fldCharType="begin"/>
            </w:r>
            <w:r w:rsidR="00125CB2" w:rsidRPr="00E60BAF">
              <w:rPr>
                <w:szCs w:val="24"/>
              </w:rPr>
              <w:instrText xml:space="preserve"> CITATION Cañ21 \l 3082 </w:instrText>
            </w:r>
            <w:r w:rsidR="00125CB2" w:rsidRPr="00E60BAF">
              <w:rPr>
                <w:szCs w:val="24"/>
              </w:rPr>
              <w:fldChar w:fldCharType="separate"/>
            </w:r>
          </w:ins>
          <w:r w:rsidR="00A576EE" w:rsidRPr="00A576EE">
            <w:rPr>
              <w:noProof/>
              <w:szCs w:val="24"/>
            </w:rPr>
            <w:t>(Cañadas, 2021)</w:t>
          </w:r>
          <w:ins w:id="554" w:author="Microsoft Office User" w:date="2023-05-12T15:20:00Z">
            <w:r w:rsidR="00125CB2" w:rsidRPr="00E60BAF">
              <w:rPr>
                <w:szCs w:val="24"/>
              </w:rPr>
              <w:fldChar w:fldCharType="end"/>
            </w:r>
          </w:ins>
          <w:customXmlInsRangeStart w:id="555" w:author="Microsoft Office User" w:date="2023-05-12T15:20:00Z"/>
        </w:sdtContent>
      </w:sdt>
      <w:customXmlInsRangeEnd w:id="555"/>
    </w:p>
    <w:p w14:paraId="35DFCBED" w14:textId="77777777" w:rsidR="00125CB2" w:rsidRPr="00E60BAF" w:rsidRDefault="00125CB2" w:rsidP="00125CB2">
      <w:pPr>
        <w:pStyle w:val="Prrafodelista"/>
        <w:numPr>
          <w:ilvl w:val="0"/>
          <w:numId w:val="8"/>
        </w:numPr>
        <w:ind w:left="567" w:hanging="283"/>
        <w:jc w:val="left"/>
        <w:rPr>
          <w:ins w:id="556" w:author="Microsoft Office User" w:date="2023-05-12T15:20:00Z"/>
          <w:szCs w:val="24"/>
        </w:rPr>
      </w:pPr>
      <w:ins w:id="557" w:author="Microsoft Office User" w:date="2023-05-12T15:20:00Z">
        <w:r w:rsidRPr="00E60BAF">
          <w:rPr>
            <w:szCs w:val="24"/>
          </w:rPr>
          <w:t>Métodos de aprendizaje predictivos o supervisados: el objetivo es estimar una variable a futuro, en función del tipo de variable distinguimos entre:</w:t>
        </w:r>
      </w:ins>
    </w:p>
    <w:p w14:paraId="659F0BB4" w14:textId="43BEEADE" w:rsidR="00125CB2" w:rsidRPr="00E60BAF" w:rsidRDefault="00125CB2" w:rsidP="00125CB2">
      <w:pPr>
        <w:pStyle w:val="Prrafodelista"/>
        <w:numPr>
          <w:ilvl w:val="1"/>
          <w:numId w:val="8"/>
        </w:numPr>
        <w:ind w:left="851" w:hanging="284"/>
        <w:jc w:val="left"/>
        <w:rPr>
          <w:ins w:id="558" w:author="Microsoft Office User" w:date="2023-05-12T15:20:00Z"/>
          <w:szCs w:val="24"/>
        </w:rPr>
      </w:pPr>
      <w:ins w:id="559" w:author="Microsoft Office User" w:date="2023-05-12T15:20:00Z">
        <w:r w:rsidRPr="00E60BAF">
          <w:rPr>
            <w:szCs w:val="24"/>
          </w:rPr>
          <w:t xml:space="preserve">Clasificación: la variable es categórica pudiendo ser binaria (ej. sí/no, paga/no paga…), múltiple (ej. compra a, b o c) </w:t>
        </w:r>
      </w:ins>
      <w:r w:rsidR="009B19BF" w:rsidRPr="00E60BAF">
        <w:rPr>
          <w:szCs w:val="24"/>
        </w:rPr>
        <w:t>u</w:t>
      </w:r>
      <w:ins w:id="560" w:author="Microsoft Office User" w:date="2023-05-12T15:20:00Z">
        <w:r w:rsidRPr="00E60BAF">
          <w:rPr>
            <w:szCs w:val="24"/>
          </w:rPr>
          <w:t xml:space="preserve"> ordenada (ej. riesgo alto, medio, bajo)</w:t>
        </w:r>
      </w:ins>
    </w:p>
    <w:p w14:paraId="2190D29B" w14:textId="77777777" w:rsidR="00125CB2" w:rsidRPr="00E60BAF" w:rsidRDefault="00125CB2" w:rsidP="00125CB2">
      <w:pPr>
        <w:pStyle w:val="Prrafodelista"/>
        <w:numPr>
          <w:ilvl w:val="1"/>
          <w:numId w:val="8"/>
        </w:numPr>
        <w:ind w:left="851" w:hanging="284"/>
        <w:jc w:val="left"/>
        <w:rPr>
          <w:ins w:id="561" w:author="Microsoft Office User" w:date="2023-05-12T15:20:00Z"/>
          <w:szCs w:val="24"/>
        </w:rPr>
      </w:pPr>
      <w:ins w:id="562" w:author="Microsoft Office User" w:date="2023-05-12T15:20:00Z">
        <w:r w:rsidRPr="00E60BAF">
          <w:rPr>
            <w:szCs w:val="24"/>
          </w:rPr>
          <w:t>Regresión: la variable es numérica (ej. precio, cantidad, tiempo…)</w:t>
        </w:r>
      </w:ins>
    </w:p>
    <w:p w14:paraId="4BEC5275" w14:textId="77777777" w:rsidR="00125CB2" w:rsidRPr="00E60BAF" w:rsidRDefault="00125CB2" w:rsidP="00125CB2">
      <w:pPr>
        <w:pStyle w:val="Prrafodelista"/>
        <w:numPr>
          <w:ilvl w:val="0"/>
          <w:numId w:val="8"/>
        </w:numPr>
        <w:ind w:left="567" w:hanging="283"/>
        <w:jc w:val="left"/>
        <w:rPr>
          <w:ins w:id="563" w:author="Microsoft Office User" w:date="2023-05-12T15:20:00Z"/>
          <w:szCs w:val="24"/>
        </w:rPr>
      </w:pPr>
      <w:ins w:id="564" w:author="Microsoft Office User" w:date="2023-05-12T15:20:00Z">
        <w:r w:rsidRPr="00E60BAF">
          <w:rPr>
            <w:szCs w:val="24"/>
          </w:rPr>
          <w:t>Métodos de aprendizaje descriptivos o no supervisados: el objetivo es explorar los datos</w:t>
        </w:r>
      </w:ins>
    </w:p>
    <w:p w14:paraId="44243DA7" w14:textId="77777777" w:rsidR="00125CB2" w:rsidRPr="00E60BAF" w:rsidRDefault="00125CB2" w:rsidP="00125CB2">
      <w:pPr>
        <w:pStyle w:val="Prrafodelista"/>
        <w:numPr>
          <w:ilvl w:val="1"/>
          <w:numId w:val="8"/>
        </w:numPr>
        <w:ind w:left="851" w:hanging="284"/>
        <w:jc w:val="left"/>
        <w:rPr>
          <w:ins w:id="565" w:author="Microsoft Office User" w:date="2023-05-12T15:20:00Z"/>
          <w:szCs w:val="24"/>
        </w:rPr>
      </w:pPr>
      <w:ins w:id="566" w:author="Microsoft Office User" w:date="2023-05-12T15:20:00Z">
        <w:r w:rsidRPr="00E60BAF">
          <w:rPr>
            <w:szCs w:val="24"/>
          </w:rPr>
          <w:lastRenderedPageBreak/>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ins>
    </w:p>
    <w:p w14:paraId="3D5DFFC4" w14:textId="77777777" w:rsidR="00125CB2" w:rsidRPr="00E60BAF" w:rsidRDefault="00125CB2" w:rsidP="00125CB2">
      <w:pPr>
        <w:pStyle w:val="Prrafodelista"/>
        <w:numPr>
          <w:ilvl w:val="1"/>
          <w:numId w:val="8"/>
        </w:numPr>
        <w:ind w:left="851" w:hanging="284"/>
        <w:jc w:val="left"/>
        <w:rPr>
          <w:ins w:id="567" w:author="Microsoft Office User" w:date="2023-05-12T15:20:00Z"/>
          <w:szCs w:val="24"/>
        </w:rPr>
      </w:pPr>
      <w:ins w:id="568" w:author="Microsoft Office User" w:date="2023-05-12T15:20:00Z">
        <w:r w:rsidRPr="00E60BAF">
          <w:rPr>
            <w:szCs w:val="24"/>
          </w:rPr>
          <w:t>Reglas de asociación: buscan reglas (reglas de co-ocurrencia) que describen la mayor parte posible de los datos (ej. productos que se compran juntos)</w:t>
        </w:r>
      </w:ins>
    </w:p>
    <w:p w14:paraId="5A29E2B6" w14:textId="77777777" w:rsidR="00125CB2" w:rsidRPr="00E60BAF" w:rsidRDefault="00125CB2" w:rsidP="00125CB2">
      <w:pPr>
        <w:pStyle w:val="Prrafodelista"/>
        <w:numPr>
          <w:ilvl w:val="1"/>
          <w:numId w:val="8"/>
        </w:numPr>
        <w:ind w:left="851" w:hanging="284"/>
        <w:jc w:val="left"/>
        <w:rPr>
          <w:ins w:id="569" w:author="Microsoft Office User" w:date="2023-05-12T15:20:00Z"/>
          <w:szCs w:val="24"/>
        </w:rPr>
      </w:pPr>
      <w:ins w:id="570" w:author="Microsoft Office User" w:date="2023-05-12T15:20:00Z">
        <w:r w:rsidRPr="00E60BAF">
          <w:rPr>
            <w:szCs w:val="24"/>
          </w:rPr>
          <w:t>Análisis de Componentes Principales (ACP)</w:t>
        </w:r>
      </w:ins>
    </w:p>
    <w:p w14:paraId="6684C8CE" w14:textId="5FF3F170" w:rsidR="00125CB2" w:rsidDel="00125CB2" w:rsidRDefault="00125CB2" w:rsidP="0013407C">
      <w:pPr>
        <w:jc w:val="left"/>
        <w:rPr>
          <w:del w:id="571" w:author="Microsoft Office User" w:date="2023-05-12T15:20:00Z"/>
        </w:rPr>
      </w:pPr>
      <w:bookmarkStart w:id="572" w:name="_Toc135582731"/>
      <w:bookmarkStart w:id="573" w:name="_Toc135928314"/>
      <w:bookmarkStart w:id="574" w:name="_Toc136011946"/>
      <w:bookmarkStart w:id="575" w:name="_Toc136018777"/>
      <w:bookmarkStart w:id="576" w:name="_Toc136019656"/>
      <w:bookmarkStart w:id="577" w:name="_Toc136020074"/>
      <w:bookmarkEnd w:id="572"/>
      <w:bookmarkEnd w:id="573"/>
      <w:bookmarkEnd w:id="574"/>
      <w:bookmarkEnd w:id="575"/>
      <w:bookmarkEnd w:id="576"/>
      <w:bookmarkEnd w:id="577"/>
    </w:p>
    <w:p w14:paraId="1839E334" w14:textId="712C5D11" w:rsidR="0013407C" w:rsidDel="00125CB2" w:rsidRDefault="0013407C">
      <w:pPr>
        <w:pStyle w:val="Prrafodelista"/>
        <w:numPr>
          <w:ilvl w:val="0"/>
          <w:numId w:val="6"/>
        </w:numPr>
        <w:ind w:left="567" w:hanging="283"/>
        <w:jc w:val="left"/>
        <w:rPr>
          <w:del w:id="578" w:author="Microsoft Office User" w:date="2023-05-12T15:20:00Z"/>
        </w:rPr>
      </w:pPr>
      <w:commentRangeStart w:id="579"/>
      <w:del w:id="580" w:author="Microsoft Office User" w:date="2023-05-12T15:20:00Z">
        <w:r w:rsidDel="00125CB2">
          <w:delText>Los datos iniciales son preprocesados, se presentan al sistema de aprendizaje.</w:delText>
        </w:r>
        <w:bookmarkStart w:id="581" w:name="_Toc135582732"/>
        <w:bookmarkStart w:id="582" w:name="_Toc135928315"/>
        <w:bookmarkStart w:id="583" w:name="_Toc136011947"/>
        <w:bookmarkStart w:id="584" w:name="_Toc136018778"/>
        <w:bookmarkStart w:id="585" w:name="_Toc136019657"/>
        <w:bookmarkStart w:id="586" w:name="_Toc136020075"/>
        <w:bookmarkEnd w:id="581"/>
        <w:bookmarkEnd w:id="582"/>
        <w:bookmarkEnd w:id="583"/>
        <w:bookmarkEnd w:id="584"/>
        <w:bookmarkEnd w:id="585"/>
        <w:bookmarkEnd w:id="586"/>
      </w:del>
    </w:p>
    <w:p w14:paraId="7FCE11D6" w14:textId="3D0D2729" w:rsidR="0013407C" w:rsidDel="00125CB2" w:rsidRDefault="0013407C">
      <w:pPr>
        <w:pStyle w:val="Prrafodelista"/>
        <w:numPr>
          <w:ilvl w:val="0"/>
          <w:numId w:val="6"/>
        </w:numPr>
        <w:ind w:left="567" w:hanging="283"/>
        <w:jc w:val="left"/>
        <w:rPr>
          <w:del w:id="587" w:author="Microsoft Office User" w:date="2023-05-12T15:20:00Z"/>
        </w:rPr>
      </w:pPr>
      <w:del w:id="588" w:author="Microsoft Office User" w:date="2023-05-12T15:20:00Z">
        <w:r w:rsidDel="00125CB2">
          <w:delText>Los datos se dividen en dos grupos. Los datos de entrenamiento servirán para generar el modelo. Los datos de validación servirán para valorar la calidad del modelo.</w:delText>
        </w:r>
        <w:bookmarkStart w:id="589" w:name="_Toc135582733"/>
        <w:bookmarkStart w:id="590" w:name="_Toc135928316"/>
        <w:bookmarkStart w:id="591" w:name="_Toc136011948"/>
        <w:bookmarkStart w:id="592" w:name="_Toc136018779"/>
        <w:bookmarkStart w:id="593" w:name="_Toc136019658"/>
        <w:bookmarkStart w:id="594" w:name="_Toc136020076"/>
        <w:bookmarkEnd w:id="589"/>
        <w:bookmarkEnd w:id="590"/>
        <w:bookmarkEnd w:id="591"/>
        <w:bookmarkEnd w:id="592"/>
        <w:bookmarkEnd w:id="593"/>
        <w:bookmarkEnd w:id="594"/>
      </w:del>
    </w:p>
    <w:p w14:paraId="1F8F37AE" w14:textId="2FEA7EF3" w:rsidR="0013407C" w:rsidDel="00125CB2" w:rsidRDefault="0013407C">
      <w:pPr>
        <w:pStyle w:val="Prrafodelista"/>
        <w:numPr>
          <w:ilvl w:val="0"/>
          <w:numId w:val="6"/>
        </w:numPr>
        <w:ind w:left="567" w:hanging="283"/>
        <w:jc w:val="left"/>
        <w:rPr>
          <w:del w:id="595" w:author="Microsoft Office User" w:date="2023-05-12T15:20:00Z"/>
        </w:rPr>
      </w:pPr>
      <w:del w:id="596" w:author="Microsoft Office User" w:date="2023-05-12T15:20:00Z">
        <w:r w:rsidDel="00125CB2">
          <w:delText xml:space="preserve">El algoritmo de </w:delText>
        </w:r>
        <w:r w:rsidR="004C78C5" w:rsidDel="00125CB2">
          <w:delText>aprendizaje</w:delText>
        </w:r>
        <w:r w:rsidDel="00125CB2">
          <w:delText xml:space="preserve"> genera el patrón que mejor se adecua a los datos.</w:delText>
        </w:r>
        <w:bookmarkStart w:id="597" w:name="_Toc135582734"/>
        <w:bookmarkStart w:id="598" w:name="_Toc135928317"/>
        <w:bookmarkStart w:id="599" w:name="_Toc136011949"/>
        <w:bookmarkStart w:id="600" w:name="_Toc136018780"/>
        <w:bookmarkStart w:id="601" w:name="_Toc136019659"/>
        <w:bookmarkStart w:id="602" w:name="_Toc136020077"/>
        <w:bookmarkEnd w:id="597"/>
        <w:bookmarkEnd w:id="598"/>
        <w:bookmarkEnd w:id="599"/>
        <w:bookmarkEnd w:id="600"/>
        <w:bookmarkEnd w:id="601"/>
        <w:bookmarkEnd w:id="602"/>
      </w:del>
    </w:p>
    <w:p w14:paraId="5457C848" w14:textId="6DBD3273" w:rsidR="0013407C" w:rsidDel="00125CB2" w:rsidRDefault="0013407C">
      <w:pPr>
        <w:pStyle w:val="Prrafodelista"/>
        <w:numPr>
          <w:ilvl w:val="0"/>
          <w:numId w:val="6"/>
        </w:numPr>
        <w:ind w:left="567" w:hanging="283"/>
        <w:jc w:val="left"/>
        <w:rPr>
          <w:del w:id="603" w:author="Microsoft Office User" w:date="2023-05-12T15:20:00Z"/>
        </w:rPr>
      </w:pPr>
      <w:del w:id="604" w:author="Microsoft Office User" w:date="2023-05-12T15:20:00Z">
        <w:r w:rsidDel="00125CB2">
          <w:delText>Se valora la calidad del modelo utilizando los datos validación, para lo cual se utilizan diferentes estadísticos/métricas.</w:delText>
        </w:r>
        <w:commentRangeEnd w:id="579"/>
        <w:r w:rsidR="005626FD" w:rsidDel="00125CB2">
          <w:rPr>
            <w:rStyle w:val="Refdecomentario"/>
          </w:rPr>
          <w:commentReference w:id="579"/>
        </w:r>
        <w:bookmarkStart w:id="605" w:name="_Toc135582735"/>
        <w:bookmarkStart w:id="606" w:name="_Toc135928318"/>
        <w:bookmarkStart w:id="607" w:name="_Toc136011950"/>
        <w:bookmarkStart w:id="608" w:name="_Toc136018781"/>
        <w:bookmarkStart w:id="609" w:name="_Toc136019660"/>
        <w:bookmarkStart w:id="610" w:name="_Toc136020078"/>
        <w:bookmarkEnd w:id="605"/>
        <w:bookmarkEnd w:id="606"/>
        <w:bookmarkEnd w:id="607"/>
        <w:bookmarkEnd w:id="608"/>
        <w:bookmarkEnd w:id="609"/>
        <w:bookmarkEnd w:id="610"/>
      </w:del>
    </w:p>
    <w:p w14:paraId="46AB433B" w14:textId="2C824555" w:rsidR="0013407C" w:rsidDel="00125CB2" w:rsidRDefault="0013407C" w:rsidP="0013407C">
      <w:pPr>
        <w:jc w:val="center"/>
        <w:rPr>
          <w:del w:id="611" w:author="Microsoft Office User" w:date="2023-05-12T15:20:00Z"/>
        </w:rPr>
      </w:pPr>
      <w:del w:id="612" w:author="Microsoft Office User" w:date="2023-05-12T15:20:00Z">
        <w:r w:rsidDel="00125CB2">
          <w:rPr>
            <w:noProof/>
          </w:rPr>
          <w:drawing>
            <wp:inline distT="0" distB="0" distL="0" distR="0" wp14:anchorId="48E7EB96" wp14:editId="0AFA63AA">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bookmarkStart w:id="613" w:name="_Toc135582736"/>
        <w:bookmarkStart w:id="614" w:name="_Toc135928319"/>
        <w:bookmarkStart w:id="615" w:name="_Toc136011951"/>
        <w:bookmarkStart w:id="616" w:name="_Toc136018782"/>
        <w:bookmarkStart w:id="617" w:name="_Toc136019661"/>
        <w:bookmarkStart w:id="618" w:name="_Toc136020079"/>
        <w:bookmarkEnd w:id="613"/>
        <w:bookmarkEnd w:id="614"/>
        <w:bookmarkEnd w:id="615"/>
        <w:bookmarkEnd w:id="616"/>
        <w:bookmarkEnd w:id="617"/>
        <w:bookmarkEnd w:id="618"/>
      </w:del>
    </w:p>
    <w:p w14:paraId="333EF671" w14:textId="78E0C95F" w:rsidR="0013407C" w:rsidDel="00125CB2" w:rsidRDefault="0013407C" w:rsidP="0013407C">
      <w:pPr>
        <w:jc w:val="center"/>
        <w:rPr>
          <w:del w:id="619" w:author="Microsoft Office User" w:date="2023-05-12T15:20:00Z"/>
          <w:i/>
          <w:iCs/>
        </w:rPr>
      </w:pPr>
      <w:del w:id="620" w:author="Microsoft Office User" w:date="2023-05-12T15:20:00Z">
        <w:r w:rsidDel="00125CB2">
          <w:rPr>
            <w:i/>
            <w:iCs/>
          </w:rPr>
          <w:delText xml:space="preserve">Ilustración </w:delText>
        </w:r>
        <w:r w:rsidR="004C78C5" w:rsidDel="00125CB2">
          <w:rPr>
            <w:i/>
            <w:iCs/>
          </w:rPr>
          <w:delText>6</w:delText>
        </w:r>
        <w:r w:rsidRPr="004A1178" w:rsidDel="00125CB2">
          <w:rPr>
            <w:i/>
            <w:iCs/>
          </w:rPr>
          <w:delText xml:space="preserve">: </w:delText>
        </w:r>
        <w:r w:rsidR="004C78C5" w:rsidDel="00125CB2">
          <w:rPr>
            <w:i/>
            <w:iCs/>
          </w:rPr>
          <w:delText>P</w:delText>
        </w:r>
        <w:r w:rsidRPr="004A1178" w:rsidDel="00125CB2">
          <w:rPr>
            <w:i/>
            <w:iCs/>
          </w:rPr>
          <w:delText>asos de un modelo de aprendizaje</w:delText>
        </w:r>
        <w:bookmarkStart w:id="621" w:name="_Toc135582737"/>
        <w:bookmarkStart w:id="622" w:name="_Toc135928320"/>
        <w:bookmarkStart w:id="623" w:name="_Toc136011952"/>
        <w:bookmarkStart w:id="624" w:name="_Toc136018783"/>
        <w:bookmarkStart w:id="625" w:name="_Toc136019662"/>
        <w:bookmarkStart w:id="626" w:name="_Toc136020080"/>
        <w:bookmarkEnd w:id="621"/>
        <w:bookmarkEnd w:id="622"/>
        <w:bookmarkEnd w:id="623"/>
        <w:bookmarkEnd w:id="624"/>
        <w:bookmarkEnd w:id="625"/>
        <w:bookmarkEnd w:id="626"/>
      </w:del>
    </w:p>
    <w:p w14:paraId="118115E2" w14:textId="3E06BFF3" w:rsidR="0013407C" w:rsidDel="00125CB2" w:rsidRDefault="0013407C" w:rsidP="0013407C">
      <w:pPr>
        <w:jc w:val="left"/>
        <w:rPr>
          <w:del w:id="627" w:author="Microsoft Office User" w:date="2023-05-12T15:20:00Z"/>
        </w:rPr>
      </w:pPr>
      <w:del w:id="628" w:author="Microsoft Office User" w:date="2023-05-12T15:20:00Z">
        <w:r w:rsidDel="00125CB2">
          <w:delText>Las técnicas y algoritmos de Machine Learning analizan datos con dos objetivos:</w:delText>
        </w:r>
        <w:bookmarkStart w:id="629" w:name="_Toc135582738"/>
        <w:bookmarkStart w:id="630" w:name="_Toc135928321"/>
        <w:bookmarkStart w:id="631" w:name="_Toc136011953"/>
        <w:bookmarkStart w:id="632" w:name="_Toc136018784"/>
        <w:bookmarkStart w:id="633" w:name="_Toc136019663"/>
        <w:bookmarkStart w:id="634" w:name="_Toc136020081"/>
        <w:bookmarkEnd w:id="629"/>
        <w:bookmarkEnd w:id="630"/>
        <w:bookmarkEnd w:id="631"/>
        <w:bookmarkEnd w:id="632"/>
        <w:bookmarkEnd w:id="633"/>
        <w:bookmarkEnd w:id="634"/>
      </w:del>
    </w:p>
    <w:p w14:paraId="203147DC" w14:textId="78B79A17" w:rsidR="0013407C" w:rsidDel="00125CB2" w:rsidRDefault="0013407C">
      <w:pPr>
        <w:pStyle w:val="Prrafodelista"/>
        <w:numPr>
          <w:ilvl w:val="0"/>
          <w:numId w:val="7"/>
        </w:numPr>
        <w:ind w:left="567" w:hanging="283"/>
        <w:jc w:val="left"/>
        <w:rPr>
          <w:del w:id="635" w:author="Microsoft Office User" w:date="2023-05-12T15:20:00Z"/>
        </w:rPr>
      </w:pPr>
      <w:del w:id="636" w:author="Microsoft Office User" w:date="2023-05-12T15:20:00Z">
        <w:r w:rsidDel="00125CB2">
          <w:delText>Predecir: intentan responder a la pregunta, ¿Qué podría ocurrir? Implica ser capaz de predecir qué valores de salida se darán para unos valores de entrada determinados.</w:delText>
        </w:r>
        <w:bookmarkStart w:id="637" w:name="_Toc135582739"/>
        <w:bookmarkStart w:id="638" w:name="_Toc135928322"/>
        <w:bookmarkStart w:id="639" w:name="_Toc136011954"/>
        <w:bookmarkStart w:id="640" w:name="_Toc136018785"/>
        <w:bookmarkStart w:id="641" w:name="_Toc136019664"/>
        <w:bookmarkStart w:id="642" w:name="_Toc136020082"/>
        <w:bookmarkEnd w:id="637"/>
        <w:bookmarkEnd w:id="638"/>
        <w:bookmarkEnd w:id="639"/>
        <w:bookmarkEnd w:id="640"/>
        <w:bookmarkEnd w:id="641"/>
        <w:bookmarkEnd w:id="642"/>
      </w:del>
    </w:p>
    <w:p w14:paraId="1D9E84B6" w14:textId="1EF424FB" w:rsidR="0013407C" w:rsidDel="00125CB2" w:rsidRDefault="0013407C">
      <w:pPr>
        <w:pStyle w:val="Prrafodelista"/>
        <w:numPr>
          <w:ilvl w:val="0"/>
          <w:numId w:val="7"/>
        </w:numPr>
        <w:ind w:left="567" w:hanging="283"/>
        <w:jc w:val="left"/>
        <w:rPr>
          <w:del w:id="643" w:author="Microsoft Office User" w:date="2023-05-12T15:20:00Z"/>
        </w:rPr>
      </w:pPr>
      <w:del w:id="644" w:author="Microsoft Office User" w:date="2023-05-12T15:20:00Z">
        <w:r w:rsidDel="00125CB2">
          <w:delText>Informar: intentan responder a la pregunta, ¿Qué ha ocurrido? Implica extraer información acerca de cómo el modelo, para unas variables de entrada, produce unas variables de salida.</w:delText>
        </w:r>
        <w:bookmarkStart w:id="645" w:name="_Toc135582740"/>
        <w:bookmarkStart w:id="646" w:name="_Toc135928323"/>
        <w:bookmarkStart w:id="647" w:name="_Toc136011955"/>
        <w:bookmarkStart w:id="648" w:name="_Toc136018786"/>
        <w:bookmarkStart w:id="649" w:name="_Toc136019665"/>
        <w:bookmarkStart w:id="650" w:name="_Toc136020083"/>
        <w:bookmarkEnd w:id="645"/>
        <w:bookmarkEnd w:id="646"/>
        <w:bookmarkEnd w:id="647"/>
        <w:bookmarkEnd w:id="648"/>
        <w:bookmarkEnd w:id="649"/>
        <w:bookmarkEnd w:id="650"/>
      </w:del>
    </w:p>
    <w:p w14:paraId="65560006" w14:textId="5E3AE5ED" w:rsidR="0013407C" w:rsidDel="00125CB2" w:rsidRDefault="0013407C" w:rsidP="0013407C">
      <w:pPr>
        <w:jc w:val="left"/>
        <w:rPr>
          <w:del w:id="651" w:author="Microsoft Office User" w:date="2023-05-12T15:20:00Z"/>
        </w:rPr>
      </w:pPr>
      <w:del w:id="652" w:author="Microsoft Office User" w:date="2023-05-12T15:20:00Z">
        <w:r w:rsidDel="00125CB2">
          <w:delText>En función del objetivo que persiguen hay dos familias de métodos de aprendizaje:</w:delText>
        </w:r>
        <w:bookmarkStart w:id="653" w:name="_Toc135582741"/>
        <w:bookmarkStart w:id="654" w:name="_Toc135928324"/>
        <w:bookmarkStart w:id="655" w:name="_Toc136011956"/>
        <w:bookmarkStart w:id="656" w:name="_Toc136018787"/>
        <w:bookmarkStart w:id="657" w:name="_Toc136019666"/>
        <w:bookmarkStart w:id="658" w:name="_Toc136020084"/>
        <w:bookmarkEnd w:id="653"/>
        <w:bookmarkEnd w:id="654"/>
        <w:bookmarkEnd w:id="655"/>
        <w:bookmarkEnd w:id="656"/>
        <w:bookmarkEnd w:id="657"/>
        <w:bookmarkEnd w:id="658"/>
      </w:del>
    </w:p>
    <w:p w14:paraId="2F4BD214" w14:textId="13EDFE49" w:rsidR="0013407C" w:rsidDel="00125CB2" w:rsidRDefault="0013407C">
      <w:pPr>
        <w:pStyle w:val="Prrafodelista"/>
        <w:numPr>
          <w:ilvl w:val="0"/>
          <w:numId w:val="8"/>
        </w:numPr>
        <w:ind w:left="567" w:hanging="283"/>
        <w:jc w:val="left"/>
        <w:rPr>
          <w:del w:id="659" w:author="Microsoft Office User" w:date="2023-05-12T15:20:00Z"/>
        </w:rPr>
      </w:pPr>
      <w:del w:id="660" w:author="Microsoft Office User" w:date="2023-05-12T15:20:00Z">
        <w:r w:rsidDel="00125CB2">
          <w:delText>Métodos de aprendizaje predictivos o supervisados: el objetivo es estimar una variable a futuro, en función del tipo de variable distinguimos entre:</w:delText>
        </w:r>
        <w:bookmarkStart w:id="661" w:name="_Toc135582742"/>
        <w:bookmarkStart w:id="662" w:name="_Toc135928325"/>
        <w:bookmarkStart w:id="663" w:name="_Toc136011957"/>
        <w:bookmarkStart w:id="664" w:name="_Toc136018788"/>
        <w:bookmarkStart w:id="665" w:name="_Toc136019667"/>
        <w:bookmarkStart w:id="666" w:name="_Toc136020085"/>
        <w:bookmarkEnd w:id="661"/>
        <w:bookmarkEnd w:id="662"/>
        <w:bookmarkEnd w:id="663"/>
        <w:bookmarkEnd w:id="664"/>
        <w:bookmarkEnd w:id="665"/>
        <w:bookmarkEnd w:id="666"/>
      </w:del>
    </w:p>
    <w:p w14:paraId="0AC71253" w14:textId="4EB5F8C7" w:rsidR="0013407C" w:rsidDel="00125CB2" w:rsidRDefault="0013407C">
      <w:pPr>
        <w:pStyle w:val="Prrafodelista"/>
        <w:numPr>
          <w:ilvl w:val="1"/>
          <w:numId w:val="8"/>
        </w:numPr>
        <w:ind w:left="851" w:hanging="284"/>
        <w:jc w:val="left"/>
        <w:rPr>
          <w:del w:id="667" w:author="Microsoft Office User" w:date="2023-05-12T15:20:00Z"/>
        </w:rPr>
      </w:pPr>
      <w:del w:id="668" w:author="Microsoft Office User" w:date="2023-05-12T15:20:00Z">
        <w:r w:rsidDel="00125CB2">
          <w:delText>Clasificación: la variable es categórica pudiendo ser binaria (ej. sí/no, paga/no paga…), múltiple (ej. compra a, b o c) o ordenada (ej. riesgo alto, medio, bajo)</w:delText>
        </w:r>
        <w:bookmarkStart w:id="669" w:name="_Toc135582743"/>
        <w:bookmarkStart w:id="670" w:name="_Toc135928326"/>
        <w:bookmarkStart w:id="671" w:name="_Toc136011958"/>
        <w:bookmarkStart w:id="672" w:name="_Toc136018789"/>
        <w:bookmarkStart w:id="673" w:name="_Toc136019668"/>
        <w:bookmarkStart w:id="674" w:name="_Toc136020086"/>
        <w:bookmarkEnd w:id="669"/>
        <w:bookmarkEnd w:id="670"/>
        <w:bookmarkEnd w:id="671"/>
        <w:bookmarkEnd w:id="672"/>
        <w:bookmarkEnd w:id="673"/>
        <w:bookmarkEnd w:id="674"/>
      </w:del>
    </w:p>
    <w:p w14:paraId="1216B174" w14:textId="7E98E0EC" w:rsidR="0013407C" w:rsidDel="00125CB2" w:rsidRDefault="0013407C">
      <w:pPr>
        <w:pStyle w:val="Prrafodelista"/>
        <w:numPr>
          <w:ilvl w:val="1"/>
          <w:numId w:val="8"/>
        </w:numPr>
        <w:ind w:left="851" w:hanging="284"/>
        <w:jc w:val="left"/>
        <w:rPr>
          <w:del w:id="675" w:author="Microsoft Office User" w:date="2023-05-12T15:20:00Z"/>
        </w:rPr>
      </w:pPr>
      <w:del w:id="676" w:author="Microsoft Office User" w:date="2023-05-12T15:20:00Z">
        <w:r w:rsidDel="00125CB2">
          <w:delText>Regresión: la variable es numérica (ej. precio, cantidad, tiempo…)</w:delText>
        </w:r>
        <w:bookmarkStart w:id="677" w:name="_Toc135582744"/>
        <w:bookmarkStart w:id="678" w:name="_Toc135928327"/>
        <w:bookmarkStart w:id="679" w:name="_Toc136011959"/>
        <w:bookmarkStart w:id="680" w:name="_Toc136018790"/>
        <w:bookmarkStart w:id="681" w:name="_Toc136019669"/>
        <w:bookmarkStart w:id="682" w:name="_Toc136020087"/>
        <w:bookmarkEnd w:id="677"/>
        <w:bookmarkEnd w:id="678"/>
        <w:bookmarkEnd w:id="679"/>
        <w:bookmarkEnd w:id="680"/>
        <w:bookmarkEnd w:id="681"/>
        <w:bookmarkEnd w:id="682"/>
      </w:del>
    </w:p>
    <w:p w14:paraId="0BA26491" w14:textId="76EC0E3D" w:rsidR="0013407C" w:rsidDel="00125CB2" w:rsidRDefault="0013407C">
      <w:pPr>
        <w:pStyle w:val="Prrafodelista"/>
        <w:numPr>
          <w:ilvl w:val="0"/>
          <w:numId w:val="8"/>
        </w:numPr>
        <w:ind w:left="567" w:hanging="283"/>
        <w:jc w:val="left"/>
        <w:rPr>
          <w:del w:id="683" w:author="Microsoft Office User" w:date="2023-05-12T15:20:00Z"/>
        </w:rPr>
      </w:pPr>
      <w:del w:id="684" w:author="Microsoft Office User" w:date="2023-05-12T15:20:00Z">
        <w:r w:rsidDel="00125CB2">
          <w:delText>Métodos de aprendizaje descriptivos o no supervisados: el objetivo es explorar los datos</w:delText>
        </w:r>
        <w:bookmarkStart w:id="685" w:name="_Toc135582745"/>
        <w:bookmarkStart w:id="686" w:name="_Toc135928328"/>
        <w:bookmarkStart w:id="687" w:name="_Toc136011960"/>
        <w:bookmarkStart w:id="688" w:name="_Toc136018791"/>
        <w:bookmarkStart w:id="689" w:name="_Toc136019670"/>
        <w:bookmarkStart w:id="690" w:name="_Toc136020088"/>
        <w:bookmarkEnd w:id="685"/>
        <w:bookmarkEnd w:id="686"/>
        <w:bookmarkEnd w:id="687"/>
        <w:bookmarkEnd w:id="688"/>
        <w:bookmarkEnd w:id="689"/>
        <w:bookmarkEnd w:id="690"/>
      </w:del>
    </w:p>
    <w:p w14:paraId="6FF8D5B5" w14:textId="54FD8BC0" w:rsidR="0013407C" w:rsidDel="00125CB2" w:rsidRDefault="0013407C">
      <w:pPr>
        <w:pStyle w:val="Prrafodelista"/>
        <w:numPr>
          <w:ilvl w:val="1"/>
          <w:numId w:val="8"/>
        </w:numPr>
        <w:ind w:left="851" w:hanging="284"/>
        <w:jc w:val="left"/>
        <w:rPr>
          <w:del w:id="691" w:author="Microsoft Office User" w:date="2023-05-12T15:20:00Z"/>
        </w:rPr>
      </w:pPr>
      <w:del w:id="692" w:author="Microsoft Office User" w:date="2023-05-12T15:20:00Z">
        <w:r w:rsidDel="00125CB2">
          <w:delText>Agrupamiento o “Clustering”: el objetivo es agrupar los datos en conjuntos (“clusters”) que se parezcan dentro de un mismo conjunto y que se diferencien de otros conjuntos (Ej. clientes con hábitos de compra similares)</w:delText>
        </w:r>
        <w:bookmarkStart w:id="693" w:name="_Toc135582746"/>
        <w:bookmarkStart w:id="694" w:name="_Toc135928329"/>
        <w:bookmarkStart w:id="695" w:name="_Toc136011961"/>
        <w:bookmarkStart w:id="696" w:name="_Toc136018792"/>
        <w:bookmarkStart w:id="697" w:name="_Toc136019671"/>
        <w:bookmarkStart w:id="698" w:name="_Toc136020089"/>
        <w:bookmarkEnd w:id="693"/>
        <w:bookmarkEnd w:id="694"/>
        <w:bookmarkEnd w:id="695"/>
        <w:bookmarkEnd w:id="696"/>
        <w:bookmarkEnd w:id="697"/>
        <w:bookmarkEnd w:id="698"/>
      </w:del>
    </w:p>
    <w:p w14:paraId="382B6216" w14:textId="3D007E69" w:rsidR="0013407C" w:rsidDel="00125CB2" w:rsidRDefault="0013407C">
      <w:pPr>
        <w:pStyle w:val="Prrafodelista"/>
        <w:numPr>
          <w:ilvl w:val="1"/>
          <w:numId w:val="8"/>
        </w:numPr>
        <w:ind w:left="851" w:hanging="284"/>
        <w:jc w:val="left"/>
        <w:rPr>
          <w:del w:id="699" w:author="Microsoft Office User" w:date="2023-05-12T15:20:00Z"/>
        </w:rPr>
      </w:pPr>
      <w:del w:id="700" w:author="Microsoft Office User" w:date="2023-05-12T15:20:00Z">
        <w:r w:rsidDel="00125CB2">
          <w:delText>Reglas de asociación: buscan reglas (reglas de co-ocurrencia) que describen la mayor parte posible de los datos (ej. productos que se compran juntos)</w:delText>
        </w:r>
        <w:bookmarkStart w:id="701" w:name="_Toc135582747"/>
        <w:bookmarkStart w:id="702" w:name="_Toc135928330"/>
        <w:bookmarkStart w:id="703" w:name="_Toc136011962"/>
        <w:bookmarkStart w:id="704" w:name="_Toc136018793"/>
        <w:bookmarkStart w:id="705" w:name="_Toc136019672"/>
        <w:bookmarkStart w:id="706" w:name="_Toc136020090"/>
        <w:bookmarkEnd w:id="701"/>
        <w:bookmarkEnd w:id="702"/>
        <w:bookmarkEnd w:id="703"/>
        <w:bookmarkEnd w:id="704"/>
        <w:bookmarkEnd w:id="705"/>
        <w:bookmarkEnd w:id="706"/>
      </w:del>
    </w:p>
    <w:p w14:paraId="735EBE08" w14:textId="773B42CB" w:rsidR="0013407C" w:rsidRPr="004A1178" w:rsidDel="00125CB2" w:rsidRDefault="0013407C">
      <w:pPr>
        <w:pStyle w:val="Prrafodelista"/>
        <w:numPr>
          <w:ilvl w:val="1"/>
          <w:numId w:val="8"/>
        </w:numPr>
        <w:ind w:left="851" w:hanging="284"/>
        <w:jc w:val="left"/>
        <w:rPr>
          <w:del w:id="707" w:author="Microsoft Office User" w:date="2023-05-12T15:20:00Z"/>
        </w:rPr>
      </w:pPr>
      <w:del w:id="708" w:author="Microsoft Office User" w:date="2023-05-12T15:20:00Z">
        <w:r w:rsidDel="00125CB2">
          <w:delText>Análisis de Componentes Principales (ACP)</w:delText>
        </w:r>
        <w:bookmarkStart w:id="709" w:name="_Toc135582748"/>
        <w:bookmarkStart w:id="710" w:name="_Toc135928331"/>
        <w:bookmarkStart w:id="711" w:name="_Toc136011963"/>
        <w:bookmarkStart w:id="712" w:name="_Toc136018794"/>
        <w:bookmarkStart w:id="713" w:name="_Toc136019673"/>
        <w:bookmarkStart w:id="714" w:name="_Toc136020091"/>
        <w:bookmarkEnd w:id="709"/>
        <w:bookmarkEnd w:id="710"/>
        <w:bookmarkEnd w:id="711"/>
        <w:bookmarkEnd w:id="712"/>
        <w:bookmarkEnd w:id="713"/>
        <w:bookmarkEnd w:id="714"/>
      </w:del>
    </w:p>
    <w:p w14:paraId="14AD2328" w14:textId="1C4459D3" w:rsidR="0013407C" w:rsidRPr="00166464" w:rsidRDefault="0013407C" w:rsidP="00986053">
      <w:pPr>
        <w:pStyle w:val="Ttulo3"/>
      </w:pPr>
      <w:bookmarkStart w:id="715" w:name="_Toc136020092"/>
      <w:r>
        <w:t>T</w:t>
      </w:r>
      <w:r w:rsidRPr="00CE0950">
        <w:t>écnicas de análisis de datos prescriptivas: sistemas de recomendaci</w:t>
      </w:r>
      <w:r>
        <w:t>ó</w:t>
      </w:r>
      <w:r w:rsidRPr="00CE0950">
        <w:t>n</w:t>
      </w:r>
      <w:bookmarkEnd w:id="715"/>
      <w:r w:rsidR="00BD6CA0">
        <w:t xml:space="preserve"> </w:t>
      </w:r>
    </w:p>
    <w:p w14:paraId="512A7EE3" w14:textId="2588FBE1" w:rsidR="0013407C" w:rsidRPr="00E60BAF" w:rsidDel="00125CB2" w:rsidRDefault="0013407C" w:rsidP="0013407C">
      <w:pPr>
        <w:rPr>
          <w:del w:id="716" w:author="Microsoft Office User" w:date="2023-05-12T15:20:00Z"/>
          <w:szCs w:val="24"/>
        </w:rPr>
      </w:pPr>
      <w:del w:id="717" w:author="Microsoft Office User" w:date="2023-05-12T15:20:00Z">
        <w:r w:rsidRPr="00E60BAF" w:rsidDel="00125CB2">
          <w:rPr>
            <w:szCs w:val="24"/>
          </w:rPr>
          <w:delText xml:space="preserve">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w:delText>
        </w:r>
      </w:del>
      <w:del w:id="718" w:author="Microsoft Office User" w:date="2023-05-02T10:03:00Z">
        <w:r w:rsidRPr="00E60BAF" w:rsidDel="007A41B6">
          <w:rPr>
            <w:szCs w:val="24"/>
          </w:rPr>
          <w:delText>etc.</w:delText>
        </w:r>
      </w:del>
    </w:p>
    <w:p w14:paraId="40A12B38" w14:textId="0A93D2D6" w:rsidR="00125CB2" w:rsidRPr="00E60BAF" w:rsidRDefault="00125CB2" w:rsidP="00125CB2">
      <w:pPr>
        <w:rPr>
          <w:ins w:id="719" w:author="Microsoft Office User" w:date="2023-05-12T15:20:00Z"/>
          <w:szCs w:val="24"/>
        </w:rPr>
      </w:pPr>
      <w:ins w:id="720" w:author="Microsoft Office User" w:date="2023-05-12T15:20:00Z">
        <w:r w:rsidRPr="00E60BAF">
          <w:rPr>
            <w:szCs w:val="24"/>
          </w:rPr>
          <w:t xml:space="preserve">Como acabamos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ins>
      <w:customXmlInsRangeStart w:id="721" w:author="Microsoft Office User" w:date="2023-05-12T15:20:00Z"/>
      <w:sdt>
        <w:sdtPr>
          <w:rPr>
            <w:szCs w:val="24"/>
          </w:rPr>
          <w:id w:val="-691228331"/>
          <w:citation/>
        </w:sdtPr>
        <w:sdtContent>
          <w:customXmlInsRangeEnd w:id="721"/>
          <w:ins w:id="722" w:author="Microsoft Office User" w:date="2023-05-12T15:20:00Z">
            <w:r w:rsidRPr="00E60BAF">
              <w:rPr>
                <w:szCs w:val="24"/>
              </w:rPr>
              <w:fldChar w:fldCharType="begin"/>
            </w:r>
            <w:r w:rsidRPr="00E60BAF">
              <w:rPr>
                <w:szCs w:val="24"/>
              </w:rPr>
              <w:instrText xml:space="preserve"> CITATION Gon22 \l 3082 </w:instrText>
            </w:r>
            <w:r w:rsidRPr="00E60BAF">
              <w:rPr>
                <w:szCs w:val="24"/>
              </w:rPr>
              <w:fldChar w:fldCharType="separate"/>
            </w:r>
          </w:ins>
          <w:r w:rsidR="00A576EE" w:rsidRPr="00A576EE">
            <w:rPr>
              <w:noProof/>
              <w:szCs w:val="24"/>
            </w:rPr>
            <w:t>(González, s.f.)</w:t>
          </w:r>
          <w:ins w:id="723" w:author="Microsoft Office User" w:date="2023-05-12T15:20:00Z">
            <w:r w:rsidRPr="00E60BAF">
              <w:rPr>
                <w:szCs w:val="24"/>
              </w:rPr>
              <w:fldChar w:fldCharType="end"/>
            </w:r>
          </w:ins>
          <w:customXmlInsRangeStart w:id="724" w:author="Microsoft Office User" w:date="2023-05-12T15:20:00Z"/>
        </w:sdtContent>
      </w:sdt>
      <w:customXmlInsRangeEnd w:id="724"/>
    </w:p>
    <w:p w14:paraId="0203D445" w14:textId="77777777" w:rsidR="00125CB2" w:rsidRPr="00E60BAF" w:rsidRDefault="00125CB2" w:rsidP="00125CB2">
      <w:pPr>
        <w:rPr>
          <w:ins w:id="725" w:author="Microsoft Office User" w:date="2023-05-12T15:21:00Z"/>
          <w:szCs w:val="24"/>
        </w:rPr>
      </w:pPr>
      <w:commentRangeStart w:id="726"/>
      <w:ins w:id="727" w:author="Microsoft Office User" w:date="2023-05-12T15:20:00Z">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726"/>
        <w:r w:rsidRPr="00E60BAF">
          <w:rPr>
            <w:rStyle w:val="Refdecomentario"/>
            <w:sz w:val="24"/>
            <w:szCs w:val="24"/>
          </w:rPr>
          <w:commentReference w:id="726"/>
        </w:r>
      </w:ins>
    </w:p>
    <w:p w14:paraId="74C3E250" w14:textId="4CBEC606" w:rsidR="00125CB2" w:rsidRPr="00E60BAF" w:rsidRDefault="00125CB2" w:rsidP="00125CB2">
      <w:pPr>
        <w:rPr>
          <w:ins w:id="728" w:author="Microsoft Office User" w:date="2023-05-12T15:21:00Z"/>
          <w:szCs w:val="24"/>
        </w:rPr>
      </w:pPr>
      <w:ins w:id="729" w:author="Microsoft Office User" w:date="2023-05-12T15:21:00Z">
        <w:r w:rsidRPr="00E60BAF">
          <w:rPr>
            <w:szCs w:val="24"/>
          </w:rPr>
          <w:t>A la hora de definir y diseñar un sistema de recomendación podemos optar por tres enfoques:</w:t>
        </w:r>
      </w:ins>
      <w:r w:rsidR="00E258A0" w:rsidRPr="00E60BAF">
        <w:rPr>
          <w:szCs w:val="24"/>
        </w:rPr>
        <w:t xml:space="preserve"> </w:t>
      </w:r>
      <w:customXmlInsRangeStart w:id="730" w:author="Microsoft Office User" w:date="2023-05-12T15:21:00Z"/>
      <w:sdt>
        <w:sdtPr>
          <w:rPr>
            <w:szCs w:val="24"/>
          </w:rPr>
          <w:id w:val="-1504963414"/>
          <w:citation/>
        </w:sdtPr>
        <w:sdtContent>
          <w:customXmlInsRangeEnd w:id="730"/>
          <w:ins w:id="731" w:author="Microsoft Office User" w:date="2023-05-12T15:21:00Z">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ins>
          <w:r w:rsidR="00A576EE" w:rsidRPr="00A576EE">
            <w:rPr>
              <w:noProof/>
              <w:szCs w:val="24"/>
            </w:rPr>
            <w:t>(Bagnato, 2019)</w:t>
          </w:r>
          <w:ins w:id="732" w:author="Microsoft Office User" w:date="2023-05-12T15:21:00Z">
            <w:r w:rsidR="00E258A0" w:rsidRPr="00E60BAF">
              <w:rPr>
                <w:szCs w:val="24"/>
              </w:rPr>
              <w:fldChar w:fldCharType="end"/>
            </w:r>
          </w:ins>
          <w:customXmlInsRangeStart w:id="733" w:author="Microsoft Office User" w:date="2023-05-12T15:21:00Z"/>
        </w:sdtContent>
      </w:sdt>
      <w:customXmlInsRangeEnd w:id="733"/>
    </w:p>
    <w:p w14:paraId="226BA77B" w14:textId="5959AAF6" w:rsidR="00125CB2" w:rsidRPr="00E60BAF" w:rsidRDefault="00125CB2" w:rsidP="00125CB2">
      <w:pPr>
        <w:pStyle w:val="Prrafodelista"/>
        <w:numPr>
          <w:ilvl w:val="0"/>
          <w:numId w:val="9"/>
        </w:numPr>
        <w:ind w:left="567" w:hanging="283"/>
        <w:rPr>
          <w:ins w:id="734" w:author="Microsoft Office User" w:date="2023-05-12T15:21:00Z"/>
          <w:szCs w:val="24"/>
        </w:rPr>
      </w:pPr>
      <w:commentRangeStart w:id="735"/>
      <w:ins w:id="736" w:author="Microsoft Office User" w:date="2023-05-12T15:21:00Z">
        <w:r w:rsidRPr="00E60BAF">
          <w:rPr>
            <w:szCs w:val="24"/>
          </w:rPr>
          <w:t>Filtrado colaborativ</w:t>
        </w:r>
      </w:ins>
      <w:r w:rsidR="00CB70CD" w:rsidRPr="00E60BAF">
        <w:rPr>
          <w:szCs w:val="24"/>
        </w:rPr>
        <w:t>o</w:t>
      </w:r>
      <w:ins w:id="737" w:author="Microsoft Office User" w:date="2023-05-12T15:21:00Z">
        <w:r w:rsidRPr="00E60BAF">
          <w:rPr>
            <w:szCs w:val="24"/>
          </w:rPr>
          <w:t>: las recomendaciones a un usuario se basan en las preferencias de “usuarios similares”</w:t>
        </w:r>
      </w:ins>
      <w:r w:rsidR="00CB70CD" w:rsidRPr="00E60BAF">
        <w:rPr>
          <w:szCs w:val="24"/>
        </w:rPr>
        <w:t xml:space="preserve">. </w:t>
      </w:r>
    </w:p>
    <w:p w14:paraId="1704D016" w14:textId="2FF49E7F" w:rsidR="00125CB2" w:rsidRPr="00E60BAF" w:rsidRDefault="00125CB2" w:rsidP="00125CB2">
      <w:pPr>
        <w:pStyle w:val="Prrafodelista"/>
        <w:numPr>
          <w:ilvl w:val="0"/>
          <w:numId w:val="9"/>
        </w:numPr>
        <w:ind w:left="567" w:hanging="283"/>
        <w:rPr>
          <w:ins w:id="738" w:author="Microsoft Office User" w:date="2023-05-12T15:21:00Z"/>
          <w:szCs w:val="24"/>
        </w:rPr>
      </w:pPr>
      <w:ins w:id="739" w:author="Microsoft Office User" w:date="2023-05-12T15:21:00Z">
        <w:r w:rsidRPr="00E60BAF">
          <w:rPr>
            <w:szCs w:val="24"/>
          </w:rPr>
          <w:lastRenderedPageBreak/>
          <w:t>Filtrado basado en contenido: las recomendaciones se basan en sus propias preferencias, buscando elementos similares por los que ha mostrado interés</w:t>
        </w:r>
      </w:ins>
      <w:r w:rsidR="00CB70CD" w:rsidRPr="00E60BAF">
        <w:rPr>
          <w:szCs w:val="24"/>
        </w:rPr>
        <w:t>.</w:t>
      </w:r>
    </w:p>
    <w:p w14:paraId="1390BD7A" w14:textId="0A97A057" w:rsidR="00125CB2" w:rsidRPr="00E60BAF" w:rsidRDefault="00125CB2">
      <w:pPr>
        <w:pStyle w:val="Prrafodelista"/>
        <w:numPr>
          <w:ilvl w:val="0"/>
          <w:numId w:val="9"/>
        </w:numPr>
        <w:ind w:left="567" w:hanging="283"/>
        <w:rPr>
          <w:ins w:id="740" w:author="Microsoft Office User" w:date="2023-05-12T15:21:00Z"/>
          <w:szCs w:val="24"/>
        </w:rPr>
        <w:pPrChange w:id="741" w:author="Microsoft Office User" w:date="2023-05-12T15:21:00Z">
          <w:pPr/>
        </w:pPrChange>
      </w:pPr>
      <w:ins w:id="742" w:author="Microsoft Office User" w:date="2023-05-12T15:21:00Z">
        <w:r w:rsidRPr="00E60BAF">
          <w:rPr>
            <w:szCs w:val="24"/>
          </w:rPr>
          <w:t>Filtrado basado en reglas: las recomendaciones se basan en reglas previamente definidas como, por ejemplo, en características sociodemográficas.</w:t>
        </w:r>
        <w:commentRangeEnd w:id="735"/>
        <w:r w:rsidRPr="00E60BAF">
          <w:rPr>
            <w:rStyle w:val="Refdecomentario"/>
            <w:sz w:val="24"/>
            <w:szCs w:val="24"/>
          </w:rPr>
          <w:commentReference w:id="735"/>
        </w:r>
      </w:ins>
    </w:p>
    <w:p w14:paraId="66529DA2" w14:textId="1AD03580" w:rsidR="0013407C" w:rsidRPr="00E60BAF" w:rsidDel="00125CB2" w:rsidRDefault="0013407C" w:rsidP="0013407C">
      <w:pPr>
        <w:rPr>
          <w:del w:id="743" w:author="Microsoft Office User" w:date="2023-05-12T15:20:00Z"/>
          <w:szCs w:val="24"/>
        </w:rPr>
      </w:pPr>
      <w:commentRangeStart w:id="744"/>
      <w:commentRangeStart w:id="745"/>
      <w:del w:id="746" w:author="Microsoft Office User" w:date="2023-05-12T15:20:00Z">
        <w:r w:rsidRPr="00E60BAF" w:rsidDel="00125CB2">
          <w:rPr>
            <w:szCs w:val="24"/>
          </w:rPr>
          <w:delTex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delText>
        </w:r>
      </w:del>
    </w:p>
    <w:p w14:paraId="0A764185" w14:textId="0F0903B1" w:rsidR="0013407C" w:rsidRPr="00E60BAF" w:rsidDel="00125CB2" w:rsidRDefault="0013407C" w:rsidP="0013407C">
      <w:pPr>
        <w:rPr>
          <w:del w:id="747" w:author="Microsoft Office User" w:date="2023-05-12T15:21:00Z"/>
          <w:szCs w:val="24"/>
        </w:rPr>
      </w:pPr>
      <w:del w:id="748" w:author="Microsoft Office User" w:date="2023-05-12T15:21:00Z">
        <w:r w:rsidRPr="00E60BAF" w:rsidDel="00125CB2">
          <w:rPr>
            <w:szCs w:val="24"/>
          </w:rPr>
          <w:delTex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delText>
        </w:r>
        <w:commentRangeEnd w:id="744"/>
        <w:r w:rsidR="005626FD" w:rsidRPr="00E60BAF" w:rsidDel="00125CB2">
          <w:rPr>
            <w:rStyle w:val="Refdecomentario"/>
            <w:sz w:val="24"/>
            <w:szCs w:val="24"/>
          </w:rPr>
          <w:commentReference w:id="744"/>
        </w:r>
      </w:del>
    </w:p>
    <w:p w14:paraId="75BC53D8" w14:textId="7CC8F85C" w:rsidR="0013407C" w:rsidRPr="00E60BAF" w:rsidDel="00125CB2" w:rsidRDefault="0013407C" w:rsidP="0013407C">
      <w:pPr>
        <w:rPr>
          <w:del w:id="749" w:author="Microsoft Office User" w:date="2023-05-12T15:21:00Z"/>
          <w:szCs w:val="24"/>
        </w:rPr>
      </w:pPr>
      <w:del w:id="750" w:author="Microsoft Office User" w:date="2023-05-12T15:21:00Z">
        <w:r w:rsidRPr="00E60BAF" w:rsidDel="00125CB2">
          <w:rPr>
            <w:szCs w:val="24"/>
          </w:rPr>
          <w:delText>A la hora de definir y diseñar un sistema de recomendación podemos optar por tres enfoques:</w:delText>
        </w:r>
      </w:del>
    </w:p>
    <w:p w14:paraId="54E97F14" w14:textId="3F65143E" w:rsidR="0013407C" w:rsidRPr="00E60BAF" w:rsidDel="00125CB2" w:rsidRDefault="0013407C">
      <w:pPr>
        <w:pStyle w:val="Prrafodelista"/>
        <w:numPr>
          <w:ilvl w:val="0"/>
          <w:numId w:val="9"/>
        </w:numPr>
        <w:ind w:left="567" w:hanging="283"/>
        <w:rPr>
          <w:del w:id="751" w:author="Microsoft Office User" w:date="2023-05-12T15:21:00Z"/>
          <w:szCs w:val="24"/>
        </w:rPr>
      </w:pPr>
      <w:commentRangeStart w:id="752"/>
      <w:del w:id="753" w:author="Microsoft Office User" w:date="2023-05-12T15:21:00Z">
        <w:r w:rsidRPr="00E60BAF" w:rsidDel="00125CB2">
          <w:rPr>
            <w:szCs w:val="24"/>
          </w:rPr>
          <w:delText>Filtrado colaborativo</w:delText>
        </w:r>
        <w:r w:rsidR="00BD6CA0" w:rsidRPr="00E60BAF" w:rsidDel="00125CB2">
          <w:rPr>
            <w:szCs w:val="24"/>
          </w:rPr>
          <w:delText xml:space="preserve"> </w:delText>
        </w:r>
      </w:del>
      <w:del w:id="754" w:author="Microsoft Office User" w:date="2023-05-02T10:03:00Z">
        <w:r w:rsidR="00BD6CA0" w:rsidRPr="00E60BAF" w:rsidDel="00CB51EA">
          <w:rPr>
            <w:szCs w:val="24"/>
          </w:rPr>
          <w:delText>[5]</w:delText>
        </w:r>
      </w:del>
      <w:del w:id="755" w:author="Microsoft Office User" w:date="2023-05-12T15:21:00Z">
        <w:r w:rsidRPr="00E60BAF" w:rsidDel="00125CB2">
          <w:rPr>
            <w:szCs w:val="24"/>
          </w:rPr>
          <w:delText>: las recomendaciones a un usuario se basan en las preferencias de “usuarios similares”</w:delText>
        </w:r>
      </w:del>
    </w:p>
    <w:p w14:paraId="1CBCF49D" w14:textId="0C8A95E0" w:rsidR="0013407C" w:rsidRPr="00E60BAF" w:rsidDel="00125CB2" w:rsidRDefault="0013407C">
      <w:pPr>
        <w:pStyle w:val="Prrafodelista"/>
        <w:numPr>
          <w:ilvl w:val="0"/>
          <w:numId w:val="9"/>
        </w:numPr>
        <w:ind w:left="567" w:hanging="283"/>
        <w:rPr>
          <w:del w:id="756" w:author="Microsoft Office User" w:date="2023-05-12T15:21:00Z"/>
          <w:szCs w:val="24"/>
        </w:rPr>
      </w:pPr>
      <w:del w:id="757" w:author="Microsoft Office User" w:date="2023-05-12T15:21:00Z">
        <w:r w:rsidRPr="00E60BAF" w:rsidDel="00125CB2">
          <w:rPr>
            <w:szCs w:val="24"/>
          </w:rPr>
          <w:delText>Filtrado basado en contenido: las recomendaciones se basan en sus propias preferencias, buscando elementos similares por los que ha mostrado interés</w:delText>
        </w:r>
      </w:del>
    </w:p>
    <w:p w14:paraId="1800F66A" w14:textId="168BC816" w:rsidR="0013407C" w:rsidRPr="00E60BAF" w:rsidDel="00125CB2" w:rsidRDefault="0013407C">
      <w:pPr>
        <w:pStyle w:val="Prrafodelista"/>
        <w:numPr>
          <w:ilvl w:val="0"/>
          <w:numId w:val="9"/>
        </w:numPr>
        <w:ind w:left="567" w:hanging="283"/>
        <w:rPr>
          <w:del w:id="758" w:author="Microsoft Office User" w:date="2023-05-12T15:21:00Z"/>
          <w:szCs w:val="24"/>
        </w:rPr>
      </w:pPr>
      <w:del w:id="759" w:author="Microsoft Office User" w:date="2023-05-12T15:21:00Z">
        <w:r w:rsidRPr="00E60BAF" w:rsidDel="00125CB2">
          <w:rPr>
            <w:szCs w:val="24"/>
          </w:rPr>
          <w:delText>Filtrado basado en reglas: las recomendaciones se basan en reglas previamente definidas como, por ejemplo, en características sociodemográficas.</w:delText>
        </w:r>
        <w:commentRangeEnd w:id="752"/>
        <w:r w:rsidR="005626FD" w:rsidRPr="00E60BAF" w:rsidDel="00125CB2">
          <w:rPr>
            <w:rStyle w:val="Refdecomentario"/>
            <w:sz w:val="24"/>
            <w:szCs w:val="24"/>
          </w:rPr>
          <w:commentReference w:id="752"/>
        </w:r>
      </w:del>
    </w:p>
    <w:p w14:paraId="77FA1001" w14:textId="77777777" w:rsidR="0013407C" w:rsidRPr="00E60BAF" w:rsidRDefault="0013407C" w:rsidP="0013407C">
      <w:pPr>
        <w:rPr>
          <w:szCs w:val="24"/>
        </w:rPr>
      </w:pPr>
      <w:r w:rsidRPr="00E60BAF">
        <w:rPr>
          <w:szCs w:val="24"/>
        </w:rPr>
        <w:t>Hay dos tipos de filtrados colaborativos:</w:t>
      </w:r>
      <w:commentRangeEnd w:id="745"/>
      <w:r w:rsidR="00C06C5C">
        <w:rPr>
          <w:rStyle w:val="Refdecomentario"/>
        </w:rPr>
        <w:commentReference w:id="745"/>
      </w:r>
    </w:p>
    <w:p w14:paraId="02D54B37" w14:textId="77777777" w:rsidR="00125CB2" w:rsidRPr="00E60BAF" w:rsidRDefault="00125CB2" w:rsidP="00125CB2">
      <w:pPr>
        <w:pStyle w:val="Prrafodelista"/>
        <w:numPr>
          <w:ilvl w:val="0"/>
          <w:numId w:val="10"/>
        </w:numPr>
        <w:ind w:left="567" w:hanging="283"/>
        <w:rPr>
          <w:ins w:id="760" w:author="Microsoft Office User" w:date="2023-05-12T15:22:00Z"/>
          <w:szCs w:val="24"/>
        </w:rPr>
      </w:pPr>
      <w:ins w:id="761" w:author="Microsoft Office User" w:date="2023-05-12T15:22:00Z">
        <w:r w:rsidRPr="00E60BAF">
          <w:rPr>
            <w:szCs w:val="24"/>
          </w:rPr>
          <w:t>Basados en usuario (</w:t>
        </w:r>
        <w:commentRangeStart w:id="762"/>
        <w:r w:rsidRPr="00E60BAF">
          <w:rPr>
            <w:i/>
            <w:iCs/>
            <w:szCs w:val="24"/>
          </w:rPr>
          <w:t>user-based</w:t>
        </w:r>
        <w:commentRangeEnd w:id="762"/>
        <w:r w:rsidRPr="00E60BAF">
          <w:rPr>
            <w:rStyle w:val="Refdecomentario"/>
            <w:i/>
            <w:iCs/>
            <w:sz w:val="24"/>
            <w:szCs w:val="24"/>
          </w:rPr>
          <w:commentReference w:id="762"/>
        </w:r>
        <w:r w:rsidRPr="00E60BAF">
          <w:rPr>
            <w:szCs w:val="24"/>
          </w:rPr>
          <w:t xml:space="preserve">): para predecir la valoración que un usuario </w:t>
        </w:r>
        <w:commentRangeStart w:id="763"/>
        <w:r w:rsidRPr="00E60BAF">
          <w:rPr>
            <w:i/>
            <w:iCs/>
            <w:szCs w:val="24"/>
          </w:rPr>
          <w:t>A</w:t>
        </w:r>
        <w:r w:rsidRPr="00E60BAF">
          <w:rPr>
            <w:szCs w:val="24"/>
          </w:rPr>
          <w:t xml:space="preserve"> hará de un ítem </w:t>
        </w:r>
        <w:r w:rsidRPr="00E60BAF">
          <w:rPr>
            <w:i/>
            <w:iCs/>
            <w:szCs w:val="24"/>
          </w:rPr>
          <w:t>X</w:t>
        </w:r>
        <w:r w:rsidRPr="00E60BAF">
          <w:rPr>
            <w:szCs w:val="24"/>
          </w:rPr>
          <w:t xml:space="preserve"> </w:t>
        </w:r>
        <w:commentRangeEnd w:id="763"/>
        <w:r w:rsidRPr="00E60BAF">
          <w:rPr>
            <w:rStyle w:val="Refdecomentario"/>
            <w:sz w:val="24"/>
            <w:szCs w:val="24"/>
          </w:rPr>
          <w:commentReference w:id="763"/>
        </w:r>
        <w:r w:rsidRPr="00E60BAF">
          <w:rPr>
            <w:szCs w:val="24"/>
          </w:rPr>
          <w:t xml:space="preserve">que todavía no ha visto, se buscan usuarios con perfiles similares a </w:t>
        </w:r>
        <w:r w:rsidRPr="00E60BAF">
          <w:rPr>
            <w:i/>
            <w:iCs/>
            <w:szCs w:val="24"/>
          </w:rPr>
          <w:t>A</w:t>
        </w:r>
        <w:r w:rsidRPr="00E60BAF">
          <w:rPr>
            <w:szCs w:val="24"/>
          </w:rPr>
          <w:t xml:space="preserve"> y se utilizan las valoraciones de estos otros usuarios sobre el ítem </w:t>
        </w:r>
        <w:r w:rsidRPr="00E60BAF">
          <w:rPr>
            <w:i/>
            <w:iCs/>
            <w:szCs w:val="24"/>
          </w:rPr>
          <w:t>X</w:t>
        </w:r>
        <w:r w:rsidRPr="00E60BAF">
          <w:rPr>
            <w:szCs w:val="24"/>
          </w:rPr>
          <w:t xml:space="preserve"> como estimación de la valoración de </w:t>
        </w:r>
        <w:r w:rsidRPr="00E60BAF">
          <w:rPr>
            <w:i/>
            <w:iCs/>
            <w:szCs w:val="24"/>
          </w:rPr>
          <w:t>A</w:t>
        </w:r>
        <w:r w:rsidRPr="00E60BAF">
          <w:rPr>
            <w:szCs w:val="24"/>
          </w:rPr>
          <w:t>.</w:t>
        </w:r>
      </w:ins>
    </w:p>
    <w:p w14:paraId="4BB31F13" w14:textId="77777777" w:rsidR="00125CB2" w:rsidRPr="00E60BAF" w:rsidRDefault="00125CB2" w:rsidP="00125CB2">
      <w:pPr>
        <w:pStyle w:val="Prrafodelista"/>
        <w:numPr>
          <w:ilvl w:val="0"/>
          <w:numId w:val="10"/>
        </w:numPr>
        <w:ind w:left="567" w:hanging="283"/>
        <w:rPr>
          <w:ins w:id="764" w:author="Microsoft Office User" w:date="2023-05-12T15:22:00Z"/>
          <w:szCs w:val="24"/>
        </w:rPr>
      </w:pPr>
      <w:ins w:id="765" w:author="Microsoft Office User" w:date="2023-05-12T15:22:00Z">
        <w:r w:rsidRPr="00E60BAF">
          <w:rPr>
            <w:szCs w:val="24"/>
          </w:rPr>
          <w:t>Basados en ítems (</w:t>
        </w:r>
        <w:r w:rsidRPr="00E60BAF">
          <w:rPr>
            <w:i/>
            <w:iCs/>
            <w:szCs w:val="24"/>
          </w:rPr>
          <w:t>item-based</w:t>
        </w:r>
        <w:r w:rsidRPr="00E60BAF">
          <w:rPr>
            <w:szCs w:val="24"/>
          </w:rPr>
          <w:t xml:space="preserve">): para predecir la valoración que un usuario </w:t>
        </w:r>
        <w:r w:rsidRPr="00E60BAF">
          <w:rPr>
            <w:i/>
            <w:iCs/>
            <w:szCs w:val="24"/>
          </w:rPr>
          <w:t xml:space="preserve">A </w:t>
        </w:r>
        <w:r w:rsidRPr="00E60BAF">
          <w:rPr>
            <w:szCs w:val="24"/>
          </w:rPr>
          <w:t xml:space="preserve">hará de un ítem </w:t>
        </w:r>
        <w:r w:rsidRPr="00E60BAF">
          <w:rPr>
            <w:i/>
            <w:iCs/>
            <w:szCs w:val="24"/>
          </w:rPr>
          <w:t>X</w:t>
        </w:r>
        <w:r w:rsidRPr="00E60BAF">
          <w:rPr>
            <w:szCs w:val="24"/>
          </w:rPr>
          <w:t xml:space="preserve"> que todavía no ha visto, se buscan otros ítems similares (en función del perfil de valoraciones que han recibido) y que el usuario </w:t>
        </w:r>
        <w:r w:rsidRPr="00E60BAF">
          <w:rPr>
            <w:i/>
            <w:iCs/>
            <w:szCs w:val="24"/>
          </w:rPr>
          <w:t>A</w:t>
        </w:r>
        <w:r w:rsidRPr="00E60BAF">
          <w:rPr>
            <w:szCs w:val="24"/>
          </w:rPr>
          <w:t xml:space="preserve"> también haya valorado. </w:t>
        </w:r>
      </w:ins>
    </w:p>
    <w:p w14:paraId="4F44EBDA" w14:textId="3D14D53A" w:rsidR="0013407C" w:rsidRPr="00125CB2" w:rsidDel="00125CB2" w:rsidRDefault="0013407C">
      <w:pPr>
        <w:pStyle w:val="Prrafodelista"/>
        <w:numPr>
          <w:ilvl w:val="0"/>
          <w:numId w:val="10"/>
        </w:numPr>
        <w:ind w:left="567" w:hanging="283"/>
        <w:rPr>
          <w:del w:id="766" w:author="Microsoft Office User" w:date="2023-05-12T15:22:00Z"/>
          <w:highlight w:val="green"/>
          <w:rPrChange w:id="767" w:author="Microsoft Office User" w:date="2023-05-12T15:22:00Z">
            <w:rPr>
              <w:del w:id="768" w:author="Microsoft Office User" w:date="2023-05-12T15:22:00Z"/>
            </w:rPr>
          </w:rPrChange>
        </w:rPr>
      </w:pPr>
      <w:del w:id="769" w:author="Microsoft Office User" w:date="2023-05-12T15:22:00Z">
        <w:r w:rsidRPr="00125CB2" w:rsidDel="00125CB2">
          <w:rPr>
            <w:highlight w:val="green"/>
            <w:rPrChange w:id="770" w:author="Microsoft Office User" w:date="2023-05-12T15:22:00Z">
              <w:rPr/>
            </w:rPrChange>
          </w:rPr>
          <w:delText>Basados en usuario (</w:delText>
        </w:r>
        <w:commentRangeStart w:id="771"/>
        <w:r w:rsidRPr="00125CB2" w:rsidDel="00125CB2">
          <w:rPr>
            <w:i/>
            <w:iCs/>
            <w:highlight w:val="green"/>
            <w:rPrChange w:id="772" w:author="Microsoft Office User" w:date="2023-05-12T15:22:00Z">
              <w:rPr/>
            </w:rPrChange>
          </w:rPr>
          <w:delText>user-based</w:delText>
        </w:r>
        <w:commentRangeEnd w:id="771"/>
        <w:r w:rsidR="00816998" w:rsidRPr="00125CB2" w:rsidDel="00125CB2">
          <w:rPr>
            <w:rStyle w:val="Refdecomentario"/>
            <w:i/>
            <w:iCs/>
            <w:highlight w:val="green"/>
            <w:rPrChange w:id="773" w:author="Microsoft Office User" w:date="2023-05-12T15:22:00Z">
              <w:rPr>
                <w:rStyle w:val="Refdecomentario"/>
              </w:rPr>
            </w:rPrChange>
          </w:rPr>
          <w:commentReference w:id="771"/>
        </w:r>
        <w:r w:rsidRPr="00125CB2" w:rsidDel="00125CB2">
          <w:rPr>
            <w:highlight w:val="green"/>
            <w:rPrChange w:id="774" w:author="Microsoft Office User" w:date="2023-05-12T15:22:00Z">
              <w:rPr/>
            </w:rPrChange>
          </w:rPr>
          <w:delText xml:space="preserve">): para predecir la valoración que un usuario </w:delText>
        </w:r>
        <w:commentRangeStart w:id="775"/>
        <w:r w:rsidRPr="00125CB2" w:rsidDel="00125CB2">
          <w:rPr>
            <w:i/>
            <w:iCs/>
            <w:highlight w:val="green"/>
            <w:rPrChange w:id="776" w:author="Microsoft Office User" w:date="2023-05-12T15:22:00Z">
              <w:rPr/>
            </w:rPrChange>
          </w:rPr>
          <w:delText>A</w:delText>
        </w:r>
        <w:r w:rsidRPr="00125CB2" w:rsidDel="00125CB2">
          <w:rPr>
            <w:highlight w:val="green"/>
            <w:rPrChange w:id="777" w:author="Microsoft Office User" w:date="2023-05-12T15:22:00Z">
              <w:rPr/>
            </w:rPrChange>
          </w:rPr>
          <w:delText xml:space="preserve"> hará de un ítem X </w:delText>
        </w:r>
        <w:commentRangeEnd w:id="775"/>
        <w:r w:rsidR="005626FD" w:rsidRPr="00125CB2" w:rsidDel="00125CB2">
          <w:rPr>
            <w:rStyle w:val="Refdecomentario"/>
            <w:highlight w:val="green"/>
            <w:rPrChange w:id="778" w:author="Microsoft Office User" w:date="2023-05-12T15:22:00Z">
              <w:rPr>
                <w:rStyle w:val="Refdecomentario"/>
              </w:rPr>
            </w:rPrChange>
          </w:rPr>
          <w:commentReference w:id="775"/>
        </w:r>
        <w:r w:rsidRPr="00125CB2" w:rsidDel="00125CB2">
          <w:rPr>
            <w:highlight w:val="green"/>
            <w:rPrChange w:id="779" w:author="Microsoft Office User" w:date="2023-05-12T15:22:00Z">
              <w:rPr/>
            </w:rPrChange>
          </w:rPr>
          <w:delText>que todavía no ha visto, se buscan usuarios con perfiles similares a A y se utilizan las valoraciones de estos otros usuarios sobre el ítem X como estimación de la valoración de A.</w:delText>
        </w:r>
        <w:bookmarkStart w:id="780" w:name="_Toc136011965"/>
        <w:bookmarkStart w:id="781" w:name="_Toc136018796"/>
        <w:bookmarkStart w:id="782" w:name="_Toc136019675"/>
        <w:bookmarkStart w:id="783" w:name="_Toc136020093"/>
        <w:bookmarkEnd w:id="780"/>
        <w:bookmarkEnd w:id="781"/>
        <w:bookmarkEnd w:id="782"/>
        <w:bookmarkEnd w:id="783"/>
      </w:del>
    </w:p>
    <w:p w14:paraId="2218DCD8" w14:textId="621C956F" w:rsidR="0013407C" w:rsidRPr="00125CB2" w:rsidDel="00125CB2" w:rsidRDefault="0013407C">
      <w:pPr>
        <w:pStyle w:val="Prrafodelista"/>
        <w:numPr>
          <w:ilvl w:val="0"/>
          <w:numId w:val="10"/>
        </w:numPr>
        <w:ind w:left="567" w:hanging="283"/>
        <w:rPr>
          <w:del w:id="784" w:author="Microsoft Office User" w:date="2023-05-12T15:22:00Z"/>
          <w:highlight w:val="green"/>
          <w:rPrChange w:id="785" w:author="Microsoft Office User" w:date="2023-05-12T15:22:00Z">
            <w:rPr>
              <w:del w:id="786" w:author="Microsoft Office User" w:date="2023-05-12T15:22:00Z"/>
            </w:rPr>
          </w:rPrChange>
        </w:rPr>
      </w:pPr>
      <w:del w:id="787" w:author="Microsoft Office User" w:date="2023-05-12T15:22:00Z">
        <w:r w:rsidRPr="00125CB2" w:rsidDel="00125CB2">
          <w:rPr>
            <w:highlight w:val="green"/>
            <w:rPrChange w:id="788" w:author="Microsoft Office User" w:date="2023-05-12T15:22:00Z">
              <w:rPr/>
            </w:rPrChange>
          </w:rPr>
          <w:delTex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delText>
        </w:r>
        <w:bookmarkStart w:id="789" w:name="_Toc136011966"/>
        <w:bookmarkStart w:id="790" w:name="_Toc136018797"/>
        <w:bookmarkStart w:id="791" w:name="_Toc136019676"/>
        <w:bookmarkStart w:id="792" w:name="_Toc136020094"/>
        <w:bookmarkEnd w:id="789"/>
        <w:bookmarkEnd w:id="790"/>
        <w:bookmarkEnd w:id="791"/>
        <w:bookmarkEnd w:id="792"/>
      </w:del>
    </w:p>
    <w:p w14:paraId="7109876F" w14:textId="1AB0FF2A" w:rsidR="0013407C" w:rsidRPr="00166464" w:rsidRDefault="0013407C" w:rsidP="00986053">
      <w:pPr>
        <w:pStyle w:val="Ttulo3"/>
      </w:pPr>
      <w:bookmarkStart w:id="793" w:name="_Toc136020095"/>
      <w:r>
        <w:t>M</w:t>
      </w:r>
      <w:r w:rsidRPr="00D97D1E">
        <w:t>edidas de similitud o distancia</w:t>
      </w:r>
      <w:bookmarkEnd w:id="793"/>
    </w:p>
    <w:p w14:paraId="357A47B3" w14:textId="196296E6" w:rsidR="0067506A" w:rsidRPr="00E60BAF" w:rsidRDefault="0067506A" w:rsidP="0067506A">
      <w:pPr>
        <w:rPr>
          <w:ins w:id="794" w:author="Microsoft Office User" w:date="2023-05-12T15:24:00Z"/>
          <w:szCs w:val="24"/>
        </w:rPr>
      </w:pPr>
      <w:commentRangeStart w:id="795"/>
      <w:ins w:id="796" w:author="Microsoft Office User" w:date="2023-05-12T15:24:00Z">
        <w:r w:rsidRPr="00E60BAF">
          <w:rPr>
            <w:szCs w:val="24"/>
          </w:rPr>
          <w:t>Los sistemas de recomendación utilizan el término distancia como cuantificación de la similitud o diferencia entre observaciones</w:t>
        </w:r>
        <w:commentRangeEnd w:id="795"/>
        <w:r w:rsidRPr="00E60BAF">
          <w:rPr>
            <w:rStyle w:val="Refdecomentario"/>
            <w:sz w:val="24"/>
            <w:szCs w:val="24"/>
          </w:rPr>
          <w:commentReference w:id="795"/>
        </w:r>
        <w:r w:rsidRPr="00E60BAF">
          <w:rPr>
            <w:szCs w:val="24"/>
          </w:rPr>
          <w:t xml:space="preserve">. Hay diferentes medidas de similitud: correlación de Pearson, coseno, Jaccard, diferencias de medias cuadradas, correlación de Spearman, etc. </w:t>
        </w:r>
      </w:ins>
      <w:customXmlInsRangeStart w:id="797" w:author="Microsoft Office User" w:date="2023-05-12T15:24:00Z"/>
      <w:sdt>
        <w:sdtPr>
          <w:rPr>
            <w:szCs w:val="24"/>
          </w:rPr>
          <w:id w:val="123358461"/>
          <w:citation/>
        </w:sdtPr>
        <w:sdtContent>
          <w:customXmlInsRangeEnd w:id="797"/>
          <w:ins w:id="798" w:author="Microsoft Office User" w:date="2023-05-12T15:24:00Z">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ins>
          <w:r w:rsidR="00A576EE" w:rsidRPr="00A576EE">
            <w:rPr>
              <w:noProof/>
              <w:szCs w:val="24"/>
            </w:rPr>
            <w:t>(Mendoza Olguín, Laureano De Jesús, &amp; Pérez de Celis Herrero, 2019)</w:t>
          </w:r>
          <w:ins w:id="799" w:author="Microsoft Office User" w:date="2023-05-12T15:24:00Z">
            <w:r w:rsidR="00661BB4" w:rsidRPr="00E60BAF">
              <w:rPr>
                <w:szCs w:val="24"/>
              </w:rPr>
              <w:fldChar w:fldCharType="end"/>
            </w:r>
          </w:ins>
          <w:customXmlInsRangeStart w:id="800" w:author="Microsoft Office User" w:date="2023-05-12T15:24:00Z"/>
        </w:sdtContent>
      </w:sdt>
      <w:customXmlInsRangeEnd w:id="800"/>
      <w:ins w:id="801" w:author="Microsoft Office User" w:date="2023-05-12T15:24:00Z">
        <w:r w:rsidR="00661BB4" w:rsidRPr="00E60BAF">
          <w:rPr>
            <w:szCs w:val="24"/>
          </w:rPr>
          <w:t>.</w:t>
        </w:r>
      </w:ins>
    </w:p>
    <w:p w14:paraId="159DA450" w14:textId="7361A8AD" w:rsidR="0013407C" w:rsidDel="0067506A" w:rsidRDefault="0067506A" w:rsidP="00AF7FA9">
      <w:pPr>
        <w:pStyle w:val="Prrafodelista"/>
        <w:ind w:left="0"/>
        <w:rPr>
          <w:del w:id="802" w:author="Microsoft Office User" w:date="2023-05-12T15:24:00Z"/>
        </w:rPr>
      </w:pPr>
      <w:ins w:id="803" w:author="Microsoft Office User" w:date="2023-05-12T15:24:00Z">
        <w:r w:rsidRPr="00E60BAF">
          <w:rPr>
            <w:szCs w:val="24"/>
          </w:rPr>
          <w:t xml:space="preserve">Una de las medidas de similitud más utilizada es el coseno que consiste </w:t>
        </w:r>
      </w:ins>
      <w:ins w:id="804" w:author="Microsoft Office User" w:date="2023-05-20T11:08:00Z">
        <w:r w:rsidR="00437255" w:rsidRPr="00E60BAF">
          <w:rPr>
            <w:szCs w:val="24"/>
          </w:rPr>
          <w:t>en encontrar</w:t>
        </w:r>
      </w:ins>
      <w:ins w:id="805" w:author="Microsoft Office User" w:date="2023-05-12T15:24:00Z">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w:t>
        </w:r>
        <w:r w:rsidRPr="00E60BAF">
          <w:rPr>
            <w:szCs w:val="24"/>
          </w:rPr>
          <w:lastRenderedPageBreak/>
          <w:t>son perpendiculares (forman un ángulo de 90º) su coseno es 0 y si tienen orientaciones opuestas (ángulo de 180º) su coseno es de -1.</w:t>
        </w:r>
      </w:ins>
      <w:commentRangeStart w:id="806"/>
      <w:del w:id="807" w:author="Microsoft Office User" w:date="2023-05-12T15:24:00Z">
        <w:r w:rsidR="0013407C" w:rsidDel="0067506A">
          <w:delText>Todos los sistemas de recomendación tienen una cosa en común, para poder llevar a cabo las predicciones, necesitan definir y cuantificar la similitud entre ítems o usuarios.</w:delText>
        </w:r>
        <w:commentRangeEnd w:id="806"/>
        <w:r w:rsidR="00816998" w:rsidDel="0067506A">
          <w:rPr>
            <w:rStyle w:val="Refdecomentario"/>
          </w:rPr>
          <w:commentReference w:id="806"/>
        </w:r>
      </w:del>
    </w:p>
    <w:p w14:paraId="5BB5559F" w14:textId="15B27D9F" w:rsidR="0013407C" w:rsidDel="0067506A" w:rsidRDefault="0013407C" w:rsidP="00AF7FA9">
      <w:pPr>
        <w:pStyle w:val="Prrafodelista"/>
        <w:ind w:left="0"/>
        <w:rPr>
          <w:del w:id="808" w:author="Microsoft Office User" w:date="2023-05-12T15:24:00Z"/>
        </w:rPr>
      </w:pPr>
      <w:commentRangeStart w:id="809"/>
      <w:del w:id="810" w:author="Microsoft Office User" w:date="2023-05-12T15:24:00Z">
        <w:r w:rsidDel="0067506A">
          <w:delText>Los sistemas de recomendación utilizan el término distancia como cuantificación de la similitud o diferencia entre observaciones</w:delText>
        </w:r>
        <w:commentRangeEnd w:id="809"/>
        <w:r w:rsidR="00816998" w:rsidDel="0067506A">
          <w:rPr>
            <w:rStyle w:val="Refdecomentario"/>
          </w:rPr>
          <w:commentReference w:id="809"/>
        </w:r>
        <w:r w:rsidDel="0067506A">
          <w:delText xml:space="preserve">. Si se representan las observaciones en un espacio </w:delText>
        </w:r>
        <w:commentRangeStart w:id="811"/>
        <w:r w:rsidDel="0067506A">
          <w:delText>p</w:delText>
        </w:r>
        <w:commentRangeEnd w:id="811"/>
        <w:r w:rsidR="00816998" w:rsidDel="0067506A">
          <w:rPr>
            <w:rStyle w:val="Refdecomentario"/>
          </w:rPr>
          <w:commentReference w:id="811"/>
        </w:r>
        <w:r w:rsidDel="0067506A">
          <w:delText xml:space="preserve"> dimensional, siendo p el número de variables asociadas a cada observación (ítem o usuario), cuando más se asemejen dos observaciones, más próximas estarán, de ahí que se emplee el término distancia. Hay diferentes medidas de similitud: </w:delText>
        </w:r>
      </w:del>
    </w:p>
    <w:p w14:paraId="56A29651" w14:textId="75146E5D" w:rsidR="0013407C" w:rsidDel="0067506A" w:rsidRDefault="0013407C" w:rsidP="00AF7FA9">
      <w:pPr>
        <w:pStyle w:val="Prrafodelista"/>
        <w:ind w:left="0"/>
        <w:rPr>
          <w:del w:id="812" w:author="Microsoft Office User" w:date="2023-05-12T15:24:00Z"/>
        </w:rPr>
      </w:pPr>
      <w:del w:id="813" w:author="Microsoft Office User" w:date="2023-05-12T15:24:00Z">
        <w:r w:rsidDel="0067506A">
          <w:delText>Correlación de Pearson: se emplea para calcular la correlación lineal entre dos vectores. Es la medida más apropiada si hay datos nulos.</w:delText>
        </w:r>
      </w:del>
    </w:p>
    <w:p w14:paraId="366D8E4C" w14:textId="24455504" w:rsidR="0013407C" w:rsidDel="0067506A" w:rsidRDefault="0013407C" w:rsidP="00AF7FA9">
      <w:pPr>
        <w:pStyle w:val="Prrafodelista"/>
        <w:ind w:left="0"/>
        <w:rPr>
          <w:del w:id="814" w:author="Microsoft Office User" w:date="2023-05-12T15:24:00Z"/>
        </w:rPr>
      </w:pPr>
      <w:del w:id="815" w:author="Microsoft Office User" w:date="2023-05-12T15:24:00Z">
        <w:r w:rsidDel="0067506A">
          <w:delText>Correlación restringida de Pearson: utilizada valores medianos en lugar de medias de rating de dos usuarios.</w:delText>
        </w:r>
      </w:del>
    </w:p>
    <w:p w14:paraId="23F8D087" w14:textId="0320D437" w:rsidR="0013407C" w:rsidDel="0067506A" w:rsidRDefault="0013407C" w:rsidP="00AF7FA9">
      <w:pPr>
        <w:pStyle w:val="Prrafodelista"/>
        <w:ind w:left="0"/>
        <w:rPr>
          <w:del w:id="816" w:author="Microsoft Office User" w:date="2023-05-12T15:24:00Z"/>
        </w:rPr>
      </w:pPr>
      <w:del w:id="817" w:author="Microsoft Office User" w:date="2023-05-12T15:24:00Z">
        <w:r w:rsidDel="0067506A">
          <w:delText>Coseno: es una de las medidas de similitud más utilizada. Trata de encontrar cómo dos vectores están relacionados entre ellos midiendo el coseno del ángulo entre los dos vectores. Considera los datos nulos cómo válidos.</w:delText>
        </w:r>
      </w:del>
    </w:p>
    <w:p w14:paraId="1B64997F" w14:textId="38E5FA3E" w:rsidR="0013407C" w:rsidDel="0067506A" w:rsidRDefault="0013407C" w:rsidP="00AF7FA9">
      <w:pPr>
        <w:pStyle w:val="Prrafodelista"/>
        <w:ind w:left="0"/>
        <w:rPr>
          <w:del w:id="818" w:author="Microsoft Office User" w:date="2023-05-12T15:24:00Z"/>
        </w:rPr>
      </w:pPr>
      <w:del w:id="819" w:author="Microsoft Office User" w:date="2023-05-12T15:24:00Z">
        <w:r w:rsidDel="0067506A">
          <w:delText>Jaccard: considera el número de preferencias compartidas entre dos usuarios y asume que dos usuarios serán más parecidos cuando tengan valores informados (ratings informados) similares.</w:delText>
        </w:r>
      </w:del>
    </w:p>
    <w:p w14:paraId="7D61576D" w14:textId="4358A994" w:rsidR="0013407C" w:rsidDel="0067506A" w:rsidRDefault="0013407C" w:rsidP="00AF7FA9">
      <w:pPr>
        <w:pStyle w:val="Prrafodelista"/>
        <w:ind w:left="0"/>
        <w:rPr>
          <w:del w:id="820" w:author="Microsoft Office User" w:date="2023-05-12T15:24:00Z"/>
        </w:rPr>
      </w:pPr>
      <w:del w:id="821" w:author="Microsoft Office User" w:date="2023-05-12T15:24:00Z">
        <w:r w:rsidDel="0067506A">
          <w:delText>Diferencias de medias cuadradas: considera los ratings absolutos, en lugar de qué ítems han sido valorados. Normalmente se suelen combinar Jaccard.</w:delText>
        </w:r>
      </w:del>
    </w:p>
    <w:p w14:paraId="1A63FCF1" w14:textId="050503F6" w:rsidR="0013407C" w:rsidDel="0067506A" w:rsidRDefault="0013407C" w:rsidP="00AF7FA9">
      <w:pPr>
        <w:pStyle w:val="Prrafodelista"/>
        <w:ind w:left="0"/>
        <w:rPr>
          <w:del w:id="822" w:author="Microsoft Office User" w:date="2023-05-12T15:24:00Z"/>
        </w:rPr>
      </w:pPr>
      <w:del w:id="823" w:author="Microsoft Office User" w:date="2023-05-12T15:24:00Z">
        <w:r w:rsidDel="0067506A">
          <w:delText>PIP: Proximity calcula la diferencia aritmética entre dos ratings. Impact calcula si un ítem le gusta o no al usuario. Popularity calcula la media aritmética del rating de ítems del usuario.</w:delText>
        </w:r>
      </w:del>
    </w:p>
    <w:p w14:paraId="08EB6546" w14:textId="35F1BAF5" w:rsidR="0013407C" w:rsidDel="0067506A" w:rsidRDefault="0013407C" w:rsidP="00AF7FA9">
      <w:pPr>
        <w:pStyle w:val="Prrafodelista"/>
        <w:ind w:left="0"/>
        <w:rPr>
          <w:del w:id="824" w:author="Microsoft Office User" w:date="2023-05-12T15:24:00Z"/>
        </w:rPr>
      </w:pPr>
      <w:del w:id="825" w:author="Microsoft Office User" w:date="2023-05-12T15:24:00Z">
        <w:r w:rsidDel="0067506A">
          <w:delText>Correlación de Spearman: Considera el ranking en lugar del rating para calcular la similitud.</w:delText>
        </w:r>
      </w:del>
    </w:p>
    <w:p w14:paraId="4998D8FD" w14:textId="6B4D30F0" w:rsidR="0013407C" w:rsidDel="0067506A" w:rsidRDefault="0013407C" w:rsidP="00AF7FA9">
      <w:pPr>
        <w:pStyle w:val="Prrafodelista"/>
        <w:ind w:left="0"/>
        <w:rPr>
          <w:del w:id="826" w:author="Microsoft Office User" w:date="2023-05-12T15:24:00Z"/>
        </w:rPr>
      </w:pPr>
      <w:del w:id="827" w:author="Microsoft Office User" w:date="2023-05-12T15:24:00Z">
        <w:r w:rsidDel="0067506A">
          <w:delText>Correlación Tau de Kendall: considera los rankings relativos en lugar del rating para calcular la similitud.</w:delText>
        </w:r>
      </w:del>
    </w:p>
    <w:p w14:paraId="07C94259" w14:textId="0FBB77DF" w:rsidR="0013407C" w:rsidRPr="00166464" w:rsidDel="0067506A" w:rsidRDefault="0013407C" w:rsidP="00AF7FA9">
      <w:pPr>
        <w:pStyle w:val="Prrafodelista"/>
        <w:ind w:left="0"/>
        <w:rPr>
          <w:del w:id="828" w:author="Microsoft Office User" w:date="2023-05-12T15:24:00Z"/>
        </w:rPr>
      </w:pPr>
      <w:commentRangeStart w:id="829"/>
      <w:del w:id="830" w:author="Microsoft Office User" w:date="2023-05-12T15:24:00Z">
        <w:r w:rsidDel="0067506A">
          <w:delTex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delText>
        </w:r>
        <w:commentRangeEnd w:id="829"/>
        <w:r w:rsidR="00816998" w:rsidDel="0067506A">
          <w:rPr>
            <w:rStyle w:val="Refdecomentario"/>
          </w:rPr>
          <w:commentReference w:id="829"/>
        </w:r>
      </w:del>
    </w:p>
    <w:p w14:paraId="5C7FFE18" w14:textId="77777777" w:rsidR="0013407C" w:rsidRDefault="0013407C" w:rsidP="00AF7FA9">
      <w:pPr>
        <w:pStyle w:val="Prrafodelista"/>
        <w:ind w:left="0"/>
      </w:pP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831" w:name="_Toc136020096"/>
      <w:r>
        <w:t>Gestión del Proyect</w:t>
      </w:r>
      <w:r w:rsidR="000926EB">
        <w:t>o</w:t>
      </w:r>
      <w:bookmarkEnd w:id="831"/>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832" w:name="_Toc136020097"/>
      <w:r>
        <w:t>Modelo de ciclo de vida</w:t>
      </w:r>
      <w:bookmarkEnd w:id="832"/>
    </w:p>
    <w:p w14:paraId="1BF533D9" w14:textId="24CD9912" w:rsidR="003B2FFA" w:rsidRDefault="003B2FFA" w:rsidP="003B2FFA">
      <w:del w:id="833"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decidido utilizar un </w:t>
      </w:r>
      <w:r w:rsidR="003526CA">
        <w:t>m</w:t>
      </w:r>
      <w:r>
        <w:t xml:space="preserve">odelo de </w:t>
      </w:r>
      <w:r w:rsidR="003526CA">
        <w:t>c</w:t>
      </w:r>
      <w:r>
        <w:t xml:space="preserve">ascada </w:t>
      </w:r>
      <w:commentRangeStart w:id="834"/>
      <w:r>
        <w:t xml:space="preserve">ya que es </w:t>
      </w:r>
      <w:ins w:id="835" w:author="Microsoft Office User" w:date="2023-05-02T08:03:00Z">
        <w:r w:rsidR="00C81128">
          <w:t>la</w:t>
        </w:r>
      </w:ins>
      <w:del w:id="836" w:author="Microsoft Office User" w:date="2023-05-02T08:03:00Z">
        <w:r w:rsidDel="00C81128">
          <w:delText>una</w:delText>
        </w:r>
      </w:del>
      <w:r>
        <w:t xml:space="preserve"> metodología</w:t>
      </w:r>
      <w:ins w:id="837" w:author="Microsoft Office User" w:date="2023-05-02T08:03:00Z">
        <w:r w:rsidR="00C81128">
          <w:t xml:space="preserve"> más adecuada en </w:t>
        </w:r>
      </w:ins>
      <w:ins w:id="838" w:author="Microsoft Office User" w:date="2023-05-02T08:05:00Z">
        <w:r w:rsidR="00C81128">
          <w:t>proyectos de pequeño tamaño con requisitos que no van a variar</w:t>
        </w:r>
      </w:ins>
      <w:ins w:id="839" w:author="Microsoft Office User" w:date="2023-05-02T08:06:00Z">
        <w:r w:rsidR="00C81128">
          <w:t>. Este modelo se divide en</w:t>
        </w:r>
      </w:ins>
      <w:del w:id="840" w:author="Microsoft Office User" w:date="2023-05-02T08:06:00Z">
        <w:r w:rsidDel="00C81128">
          <w:delText xml:space="preserve"> simple</w:delText>
        </w:r>
      </w:del>
      <w:r>
        <w:t xml:space="preserve"> </w:t>
      </w:r>
      <w:del w:id="841" w:author="Microsoft Office User" w:date="2023-05-02T08:06:00Z">
        <w:r w:rsidDel="00C81128">
          <w:delText xml:space="preserve">y las </w:delText>
        </w:r>
      </w:del>
      <w:r>
        <w:t xml:space="preserve">actividades (requisitos) </w:t>
      </w:r>
      <w:commentRangeEnd w:id="834"/>
      <w:r w:rsidR="00800C64">
        <w:rPr>
          <w:rStyle w:val="Refdecomentario"/>
        </w:rPr>
        <w:commentReference w:id="834"/>
      </w:r>
      <w:r>
        <w:t>están divididas en fases secuenciales contando con bucles por si es necesario volver hacia atrás para modificar/mejorar una fase</w:t>
      </w:r>
      <w:ins w:id="842" w:author="Microsoft Office User" w:date="2023-05-02T10:06:00Z">
        <w:r w:rsidR="006E43AC">
          <w:t xml:space="preserve"> </w:t>
        </w:r>
      </w:ins>
      <w:customXmlInsRangeStart w:id="843" w:author="Microsoft Office User" w:date="2023-05-02T10:07:00Z"/>
      <w:sdt>
        <w:sdtPr>
          <w:id w:val="-893807191"/>
          <w:citation/>
        </w:sdtPr>
        <w:sdtContent>
          <w:customXmlInsRangeEnd w:id="843"/>
          <w:ins w:id="844" w:author="Microsoft Office User" w:date="2023-05-02T10:07:00Z">
            <w:r w:rsidR="006E43AC">
              <w:fldChar w:fldCharType="begin"/>
            </w:r>
            <w:r w:rsidR="006E43AC">
              <w:instrText xml:space="preserve"> CITATION Ris22 \l 3082 </w:instrText>
            </w:r>
          </w:ins>
          <w:r w:rsidR="006E43AC">
            <w:fldChar w:fldCharType="separate"/>
          </w:r>
          <w:r w:rsidR="00A576EE">
            <w:rPr>
              <w:noProof/>
            </w:rPr>
            <w:t>(Risso, 2022)</w:t>
          </w:r>
          <w:ins w:id="845" w:author="Microsoft Office User" w:date="2023-05-02T10:07:00Z">
            <w:r w:rsidR="006E43AC">
              <w:fldChar w:fldCharType="end"/>
            </w:r>
          </w:ins>
          <w:customXmlInsRangeStart w:id="846" w:author="Microsoft Office User" w:date="2023-05-02T10:07:00Z"/>
        </w:sdtContent>
      </w:sdt>
      <w:customXmlInsRangeEnd w:id="846"/>
      <w:r>
        <w:t xml:space="preserve">. </w:t>
      </w:r>
      <w:r w:rsidR="0079344C">
        <w:t xml:space="preserve">En función de la propuesta de </w:t>
      </w:r>
      <w:del w:id="847" w:author="Sergio Saugar García" w:date="2023-04-20T18:03:00Z">
        <w:r w:rsidDel="00800C64">
          <w:delText>Esta metodología fue p</w:delText>
        </w:r>
      </w:del>
      <w:r>
        <w:t>Winston W. Royce en</w:t>
      </w:r>
      <w:ins w:id="848" w:author="Sergio Saugar García" w:date="2023-04-20T18:03:00Z">
        <w:r w:rsidR="00800C64">
          <w:t xml:space="preserve"> </w:t>
        </w:r>
      </w:ins>
      <w:del w:id="849" w:author="Sergio Saugar García" w:date="2023-04-20T18:03:00Z">
        <w:r w:rsidDel="00800C64">
          <w:delText xml:space="preserve"> </w:delText>
        </w:r>
      </w:del>
      <w:r>
        <w:t xml:space="preserve">1970, </w:t>
      </w:r>
      <w:del w:id="850" w:author="Sergio Saugar García" w:date="2023-04-20T18:03:00Z">
        <w:r w:rsidDel="00800C64">
          <w:delText>también conocido como el modelo lineal o modelo de ciclo de vida. D</w:delText>
        </w:r>
      </w:del>
      <w:r w:rsidR="00DB6747">
        <w:t xml:space="preserve">el </w:t>
      </w:r>
      <w:r>
        <w:t>modelo se divide en las siguientes fases</w:t>
      </w:r>
      <w:r w:rsidR="00E56A27">
        <w:t>:</w:t>
      </w:r>
      <w:ins w:id="851" w:author="Microsoft Office User" w:date="2023-05-06T17:55:00Z">
        <w:r w:rsidR="002F6B03">
          <w:t xml:space="preserve"> </w:t>
        </w:r>
      </w:ins>
      <w:customXmlInsRangeStart w:id="852" w:author="Microsoft Office User" w:date="2023-05-06T17:55:00Z"/>
      <w:sdt>
        <w:sdtPr>
          <w:id w:val="1476802781"/>
          <w:citation/>
        </w:sdtPr>
        <w:sdtContent>
          <w:customXmlInsRangeEnd w:id="852"/>
          <w:ins w:id="853" w:author="Microsoft Office User" w:date="2023-05-06T17:55:00Z">
            <w:r w:rsidR="002F6B03" w:rsidRPr="00B13880">
              <w:fldChar w:fldCharType="begin"/>
            </w:r>
            <w:r w:rsidR="002F6B03" w:rsidRPr="00B13880">
              <w:instrText xml:space="preserve"> CITATION Som05 \l 3082 </w:instrText>
            </w:r>
            <w:r w:rsidR="002F6B03" w:rsidRPr="00B13880">
              <w:fldChar w:fldCharType="separate"/>
            </w:r>
          </w:ins>
          <w:r w:rsidR="00A576EE">
            <w:rPr>
              <w:noProof/>
            </w:rPr>
            <w:t>(Sommerville, 2005)</w:t>
          </w:r>
          <w:ins w:id="854" w:author="Microsoft Office User" w:date="2023-05-06T17:55:00Z">
            <w:r w:rsidR="002F6B03" w:rsidRPr="00B13880">
              <w:fldChar w:fldCharType="end"/>
            </w:r>
          </w:ins>
          <w:customXmlInsRangeStart w:id="855" w:author="Microsoft Office User" w:date="2023-05-06T17:55:00Z"/>
        </w:sdtContent>
      </w:sdt>
      <w:customXmlInsRangeEnd w:id="855"/>
    </w:p>
    <w:p w14:paraId="28D2D676" w14:textId="7A31459B" w:rsidR="003B2FFA" w:rsidRDefault="003E491F">
      <w:pPr>
        <w:pStyle w:val="Prrafodelista"/>
        <w:numPr>
          <w:ilvl w:val="0"/>
          <w:numId w:val="12"/>
        </w:numPr>
        <w:ind w:left="567" w:hanging="283"/>
      </w:pPr>
      <w:ins w:id="856" w:author="Microsoft Office User" w:date="2023-05-06T17:32:00Z">
        <w:r>
          <w:t xml:space="preserve">Análisis y definición de los </w:t>
        </w:r>
      </w:ins>
      <w:commentRangeStart w:id="857"/>
      <w:ins w:id="858" w:author="Microsoft Office User" w:date="2023-05-06T17:47:00Z">
        <w:del w:id="859" w:author="Sergio Saugar García" w:date="2023-06-05T11:12:00Z">
          <w:r w:rsidR="001F7200" w:rsidDel="00C06C5C">
            <w:delText>requerimientos</w:delText>
          </w:r>
        </w:del>
      </w:ins>
      <w:ins w:id="860" w:author="Sergio Saugar García" w:date="2023-06-05T11:12:00Z">
        <w:r w:rsidR="00C06C5C">
          <w:t>requisitos</w:t>
        </w:r>
      </w:ins>
      <w:commentRangeEnd w:id="857"/>
      <w:ins w:id="861" w:author="Sergio Saugar García" w:date="2023-06-05T11:16:00Z">
        <w:r w:rsidR="00F96068">
          <w:rPr>
            <w:rStyle w:val="Refdecomentario"/>
          </w:rPr>
          <w:commentReference w:id="857"/>
        </w:r>
      </w:ins>
      <w:commentRangeStart w:id="862"/>
      <w:del w:id="863" w:author="Microsoft Office User" w:date="2023-05-06T17:32:00Z">
        <w:r w:rsidR="003B2FFA" w:rsidRPr="001F7200" w:rsidDel="003E491F">
          <w:delText>R</w:delText>
        </w:r>
      </w:del>
      <w:del w:id="864" w:author="Microsoft Office User" w:date="2023-05-06T17:47:00Z">
        <w:r w:rsidR="003B2FFA" w:rsidRPr="001F7200" w:rsidDel="001F7200">
          <w:delText>equisitos</w:delText>
        </w:r>
      </w:del>
      <w:r w:rsidR="003B2FFA" w:rsidRPr="001F7200">
        <w:t xml:space="preserve">: </w:t>
      </w:r>
      <w:r w:rsidR="00022AE6">
        <w:t>s</w:t>
      </w:r>
      <w:ins w:id="865" w:author="Microsoft Office User" w:date="2023-05-06T17:46:00Z">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ins>
      <w:del w:id="866" w:author="Microsoft Office User" w:date="2023-05-06T17:44:00Z">
        <w:r w:rsidR="003B2FFA" w:rsidDel="003E491F">
          <w:delText>realizar una lista detallada de tareas, gráficos de dependencia, establecer hitos, ir mejorando los planes a medida que vamos sabiendo más, gráficos de GANTT y PERT.</w:delText>
        </w:r>
        <w:commentRangeEnd w:id="862"/>
        <w:r w:rsidR="00800C64" w:rsidDel="003E491F">
          <w:rPr>
            <w:rStyle w:val="Refdecomentario"/>
          </w:rPr>
          <w:commentReference w:id="862"/>
        </w:r>
      </w:del>
    </w:p>
    <w:p w14:paraId="3B7A4369" w14:textId="64D13C63" w:rsidR="003B2FFA" w:rsidDel="001F7200" w:rsidRDefault="003B2FFA">
      <w:pPr>
        <w:pStyle w:val="Prrafodelista"/>
        <w:numPr>
          <w:ilvl w:val="0"/>
          <w:numId w:val="12"/>
        </w:numPr>
        <w:ind w:left="567" w:hanging="283"/>
        <w:rPr>
          <w:del w:id="867" w:author="Microsoft Office User" w:date="2023-05-06T17:47:00Z"/>
        </w:rPr>
      </w:pPr>
      <w:del w:id="868" w:author="Microsoft Office User" w:date="2023-05-06T17:47:00Z">
        <w:r w:rsidDel="001F7200">
          <w:delText>Análisis: consiste en la especificación del producto, describir el sistema desde la perspectiva del usuario, descripción detallada de los datos de entrada/salida, preparación del proyecto, ver las necesidades y objetivos (análisis del dominio).</w:delText>
        </w:r>
      </w:del>
    </w:p>
    <w:p w14:paraId="5C78E51D" w14:textId="20312786" w:rsidR="003B2FFA" w:rsidRDefault="003B2FFA">
      <w:pPr>
        <w:pStyle w:val="Prrafodelista"/>
        <w:numPr>
          <w:ilvl w:val="0"/>
          <w:numId w:val="12"/>
        </w:numPr>
        <w:ind w:left="567" w:hanging="283"/>
      </w:pPr>
      <w:r>
        <w:t>Diseño</w:t>
      </w:r>
      <w:ins w:id="869" w:author="Microsoft Office User" w:date="2023-05-06T17:47:00Z">
        <w:r w:rsidR="000D2F09">
          <w:t xml:space="preserve"> del sistema y del </w:t>
        </w:r>
        <w:r w:rsidR="000D2F09" w:rsidRPr="000D2F09">
          <w:rPr>
            <w:i/>
            <w:iCs/>
            <w:rPrChange w:id="870" w:author="Microsoft Office User" w:date="2023-05-06T17:47:00Z">
              <w:rPr/>
            </w:rPrChange>
          </w:rPr>
          <w:t>software</w:t>
        </w:r>
      </w:ins>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diseño detallado (diseño detallado de cada uno de los componentes introducidos en la fase de diseño de la arquitectura).</w:t>
      </w:r>
    </w:p>
    <w:p w14:paraId="24FA7ECD" w14:textId="199153EC" w:rsidR="003B2FFA" w:rsidRDefault="003B2FFA">
      <w:pPr>
        <w:pStyle w:val="Prrafodelista"/>
        <w:numPr>
          <w:ilvl w:val="0"/>
          <w:numId w:val="12"/>
        </w:numPr>
        <w:ind w:left="567" w:hanging="283"/>
      </w:pPr>
      <w:commentRangeStart w:id="871"/>
      <w:r>
        <w:lastRenderedPageBreak/>
        <w:t>Implementación</w:t>
      </w:r>
      <w:ins w:id="872" w:author="Microsoft Office User" w:date="2023-05-06T17:48:00Z">
        <w:r w:rsidR="000D2F09">
          <w:t xml:space="preserve"> y</w:t>
        </w:r>
      </w:ins>
      <w:ins w:id="873" w:author="Microsoft Office User" w:date="2023-05-06T17:49:00Z">
        <w:r w:rsidR="000D2F09">
          <w:t xml:space="preserve"> prueba</w:t>
        </w:r>
      </w:ins>
      <w:ins w:id="874" w:author="Sergio Saugar García" w:date="2023-06-05T11:12:00Z">
        <w:r w:rsidR="00C06C5C">
          <w:t>s</w:t>
        </w:r>
      </w:ins>
      <w:ins w:id="875" w:author="Microsoft Office User" w:date="2023-05-06T17:49:00Z">
        <w:r w:rsidR="000D2F09">
          <w:t xml:space="preserve"> de unidad</w:t>
        </w:r>
        <w:del w:id="876" w:author="Sergio Saugar García" w:date="2023-06-05T11:12:00Z">
          <w:r w:rsidR="000D2F09" w:rsidDel="00C06C5C">
            <w:delText>es</w:delText>
          </w:r>
        </w:del>
      </w:ins>
      <w:r>
        <w:t>:</w:t>
      </w:r>
      <w:ins w:id="877" w:author="Microsoft Office User" w:date="2023-05-06T17:49:00Z">
        <w:r w:rsidR="000D2F09">
          <w:t xml:space="preserve"> </w:t>
        </w:r>
      </w:ins>
      <w:del w:id="878" w:author="Microsoft Office User" w:date="2023-05-06T17:50:00Z">
        <w:r w:rsidDel="000D2F09">
          <w:delText xml:space="preserve"> </w:delText>
        </w:r>
      </w:del>
      <w:del w:id="879" w:author="Microsoft Office User" w:date="2023-05-06T17:51:00Z">
        <w:r w:rsidDel="000D2F09">
          <w:delText>Traducción</w:delText>
        </w:r>
      </w:del>
      <w:r w:rsidR="0099589E">
        <w:t>i</w:t>
      </w:r>
      <w:ins w:id="880" w:author="Microsoft Office User" w:date="2023-05-06T17:51:00Z">
        <w:r w:rsidR="000D2F09">
          <w:t>mplementación</w:t>
        </w:r>
      </w:ins>
      <w:r>
        <w:t xml:space="preserve"> </w:t>
      </w:r>
      <w:ins w:id="881" w:author="Microsoft Office User" w:date="2023-05-06T17:51:00Z">
        <w:r w:rsidR="000D2F09">
          <w:t xml:space="preserve">de la fase </w:t>
        </w:r>
      </w:ins>
      <w:del w:id="882" w:author="Microsoft Office User" w:date="2023-05-06T17:51:00Z">
        <w:r w:rsidDel="000D2F09">
          <w:delText xml:space="preserve">de toda la fase </w:delText>
        </w:r>
      </w:del>
      <w:r>
        <w:t>de diseño</w:t>
      </w:r>
      <w:ins w:id="883" w:author="Microsoft Office User" w:date="2023-05-06T17:50:00Z">
        <w:r w:rsidR="000D2F09">
          <w:t xml:space="preserve"> </w:t>
        </w:r>
      </w:ins>
      <w:ins w:id="884" w:author="Microsoft Office User" w:date="2023-05-06T17:51:00Z">
        <w:r w:rsidR="000D2F09">
          <w:t xml:space="preserve">a </w:t>
        </w:r>
      </w:ins>
      <w:ins w:id="885" w:author="Microsoft Office User" w:date="2023-05-06T17:52:00Z">
        <w:r w:rsidR="000D2F09">
          <w:t>través de</w:t>
        </w:r>
      </w:ins>
      <w:ins w:id="886" w:author="Microsoft Office User" w:date="2023-05-06T17:50:00Z">
        <w:r w:rsidR="000D2F09">
          <w:t xml:space="preserve"> prueba</w:t>
        </w:r>
      </w:ins>
      <w:ins w:id="887" w:author="Microsoft Office User" w:date="2023-05-06T17:52:00Z">
        <w:r w:rsidR="000D2F09">
          <w:t>s</w:t>
        </w:r>
      </w:ins>
      <w:ins w:id="888" w:author="Microsoft Office User" w:date="2023-05-06T17:50:00Z">
        <w:r w:rsidR="000D2F09">
          <w:t xml:space="preserve"> de unidades, verificado que cada unidad cumpla su especificación</w:t>
        </w:r>
      </w:ins>
      <w:r>
        <w:t>.</w:t>
      </w:r>
      <w:commentRangeEnd w:id="871"/>
      <w:r w:rsidR="00F96068">
        <w:rPr>
          <w:rStyle w:val="Refdecomentario"/>
        </w:rPr>
        <w:commentReference w:id="871"/>
      </w:r>
    </w:p>
    <w:p w14:paraId="38DF3C37" w14:textId="6E7E4FB4" w:rsidR="003B2FFA" w:rsidRDefault="003B2FFA">
      <w:pPr>
        <w:pStyle w:val="Prrafodelista"/>
        <w:numPr>
          <w:ilvl w:val="0"/>
          <w:numId w:val="12"/>
        </w:numPr>
        <w:ind w:left="567" w:hanging="283"/>
      </w:pPr>
      <w:del w:id="889" w:author="Microsoft Office User" w:date="2023-05-06T17:53:00Z">
        <w:r w:rsidDel="002F6B03">
          <w:delText>Verificación</w:delText>
        </w:r>
      </w:del>
      <w:ins w:id="890" w:author="Microsoft Office User" w:date="2023-05-06T17:53:00Z">
        <w:r w:rsidR="002F6B03">
          <w:t>Integración y prueba del sistema</w:t>
        </w:r>
      </w:ins>
      <w:r>
        <w:t xml:space="preserve">: </w:t>
      </w:r>
      <w:r w:rsidR="000C5951">
        <w:t>l</w:t>
      </w:r>
      <w:ins w:id="891" w:author="Microsoft Office User" w:date="2023-05-06T17:53:00Z">
        <w:r w:rsidR="002F6B03">
          <w:t>as unidades</w:t>
        </w:r>
      </w:ins>
      <w:ins w:id="892" w:author="Microsoft Office User" w:date="2023-05-06T17:54:00Z">
        <w:r w:rsidR="002F6B03">
          <w:t xml:space="preserve"> individuales se integran y se </w:t>
        </w:r>
      </w:ins>
      <w:r>
        <w:t>realiza</w:t>
      </w:r>
      <w:ins w:id="893" w:author="Microsoft Office User" w:date="2023-05-06T17:54:00Z">
        <w:r w:rsidR="002F6B03">
          <w:t>n</w:t>
        </w:r>
      </w:ins>
      <w:del w:id="894" w:author="Microsoft Office User" w:date="2023-05-06T17:54:00Z">
        <w:r w:rsidDel="002F6B03">
          <w:delText>ción</w:delText>
        </w:r>
      </w:del>
      <w:r>
        <w:t xml:space="preserve"> </w:t>
      </w:r>
      <w:del w:id="895" w:author="Microsoft Office User" w:date="2023-05-06T17:54:00Z">
        <w:r w:rsidDel="002F6B03">
          <w:delText xml:space="preserve">de </w:delText>
        </w:r>
      </w:del>
      <w:r>
        <w:t xml:space="preserve">pruebas </w:t>
      </w:r>
      <w:ins w:id="896" w:author="Microsoft Office User" w:date="2023-05-06T17:54:00Z">
        <w:r w:rsidR="002F6B03">
          <w:t>del sistema completo.</w:t>
        </w:r>
      </w:ins>
      <w:del w:id="897" w:author="Microsoft Office User" w:date="2023-05-06T17:54:00Z">
        <w:r w:rsidDel="002F6B03">
          <w:delText>(unitarias, integración, …) para comprobar el correcto funcionamiento del software.</w:delText>
        </w:r>
      </w:del>
    </w:p>
    <w:p w14:paraId="540BD6BE" w14:textId="545D733D" w:rsidR="003B2FFA" w:rsidRDefault="00E53AC7" w:rsidP="003B2FFA">
      <w:pPr>
        <w:pStyle w:val="Prrafodelista"/>
        <w:numPr>
          <w:ilvl w:val="0"/>
          <w:numId w:val="12"/>
        </w:numPr>
        <w:ind w:left="567" w:hanging="283"/>
      </w:pPr>
      <w:ins w:id="898" w:author="Microsoft Office User" w:date="2023-05-06T17:55:00Z">
        <w:r>
          <w:t>Funcionamiento y m</w:t>
        </w:r>
      </w:ins>
      <w:del w:id="899" w:author="Microsoft Office User" w:date="2023-05-06T17:55:00Z">
        <w:r w:rsidR="003B2FFA" w:rsidDel="00E53AC7">
          <w:delText>M</w:delText>
        </w:r>
      </w:del>
      <w:r w:rsidR="003B2FFA">
        <w:t xml:space="preserve">antenimiento: </w:t>
      </w:r>
      <w:r w:rsidR="00185425">
        <w:t>p</w:t>
      </w:r>
      <w:r w:rsidR="003B2FFA">
        <w:t>uesta en producción del software y mantenimiento de</w:t>
      </w:r>
      <w:ins w:id="900" w:author="Microsoft Office User" w:date="2023-05-06T17:56:00Z">
        <w:r>
          <w:t>l</w:t>
        </w:r>
      </w:ins>
      <w:r w:rsidR="003B2FFA">
        <w:t xml:space="preserve"> </w:t>
      </w:r>
      <w:del w:id="901" w:author="Microsoft Office User" w:date="2023-05-06T17:56:00Z">
        <w:r w:rsidR="003B2FFA" w:rsidDel="00E53AC7">
          <w:delText>este</w:delText>
        </w:r>
      </w:del>
      <w:ins w:id="902" w:author="Microsoft Office User" w:date="2023-05-06T17:56:00Z">
        <w:r>
          <w:t>mismo</w:t>
        </w:r>
      </w:ins>
      <w:r w:rsidR="003B2FFA">
        <w:t>.</w:t>
      </w:r>
    </w:p>
    <w:p w14:paraId="2380A4D7" w14:textId="426FC080" w:rsidR="006124A8" w:rsidRDefault="39E28D74" w:rsidP="39E28D74">
      <w:pPr>
        <w:pStyle w:val="Ttulo2"/>
      </w:pPr>
      <w:bookmarkStart w:id="903" w:name="_Toc136020098"/>
      <w:r>
        <w:t>Papeles desempeñados en el proyecto</w:t>
      </w:r>
      <w:bookmarkEnd w:id="903"/>
    </w:p>
    <w:p w14:paraId="5D8D3758" w14:textId="5ABA3095" w:rsidR="00DC2754" w:rsidRPr="00796CBC" w:rsidRDefault="00DC2754" w:rsidP="00DC2754">
      <w:pPr>
        <w:rPr>
          <w:color w:val="000000" w:themeColor="text1"/>
        </w:rPr>
      </w:pPr>
      <w:r w:rsidRPr="004C78C5">
        <w:rPr>
          <w:color w:val="000000" w:themeColor="text1"/>
        </w:rPr>
        <w:t xml:space="preserve">Los dos tutores de este TFG, Sergio Saugar García y Alex Rayón Jerez, son los promotores </w:t>
      </w:r>
      <w:del w:id="904" w:author="Microsoft Office User" w:date="2023-05-06T17:56:00Z">
        <w:r w:rsidRPr="004C78C5" w:rsidDel="00831DFC">
          <w:rPr>
            <w:color w:val="000000" w:themeColor="text1"/>
          </w:rPr>
          <w:delText xml:space="preserve">y </w:delText>
        </w:r>
        <w:commentRangeStart w:id="905"/>
        <w:r w:rsidRPr="004C78C5" w:rsidDel="00831DFC">
          <w:rPr>
            <w:color w:val="000000" w:themeColor="text1"/>
          </w:rPr>
          <w:delText>propietarios</w:delText>
        </w:r>
        <w:commentRangeEnd w:id="905"/>
        <w:r w:rsidR="00800C64" w:rsidDel="00831DFC">
          <w:rPr>
            <w:rStyle w:val="Refdecomentario"/>
          </w:rPr>
          <w:commentReference w:id="905"/>
        </w:r>
        <w:r w:rsidRPr="004C78C5" w:rsidDel="00831DFC">
          <w:rPr>
            <w:color w:val="000000" w:themeColor="text1"/>
          </w:rPr>
          <w:delText xml:space="preserve"> de este proyecto </w:delText>
        </w:r>
      </w:del>
      <w:r w:rsidRPr="004C78C5">
        <w:rPr>
          <w:color w:val="000000" w:themeColor="text1"/>
        </w:rPr>
        <w:t>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906" w:name="_Toc136020099"/>
      <w:r>
        <w:t>Planificación</w:t>
      </w:r>
      <w:r w:rsidR="00C363D0">
        <w:t xml:space="preserve"> y ejecución</w:t>
      </w:r>
      <w:bookmarkEnd w:id="906"/>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907"/>
      <w:r>
        <w:t>arquitectura (</w:t>
      </w:r>
      <w:r w:rsidRPr="000D79DC">
        <w:rPr>
          <w:i/>
          <w:iCs/>
          <w:u w:val="single"/>
          <w:rPrChange w:id="908" w:author="Microsoft Office User" w:date="2023-05-25T13:02:00Z">
            <w:rPr/>
          </w:rPrChange>
        </w:rPr>
        <w:t>backend</w:t>
      </w:r>
      <w:r>
        <w:t xml:space="preserve"> y </w:t>
      </w:r>
      <w:r w:rsidRPr="000D79DC">
        <w:rPr>
          <w:i/>
          <w:iCs/>
          <w:rPrChange w:id="909" w:author="Microsoft Office User" w:date="2023-05-25T13:02:00Z">
            <w:rPr/>
          </w:rPrChange>
        </w:rPr>
        <w:t>frontend</w:t>
      </w:r>
      <w:r>
        <w:t>).</w:t>
      </w:r>
      <w:commentRangeEnd w:id="907"/>
      <w:r w:rsidR="00800C64">
        <w:rPr>
          <w:rStyle w:val="Refdecomentario"/>
        </w:rPr>
        <w:commentReference w:id="907"/>
      </w:r>
    </w:p>
    <w:p w14:paraId="160A8E67" w14:textId="77777777" w:rsidR="000D79DC" w:rsidRDefault="00DC2754" w:rsidP="000D79DC">
      <w:pPr>
        <w:pStyle w:val="Prrafodelista"/>
        <w:numPr>
          <w:ilvl w:val="0"/>
          <w:numId w:val="26"/>
        </w:numPr>
        <w:ind w:left="709"/>
      </w:pPr>
      <w:r>
        <w:t>Implementación</w:t>
      </w:r>
      <w:del w:id="910" w:author="Sergio Saugar García" w:date="2023-04-20T18:06:00Z">
        <w:r w:rsidDel="00800C64">
          <w:delText xml:space="preserve"> de la arquitectura</w:delText>
        </w:r>
      </w:del>
      <w:r>
        <w:t>.</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 xml:space="preserve">estra una estimación del tiempo que llevaría la realización de cada una de las tareas mencionadas, siendo el inicio el 14 de enero de 2022 y la finalización el 22 de junio de 2022. Este diagrama se ha </w:t>
      </w:r>
      <w:r w:rsidRPr="00633B51">
        <w:lastRenderedPageBreak/>
        <w:t>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ins w:id="911" w:author="Microsoft Office User" w:date="2023-05-20T10:10:00Z"/>
          <w:highlight w:val="yellow"/>
        </w:rPr>
      </w:pPr>
    </w:p>
    <w:p w14:paraId="67B6B5EB" w14:textId="52E0F052" w:rsidR="00DC2754" w:rsidRPr="00A03CC1" w:rsidDel="00A03CC1" w:rsidRDefault="00A03CC1">
      <w:pPr>
        <w:spacing w:before="0" w:after="0" w:line="240" w:lineRule="auto"/>
        <w:jc w:val="left"/>
        <w:rPr>
          <w:del w:id="912" w:author="Microsoft Office User" w:date="2023-05-20T10:10:00Z"/>
          <w:highlight w:val="yellow"/>
          <w:rPrChange w:id="913" w:author="Microsoft Office User" w:date="2023-05-20T10:12:00Z">
            <w:rPr>
              <w:del w:id="914" w:author="Microsoft Office User" w:date="2023-05-20T10:10:00Z"/>
            </w:rPr>
          </w:rPrChange>
        </w:rPr>
        <w:pPrChange w:id="915" w:author="Microsoft Office User" w:date="2023-05-20T10:12:00Z">
          <w:pPr/>
        </w:pPrChange>
      </w:pPr>
      <w:ins w:id="916" w:author="Microsoft Office User" w:date="2023-05-20T10:10:00Z">
        <w:r>
          <w:rPr>
            <w:highlight w:val="yellow"/>
          </w:rPr>
          <w:br w:type="page"/>
        </w:r>
      </w:ins>
    </w:p>
    <w:p w14:paraId="7D4DD881" w14:textId="3F5EDD2A" w:rsidR="002A3F49" w:rsidRPr="00FB78AC" w:rsidDel="00BC7768" w:rsidRDefault="00DC2754">
      <w:pPr>
        <w:rPr>
          <w:del w:id="917" w:author="Microsoft Office User" w:date="2023-05-06T18:14:00Z"/>
        </w:rPr>
        <w:pPrChange w:id="918" w:author="Microsoft Office User" w:date="2023-05-06T18:08:00Z">
          <w:pPr>
            <w:jc w:val="center"/>
          </w:pPr>
        </w:pPrChange>
      </w:pPr>
      <w:commentRangeStart w:id="919"/>
      <w:del w:id="920" w:author="Microsoft Office User" w:date="2023-05-11T18:25:00Z">
        <w:r w:rsidRPr="00BE141C" w:rsidDel="00AD1C97">
          <w:rPr>
            <w:noProof/>
            <w:lang w:eastAsia="es-ES"/>
          </w:rPr>
          <w:drawing>
            <wp:inline distT="0" distB="0" distL="0" distR="0" wp14:anchorId="0BD7AE47" wp14:editId="35477BA2">
              <wp:extent cx="8018447" cy="1318378"/>
              <wp:effectExtent l="0" t="2857" r="5397" b="5398"/>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7"/>
                      <a:stretch>
                        <a:fillRect/>
                      </a:stretch>
                    </pic:blipFill>
                    <pic:spPr>
                      <a:xfrm rot="5400000">
                        <a:off x="0" y="0"/>
                        <a:ext cx="8018447" cy="1318378"/>
                      </a:xfrm>
                      <a:prstGeom prst="rect">
                        <a:avLst/>
                      </a:prstGeom>
                    </pic:spPr>
                  </pic:pic>
                </a:graphicData>
              </a:graphic>
            </wp:inline>
          </w:drawing>
        </w:r>
      </w:del>
      <w:ins w:id="921" w:author="Microsoft Office User" w:date="2023-05-20T10:09:00Z">
        <w:r w:rsidR="00C363D0">
          <w:rPr>
            <w:noProof/>
          </w:rPr>
          <mc:AlternateContent>
            <mc:Choice Requires="wps">
              <w:drawing>
                <wp:anchor distT="0" distB="0" distL="114300" distR="114300" simplePos="0" relativeHeight="251667456" behindDoc="0" locked="0" layoutInCell="1" allowOverlap="1" wp14:anchorId="3D4E5A55" wp14:editId="74A95CC7">
                  <wp:simplePos x="0" y="0"/>
                  <wp:positionH relativeFrom="column">
                    <wp:posOffset>3227914</wp:posOffset>
                  </wp:positionH>
                  <wp:positionV relativeFrom="paragraph">
                    <wp:posOffset>485952</wp:posOffset>
                  </wp:positionV>
                  <wp:extent cx="2014639" cy="7249795"/>
                  <wp:effectExtent l="0" t="0" r="5080" b="1905"/>
                  <wp:wrapNone/>
                  <wp:docPr id="1190616733" name="Cuadro de texto 1"/>
                  <wp:cNvGraphicFramePr/>
                  <a:graphic xmlns:a="http://schemas.openxmlformats.org/drawingml/2006/main">
                    <a:graphicData uri="http://schemas.microsoft.com/office/word/2010/wordprocessingShape">
                      <wps:wsp>
                        <wps:cNvSpPr txBox="1"/>
                        <wps:spPr>
                          <a:xfrm>
                            <a:off x="0" y="0"/>
                            <a:ext cx="2014639" cy="7249795"/>
                          </a:xfrm>
                          <a:prstGeom prst="rect">
                            <a:avLst/>
                          </a:prstGeom>
                          <a:solidFill>
                            <a:schemeClr val="lt1"/>
                          </a:solidFill>
                          <a:ln w="6350">
                            <a:noFill/>
                          </a:ln>
                        </wps:spPr>
                        <wps:txbx>
                          <w:txbxContent>
                            <w:p w14:paraId="34FBD93F" w14:textId="36A5F858" w:rsidR="002919F7" w:rsidRDefault="002919F7">
                              <w:pPr>
                                <w:pStyle w:val="Descripcin"/>
                                <w:keepNext/>
                                <w:jc w:val="center"/>
                                <w:rPr>
                                  <w:ins w:id="922" w:author="Microsoft Office User" w:date="2023-05-25T13:19:00Z"/>
                                </w:rPr>
                                <w:pPrChange w:id="923" w:author="Microsoft Office User" w:date="2023-05-25T13:27:00Z">
                                  <w:pPr>
                                    <w:pStyle w:val="Descripcin"/>
                                  </w:pPr>
                                </w:pPrChange>
                              </w:pPr>
                              <w:bookmarkStart w:id="924" w:name="_Toc136012049"/>
                              <w:ins w:id="925"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926" w:author="Microsoft Office User" w:date="2023-05-25T13:19:00Z">
                                <w:r>
                                  <w:fldChar w:fldCharType="end"/>
                                </w:r>
                                <w:r>
                                  <w:t>:</w:t>
                                </w:r>
                              </w:ins>
                              <w:ins w:id="927" w:author="Microsoft Office User" w:date="2023-05-25T13:29:00Z">
                                <w:r w:rsidR="00B117CC">
                                  <w:t xml:space="preserve"> </w:t>
                                </w:r>
                              </w:ins>
                              <w:ins w:id="928" w:author="Microsoft Office User" w:date="2023-05-25T13:28:00Z">
                                <w:r w:rsidR="00B117CC">
                                  <w:t>D</w:t>
                                </w:r>
                              </w:ins>
                              <w:ins w:id="929" w:author="Microsoft Office User" w:date="2023-05-25T13:19:00Z">
                                <w:r w:rsidRPr="002A760E">
                                  <w:t xml:space="preserve">iagrama Gantt de la </w:t>
                                </w:r>
                              </w:ins>
                              <w:r w:rsidR="005F51A4">
                                <w:t>planificación</w:t>
                              </w:r>
                              <w:ins w:id="930" w:author="Microsoft Office User" w:date="2023-05-25T13:19:00Z">
                                <w:r w:rsidRPr="002A760E">
                                  <w:t xml:space="preserve"> del proyecto</w:t>
                                </w:r>
                                <w:bookmarkEnd w:id="924"/>
                              </w:ins>
                            </w:p>
                            <w:p w14:paraId="053CD0AD" w14:textId="0E88DAE5" w:rsidR="00CF21DC" w:rsidRDefault="005F51A4" w:rsidP="00CF21DC">
                              <w:pPr>
                                <w:keepNext/>
                                <w:rPr>
                                  <w:ins w:id="931" w:author="Microsoft Office User" w:date="2023-05-21T11:02:00Z"/>
                                </w:rPr>
                              </w:pPr>
                              <w:ins w:id="932" w:author="Microsoft Office User" w:date="2023-05-20T10:09:00Z">
                                <w:r w:rsidRPr="005D7B09">
                                  <w:rPr>
                                    <w:noProof/>
                                  </w:rPr>
                                  <w:drawing>
                                    <wp:inline distT="0" distB="0" distL="0" distR="0" wp14:anchorId="33423851" wp14:editId="753DAA77">
                                      <wp:extent cx="7199100" cy="959162"/>
                                      <wp:effectExtent l="0" t="4127" r="0" b="0"/>
                                      <wp:docPr id="42248858" name="Imagen 4224885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8"/>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933" w:author="Microsoft Office User" w:date="2023-05-25T13:28:00Z"/>
                                  <w:i/>
                                  <w:iCs/>
                                  <w:color w:val="44546A" w:themeColor="text2"/>
                                  <w:sz w:val="22"/>
                                  <w:szCs w:val="18"/>
                                </w:rPr>
                              </w:pPr>
                              <w:ins w:id="934"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54.15pt;margin-top:38.25pt;width:158.65pt;height:57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" fillcolor="white [3201]" stroked="f" strokeweight=".5pt">
                  <v:textbox style="layout-flow:vertical-ideographic">
                    <w:txbxContent>
                      <w:p w14:paraId="34FBD93F" w14:textId="36A5F858" w:rsidR="002919F7" w:rsidRDefault="002919F7">
                        <w:pPr>
                          <w:pStyle w:val="Descripcin"/>
                          <w:keepNext/>
                          <w:jc w:val="center"/>
                          <w:rPr>
                            <w:ins w:id="935" w:author="Microsoft Office User" w:date="2023-05-25T13:19:00Z"/>
                          </w:rPr>
                          <w:pPrChange w:id="936" w:author="Microsoft Office User" w:date="2023-05-25T13:27:00Z">
                            <w:pPr>
                              <w:pStyle w:val="Descripcin"/>
                            </w:pPr>
                          </w:pPrChange>
                        </w:pPr>
                        <w:bookmarkStart w:id="937" w:name="_Toc136012049"/>
                        <w:ins w:id="938"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939" w:author="Microsoft Office User" w:date="2023-05-25T13:19:00Z">
                          <w:r>
                            <w:fldChar w:fldCharType="end"/>
                          </w:r>
                          <w:r>
                            <w:t>:</w:t>
                          </w:r>
                        </w:ins>
                        <w:ins w:id="940" w:author="Microsoft Office User" w:date="2023-05-25T13:29:00Z">
                          <w:r w:rsidR="00B117CC">
                            <w:t xml:space="preserve"> </w:t>
                          </w:r>
                        </w:ins>
                        <w:ins w:id="941" w:author="Microsoft Office User" w:date="2023-05-25T13:28:00Z">
                          <w:r w:rsidR="00B117CC">
                            <w:t>D</w:t>
                          </w:r>
                        </w:ins>
                        <w:ins w:id="942" w:author="Microsoft Office User" w:date="2023-05-25T13:19:00Z">
                          <w:r w:rsidRPr="002A760E">
                            <w:t xml:space="preserve">iagrama Gantt de la </w:t>
                          </w:r>
                        </w:ins>
                        <w:r w:rsidR="005F51A4">
                          <w:t>planificación</w:t>
                        </w:r>
                        <w:ins w:id="943" w:author="Microsoft Office User" w:date="2023-05-25T13:19:00Z">
                          <w:r w:rsidRPr="002A760E">
                            <w:t xml:space="preserve"> del proyecto</w:t>
                          </w:r>
                          <w:bookmarkEnd w:id="937"/>
                        </w:ins>
                      </w:p>
                      <w:p w14:paraId="053CD0AD" w14:textId="0E88DAE5" w:rsidR="00CF21DC" w:rsidRDefault="005F51A4" w:rsidP="00CF21DC">
                        <w:pPr>
                          <w:keepNext/>
                          <w:rPr>
                            <w:ins w:id="944" w:author="Microsoft Office User" w:date="2023-05-21T11:02:00Z"/>
                          </w:rPr>
                        </w:pPr>
                        <w:ins w:id="945" w:author="Microsoft Office User" w:date="2023-05-20T10:09:00Z">
                          <w:r w:rsidRPr="005D7B09">
                            <w:rPr>
                              <w:noProof/>
                            </w:rPr>
                            <w:drawing>
                              <wp:inline distT="0" distB="0" distL="0" distR="0" wp14:anchorId="33423851" wp14:editId="753DAA77">
                                <wp:extent cx="7199100" cy="959162"/>
                                <wp:effectExtent l="0" t="4127" r="0" b="0"/>
                                <wp:docPr id="42248858" name="Imagen 4224885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8"/>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946" w:author="Microsoft Office User" w:date="2023-05-25T13:28:00Z"/>
                            <w:i/>
                            <w:iCs/>
                            <w:color w:val="44546A" w:themeColor="text2"/>
                            <w:sz w:val="22"/>
                            <w:szCs w:val="18"/>
                          </w:rPr>
                        </w:pPr>
                        <w:ins w:id="94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v:textbox>
                </v:shape>
              </w:pict>
            </mc:Fallback>
          </mc:AlternateContent>
        </w:r>
        <w:r w:rsidR="00C363D0">
          <w:rPr>
            <w:noProof/>
          </w:rPr>
          <mc:AlternateContent>
            <mc:Choice Requires="wps">
              <w:drawing>
                <wp:anchor distT="0" distB="0" distL="114300" distR="114300" simplePos="0" relativeHeight="251669504" behindDoc="0" locked="0" layoutInCell="1" allowOverlap="1" wp14:anchorId="486A852A" wp14:editId="6C922211">
                  <wp:simplePos x="0" y="0"/>
                  <wp:positionH relativeFrom="column">
                    <wp:posOffset>155006</wp:posOffset>
                  </wp:positionH>
                  <wp:positionV relativeFrom="paragraph">
                    <wp:posOffset>485775</wp:posOffset>
                  </wp:positionV>
                  <wp:extent cx="1901622" cy="7249795"/>
                  <wp:effectExtent l="0" t="0" r="3810" b="1905"/>
                  <wp:wrapNone/>
                  <wp:docPr id="536364778" name="Cuadro de texto 1"/>
                  <wp:cNvGraphicFramePr/>
                  <a:graphic xmlns:a="http://schemas.openxmlformats.org/drawingml/2006/main">
                    <a:graphicData uri="http://schemas.microsoft.com/office/word/2010/wordprocessingShape">
                      <wps:wsp>
                        <wps:cNvSpPr txBox="1"/>
                        <wps:spPr>
                          <a:xfrm>
                            <a:off x="0" y="0"/>
                            <a:ext cx="1901622" cy="7249795"/>
                          </a:xfrm>
                          <a:prstGeom prst="rect">
                            <a:avLst/>
                          </a:prstGeom>
                          <a:solidFill>
                            <a:schemeClr val="lt1"/>
                          </a:solidFill>
                          <a:ln w="6350">
                            <a:noFill/>
                          </a:ln>
                        </wps:spPr>
                        <wps:txbx>
                          <w:txbxContent>
                            <w:p w14:paraId="29C4C828" w14:textId="1169FF7C" w:rsidR="002919F7" w:rsidRDefault="002919F7">
                              <w:pPr>
                                <w:pStyle w:val="Descripcin"/>
                                <w:keepNext/>
                                <w:jc w:val="center"/>
                                <w:rPr>
                                  <w:ins w:id="948" w:author="Microsoft Office User" w:date="2023-05-25T13:18:00Z"/>
                                </w:rPr>
                                <w:pPrChange w:id="949" w:author="Microsoft Office User" w:date="2023-05-25T13:27:00Z">
                                  <w:pPr>
                                    <w:pStyle w:val="Descripcin"/>
                                  </w:pPr>
                                </w:pPrChange>
                              </w:pPr>
                              <w:bookmarkStart w:id="950" w:name="_Toc136012050"/>
                              <w:ins w:id="951"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952" w:author="Microsoft Office User" w:date="2023-05-25T13:18:00Z">
                                <w:r>
                                  <w:fldChar w:fldCharType="end"/>
                                </w:r>
                                <w:r>
                                  <w:t xml:space="preserve">: </w:t>
                                </w:r>
                                <w:r w:rsidRPr="00C70909">
                                  <w:t xml:space="preserve">Diagrama Gantt de la </w:t>
                                </w:r>
                              </w:ins>
                              <w:r w:rsidR="005F51A4">
                                <w:t>ejecución</w:t>
                              </w:r>
                              <w:ins w:id="953" w:author="Microsoft Office User" w:date="2023-05-25T13:18:00Z">
                                <w:r w:rsidRPr="00C70909">
                                  <w:t xml:space="preserve"> del proyecto</w:t>
                                </w:r>
                                <w:bookmarkEnd w:id="950"/>
                              </w:ins>
                            </w:p>
                            <w:p w14:paraId="0DB56B78" w14:textId="0470298C" w:rsidR="00CF21DC" w:rsidRDefault="005F51A4" w:rsidP="00CF21DC">
                              <w:pPr>
                                <w:keepNext/>
                                <w:rPr>
                                  <w:ins w:id="954" w:author="Microsoft Office User" w:date="2023-05-21T11:01:00Z"/>
                                </w:rPr>
                              </w:pPr>
                              <w:ins w:id="955" w:author="Microsoft Office User" w:date="2023-05-20T10:09:00Z">
                                <w:r w:rsidRPr="005D7B09">
                                  <w:rPr>
                                    <w:noProof/>
                                  </w:rPr>
                                  <w:drawing>
                                    <wp:inline distT="0" distB="0" distL="0" distR="0" wp14:anchorId="5DF6834D" wp14:editId="5280D5C8">
                                      <wp:extent cx="7123959" cy="1012804"/>
                                      <wp:effectExtent l="7620" t="0" r="0" b="0"/>
                                      <wp:docPr id="1061424062" name="Imagen 10614240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956" w:author="Microsoft Office User" w:date="2023-05-25T13:28:00Z"/>
                                  <w:i/>
                                  <w:iCs/>
                                  <w:color w:val="44546A" w:themeColor="text2"/>
                                  <w:sz w:val="22"/>
                                  <w:szCs w:val="18"/>
                                </w:rPr>
                              </w:pPr>
                              <w:ins w:id="95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958" w:author="Microsoft Office User" w:date="2023-05-21T10:41:00Z"/>
                                </w:rPr>
                                <w:pPrChange w:id="959" w:author="Microsoft Office User" w:date="2023-05-21T10:41:00Z">
                                  <w:pPr/>
                                </w:pPrChange>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12.2pt;margin-top:38.25pt;width:149.75pt;height:57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" fillcolor="white [3201]" stroked="f" strokeweight=".5pt">
                  <v:textbox style="layout-flow:vertical-ideographic">
                    <w:txbxContent>
                      <w:p w14:paraId="29C4C828" w14:textId="1169FF7C" w:rsidR="002919F7" w:rsidRDefault="002919F7">
                        <w:pPr>
                          <w:pStyle w:val="Descripcin"/>
                          <w:keepNext/>
                          <w:jc w:val="center"/>
                          <w:rPr>
                            <w:ins w:id="960" w:author="Microsoft Office User" w:date="2023-05-25T13:18:00Z"/>
                          </w:rPr>
                          <w:pPrChange w:id="961" w:author="Microsoft Office User" w:date="2023-05-25T13:27:00Z">
                            <w:pPr>
                              <w:pStyle w:val="Descripcin"/>
                            </w:pPr>
                          </w:pPrChange>
                        </w:pPr>
                        <w:bookmarkStart w:id="962" w:name="_Toc136012050"/>
                        <w:ins w:id="963"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964" w:author="Microsoft Office User" w:date="2023-05-25T13:18:00Z">
                          <w:r>
                            <w:fldChar w:fldCharType="end"/>
                          </w:r>
                          <w:r>
                            <w:t xml:space="preserve">: </w:t>
                          </w:r>
                          <w:r w:rsidRPr="00C70909">
                            <w:t xml:space="preserve">Diagrama Gantt de la </w:t>
                          </w:r>
                        </w:ins>
                        <w:r w:rsidR="005F51A4">
                          <w:t>ejecución</w:t>
                        </w:r>
                        <w:ins w:id="965" w:author="Microsoft Office User" w:date="2023-05-25T13:18:00Z">
                          <w:r w:rsidRPr="00C70909">
                            <w:t xml:space="preserve"> del proyecto</w:t>
                          </w:r>
                          <w:bookmarkEnd w:id="962"/>
                        </w:ins>
                      </w:p>
                      <w:p w14:paraId="0DB56B78" w14:textId="0470298C" w:rsidR="00CF21DC" w:rsidRDefault="005F51A4" w:rsidP="00CF21DC">
                        <w:pPr>
                          <w:keepNext/>
                          <w:rPr>
                            <w:ins w:id="966" w:author="Microsoft Office User" w:date="2023-05-21T11:01:00Z"/>
                          </w:rPr>
                        </w:pPr>
                        <w:ins w:id="967" w:author="Microsoft Office User" w:date="2023-05-20T10:09:00Z">
                          <w:r w:rsidRPr="005D7B09">
                            <w:rPr>
                              <w:noProof/>
                            </w:rPr>
                            <w:drawing>
                              <wp:inline distT="0" distB="0" distL="0" distR="0" wp14:anchorId="5DF6834D" wp14:editId="5280D5C8">
                                <wp:extent cx="7123959" cy="1012804"/>
                                <wp:effectExtent l="7620" t="0" r="0" b="0"/>
                                <wp:docPr id="1061424062" name="Imagen 10614240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968" w:author="Microsoft Office User" w:date="2023-05-25T13:28:00Z"/>
                            <w:i/>
                            <w:iCs/>
                            <w:color w:val="44546A" w:themeColor="text2"/>
                            <w:sz w:val="22"/>
                            <w:szCs w:val="18"/>
                          </w:rPr>
                        </w:pPr>
                        <w:ins w:id="969"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970" w:author="Microsoft Office User" w:date="2023-05-21T10:41:00Z"/>
                          </w:rPr>
                          <w:pPrChange w:id="971" w:author="Microsoft Office User" w:date="2023-05-21T10:41:00Z">
                            <w:pPr/>
                          </w:pPrChange>
                        </w:pPr>
                      </w:p>
                      <w:p w14:paraId="6369BD5B" w14:textId="64FA5A03" w:rsidR="00A03CC1" w:rsidRDefault="00A03CC1" w:rsidP="00A03CC1"/>
                    </w:txbxContent>
                  </v:textbox>
                </v:shape>
              </w:pict>
            </mc:Fallback>
          </mc:AlternateContent>
        </w:r>
      </w:ins>
      <w:del w:id="972" w:author="Microsoft Office User" w:date="2023-05-06T18:14:00Z">
        <w:r w:rsidR="002A3F49" w:rsidDel="00BC7768">
          <w:rPr>
            <w:i/>
            <w:iCs/>
          </w:rPr>
          <w:delText>Ilustración</w:delText>
        </w:r>
        <w:r w:rsidR="002A3F49" w:rsidRPr="004A1178" w:rsidDel="00BC7768">
          <w:rPr>
            <w:i/>
            <w:iCs/>
          </w:rPr>
          <w:delText xml:space="preserve"> </w:delText>
        </w:r>
        <w:r w:rsidR="002A3F49" w:rsidDel="00BC7768">
          <w:rPr>
            <w:i/>
            <w:iCs/>
          </w:rPr>
          <w:delText>6</w:delText>
        </w:r>
        <w:r w:rsidR="002A3F49" w:rsidRPr="004A1178" w:rsidDel="00BC7768">
          <w:rPr>
            <w:i/>
            <w:iCs/>
          </w:rPr>
          <w:delText xml:space="preserve">: </w:delText>
        </w:r>
        <w:r w:rsidR="002A3F49" w:rsidDel="00BC7768">
          <w:rPr>
            <w:i/>
            <w:iCs/>
          </w:rPr>
          <w:delText>Diagrama Gantt de la planificación del proyecto</w:delText>
        </w:r>
        <w:commentRangeEnd w:id="919"/>
        <w:r w:rsidR="00800C64" w:rsidDel="00BC7768">
          <w:rPr>
            <w:rStyle w:val="Refdecomentario"/>
          </w:rPr>
          <w:commentReference w:id="919"/>
        </w:r>
      </w:del>
    </w:p>
    <w:p w14:paraId="3457C984" w14:textId="08DD4267" w:rsidR="006124A8" w:rsidRPr="000C7A74" w:rsidDel="00624178" w:rsidRDefault="39E28D74" w:rsidP="00FB78AC">
      <w:pPr>
        <w:rPr>
          <w:del w:id="973" w:author="Microsoft Office User" w:date="2023-05-06T18:16:00Z"/>
          <w:color w:val="FF0000"/>
        </w:rPr>
      </w:pPr>
      <w:del w:id="974" w:author="Microsoft Office User" w:date="2023-05-06T18:16:00Z">
        <w:r w:rsidRPr="000C7A74" w:rsidDel="00624178">
          <w:rPr>
            <w:color w:val="FF0000"/>
          </w:rPr>
          <w:delTex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delText>
        </w:r>
        <w:r w:rsidRPr="000C7A74" w:rsidDel="00624178">
          <w:rPr>
            <w:b/>
            <w:bCs/>
            <w:color w:val="FF0000"/>
          </w:rPr>
          <w:delText>importante</w:delText>
        </w:r>
        <w:r w:rsidRPr="000C7A74" w:rsidDel="00624178">
          <w:rPr>
            <w:color w:val="FF0000"/>
          </w:rPr>
          <w:delText xml:space="preserve"> que la planificación se realice con anterioridad a la finalización del proyecto.</w:delText>
        </w:r>
        <w:bookmarkStart w:id="975" w:name="_Toc135582756"/>
        <w:bookmarkStart w:id="976" w:name="_Toc135928339"/>
        <w:bookmarkEnd w:id="975"/>
        <w:bookmarkEnd w:id="976"/>
      </w:del>
    </w:p>
    <w:p w14:paraId="69FA1629" w14:textId="022F2F1F" w:rsidR="006124A8" w:rsidRPr="000C7A74" w:rsidDel="00624178" w:rsidRDefault="39E28D74" w:rsidP="00FB78AC">
      <w:pPr>
        <w:rPr>
          <w:del w:id="977" w:author="Microsoft Office User" w:date="2023-05-06T18:16:00Z"/>
          <w:color w:val="FF0000"/>
        </w:rPr>
      </w:pPr>
      <w:del w:id="978" w:author="Microsoft Office User" w:date="2023-05-06T18:16:00Z">
        <w:r w:rsidRPr="000C7A74" w:rsidDel="00624178">
          <w:rPr>
            <w:color w:val="FF0000"/>
          </w:rPr>
          <w:delText xml:space="preserve">Se pueden encontrar explicaciones tanto sobre los diagramas que se indican en esta sección como los que se mencionan en los siguientes apartados en la </w:delText>
        </w:r>
        <w:r w:rsidDel="00624178">
          <w:fldChar w:fldCharType="begin"/>
        </w:r>
        <w:r w:rsidDel="00624178">
          <w:delInstrText>HYPERLINK "https://administracionelectronica.gob.es/pae_Home/dam/jcr:da7d91fa-d6bd-467c-be32-a72e27c603b3/METRICA_V3_Tecnicas.pdf" \h</w:delInstrText>
        </w:r>
        <w:r w:rsidDel="00624178">
          <w:fldChar w:fldCharType="separate"/>
        </w:r>
        <w:r w:rsidRPr="000C7A74" w:rsidDel="00624178">
          <w:rPr>
            <w:rStyle w:val="Hipervnculo"/>
            <w:color w:val="FF0000"/>
          </w:rPr>
          <w:delText>documentación sobre técnicas de la metodología Métrica 3</w:delText>
        </w:r>
        <w:r w:rsidDel="00624178">
          <w:rPr>
            <w:rStyle w:val="Hipervnculo"/>
            <w:color w:val="FF0000"/>
          </w:rPr>
          <w:fldChar w:fldCharType="end"/>
        </w:r>
        <w:r w:rsidRPr="000C7A74" w:rsidDel="00624178">
          <w:rPr>
            <w:color w:val="FF0000"/>
          </w:rPr>
          <w:delText>.</w:delText>
        </w:r>
        <w:bookmarkStart w:id="979" w:name="_Toc135582757"/>
        <w:bookmarkStart w:id="980" w:name="_Toc135928340"/>
        <w:bookmarkEnd w:id="979"/>
        <w:bookmarkEnd w:id="980"/>
      </w:del>
    </w:p>
    <w:p w14:paraId="455D0A83" w14:textId="30BC3DDB" w:rsidR="006124A8" w:rsidDel="00C519F8" w:rsidRDefault="39E28D74" w:rsidP="00FB78AC">
      <w:pPr>
        <w:rPr>
          <w:del w:id="981" w:author="Microsoft Office User" w:date="2023-05-02T10:07:00Z"/>
        </w:rPr>
      </w:pPr>
      <w:commentRangeStart w:id="982"/>
      <w:del w:id="983" w:author="Microsoft Office User" w:date="2023-05-02T10:07:00Z">
        <w:r w:rsidDel="00C519F8">
          <w:delText>Presupuesto</w:delText>
        </w:r>
        <w:bookmarkStart w:id="984" w:name="_Toc134286039"/>
        <w:bookmarkStart w:id="985" w:name="_Toc135582758"/>
        <w:bookmarkStart w:id="986" w:name="_Toc135928341"/>
        <w:bookmarkEnd w:id="984"/>
        <w:bookmarkEnd w:id="985"/>
        <w:bookmarkEnd w:id="986"/>
      </w:del>
    </w:p>
    <w:p w14:paraId="2368F939" w14:textId="286E3F99" w:rsidR="006124A8" w:rsidRDefault="002A44E1" w:rsidP="00FB78AC">
      <w:del w:id="987" w:author="Microsoft Office User" w:date="2023-05-02T10:07:00Z">
        <w:r w:rsidRPr="00D619E2" w:rsidDel="00C519F8">
          <w:delTex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delText>
        </w:r>
        <w:r w:rsidDel="00C519F8">
          <w:delText>do</w:delText>
        </w:r>
        <w:r w:rsidRPr="00D619E2" w:rsidDel="00C519F8">
          <w:delText>nde el proyecto software pueda ser la semilla de una futura empresa emergente.</w:delText>
        </w:r>
        <w:commentRangeEnd w:id="982"/>
        <w:r w:rsidR="00800C64" w:rsidDel="00C519F8">
          <w:rPr>
            <w:rStyle w:val="Refdecomentario"/>
          </w:rPr>
          <w:commentReference w:id="982"/>
        </w:r>
      </w:del>
      <w:bookmarkStart w:id="988" w:name="_Toc134286040"/>
      <w:bookmarkStart w:id="989" w:name="_Toc135582759"/>
      <w:bookmarkStart w:id="990" w:name="_Toc135928342"/>
      <w:bookmarkEnd w:id="988"/>
      <w:bookmarkEnd w:id="989"/>
      <w:bookmarkEnd w:id="990"/>
    </w:p>
    <w:p w14:paraId="69C9AAE8" w14:textId="2127AD02" w:rsidR="006124A8" w:rsidDel="00A03CC1" w:rsidRDefault="39E28D74" w:rsidP="39E28D74">
      <w:pPr>
        <w:rPr>
          <w:del w:id="991" w:author="Microsoft Office User" w:date="2023-05-20T10:08:00Z"/>
          <w:color w:val="FF0000"/>
        </w:rPr>
      </w:pPr>
      <w:del w:id="992" w:author="Microsoft Office User" w:date="2023-05-20T10:08:00Z">
        <w:r w:rsidRPr="000C7A74" w:rsidDel="00A03CC1">
          <w:rPr>
            <w:color w:val="FF0000"/>
          </w:rPr>
          <w:delText xml:space="preserve">Se mostrará cómo ha transcurrido realmente el proyecto. Se podrán utilizar los mismos diagramas que en apartado anterior (diagramas de Gantt, PERT / CPM, </w:delText>
        </w:r>
        <w:commentRangeStart w:id="993"/>
        <w:r w:rsidRPr="000C7A74" w:rsidDel="00A03CC1">
          <w:rPr>
            <w:color w:val="FF0000"/>
          </w:rPr>
          <w:delText>etc.).</w:delText>
        </w:r>
      </w:del>
    </w:p>
    <w:p w14:paraId="5C5BDA20" w14:textId="2032F31E" w:rsidR="006F7069" w:rsidRPr="006F7069" w:rsidDel="00A03CC1" w:rsidRDefault="005937F7" w:rsidP="39E28D74">
      <w:pPr>
        <w:rPr>
          <w:del w:id="994" w:author="Microsoft Office User" w:date="2023-05-20T10:08:00Z"/>
          <w:color w:val="000000" w:themeColor="text1"/>
        </w:rPr>
      </w:pPr>
      <w:del w:id="995" w:author="Microsoft Office User" w:date="2023-05-20T10:08:00Z">
        <w:r w:rsidRPr="005937F7" w:rsidDel="00A03CC1">
          <w:rPr>
            <w:color w:val="000000" w:themeColor="text1"/>
            <w:highlight w:val="yellow"/>
          </w:rPr>
          <w:delText>Realizar otro GANTT con timepos mayores</w:delText>
        </w:r>
        <w:commentRangeEnd w:id="993"/>
        <w:r w:rsidR="00800C64" w:rsidDel="00A03CC1">
          <w:rPr>
            <w:rStyle w:val="Refdecomentario"/>
          </w:rPr>
          <w:commentReference w:id="993"/>
        </w:r>
      </w:del>
    </w:p>
    <w:p w14:paraId="2232D39B" w14:textId="7A71539B" w:rsidR="006124A8" w:rsidRDefault="006124A8" w:rsidP="39E28D74"/>
    <w:p w14:paraId="7D15442E" w14:textId="77777777"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996" w:name="_Toc492888187"/>
      <w:bookmarkStart w:id="997" w:name="_Toc492901275"/>
      <w:r>
        <w:lastRenderedPageBreak/>
        <w:br/>
      </w:r>
      <w:bookmarkStart w:id="998" w:name="_Toc136020100"/>
      <w:r w:rsidR="46F2DCDC">
        <w:t>Análisis</w:t>
      </w:r>
      <w:bookmarkEnd w:id="996"/>
      <w:bookmarkEnd w:id="997"/>
      <w:r w:rsidR="005B0D36">
        <w:t xml:space="preserve"> y arquitectura</w:t>
      </w:r>
      <w:bookmarkEnd w:id="998"/>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999" w:name="_Toc136020101"/>
      <w:r w:rsidRPr="00E53B7C">
        <w:t>Análisis de dominio</w:t>
      </w:r>
      <w:bookmarkEnd w:id="999"/>
    </w:p>
    <w:p w14:paraId="1D240953" w14:textId="3C9A0484" w:rsidR="004B05D1" w:rsidRPr="005A367A" w:rsidRDefault="004B05D1" w:rsidP="004B05D1">
      <w:pPr>
        <w:rPr>
          <w:ins w:id="1000" w:author="Microsoft Office User" w:date="2023-05-12T15:25:00Z"/>
        </w:rPr>
      </w:pPr>
      <w:ins w:id="1001" w:author="Microsoft Office User" w:date="2023-05-12T15:25:00Z">
        <w:r>
          <w:t>Se ha</w:t>
        </w:r>
        <w:r w:rsidRPr="005A367A">
          <w:t xml:space="preserve"> analizado cómo funciona actualmente en</w:t>
        </w:r>
      </w:ins>
      <w:r w:rsidR="00507BDC">
        <w:t xml:space="preserve"> el </w:t>
      </w:r>
      <w:ins w:id="1002" w:author="Microsoft Office User" w:date="2023-05-12T15:25:00Z">
        <w:r w:rsidRPr="005A367A">
          <w:t>CEU</w:t>
        </w:r>
      </w:ins>
      <w:r w:rsidR="00507BDC">
        <w:t xml:space="preserve"> </w:t>
      </w:r>
      <w:ins w:id="1003" w:author="Microsoft Office User" w:date="2023-05-12T15:25:00Z">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ins>
    </w:p>
    <w:p w14:paraId="0A867093" w14:textId="77777777" w:rsidR="004B05D1" w:rsidRPr="005A367A" w:rsidRDefault="004B05D1" w:rsidP="004B05D1">
      <w:pPr>
        <w:rPr>
          <w:ins w:id="1004" w:author="Microsoft Office User" w:date="2023-05-12T15:25:00Z"/>
        </w:rPr>
      </w:pPr>
      <w:ins w:id="1005" w:author="Microsoft Office User" w:date="2023-05-12T15:25:00Z">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ins>
    </w:p>
    <w:p w14:paraId="62996C73" w14:textId="6E68F427" w:rsidR="004B05D1" w:rsidRDefault="004B05D1" w:rsidP="004B05D1">
      <w:pPr>
        <w:rPr>
          <w:ins w:id="1006" w:author="Microsoft Office User" w:date="2023-05-12T15:25:00Z"/>
        </w:rPr>
      </w:pPr>
      <w:ins w:id="1007" w:author="Microsoft Office User" w:date="2023-05-12T15:25:00Z">
        <w:r w:rsidRPr="005A367A">
          <w:t>Actualmente el CEU cuentan con 5 aplicaciones para la búsqueda de trabajo</w:t>
        </w:r>
        <w:r>
          <w:t>/prácticas</w:t>
        </w:r>
        <w:r w:rsidRPr="005A367A">
          <w:t xml:space="preserve"> de las cuales se utilizan dos: </w:t>
        </w:r>
        <w:commentRangeStart w:id="1008"/>
        <w:r w:rsidRPr="00D46BF7">
          <w:rPr>
            <w:i/>
            <w:iCs/>
          </w:rPr>
          <w:t>GetHighered</w:t>
        </w:r>
        <w:r w:rsidRPr="005A367A">
          <w:t xml:space="preserve"> </w:t>
        </w:r>
        <w:commentRangeEnd w:id="1008"/>
        <w:r>
          <w:rPr>
            <w:rStyle w:val="Refdecomentario"/>
          </w:rPr>
          <w:commentReference w:id="1008"/>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ins>
      <w:commentRangeStart w:id="1009"/>
      <w:ins w:id="1010" w:author="Microsoft Office User" w:date="2023-05-12T15:26:00Z">
        <w:r w:rsidR="003A29B0" w:rsidRPr="00996234">
          <w:t>sus hard</w:t>
        </w:r>
      </w:ins>
      <w:ins w:id="1011" w:author="Microsoft Office User" w:date="2023-05-12T15:25:00Z">
        <w:r w:rsidRPr="00996234">
          <w:t xml:space="preserve"> </w:t>
        </w:r>
        <w:r w:rsidRPr="00D46BF7">
          <w:rPr>
            <w:i/>
            <w:iCs/>
          </w:rPr>
          <w:t>skills</w:t>
        </w:r>
        <w:commentRangeEnd w:id="1009"/>
        <w:r w:rsidRPr="00D46BF7">
          <w:rPr>
            <w:rStyle w:val="Refdecomentario"/>
            <w:i/>
            <w:iCs/>
          </w:rPr>
          <w:commentReference w:id="1009"/>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ins>
      <w:r w:rsidR="00BD61A8">
        <w:t xml:space="preserve">todos </w:t>
      </w:r>
      <w:r w:rsidR="002366F7">
        <w:t>los</w:t>
      </w:r>
      <w:ins w:id="1012" w:author="Microsoft Office User" w:date="2023-05-12T15:25:00Z">
        <w:r>
          <w:t xml:space="preserve"> casos con </w:t>
        </w:r>
        <w:r w:rsidRPr="00996234">
          <w:t>su nivel correspondiente.</w:t>
        </w:r>
        <w:r>
          <w:t xml:space="preserve"> </w:t>
        </w:r>
      </w:ins>
      <w:ins w:id="1013" w:author="Microsoft Office User" w:date="2023-05-12T15:27:00Z">
        <w:r w:rsidR="003A29B0">
          <w:t xml:space="preserve">El </w:t>
        </w:r>
        <w:r w:rsidR="003A29B0" w:rsidRPr="005A367A">
          <w:t>alumno</w:t>
        </w:r>
      </w:ins>
      <w:ins w:id="1014" w:author="Microsoft Office User" w:date="2023-05-12T15:25:00Z">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ins>
    </w:p>
    <w:p w14:paraId="32E268B2" w14:textId="3B7286BC" w:rsidR="004B05D1" w:rsidRPr="005A367A" w:rsidRDefault="004B05D1" w:rsidP="004B05D1">
      <w:pPr>
        <w:rPr>
          <w:ins w:id="1015" w:author="Microsoft Office User" w:date="2023-05-12T15:25:00Z"/>
        </w:rPr>
      </w:pPr>
      <w:ins w:id="1016" w:author="Microsoft Office User" w:date="2023-05-12T15:25:00Z">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ins>
      <w:ins w:id="1017" w:author="Microsoft Office User" w:date="2023-05-12T15:27:00Z">
        <w:r w:rsidR="003A29B0" w:rsidRPr="005A367A">
          <w:t>el equipo de carreras profesionales recib</w:t>
        </w:r>
        <w:r w:rsidR="003A29B0">
          <w:t>a</w:t>
        </w:r>
      </w:ins>
      <w:ins w:id="1018" w:author="Microsoft Office User" w:date="2023-05-12T15:25:00Z">
        <w:r w:rsidRPr="005A367A">
          <w:t xml:space="preserve"> ofertas de las empresas por email</w:t>
        </w:r>
      </w:ins>
      <w:r w:rsidR="002366F7">
        <w:t>, siendo ellos los que</w:t>
      </w:r>
      <w:ins w:id="1019" w:author="Microsoft Office User" w:date="2023-05-12T15:25:00Z">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ins>
      <w:r w:rsidR="000F4E4F">
        <w:t>todos los</w:t>
      </w:r>
      <w:ins w:id="1020" w:author="Microsoft Office User" w:date="2023-05-12T15:25:00Z">
        <w:r w:rsidRPr="009E26D6">
          <w:t xml:space="preserve"> casos con su nivel </w:t>
        </w:r>
        <w:r>
          <w:t xml:space="preserve">requerido </w:t>
        </w:r>
        <w:r w:rsidRPr="009E26D6">
          <w:t>correspondiente.</w:t>
        </w:r>
      </w:ins>
    </w:p>
    <w:p w14:paraId="32D7443D" w14:textId="77777777" w:rsidR="004B05D1" w:rsidRPr="005A367A" w:rsidRDefault="004B05D1" w:rsidP="004B05D1">
      <w:pPr>
        <w:rPr>
          <w:ins w:id="1021" w:author="Microsoft Office User" w:date="2023-05-12T15:25:00Z"/>
        </w:rPr>
      </w:pPr>
      <w:ins w:id="1022" w:author="Microsoft Office User" w:date="2023-05-12T15:25:00Z">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1023"/>
        <w:commentRangeEnd w:id="1023"/>
        <w:r>
          <w:rPr>
            <w:rStyle w:val="Refdecomentario"/>
          </w:rPr>
          <w:commentReference w:id="1023"/>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1024"/>
        <w:commentRangeEnd w:id="1024"/>
        <w:r>
          <w:rPr>
            <w:rStyle w:val="Refdecomentario"/>
          </w:rPr>
          <w:commentReference w:id="1024"/>
        </w:r>
        <w:r w:rsidRPr="005A367A">
          <w:t xml:space="preserve">entre CVs y ofertas. </w:t>
        </w:r>
      </w:ins>
    </w:p>
    <w:p w14:paraId="4ADADC73" w14:textId="500B66D4" w:rsidR="005A367A" w:rsidRPr="005A367A" w:rsidDel="004B05D1" w:rsidRDefault="005A367A" w:rsidP="005A367A">
      <w:pPr>
        <w:rPr>
          <w:del w:id="1025" w:author="Microsoft Office User" w:date="2023-05-12T15:25:00Z"/>
        </w:rPr>
      </w:pPr>
      <w:commentRangeStart w:id="1026"/>
      <w:del w:id="1027" w:author="Microsoft Office User" w:date="2023-05-12T15:25:00Z">
        <w:r w:rsidRPr="005A367A" w:rsidDel="004B05D1">
          <w:lastRenderedPageBreak/>
          <w:delText xml:space="preserve">La función principal de la plataforma Jobs </w:delText>
        </w:r>
        <w:commentRangeEnd w:id="1026"/>
        <w:r w:rsidR="00800C64" w:rsidDel="004B05D1">
          <w:rPr>
            <w:rStyle w:val="Refdecomentario"/>
          </w:rPr>
          <w:commentReference w:id="1026"/>
        </w:r>
        <w:r w:rsidRPr="005A367A" w:rsidDel="004B05D1">
          <w:delText xml:space="preserve">es simplificar, </w:delText>
        </w:r>
      </w:del>
      <w:commentRangeStart w:id="1028"/>
      <w:del w:id="1029" w:author="Microsoft Office User" w:date="2023-05-06T18:17:00Z">
        <w:r w:rsidRPr="005A367A" w:rsidDel="00624178">
          <w:delText xml:space="preserve">eficientar </w:delText>
        </w:r>
      </w:del>
      <w:commentRangeEnd w:id="1028"/>
      <w:del w:id="1030" w:author="Microsoft Office User" w:date="2023-05-12T15:25:00Z">
        <w:r w:rsidR="00800C64" w:rsidDel="004B05D1">
          <w:rPr>
            <w:rStyle w:val="Refdecomentario"/>
          </w:rPr>
          <w:commentReference w:id="1028"/>
        </w:r>
        <w:r w:rsidRPr="005A367A" w:rsidDel="004B05D1">
          <w:delText xml:space="preserve">y automatizar el proceso de asignación de prácticas </w:delText>
        </w:r>
        <w:commentRangeStart w:id="1031"/>
        <w:r w:rsidRPr="005A367A" w:rsidDel="004B05D1">
          <w:delText xml:space="preserve">y primeros empleos </w:delText>
        </w:r>
        <w:commentRangeEnd w:id="1031"/>
        <w:r w:rsidR="00800C64" w:rsidDel="004B05D1">
          <w:rPr>
            <w:rStyle w:val="Refdecomentario"/>
          </w:rPr>
          <w:commentReference w:id="1031"/>
        </w:r>
        <w:r w:rsidRPr="005A367A" w:rsidDel="004B05D1">
          <w:delText xml:space="preserve">a los estudiantes universitarios y recién graduados. He analizado cómo funciona actualmente en la Universidad CEU San Pablo (en adelante CEU) este proceso con el fin de identificar los problemas y buscar soluciones. </w:delText>
        </w:r>
        <w:bookmarkStart w:id="1032" w:name="_Toc135582763"/>
        <w:bookmarkStart w:id="1033" w:name="_Toc135928346"/>
        <w:bookmarkStart w:id="1034" w:name="_Toc136011975"/>
        <w:bookmarkStart w:id="1035" w:name="_Toc136018805"/>
        <w:bookmarkStart w:id="1036" w:name="_Toc136019684"/>
        <w:bookmarkStart w:id="1037" w:name="_Toc136020102"/>
        <w:bookmarkEnd w:id="1032"/>
        <w:bookmarkEnd w:id="1033"/>
        <w:bookmarkEnd w:id="1034"/>
        <w:bookmarkEnd w:id="1035"/>
        <w:bookmarkEnd w:id="1036"/>
        <w:bookmarkEnd w:id="1037"/>
      </w:del>
    </w:p>
    <w:p w14:paraId="49481027" w14:textId="2A2942E5" w:rsidR="005A367A" w:rsidRPr="005A367A" w:rsidDel="004B05D1" w:rsidRDefault="005A367A" w:rsidP="005A367A">
      <w:pPr>
        <w:rPr>
          <w:del w:id="1038" w:author="Microsoft Office User" w:date="2023-05-12T15:25:00Z"/>
        </w:rPr>
      </w:pPr>
      <w:del w:id="1039" w:author="Microsoft Office User" w:date="2023-05-12T15:25:00Z">
        <w:r w:rsidRPr="005A367A" w:rsidDel="004B05D1">
          <w:delText xml:space="preserve">En el proceso intervienen tres actores: el departamento de carreras profesionales del CEU, los estudiantes/recién graduados del CEU y las empresas que ofertan las practicas curriculares para estudiantes y empleos para recién graduados. </w:delText>
        </w:r>
        <w:bookmarkStart w:id="1040" w:name="_Toc135582764"/>
        <w:bookmarkStart w:id="1041" w:name="_Toc135928347"/>
        <w:bookmarkStart w:id="1042" w:name="_Toc136011976"/>
        <w:bookmarkStart w:id="1043" w:name="_Toc136018806"/>
        <w:bookmarkStart w:id="1044" w:name="_Toc136019685"/>
        <w:bookmarkStart w:id="1045" w:name="_Toc136020103"/>
        <w:bookmarkEnd w:id="1040"/>
        <w:bookmarkEnd w:id="1041"/>
        <w:bookmarkEnd w:id="1042"/>
        <w:bookmarkEnd w:id="1043"/>
        <w:bookmarkEnd w:id="1044"/>
        <w:bookmarkEnd w:id="1045"/>
      </w:del>
    </w:p>
    <w:p w14:paraId="6CA082FB" w14:textId="19224FD3" w:rsidR="005A367A" w:rsidRPr="005A367A" w:rsidDel="004B05D1" w:rsidRDefault="005A367A" w:rsidP="005A367A">
      <w:pPr>
        <w:rPr>
          <w:del w:id="1046" w:author="Microsoft Office User" w:date="2023-05-12T15:25:00Z"/>
        </w:rPr>
      </w:pPr>
      <w:del w:id="1047" w:author="Microsoft Office User" w:date="2023-05-12T15:25:00Z">
        <w:r w:rsidRPr="005A367A" w:rsidDel="004B05D1">
          <w:delText xml:space="preserve">Actualmente el CEU cuentan con 5 aplicaciones para la búsqueda de trabajo de las cuales se utilizan dos: </w:delText>
        </w:r>
        <w:commentRangeStart w:id="1048"/>
        <w:r w:rsidRPr="00624178" w:rsidDel="004B05D1">
          <w:rPr>
            <w:i/>
            <w:iCs/>
            <w:rPrChange w:id="1049" w:author="Microsoft Office User" w:date="2023-05-06T18:17:00Z">
              <w:rPr/>
            </w:rPrChange>
          </w:rPr>
          <w:delText>GetHighered</w:delText>
        </w:r>
        <w:r w:rsidRPr="005A367A" w:rsidDel="004B05D1">
          <w:delText xml:space="preserve"> </w:delText>
        </w:r>
        <w:commentRangeEnd w:id="1048"/>
        <w:r w:rsidR="00800C64" w:rsidDel="004B05D1">
          <w:rPr>
            <w:rStyle w:val="Refdecomentario"/>
          </w:rPr>
          <w:commentReference w:id="1048"/>
        </w:r>
        <w:r w:rsidRPr="005A367A" w:rsidDel="004B05D1">
          <w:delText xml:space="preserve">(ofertas internacionales) y </w:delText>
        </w:r>
        <w:r w:rsidRPr="00624178" w:rsidDel="004B05D1">
          <w:rPr>
            <w:i/>
            <w:iCs/>
            <w:rPrChange w:id="1050" w:author="Microsoft Office User" w:date="2023-05-06T18:17:00Z">
              <w:rPr/>
            </w:rPrChange>
          </w:rPr>
          <w:delText>JobTeaser</w:delText>
        </w:r>
        <w:r w:rsidRPr="005A367A" w:rsidDel="004B05D1">
          <w:delText xml:space="preserve"> (ofertas nacionales). La funcionalidad en ambas aplicaciones es la misma, el estudiante/recién graduado crea su perfil y adjunta su CV</w:delText>
        </w:r>
        <w:r w:rsidR="00D10D56" w:rsidDel="004B05D1">
          <w:delText xml:space="preserve">. </w:delText>
        </w:r>
        <w:r w:rsidR="00996234" w:rsidRPr="00996234" w:rsidDel="004B05D1">
          <w:delText>El CV debe contener toda la información relevante sobre el alumno que sea de interés para la empresa, como los idiomas que habla y con qué fluidez, los estudios y su nota media, sus competencias (</w:delText>
        </w:r>
        <w:commentRangeStart w:id="1051"/>
        <w:r w:rsidR="00996234" w:rsidRPr="00624178" w:rsidDel="004B05D1">
          <w:rPr>
            <w:i/>
            <w:iCs/>
            <w:rPrChange w:id="1052" w:author="Microsoft Office User" w:date="2023-05-06T18:17:00Z">
              <w:rPr/>
            </w:rPrChange>
          </w:rPr>
          <w:delText>soft</w:delText>
        </w:r>
        <w:r w:rsidR="00996234" w:rsidRPr="00996234" w:rsidDel="004B05D1">
          <w:delText xml:space="preserve"> y </w:delText>
        </w:r>
        <w:r w:rsidR="00996234" w:rsidRPr="00624178" w:rsidDel="004B05D1">
          <w:rPr>
            <w:i/>
            <w:iCs/>
            <w:rPrChange w:id="1053" w:author="Microsoft Office User" w:date="2023-05-06T18:17:00Z">
              <w:rPr/>
            </w:rPrChange>
          </w:rPr>
          <w:delText>hard</w:delText>
        </w:r>
        <w:r w:rsidR="00996234" w:rsidRPr="00996234" w:rsidDel="004B05D1">
          <w:delText xml:space="preserve"> </w:delText>
        </w:r>
        <w:r w:rsidR="00996234" w:rsidRPr="00624178" w:rsidDel="004B05D1">
          <w:rPr>
            <w:i/>
            <w:iCs/>
            <w:rPrChange w:id="1054" w:author="Microsoft Office User" w:date="2023-05-06T18:17:00Z">
              <w:rPr/>
            </w:rPrChange>
          </w:rPr>
          <w:delText>skills</w:delText>
        </w:r>
        <w:commentRangeEnd w:id="1051"/>
        <w:r w:rsidR="00800C64" w:rsidRPr="00624178" w:rsidDel="004B05D1">
          <w:rPr>
            <w:rStyle w:val="Refdecomentario"/>
            <w:i/>
            <w:iCs/>
            <w:rPrChange w:id="1055" w:author="Microsoft Office User" w:date="2023-05-06T18:17:00Z">
              <w:rPr>
                <w:rStyle w:val="Refdecomentario"/>
              </w:rPr>
            </w:rPrChange>
          </w:rPr>
          <w:commentReference w:id="1051"/>
        </w:r>
        <w:r w:rsidR="00996234" w:rsidRPr="00996234" w:rsidDel="004B05D1">
          <w:delText>) con su nivel correspondiente.</w:delText>
        </w:r>
        <w:r w:rsidR="00996234" w:rsidDel="004B05D1">
          <w:delText xml:space="preserve"> </w:delText>
        </w:r>
        <w:r w:rsidRPr="005A367A" w:rsidDel="004B05D1">
          <w:delText>Una vez realizado lo anterior, el estudiante/recién graduado debe de buscar de manera manual las empresas a las que le gustaría aplicar</w:delText>
        </w:r>
      </w:del>
      <w:ins w:id="1056" w:author="Sergio Saugar García" w:date="2023-04-20T18:15:00Z">
        <w:del w:id="1057" w:author="Microsoft Office User" w:date="2023-05-12T15:25:00Z">
          <w:r w:rsidR="00800C64" w:rsidDel="004B05D1">
            <w:delText>.</w:delText>
          </w:r>
        </w:del>
      </w:ins>
      <w:del w:id="1058" w:author="Microsoft Office User" w:date="2023-05-12T15:25:00Z">
        <w:r w:rsidRPr="005A367A" w:rsidDel="004B05D1">
          <w:delText xml:space="preserve">, </w:delText>
        </w:r>
      </w:del>
      <w:ins w:id="1059" w:author="Sergio Saugar García" w:date="2023-04-20T18:15:00Z">
        <w:del w:id="1060" w:author="Microsoft Office User" w:date="2023-05-12T15:25:00Z">
          <w:r w:rsidR="00800C64" w:rsidDel="004B05D1">
            <w:delText>U</w:delText>
          </w:r>
        </w:del>
      </w:ins>
      <w:del w:id="1061" w:author="Microsoft Office User" w:date="2023-05-12T15:25:00Z">
        <w:r w:rsidRPr="005A367A" w:rsidDel="004B05D1">
          <w:delText>una vez encuentra una empresa de trabajo que le interesa</w:delText>
        </w:r>
      </w:del>
      <w:ins w:id="1062" w:author="Sergio Saugar García" w:date="2023-04-20T18:15:00Z">
        <w:del w:id="1063" w:author="Microsoft Office User" w:date="2023-05-12T15:25:00Z">
          <w:r w:rsidR="00800C64" w:rsidDel="004B05D1">
            <w:delText>,</w:delText>
          </w:r>
        </w:del>
      </w:ins>
      <w:del w:id="1064" w:author="Microsoft Office User" w:date="2023-05-12T15:25:00Z">
        <w:r w:rsidRPr="005A367A" w:rsidDel="004B05D1">
          <w:delText xml:space="preserve"> debe de enviar a través de la aplicación una pequeña carta de </w:delText>
        </w:r>
      </w:del>
      <w:del w:id="1065" w:author="Microsoft Office User" w:date="2023-05-02T10:08:00Z">
        <w:r w:rsidRPr="005A367A" w:rsidDel="00961E9B">
          <w:delText>motivación</w:delText>
        </w:r>
      </w:del>
      <w:del w:id="1066" w:author="Microsoft Office User" w:date="2023-05-12T15:25:00Z">
        <w:r w:rsidRPr="005A367A" w:rsidDel="004B05D1">
          <w:delText xml:space="preserve"> </w:delText>
        </w:r>
      </w:del>
      <w:ins w:id="1067" w:author="Sergio Saugar García" w:date="2023-04-20T18:19:00Z">
        <w:del w:id="1068" w:author="Microsoft Office User" w:date="2023-05-12T15:25:00Z">
          <w:r w:rsidR="00800C64" w:rsidDel="004B05D1">
            <w:delText xml:space="preserve">aunque </w:delText>
          </w:r>
        </w:del>
      </w:ins>
      <w:commentRangeStart w:id="1069"/>
      <w:del w:id="1070" w:author="Microsoft Office User" w:date="2023-05-12T15:25:00Z">
        <w:r w:rsidRPr="005A367A" w:rsidDel="004B05D1">
          <w:delText>o</w:delText>
        </w:r>
      </w:del>
      <w:ins w:id="1071" w:author="Sergio Saugar García" w:date="2023-04-20T18:16:00Z">
        <w:del w:id="1072" w:author="Microsoft Office User" w:date="2023-05-12T15:25:00Z">
          <w:r w:rsidR="00800C64" w:rsidDel="004B05D1">
            <w:delText>,</w:delText>
          </w:r>
        </w:del>
      </w:ins>
      <w:del w:id="1073" w:author="Microsoft Office User" w:date="2023-05-12T15:25:00Z">
        <w:r w:rsidRPr="005A367A" w:rsidDel="004B05D1">
          <w:delText xml:space="preserve"> a veces</w:delText>
        </w:r>
      </w:del>
      <w:ins w:id="1074" w:author="Sergio Saugar García" w:date="2023-04-20T18:16:00Z">
        <w:del w:id="1075" w:author="Microsoft Office User" w:date="2023-05-12T15:25:00Z">
          <w:r w:rsidR="00800C64" w:rsidDel="004B05D1">
            <w:delText>,</w:delText>
          </w:r>
        </w:del>
      </w:ins>
      <w:del w:id="1076" w:author="Microsoft Office User" w:date="2023-05-12T15:25:00Z">
        <w:r w:rsidRPr="005A367A" w:rsidDel="004B05D1">
          <w:delText xml:space="preserve"> la empresa te redirige a su propia página web en la sección de recruiting</w:delText>
        </w:r>
        <w:commentRangeEnd w:id="1069"/>
        <w:r w:rsidR="00800C64" w:rsidDel="004B05D1">
          <w:rPr>
            <w:rStyle w:val="Refdecomentario"/>
          </w:rPr>
          <w:commentReference w:id="1069"/>
        </w:r>
        <w:r w:rsidRPr="005A367A" w:rsidDel="004B05D1">
          <w:delText xml:space="preserve">. Por </w:delText>
        </w:r>
      </w:del>
      <w:ins w:id="1077" w:author="Sergio Saugar García" w:date="2023-04-20T18:16:00Z">
        <w:del w:id="1078" w:author="Microsoft Office User" w:date="2023-05-12T15:25:00Z">
          <w:r w:rsidR="00800C64" w:rsidDel="004B05D1">
            <w:delText xml:space="preserve">su </w:delText>
          </w:r>
        </w:del>
      </w:ins>
      <w:del w:id="1079" w:author="Microsoft Office User" w:date="2023-05-12T15:25:00Z">
        <w:r w:rsidRPr="005A367A" w:rsidDel="004B05D1">
          <w:delText>parte</w:delText>
        </w:r>
      </w:del>
      <w:ins w:id="1080" w:author="Sergio Saugar García" w:date="2023-04-20T18:16:00Z">
        <w:del w:id="1081" w:author="Microsoft Office User" w:date="2023-05-12T15:25:00Z">
          <w:r w:rsidR="00800C64" w:rsidDel="004B05D1">
            <w:delText>,</w:delText>
          </w:r>
        </w:del>
      </w:ins>
      <w:del w:id="1082" w:author="Microsoft Office User" w:date="2023-05-12T15:25:00Z">
        <w:r w:rsidRPr="005A367A" w:rsidDel="004B05D1">
          <w:delText xml:space="preserve"> de las empresas también deben de registrarse en la aplicación y publicar su</w:delText>
        </w:r>
      </w:del>
      <w:ins w:id="1083" w:author="Sergio Saugar García" w:date="2023-04-20T18:16:00Z">
        <w:del w:id="1084" w:author="Microsoft Office User" w:date="2023-05-12T15:25:00Z">
          <w:r w:rsidR="00800C64" w:rsidDel="004B05D1">
            <w:delText>s</w:delText>
          </w:r>
        </w:del>
      </w:ins>
      <w:del w:id="1085" w:author="Microsoft Office User" w:date="2023-05-12T15:25:00Z">
        <w:r w:rsidRPr="005A367A" w:rsidDel="004B05D1">
          <w:delText xml:space="preserve"> oferta</w:delText>
        </w:r>
      </w:del>
      <w:ins w:id="1086" w:author="Sergio Saugar García" w:date="2023-04-20T18:16:00Z">
        <w:del w:id="1087" w:author="Microsoft Office User" w:date="2023-05-12T15:25:00Z">
          <w:r w:rsidR="00800C64" w:rsidDel="004B05D1">
            <w:delText>s</w:delText>
          </w:r>
        </w:del>
      </w:ins>
      <w:del w:id="1088" w:author="Microsoft Office User" w:date="2023-05-12T15:25:00Z">
        <w:r w:rsidRPr="005A367A" w:rsidDel="004B05D1">
          <w:delText xml:space="preserve"> de trabajo, </w:delText>
        </w:r>
      </w:del>
      <w:ins w:id="1089" w:author="Sergio Saugar García" w:date="2023-04-20T18:16:00Z">
        <w:del w:id="1090" w:author="Microsoft Office User" w:date="2023-05-12T15:25:00Z">
          <w:r w:rsidR="00800C64" w:rsidDel="004B05D1">
            <w:delText xml:space="preserve">aunque también es posible que </w:delText>
          </w:r>
        </w:del>
      </w:ins>
      <w:del w:id="1091" w:author="Microsoft Office User" w:date="2023-05-12T15:25:00Z">
        <w:r w:rsidRPr="005A367A" w:rsidDel="004B05D1">
          <w:delText>o normalmente el equipo de carreras profesionales recib</w:delText>
        </w:r>
      </w:del>
      <w:ins w:id="1092" w:author="Sergio Saugar García" w:date="2023-04-20T18:17:00Z">
        <w:del w:id="1093" w:author="Microsoft Office User" w:date="2023-05-12T15:25:00Z">
          <w:r w:rsidR="00800C64" w:rsidDel="004B05D1">
            <w:delText>a</w:delText>
          </w:r>
        </w:del>
      </w:ins>
      <w:del w:id="1094" w:author="Microsoft Office User" w:date="2023-05-12T15:25:00Z">
        <w:r w:rsidRPr="005A367A" w:rsidDel="004B05D1">
          <w:delText>en ofertas de las empresas por email y las publican en las plataformas de empleo. Cuando son las propias empresas las que publican la oferta de empleo es necesario que alguien del equipo de carreras profesionales valide la solicitud. Todos estos procesos son 100% manuales.</w:delText>
        </w:r>
        <w:r w:rsidR="00A644F6" w:rsidDel="004B05D1">
          <w:delText xml:space="preserve"> </w:delText>
        </w:r>
        <w:commentRangeStart w:id="1095"/>
        <w:r w:rsidR="00A644F6" w:rsidDel="004B05D1">
          <w:delText xml:space="preserve">Las ofertas de trabajo contienen toda la información del puesto y cuáles son las competencias, soft skills y hard skills </w:delText>
        </w:r>
        <w:commentRangeEnd w:id="1095"/>
        <w:r w:rsidR="00800C64" w:rsidDel="004B05D1">
          <w:rPr>
            <w:rStyle w:val="Refdecomentario"/>
          </w:rPr>
          <w:commentReference w:id="1095"/>
        </w:r>
        <w:r w:rsidR="00A644F6" w:rsidDel="004B05D1">
          <w:delText xml:space="preserve">necesarias para poder optar para ese puesto de trabajo. </w:delText>
        </w:r>
        <w:bookmarkStart w:id="1096" w:name="_Toc135582765"/>
        <w:bookmarkStart w:id="1097" w:name="_Toc135928348"/>
        <w:bookmarkStart w:id="1098" w:name="_Toc136011977"/>
        <w:bookmarkStart w:id="1099" w:name="_Toc136018807"/>
        <w:bookmarkStart w:id="1100" w:name="_Toc136019686"/>
        <w:bookmarkStart w:id="1101" w:name="_Toc136020104"/>
        <w:bookmarkEnd w:id="1096"/>
        <w:bookmarkEnd w:id="1097"/>
        <w:bookmarkEnd w:id="1098"/>
        <w:bookmarkEnd w:id="1099"/>
        <w:bookmarkEnd w:id="1100"/>
        <w:bookmarkEnd w:id="1101"/>
      </w:del>
    </w:p>
    <w:p w14:paraId="64CDB6B7" w14:textId="33C9269D" w:rsidR="005A367A" w:rsidRPr="005A367A" w:rsidDel="004B05D1" w:rsidRDefault="005A367A" w:rsidP="005A367A">
      <w:pPr>
        <w:rPr>
          <w:del w:id="1102" w:author="Microsoft Office User" w:date="2023-05-12T15:25:00Z"/>
        </w:rPr>
      </w:pPr>
      <w:del w:id="1103" w:author="Microsoft Office User" w:date="2023-05-12T15:25:00Z">
        <w:r w:rsidRPr="005A367A" w:rsidDel="004B05D1">
          <w:delText>Adicionalmente, existe una aplicación para la búsqueda de prácticas curriculares</w:delText>
        </w:r>
        <w:r w:rsidRPr="004B7988" w:rsidDel="004B05D1">
          <w:delText xml:space="preserve"> </w:delText>
        </w:r>
        <w:r w:rsidRPr="005A367A" w:rsidDel="004B05D1">
          <w:delText xml:space="preserve">dentro del campus virtual. </w:delText>
        </w:r>
        <w:commentRangeStart w:id="1104"/>
        <w:r w:rsidRPr="005A367A" w:rsidDel="004B05D1">
          <w:delText>Las empresas envían una ficha con las características de las prácticas al equipo de carreras profesionales. Si al estudiante le interesa</w:delText>
        </w:r>
      </w:del>
      <w:ins w:id="1105" w:author="Sergio Saugar García" w:date="2023-04-20T18:28:00Z">
        <w:del w:id="1106" w:author="Microsoft Office User" w:date="2023-05-12T15:25:00Z">
          <w:r w:rsidR="00800C64" w:rsidDel="004B05D1">
            <w:delText>,</w:delText>
          </w:r>
        </w:del>
      </w:ins>
      <w:del w:id="1107" w:author="Microsoft Office User" w:date="2023-05-12T15:25:00Z">
        <w:r w:rsidRPr="005A367A" w:rsidDel="004B05D1">
          <w:delText xml:space="preserve"> realiza una solicitud e incluye su CV</w:delText>
        </w:r>
      </w:del>
      <w:ins w:id="1108" w:author="Sergio Saugar García" w:date="2023-04-20T18:27:00Z">
        <w:del w:id="1109" w:author="Microsoft Office User" w:date="2023-05-12T15:25:00Z">
          <w:r w:rsidR="00800C64" w:rsidDel="004B05D1">
            <w:delText>.</w:delText>
          </w:r>
        </w:del>
      </w:ins>
      <w:del w:id="1110" w:author="Microsoft Office User" w:date="2023-05-12T15:25:00Z">
        <w:r w:rsidRPr="005A367A" w:rsidDel="004B05D1">
          <w:delText xml:space="preserve"> que le</w:delText>
        </w:r>
      </w:del>
      <w:ins w:id="1111" w:author="Sergio Saugar García" w:date="2023-04-20T18:27:00Z">
        <w:del w:id="1112" w:author="Microsoft Office User" w:date="2023-05-12T15:25:00Z">
          <w:r w:rsidR="00800C64" w:rsidDel="004B05D1">
            <w:delText>La solicitud</w:delText>
          </w:r>
        </w:del>
      </w:ins>
      <w:del w:id="1113" w:author="Microsoft Office User" w:date="2023-05-12T15:25:00Z">
        <w:r w:rsidRPr="005A367A" w:rsidDel="004B05D1">
          <w:delText xml:space="preserve"> llega al equipo de carreras profesionales que analiza si el CV se adapta a lo requerido por la empresa</w:delText>
        </w:r>
      </w:del>
      <w:ins w:id="1114" w:author="Sergio Saugar García" w:date="2023-04-20T18:27:00Z">
        <w:del w:id="1115" w:author="Microsoft Office User" w:date="2023-05-12T15:25:00Z">
          <w:r w:rsidR="00800C64" w:rsidDel="004B05D1">
            <w:delText>.</w:delText>
          </w:r>
        </w:del>
      </w:ins>
      <w:del w:id="1116" w:author="Microsoft Office User" w:date="2023-05-12T15:25:00Z">
        <w:r w:rsidRPr="005A367A" w:rsidDel="004B05D1">
          <w:delText xml:space="preserve"> y </w:delText>
        </w:r>
      </w:del>
      <w:ins w:id="1117" w:author="Sergio Saugar García" w:date="2023-04-20T18:27:00Z">
        <w:del w:id="1118" w:author="Microsoft Office User" w:date="2023-05-12T15:25:00Z">
          <w:r w:rsidR="00800C64" w:rsidDel="004B05D1">
            <w:delText xml:space="preserve">En caso positivo, </w:delText>
          </w:r>
        </w:del>
      </w:ins>
      <w:del w:id="1119" w:author="Microsoft Office User" w:date="2023-05-12T15:25:00Z">
        <w:r w:rsidRPr="005A367A" w:rsidDel="004B05D1">
          <w:delText xml:space="preserve">si es así </w:delText>
        </w:r>
      </w:del>
      <w:ins w:id="1120" w:author="Sergio Saugar García" w:date="2023-04-20T18:27:00Z">
        <w:del w:id="1121" w:author="Microsoft Office User" w:date="2023-05-12T15:25:00Z">
          <w:r w:rsidR="00800C64" w:rsidDel="004B05D1">
            <w:delText xml:space="preserve"> </w:delText>
          </w:r>
        </w:del>
      </w:ins>
      <w:del w:id="1122" w:author="Microsoft Office User" w:date="2023-05-12T15:25:00Z">
        <w:r w:rsidRPr="005A367A" w:rsidDel="004B05D1">
          <w:delText>se lo mandan a la empresa</w:delText>
        </w:r>
      </w:del>
      <w:ins w:id="1123" w:author="Sergio Saugar García" w:date="2023-04-20T18:27:00Z">
        <w:del w:id="1124" w:author="Microsoft Office User" w:date="2023-05-12T15:25:00Z">
          <w:r w:rsidR="00800C64" w:rsidDel="004B05D1">
            <w:delText>.</w:delText>
          </w:r>
        </w:del>
      </w:ins>
      <w:del w:id="1125" w:author="Microsoft Office User" w:date="2023-05-12T15:25:00Z">
        <w:r w:rsidRPr="005A367A" w:rsidDel="004B05D1">
          <w:delText xml:space="preserve">, </w:delText>
        </w:r>
      </w:del>
      <w:ins w:id="1126" w:author="Sergio Saugar García" w:date="2023-04-20T18:27:00Z">
        <w:del w:id="1127" w:author="Microsoft Office User" w:date="2023-05-12T15:25:00Z">
          <w:r w:rsidR="00800C64" w:rsidDel="004B05D1">
            <w:delText xml:space="preserve"> T</w:delText>
          </w:r>
        </w:del>
      </w:ins>
      <w:del w:id="1128" w:author="Microsoft Office User" w:date="2023-05-12T15:25:00Z">
        <w:r w:rsidRPr="005A367A" w:rsidDel="004B05D1">
          <w:delText>todo e</w:delText>
        </w:r>
      </w:del>
      <w:ins w:id="1129" w:author="Sergio Saugar García" w:date="2023-04-20T18:27:00Z">
        <w:del w:id="1130" w:author="Microsoft Office User" w:date="2023-05-12T15:25:00Z">
          <w:r w:rsidR="00800C64" w:rsidDel="004B05D1">
            <w:delText xml:space="preserve">n un </w:delText>
          </w:r>
        </w:del>
      </w:ins>
      <w:del w:id="1131" w:author="Microsoft Office User" w:date="2023-05-12T15:25:00Z">
        <w:r w:rsidRPr="005A367A" w:rsidDel="004B05D1">
          <w:delText xml:space="preserve">l proceso es 100% manual. </w:delText>
        </w:r>
        <w:commentRangeEnd w:id="1104"/>
        <w:r w:rsidR="00800C64" w:rsidDel="004B05D1">
          <w:rPr>
            <w:rStyle w:val="Refdecomentario"/>
          </w:rPr>
          <w:commentReference w:id="1104"/>
        </w:r>
        <w:r w:rsidRPr="005A367A" w:rsidDel="004B05D1">
          <w:delText>Esta aplicación también permite firmar el anexo de las practicas, realizar una memoria sobre las practicas realizadas, realizar un seguimiento del trámite de las prácticas y realizar una encuesta.</w:delText>
        </w:r>
        <w:bookmarkStart w:id="1132" w:name="_Toc135582766"/>
        <w:bookmarkStart w:id="1133" w:name="_Toc135928349"/>
        <w:bookmarkStart w:id="1134" w:name="_Toc136011978"/>
        <w:bookmarkStart w:id="1135" w:name="_Toc136018808"/>
        <w:bookmarkStart w:id="1136" w:name="_Toc136019687"/>
        <w:bookmarkStart w:id="1137" w:name="_Toc136020105"/>
        <w:bookmarkEnd w:id="1132"/>
        <w:bookmarkEnd w:id="1133"/>
        <w:bookmarkEnd w:id="1134"/>
        <w:bookmarkEnd w:id="1135"/>
        <w:bookmarkEnd w:id="1136"/>
        <w:bookmarkEnd w:id="1137"/>
      </w:del>
    </w:p>
    <w:p w14:paraId="42E77B19" w14:textId="1543AF8F" w:rsidR="005A367A" w:rsidRPr="005A367A" w:rsidDel="004B05D1" w:rsidRDefault="005A367A" w:rsidP="005A367A">
      <w:pPr>
        <w:rPr>
          <w:del w:id="1138" w:author="Microsoft Office User" w:date="2023-05-12T15:25:00Z"/>
        </w:rPr>
      </w:pPr>
      <w:del w:id="1139" w:author="Microsoft Office User" w:date="2023-05-12T15:25:00Z">
        <w:r w:rsidRPr="005A367A" w:rsidDel="004B05D1">
          <w:delText xml:space="preserve">Los procesos y las aplicaciones para la búsqueda y asignación de prácticas y ofertas de primer empleo presentan los siguientes problemas: las aplicaciones tienen funcionalidades duplicadas y </w:delText>
        </w:r>
        <w:commentRangeStart w:id="1140"/>
        <w:r w:rsidRPr="005A367A" w:rsidDel="004B05D1">
          <w:delText xml:space="preserve">funcionan </w:delText>
        </w:r>
        <w:commentRangeEnd w:id="1140"/>
        <w:r w:rsidR="00800C64" w:rsidDel="004B05D1">
          <w:rPr>
            <w:rStyle w:val="Refdecomentario"/>
          </w:rPr>
          <w:commentReference w:id="1140"/>
        </w:r>
        <w:r w:rsidRPr="005A367A" w:rsidDel="004B05D1">
          <w:delText xml:space="preserve">de forma diferente, los procesos son totalmente manuales, los CVs y las ofertas de prácticas/empleo no están digitalizadas y tienen contenidos heterogéneos y no existe un proceso automático de </w:delText>
        </w:r>
        <w:commentRangeStart w:id="1141"/>
        <w:r w:rsidRPr="005A367A" w:rsidDel="004B05D1">
          <w:delText xml:space="preserve">matching </w:delText>
        </w:r>
        <w:commentRangeEnd w:id="1141"/>
        <w:r w:rsidR="00800C64" w:rsidDel="004B05D1">
          <w:rPr>
            <w:rStyle w:val="Refdecomentario"/>
          </w:rPr>
          <w:commentReference w:id="1141"/>
        </w:r>
        <w:r w:rsidRPr="005A367A" w:rsidDel="004B05D1">
          <w:delText xml:space="preserve">entre CVs y ofertas. </w:delText>
        </w:r>
        <w:bookmarkStart w:id="1142" w:name="_Toc135582767"/>
        <w:bookmarkStart w:id="1143" w:name="_Toc135928350"/>
        <w:bookmarkStart w:id="1144" w:name="_Toc136011979"/>
        <w:bookmarkStart w:id="1145" w:name="_Toc136018809"/>
        <w:bookmarkStart w:id="1146" w:name="_Toc136019688"/>
        <w:bookmarkStart w:id="1147" w:name="_Toc136020106"/>
        <w:bookmarkEnd w:id="1142"/>
        <w:bookmarkEnd w:id="1143"/>
        <w:bookmarkEnd w:id="1144"/>
        <w:bookmarkEnd w:id="1145"/>
        <w:bookmarkEnd w:id="1146"/>
        <w:bookmarkEnd w:id="1147"/>
      </w:del>
    </w:p>
    <w:p w14:paraId="07916792" w14:textId="61FEE44D" w:rsidR="005A367A" w:rsidRPr="005A367A" w:rsidDel="004B05D1" w:rsidRDefault="005A367A" w:rsidP="005A367A">
      <w:pPr>
        <w:rPr>
          <w:del w:id="1148" w:author="Microsoft Office User" w:date="2023-05-12T15:25:00Z"/>
        </w:rPr>
      </w:pPr>
      <w:del w:id="1149" w:author="Microsoft Office User" w:date="2023-05-12T15:25:00Z">
        <w:r w:rsidRPr="005A367A" w:rsidDel="004B05D1">
          <w:delText>La solución que se propone en este</w:delText>
        </w:r>
      </w:del>
      <w:ins w:id="1150" w:author="Sergio Saugar García" w:date="2023-04-20T18:31:00Z">
        <w:del w:id="1151" w:author="Microsoft Office User" w:date="2023-05-12T15:25:00Z">
          <w:r w:rsidR="00800C64" w:rsidDel="004B05D1">
            <w:delText>Por ello, en este</w:delText>
          </w:r>
        </w:del>
      </w:ins>
      <w:del w:id="1152" w:author="Microsoft Office User" w:date="2023-05-12T15:25:00Z">
        <w:r w:rsidRPr="005A367A" w:rsidDel="004B05D1">
          <w:delText xml:space="preserve"> TFG </w:delText>
        </w:r>
      </w:del>
      <w:ins w:id="1153" w:author="Sergio Saugar García" w:date="2023-04-20T18:31:00Z">
        <w:del w:id="1154" w:author="Microsoft Office User" w:date="2023-05-12T15:25:00Z">
          <w:r w:rsidR="00800C64" w:rsidDel="004B05D1">
            <w:delText xml:space="preserve">se propone una solución que </w:delText>
          </w:r>
        </w:del>
      </w:ins>
      <w:del w:id="1155" w:author="Microsoft Office User" w:date="2023-05-12T15:25:00Z">
        <w:r w:rsidRPr="005A367A" w:rsidDel="004B05D1">
          <w:delText xml:space="preserve">permite unificar las aplicaciones anteriormente mencionadas en una única aplicación, digitalizar y homogeneizar los CVs y las ofertas de prácticas/empleo de </w:delText>
        </w:r>
        <w:commentRangeStart w:id="1156"/>
        <w:r w:rsidRPr="005A367A" w:rsidDel="004B05D1">
          <w:delText xml:space="preserve">una forma muy eficiente </w:delText>
        </w:r>
        <w:commentRangeEnd w:id="1156"/>
        <w:r w:rsidR="00800C64" w:rsidDel="004B05D1">
          <w:rPr>
            <w:rStyle w:val="Refdecomentario"/>
          </w:rPr>
          <w:commentReference w:id="1156"/>
        </w:r>
        <w:r w:rsidRPr="005A367A" w:rsidDel="004B05D1">
          <w:delText xml:space="preserve">(tiempo de imputación 3-5 minutos), automatizar el proceso de matching entre CVs y ofertas y </w:delText>
        </w:r>
        <w:commentRangeStart w:id="1157"/>
        <w:r w:rsidRPr="005A367A" w:rsidDel="004B05D1">
          <w:delText>simplificar los procesos del equipo de carreras profesionales del CEU</w:delText>
        </w:r>
        <w:commentRangeEnd w:id="1157"/>
        <w:r w:rsidR="00800C64" w:rsidDel="004B05D1">
          <w:rPr>
            <w:rStyle w:val="Refdecomentario"/>
          </w:rPr>
          <w:commentReference w:id="1157"/>
        </w:r>
        <w:r w:rsidRPr="005A367A" w:rsidDel="004B05D1">
          <w:delText>.</w:delText>
        </w:r>
        <w:bookmarkStart w:id="1158" w:name="_Toc135582768"/>
        <w:bookmarkStart w:id="1159" w:name="_Toc135928351"/>
        <w:bookmarkStart w:id="1160" w:name="_Toc136011980"/>
        <w:bookmarkStart w:id="1161" w:name="_Toc136018810"/>
        <w:bookmarkStart w:id="1162" w:name="_Toc136019689"/>
        <w:bookmarkStart w:id="1163" w:name="_Toc136020107"/>
        <w:bookmarkEnd w:id="1158"/>
        <w:bookmarkEnd w:id="1159"/>
        <w:bookmarkEnd w:id="1160"/>
        <w:bookmarkEnd w:id="1161"/>
        <w:bookmarkEnd w:id="1162"/>
        <w:bookmarkEnd w:id="1163"/>
      </w:del>
    </w:p>
    <w:p w14:paraId="10F7C7E4" w14:textId="1A43D003" w:rsidR="39E28D74" w:rsidRDefault="39E28D74" w:rsidP="39E28D74">
      <w:pPr>
        <w:pStyle w:val="Ttulo2"/>
        <w:rPr>
          <w:ins w:id="1164" w:author="Microsoft Office User" w:date="2023-05-12T15:25:00Z"/>
        </w:rPr>
      </w:pPr>
      <w:bookmarkStart w:id="1165" w:name="_Toc136020108"/>
      <w:r>
        <w:t>Especificación de requisitos</w:t>
      </w:r>
      <w:bookmarkEnd w:id="1165"/>
    </w:p>
    <w:p w14:paraId="5FB1EFFC" w14:textId="4AB75FBB" w:rsidR="00784D17" w:rsidRPr="002F5A0F" w:rsidDel="003A29B0" w:rsidRDefault="002F5A0F">
      <w:pPr>
        <w:rPr>
          <w:del w:id="1166" w:author="Microsoft Office User" w:date="2023-05-12T15:27:00Z"/>
          <w:color w:val="FF0000"/>
        </w:rPr>
        <w:pPrChange w:id="1167" w:author="Microsoft Office User" w:date="2023-05-12T15:25:00Z">
          <w:pPr>
            <w:pStyle w:val="Ttulo2"/>
          </w:pPr>
        </w:pPrChange>
      </w:pPr>
      <w:ins w:id="1168" w:author="Microsoft Office User" w:date="2023-05-12T15:25:00Z">
        <w:r w:rsidRPr="00FA42A1">
          <w:t xml:space="preserve">El objetivo principal </w:t>
        </w:r>
      </w:ins>
      <w:r w:rsidRPr="00FA42A1">
        <w:t>de este TFG es crear una</w:t>
      </w:r>
      <w:ins w:id="1169" w:author="Microsoft Office User" w:date="2023-05-12T15:25:00Z">
        <w:r w:rsidRPr="00FA42A1">
          <w:t xml:space="preserve"> aplicación </w:t>
        </w:r>
      </w:ins>
      <w:r w:rsidRPr="00FA42A1">
        <w:t>para</w:t>
      </w:r>
      <w:ins w:id="1170" w:author="Microsoft Office User" w:date="2023-05-12T15:25:00Z">
        <w:r w:rsidRPr="00FA42A1">
          <w:t xml:space="preserve"> simplificar, hacer eficiente </w:t>
        </w:r>
        <w:commentRangeStart w:id="1171"/>
        <w:commentRangeEnd w:id="1171"/>
        <w:r w:rsidRPr="00FA42A1">
          <w:rPr>
            <w:rStyle w:val="Refdecomentario"/>
          </w:rPr>
          <w:commentReference w:id="1171"/>
        </w:r>
        <w:r w:rsidRPr="00FA42A1">
          <w:t xml:space="preserve">y automatizar el proceso de asignación de prácticas </w:t>
        </w:r>
        <w:commentRangeStart w:id="1172"/>
        <w:r w:rsidRPr="00FA42A1">
          <w:t xml:space="preserve">y primeros empleos </w:t>
        </w:r>
        <w:commentRangeEnd w:id="1172"/>
        <w:r w:rsidRPr="00FA42A1">
          <w:rPr>
            <w:rStyle w:val="Refdecomentario"/>
          </w:rPr>
          <w:commentReference w:id="1172"/>
        </w:r>
        <w:r w:rsidRPr="00FA42A1">
          <w:t>a los alumnos universitarios y recién graduados.</w:t>
        </w:r>
      </w:ins>
      <w:r>
        <w:rPr>
          <w:color w:val="FF0000"/>
        </w:rPr>
        <w:t xml:space="preserve"> </w:t>
      </w:r>
      <w:ins w:id="1173" w:author="Microsoft Office User" w:date="2023-05-20T10:34:00Z">
        <w:r w:rsidR="00167BE3">
          <w:t xml:space="preserve">Los requisitos derivados del análisis </w:t>
        </w:r>
      </w:ins>
      <w:ins w:id="1174" w:author="Microsoft Office User" w:date="2023-05-20T10:37:00Z">
        <w:r w:rsidR="00167BE3">
          <w:t xml:space="preserve">de dominio son los siguientes: </w:t>
        </w:r>
      </w:ins>
    </w:p>
    <w:p w14:paraId="3E7BEB2F" w14:textId="1CBC9184" w:rsidR="51CB211E" w:rsidRPr="00520AAC" w:rsidDel="003A29B0" w:rsidRDefault="51CB211E">
      <w:pPr>
        <w:rPr>
          <w:del w:id="1175" w:author="Microsoft Office User" w:date="2023-05-12T15:27:00Z"/>
          <w:color w:val="FF0000"/>
        </w:rPr>
      </w:pPr>
      <w:del w:id="1176" w:author="Microsoft Office User" w:date="2023-05-12T15:27:00Z">
        <w:r w:rsidRPr="00520AAC" w:rsidDel="003A29B0">
          <w:rPr>
            <w:color w:val="FF0000"/>
          </w:rPr>
          <w:delText>En un escenario habitual, se deberán especificar, al menos, los siguientes tipos de requisitos</w:delText>
        </w:r>
        <w:r w:rsidR="121BD4D9" w:rsidRPr="00520AAC" w:rsidDel="003A29B0">
          <w:rPr>
            <w:color w:val="FF0000"/>
          </w:rPr>
          <w:delText>:</w:delText>
        </w:r>
      </w:del>
    </w:p>
    <w:p w14:paraId="20D7B408" w14:textId="40BA970F" w:rsidR="39E28D74" w:rsidRPr="00520AAC" w:rsidDel="003A29B0" w:rsidRDefault="39E28D74">
      <w:pPr>
        <w:pStyle w:val="Prrafodelista"/>
        <w:numPr>
          <w:ilvl w:val="0"/>
          <w:numId w:val="5"/>
        </w:numPr>
        <w:jc w:val="left"/>
        <w:rPr>
          <w:del w:id="1177" w:author="Microsoft Office User" w:date="2023-05-12T15:27:00Z"/>
          <w:color w:val="FF0000"/>
        </w:rPr>
      </w:pPr>
      <w:del w:id="1178" w:author="Microsoft Office User" w:date="2023-05-12T15:27:00Z">
        <w:r w:rsidRPr="00520AAC" w:rsidDel="003A29B0">
          <w:rPr>
            <w:i/>
            <w:iCs/>
            <w:color w:val="FF0000"/>
          </w:rPr>
          <w:delText xml:space="preserve">Funcionalidades del sistema, </w:delText>
        </w:r>
        <w:r w:rsidRPr="00520AAC" w:rsidDel="003A29B0">
          <w:rPr>
            <w:color w:val="FF0000"/>
          </w:rPr>
          <w:delText>que podrán detallarse, por ejemplo, mediante diagramas de casos de uso con su especificación. Alternativamente se pueden mostrar historias de usuario.</w:delText>
        </w:r>
      </w:del>
    </w:p>
    <w:p w14:paraId="2F7F476C" w14:textId="19C6AA19" w:rsidR="39E28D74" w:rsidRPr="00520AAC" w:rsidDel="003A29B0" w:rsidRDefault="39E28D74">
      <w:pPr>
        <w:pStyle w:val="Prrafodelista"/>
        <w:numPr>
          <w:ilvl w:val="0"/>
          <w:numId w:val="5"/>
        </w:numPr>
        <w:rPr>
          <w:del w:id="1179" w:author="Microsoft Office User" w:date="2023-05-12T15:27:00Z"/>
          <w:rFonts w:eastAsiaTheme="minorEastAsia"/>
          <w:color w:val="FF0000"/>
          <w:szCs w:val="24"/>
        </w:rPr>
      </w:pPr>
      <w:del w:id="1180" w:author="Microsoft Office User" w:date="2023-05-12T15:27:00Z">
        <w:r w:rsidRPr="00520AAC" w:rsidDel="003A29B0">
          <w:rPr>
            <w:i/>
            <w:iCs/>
            <w:color w:val="FF0000"/>
          </w:rPr>
          <w:delText xml:space="preserve">Interfaz de usuario </w:delText>
        </w:r>
        <w:r w:rsidRPr="00520AAC" w:rsidDel="003A29B0">
          <w:rPr>
            <w:color w:val="FF0000"/>
          </w:rPr>
          <w:delText xml:space="preserve">(si procede). Puede incluirse, por ejemplo, el nivel de cumplimiento de la norma de accesibilidad </w:delText>
        </w:r>
        <w:r w:rsidDel="003A29B0">
          <w:fldChar w:fldCharType="begin"/>
        </w:r>
        <w:r w:rsidDel="003A29B0">
          <w:delInstrText>HYPERLINK "https://www.w3.org/WAI/standards-guidelines/wcag/" \h</w:delInstrText>
        </w:r>
        <w:r w:rsidDel="003A29B0">
          <w:fldChar w:fldCharType="separate"/>
        </w:r>
        <w:r w:rsidRPr="00520AAC" w:rsidDel="003A29B0">
          <w:rPr>
            <w:rStyle w:val="Hipervnculo"/>
            <w:color w:val="FF0000"/>
          </w:rPr>
          <w:delText>WCAG</w:delText>
        </w:r>
        <w:r w:rsidDel="003A29B0">
          <w:rPr>
            <w:rStyle w:val="Hipervnculo"/>
            <w:color w:val="FF0000"/>
          </w:rPr>
          <w:fldChar w:fldCharType="end"/>
        </w:r>
        <w:r w:rsidRPr="00520AAC" w:rsidDel="003A29B0">
          <w:rPr>
            <w:color w:val="FF0000"/>
          </w:rPr>
          <w:delText xml:space="preserve">. </w:delText>
        </w:r>
      </w:del>
    </w:p>
    <w:p w14:paraId="41A41E66" w14:textId="1D1A9234" w:rsidR="121BD4D9" w:rsidRPr="00520AAC" w:rsidDel="003A29B0" w:rsidRDefault="121BD4D9">
      <w:pPr>
        <w:pStyle w:val="Prrafodelista"/>
        <w:numPr>
          <w:ilvl w:val="0"/>
          <w:numId w:val="5"/>
        </w:numPr>
        <w:rPr>
          <w:del w:id="1181" w:author="Microsoft Office User" w:date="2023-05-12T15:27:00Z"/>
          <w:rFonts w:eastAsiaTheme="minorEastAsia"/>
          <w:color w:val="FF0000"/>
          <w:szCs w:val="24"/>
        </w:rPr>
      </w:pPr>
      <w:del w:id="1182" w:author="Microsoft Office User" w:date="2023-05-12T15:27:00Z">
        <w:r w:rsidRPr="00520AAC" w:rsidDel="003A29B0">
          <w:rPr>
            <w:i/>
            <w:iCs/>
            <w:color w:val="FF0000"/>
          </w:rPr>
          <w:delText>Rendimiento</w:delText>
        </w:r>
        <w:r w:rsidRPr="00520AAC" w:rsidDel="003A29B0">
          <w:rPr>
            <w:color w:val="FF0000"/>
          </w:rPr>
          <w:delText xml:space="preserve">, incluyendo </w:delText>
        </w:r>
        <w:r w:rsidR="39E28D74" w:rsidRPr="00520AAC" w:rsidDel="003A29B0">
          <w:rPr>
            <w:color w:val="FF0000"/>
          </w:rPr>
          <w:delText>tiempos de respuesta.</w:delText>
        </w:r>
      </w:del>
    </w:p>
    <w:p w14:paraId="2C4D65A6" w14:textId="4A21B723" w:rsidR="39E28D74" w:rsidRPr="00520AAC" w:rsidDel="003A29B0" w:rsidRDefault="39E28D74">
      <w:pPr>
        <w:pStyle w:val="Prrafodelista"/>
        <w:numPr>
          <w:ilvl w:val="0"/>
          <w:numId w:val="5"/>
        </w:numPr>
        <w:rPr>
          <w:del w:id="1183" w:author="Microsoft Office User" w:date="2023-05-12T15:27:00Z"/>
          <w:color w:val="FF0000"/>
          <w:szCs w:val="24"/>
        </w:rPr>
      </w:pPr>
      <w:del w:id="1184" w:author="Microsoft Office User" w:date="2023-05-12T15:27:00Z">
        <w:r w:rsidRPr="00520AAC" w:rsidDel="003A29B0">
          <w:rPr>
            <w:i/>
            <w:iCs/>
            <w:color w:val="FF0000"/>
          </w:rPr>
          <w:delText>Capacidad</w:delText>
        </w:r>
        <w:r w:rsidRPr="00520AAC" w:rsidDel="003A29B0">
          <w:rPr>
            <w:color w:val="FF0000"/>
          </w:rPr>
          <w:delText>, incluyendo el número máximo de peticiones que se pueden procesar por unidad de tiempo.</w:delText>
        </w:r>
      </w:del>
    </w:p>
    <w:p w14:paraId="543119A0" w14:textId="1AE899C4" w:rsidR="121BD4D9" w:rsidRPr="00520AAC" w:rsidDel="003A29B0" w:rsidRDefault="121BD4D9">
      <w:pPr>
        <w:pStyle w:val="Prrafodelista"/>
        <w:numPr>
          <w:ilvl w:val="0"/>
          <w:numId w:val="5"/>
        </w:numPr>
        <w:rPr>
          <w:del w:id="1185" w:author="Microsoft Office User" w:date="2023-05-12T15:27:00Z"/>
          <w:color w:val="FF0000"/>
        </w:rPr>
      </w:pPr>
      <w:del w:id="1186" w:author="Microsoft Office User" w:date="2023-05-12T15:27:00Z">
        <w:r w:rsidRPr="00520AAC" w:rsidDel="003A29B0">
          <w:rPr>
            <w:i/>
            <w:iCs/>
            <w:color w:val="FF0000"/>
          </w:rPr>
          <w:delText>Seguridad</w:delText>
        </w:r>
        <w:r w:rsidRPr="00520AAC" w:rsidDel="003A29B0">
          <w:rPr>
            <w:color w:val="FF0000"/>
          </w:rPr>
          <w:delText>.</w:delText>
        </w:r>
        <w:r w:rsidR="339B3095" w:rsidRPr="00520AAC" w:rsidDel="003A29B0">
          <w:rPr>
            <w:color w:val="FF0000"/>
          </w:rPr>
          <w:delTex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delText>
        </w:r>
      </w:del>
    </w:p>
    <w:p w14:paraId="0B627CF8" w14:textId="7D97944C" w:rsidR="39E28D74" w:rsidRPr="00520AAC" w:rsidDel="003A29B0" w:rsidRDefault="39E28D74">
      <w:pPr>
        <w:pStyle w:val="Prrafodelista"/>
        <w:numPr>
          <w:ilvl w:val="0"/>
          <w:numId w:val="5"/>
        </w:numPr>
        <w:rPr>
          <w:del w:id="1187" w:author="Microsoft Office User" w:date="2023-05-12T15:27:00Z"/>
          <w:color w:val="FF0000"/>
        </w:rPr>
      </w:pPr>
      <w:del w:id="1188" w:author="Microsoft Office User" w:date="2023-05-12T15:27:00Z">
        <w:r w:rsidRPr="00520AAC" w:rsidDel="003A29B0">
          <w:rPr>
            <w:i/>
            <w:iCs/>
            <w:color w:val="FF0000"/>
          </w:rPr>
          <w:delText>Interoperabilidad con otros sistemas</w:delText>
        </w:r>
        <w:r w:rsidRPr="00520AAC" w:rsidDel="003A29B0">
          <w:rPr>
            <w:color w:val="FF0000"/>
          </w:rPr>
          <w:delText xml:space="preserve"> (si procede).</w:delText>
        </w:r>
      </w:del>
    </w:p>
    <w:p w14:paraId="66F68C1C" w14:textId="6CE8A541" w:rsidR="39E28D74" w:rsidRPr="00520AAC" w:rsidDel="003A29B0" w:rsidRDefault="39E28D74">
      <w:pPr>
        <w:pStyle w:val="Prrafodelista"/>
        <w:numPr>
          <w:ilvl w:val="0"/>
          <w:numId w:val="5"/>
        </w:numPr>
        <w:rPr>
          <w:del w:id="1189" w:author="Microsoft Office User" w:date="2023-05-12T15:27:00Z"/>
          <w:rFonts w:eastAsiaTheme="minorEastAsia"/>
          <w:color w:val="FF0000"/>
          <w:szCs w:val="24"/>
        </w:rPr>
      </w:pPr>
      <w:del w:id="1190" w:author="Microsoft Office User" w:date="2023-05-12T15:27:00Z">
        <w:r w:rsidRPr="00520AAC" w:rsidDel="003A29B0">
          <w:rPr>
            <w:i/>
            <w:iCs/>
            <w:color w:val="FF0000"/>
          </w:rPr>
          <w:delText>Protección de datos</w:delText>
        </w:r>
        <w:r w:rsidRPr="00520AAC" w:rsidDel="003A29B0">
          <w:rPr>
            <w:color w:val="FF0000"/>
          </w:rPr>
          <w:delText xml:space="preserve"> (si procede), en concreto, el cumplimiento del Reglamento General de Protección de Datos ([UE] 2016/679) y de la Ley Orgánica 3/2018 de Protección de Datos Personales y Garantía de los Derechos Digitales (véase la sección de análisis desde la perspectiva del RGPD).</w:delText>
        </w:r>
      </w:del>
    </w:p>
    <w:p w14:paraId="4FE2B757" w14:textId="014D09B7" w:rsidR="39E28D74" w:rsidRPr="00520AAC" w:rsidDel="003A29B0" w:rsidRDefault="39E28D74">
      <w:pPr>
        <w:pStyle w:val="Prrafodelista"/>
        <w:numPr>
          <w:ilvl w:val="0"/>
          <w:numId w:val="5"/>
        </w:numPr>
        <w:rPr>
          <w:del w:id="1191" w:author="Microsoft Office User" w:date="2023-05-12T15:27:00Z"/>
          <w:color w:val="FF0000"/>
        </w:rPr>
      </w:pPr>
      <w:del w:id="1192" w:author="Microsoft Office User" w:date="2023-05-12T15:27:00Z">
        <w:r w:rsidRPr="00520AAC" w:rsidDel="003A29B0">
          <w:rPr>
            <w:i/>
            <w:iCs/>
            <w:color w:val="FF0000"/>
          </w:rPr>
          <w:delText>Requisitos sobre entorno tecnológico y de comunicaciones</w:delText>
        </w:r>
        <w:r w:rsidRPr="00520AAC" w:rsidDel="003A29B0">
          <w:rPr>
            <w:color w:val="FF0000"/>
          </w:rPr>
          <w:delText>, es decir, requisitos sobre gestores de bases de datos, sistema o los sistemas operativos, hardware, protocolos de red, etc.</w:delText>
        </w:r>
      </w:del>
    </w:p>
    <w:p w14:paraId="583D59E5" w14:textId="77777777" w:rsidR="00E74421" w:rsidRDefault="00E74421" w:rsidP="00711864"/>
    <w:p w14:paraId="01C6E6E3" w14:textId="7A0CCDBA" w:rsidR="00711864" w:rsidRPr="00E74421" w:rsidRDefault="00711864" w:rsidP="00711864">
      <w:pPr>
        <w:rPr>
          <w:b/>
          <w:bCs/>
        </w:rPr>
      </w:pPr>
      <w:r w:rsidRPr="00E74421">
        <w:rPr>
          <w:b/>
          <w:bCs/>
        </w:rPr>
        <w:t>Requisitos funcionales</w:t>
      </w:r>
    </w:p>
    <w:p w14:paraId="04E55E3A" w14:textId="34BD8BD6" w:rsidR="009C6AA6" w:rsidRDefault="009C6AA6">
      <w:pPr>
        <w:pStyle w:val="Prrafodelista"/>
        <w:numPr>
          <w:ilvl w:val="0"/>
          <w:numId w:val="15"/>
        </w:numPr>
        <w:ind w:left="567" w:hanging="283"/>
      </w:pPr>
      <w:commentRangeStart w:id="1193"/>
      <w:r>
        <w:t xml:space="preserve">Desarrollo de </w:t>
      </w:r>
      <w:r w:rsidR="004349CD">
        <w:t>2</w:t>
      </w:r>
      <w:r>
        <w:t xml:space="preserve"> tipos de usuarios: alumno, empresa</w:t>
      </w:r>
      <w:r w:rsidR="004349CD">
        <w:t>, y el administrador de la aplicación.</w:t>
      </w:r>
      <w:commentRangeEnd w:id="1193"/>
      <w:r w:rsidR="00F96068">
        <w:rPr>
          <w:rStyle w:val="Refdecomentario"/>
        </w:rPr>
        <w:commentReference w:id="1193"/>
      </w:r>
    </w:p>
    <w:p w14:paraId="78FD46E2" w14:textId="02F10D26" w:rsidR="009C6AA6" w:rsidRDefault="009C6AA6" w:rsidP="009C6AA6">
      <w:pPr>
        <w:pStyle w:val="Prrafodelista"/>
        <w:numPr>
          <w:ilvl w:val="0"/>
          <w:numId w:val="15"/>
        </w:numPr>
        <w:ind w:left="567" w:hanging="283"/>
      </w:pPr>
      <w:r>
        <w:t xml:space="preserve">Los usuarios </w:t>
      </w:r>
      <w:r w:rsidR="00EC7E80">
        <w:t>podrán</w:t>
      </w:r>
      <w:r>
        <w:t xml:space="preserve"> registrase en la aplicación</w:t>
      </w:r>
      <w:r w:rsidR="00EC7E80">
        <w:t>.</w:t>
      </w:r>
    </w:p>
    <w:p w14:paraId="6971E406" w14:textId="60007078" w:rsidR="009C6AA6" w:rsidRDefault="009C6AA6" w:rsidP="009C6AA6">
      <w:pPr>
        <w:pStyle w:val="Prrafodelista"/>
        <w:numPr>
          <w:ilvl w:val="0"/>
          <w:numId w:val="15"/>
        </w:numPr>
        <w:ind w:left="567" w:hanging="283"/>
      </w:pPr>
      <w:r>
        <w:t xml:space="preserve">Los </w:t>
      </w:r>
      <w:r w:rsidR="00EC7E80">
        <w:t xml:space="preserve">usuarios </w:t>
      </w:r>
      <w:r w:rsidR="004349CD">
        <w:t xml:space="preserve">y el administrador </w:t>
      </w:r>
      <w:r w:rsidR="00EC7E80">
        <w:t xml:space="preserve">podrán hacer </w:t>
      </w:r>
      <w:r w:rsidR="00EC7E80" w:rsidRPr="00105945">
        <w:rPr>
          <w:i/>
          <w:iCs/>
        </w:rPr>
        <w:t>login</w:t>
      </w:r>
      <w:r w:rsidR="00EC7E80">
        <w:t xml:space="preserve"> en la aplicación.</w:t>
      </w:r>
    </w:p>
    <w:p w14:paraId="31011B80" w14:textId="0BFD0142" w:rsidR="00EC7E80" w:rsidRDefault="00EC7E80" w:rsidP="009C6AA6">
      <w:pPr>
        <w:pStyle w:val="Prrafodelista"/>
        <w:numPr>
          <w:ilvl w:val="0"/>
          <w:numId w:val="15"/>
        </w:numPr>
        <w:ind w:left="567" w:hanging="283"/>
      </w:pPr>
      <w:r>
        <w:t xml:space="preserve">Los usuarios </w:t>
      </w:r>
      <w:r w:rsidR="005C2FAD">
        <w:t xml:space="preserve">y el administrador </w:t>
      </w:r>
      <w:r>
        <w:t>podrán cerrar sesión en la aplicación.</w:t>
      </w:r>
    </w:p>
    <w:p w14:paraId="1A93C6B4" w14:textId="3861768E" w:rsidR="00EC7E80" w:rsidRDefault="00EC7E80" w:rsidP="00EC7E80">
      <w:pPr>
        <w:pStyle w:val="Prrafodelista"/>
        <w:numPr>
          <w:ilvl w:val="0"/>
          <w:numId w:val="15"/>
        </w:numPr>
        <w:ind w:left="567" w:hanging="283"/>
      </w:pPr>
      <w:r>
        <w:t>Los usuarios podrán modificar sus datos personales.</w:t>
      </w:r>
    </w:p>
    <w:p w14:paraId="37A2E8D3" w14:textId="4162C4F9" w:rsidR="00EC7E80" w:rsidRDefault="00EC7E80" w:rsidP="00EC7E80">
      <w:pPr>
        <w:pStyle w:val="Prrafodelista"/>
        <w:numPr>
          <w:ilvl w:val="0"/>
          <w:numId w:val="15"/>
        </w:numPr>
        <w:ind w:left="567" w:hanging="283"/>
      </w:pPr>
      <w:commentRangeStart w:id="1194"/>
      <w:r>
        <w:t xml:space="preserve">Estandarizar el CV y las ofertas: idiomas más hablados con el nivel del alumno, competencias, </w:t>
      </w:r>
      <w:r w:rsidRPr="00105945">
        <w:rPr>
          <w:i/>
          <w:iCs/>
        </w:rPr>
        <w:t>soft</w:t>
      </w:r>
      <w:r w:rsidR="00105945">
        <w:t xml:space="preserve"> </w:t>
      </w:r>
      <w:r w:rsidRPr="00105945">
        <w:rPr>
          <w:i/>
          <w:iCs/>
        </w:rPr>
        <w:t>skills</w:t>
      </w:r>
      <w:r>
        <w:t xml:space="preserve"> y </w:t>
      </w:r>
      <w:r w:rsidRPr="00105945">
        <w:rPr>
          <w:i/>
          <w:iCs/>
        </w:rPr>
        <w:t>hard</w:t>
      </w:r>
      <w:r>
        <w:t xml:space="preserve"> </w:t>
      </w:r>
      <w:r w:rsidRPr="00105945">
        <w:rPr>
          <w:i/>
          <w:iCs/>
        </w:rPr>
        <w:t>skills</w:t>
      </w:r>
      <w:r>
        <w:t xml:space="preserve"> más habituales en el mundo profesional y el nivel correspondiente del alumno</w:t>
      </w:r>
      <w:commentRangeEnd w:id="1194"/>
      <w:r>
        <w:rPr>
          <w:rStyle w:val="Refdecomentario"/>
        </w:rPr>
        <w:commentReference w:id="1194"/>
      </w:r>
      <w:r>
        <w:t>.</w:t>
      </w:r>
    </w:p>
    <w:p w14:paraId="41999CBC" w14:textId="296024FD" w:rsidR="00711864" w:rsidRDefault="00711864">
      <w:pPr>
        <w:pStyle w:val="Prrafodelista"/>
        <w:numPr>
          <w:ilvl w:val="0"/>
          <w:numId w:val="15"/>
        </w:numPr>
        <w:ind w:left="567" w:hanging="283"/>
      </w:pPr>
      <w:r>
        <w:t>Los</w:t>
      </w:r>
      <w:ins w:id="1195" w:author="Microsoft Office User" w:date="2023-05-20T12:21:00Z">
        <w:r w:rsidR="000F40F0">
          <w:t xml:space="preserve"> </w:t>
        </w:r>
      </w:ins>
      <w:r w:rsidR="00EC7E80">
        <w:t xml:space="preserve">usuarios del tipo </w:t>
      </w:r>
      <w:del w:id="1196" w:author="Microsoft Office User" w:date="2023-05-20T12:21:00Z">
        <w:r w:rsidDel="000F40F0">
          <w:delText xml:space="preserve"> </w:delText>
        </w:r>
      </w:del>
      <w:r>
        <w:t xml:space="preserve">alumno </w:t>
      </w:r>
      <w:r w:rsidR="00EC7E80">
        <w:t>podrán</w:t>
      </w:r>
      <w:r>
        <w:t xml:space="preserve"> añadir su C</w:t>
      </w:r>
      <w:r w:rsidR="00EC7E80">
        <w:t>V.</w:t>
      </w:r>
    </w:p>
    <w:p w14:paraId="12E631D0" w14:textId="72874E3C" w:rsidR="00EC7E80" w:rsidRDefault="00EC7E80">
      <w:pPr>
        <w:pStyle w:val="Prrafodelista"/>
        <w:numPr>
          <w:ilvl w:val="0"/>
          <w:numId w:val="15"/>
        </w:numPr>
        <w:ind w:left="567" w:hanging="283"/>
      </w:pPr>
      <w:r>
        <w:t>Los usuarios del tipo alumno podrán modificar su CV.</w:t>
      </w:r>
    </w:p>
    <w:p w14:paraId="6B0DFEEC" w14:textId="3FC51D51" w:rsidR="00EC7E80" w:rsidRDefault="00EC7E80" w:rsidP="00EC7E80">
      <w:pPr>
        <w:pStyle w:val="Prrafodelista"/>
        <w:numPr>
          <w:ilvl w:val="0"/>
          <w:numId w:val="15"/>
        </w:numPr>
        <w:ind w:left="567" w:hanging="283"/>
      </w:pPr>
      <w:commentRangeStart w:id="1197"/>
      <w:r>
        <w:t>Los usuarios del tipo alumno podrán consultar su CV.</w:t>
      </w:r>
      <w:commentRangeEnd w:id="1197"/>
      <w:r>
        <w:rPr>
          <w:rStyle w:val="Refdecomentario"/>
        </w:rPr>
        <w:commentReference w:id="1197"/>
      </w:r>
    </w:p>
    <w:p w14:paraId="53BAF847" w14:textId="5A490E6E" w:rsidR="00EC7E80" w:rsidRDefault="00EC7E80" w:rsidP="00EC7E80">
      <w:pPr>
        <w:pStyle w:val="Prrafodelista"/>
        <w:numPr>
          <w:ilvl w:val="0"/>
          <w:numId w:val="15"/>
        </w:numPr>
        <w:ind w:left="567" w:hanging="283"/>
      </w:pPr>
      <w:r>
        <w:t xml:space="preserve">Los usuarios del tipo alumno podrán ver las </w:t>
      </w:r>
      <w:commentRangeStart w:id="1198"/>
      <w:r>
        <w:t xml:space="preserve">ofertas no asignadas </w:t>
      </w:r>
      <w:commentRangeEnd w:id="1198"/>
      <w:r>
        <w:rPr>
          <w:rStyle w:val="Refdecomentario"/>
        </w:rPr>
        <w:commentReference w:id="1198"/>
      </w:r>
      <w:r>
        <w:t>de empresas registradas en la aplicación.</w:t>
      </w:r>
    </w:p>
    <w:p w14:paraId="6C5E2EC6" w14:textId="54968ECC" w:rsidR="00EC7E80" w:rsidRDefault="00EC7E80" w:rsidP="00EC7E80">
      <w:pPr>
        <w:pStyle w:val="Prrafodelista"/>
        <w:numPr>
          <w:ilvl w:val="0"/>
          <w:numId w:val="15"/>
        </w:numPr>
        <w:ind w:left="567" w:hanging="283"/>
      </w:pPr>
      <w:r>
        <w:t xml:space="preserve">Los usuarios del tipo alumno que no tengan ninguna oferta asignada podrán solicitar una recomendación de las ofertas </w:t>
      </w:r>
      <w:r w:rsidR="00344210">
        <w:t>sin asignar</w:t>
      </w:r>
      <w:r>
        <w:t>.</w:t>
      </w:r>
    </w:p>
    <w:p w14:paraId="5969373B" w14:textId="737E3F7E" w:rsidR="00711864" w:rsidRDefault="00711864">
      <w:pPr>
        <w:pStyle w:val="Prrafodelista"/>
        <w:numPr>
          <w:ilvl w:val="0"/>
          <w:numId w:val="15"/>
        </w:numPr>
        <w:ind w:left="567" w:hanging="283"/>
      </w:pPr>
      <w:r>
        <w:t>L</w:t>
      </w:r>
      <w:r w:rsidR="00EC7E80">
        <w:t>o</w:t>
      </w:r>
      <w:r>
        <w:t xml:space="preserve">s </w:t>
      </w:r>
      <w:r w:rsidR="00EC7E80">
        <w:t xml:space="preserve">usuarios del tipo </w:t>
      </w:r>
      <w:r>
        <w:t xml:space="preserve">empresa </w:t>
      </w:r>
      <w:r w:rsidR="00EC7E80">
        <w:t>podrán</w:t>
      </w:r>
      <w:r>
        <w:t xml:space="preserve"> crear nuevas ofertas</w:t>
      </w:r>
      <w:r w:rsidR="00EC7E80">
        <w:t>.</w:t>
      </w:r>
    </w:p>
    <w:p w14:paraId="0893D7BC" w14:textId="3F409086" w:rsidR="00EC7E80" w:rsidRDefault="00EC7E80">
      <w:pPr>
        <w:pStyle w:val="Prrafodelista"/>
        <w:numPr>
          <w:ilvl w:val="0"/>
          <w:numId w:val="15"/>
        </w:numPr>
        <w:ind w:left="567" w:hanging="283"/>
      </w:pPr>
      <w:r>
        <w:t>Los usuarios del tipo empresa podrán modificar sus ofertas.</w:t>
      </w:r>
    </w:p>
    <w:p w14:paraId="3478C261" w14:textId="79914335" w:rsidR="00711864" w:rsidRDefault="00EC7E80">
      <w:pPr>
        <w:pStyle w:val="Prrafodelista"/>
        <w:numPr>
          <w:ilvl w:val="0"/>
          <w:numId w:val="15"/>
        </w:numPr>
        <w:ind w:left="567" w:hanging="283"/>
      </w:pPr>
      <w:r>
        <w:t>Los usuarios del tipo empresa podrán</w:t>
      </w:r>
      <w:r w:rsidR="003C4E79">
        <w:t xml:space="preserve"> consultar los </w:t>
      </w:r>
      <w:r w:rsidR="00711864">
        <w:t>CV de los alumnos</w:t>
      </w:r>
      <w:r w:rsidR="003C4E79">
        <w:t xml:space="preserve"> sin ofertas asignadas.</w:t>
      </w:r>
    </w:p>
    <w:p w14:paraId="26FE1823" w14:textId="535F2487" w:rsidR="00E53B7C" w:rsidRDefault="00EC7E80">
      <w:pPr>
        <w:pStyle w:val="Prrafodelista"/>
        <w:numPr>
          <w:ilvl w:val="0"/>
          <w:numId w:val="15"/>
        </w:numPr>
        <w:ind w:left="567" w:hanging="283"/>
      </w:pPr>
      <w:r>
        <w:t>Los usuarios del tipo empresa</w:t>
      </w:r>
      <w:r w:rsidR="00382C55">
        <w:t xml:space="preserve"> </w:t>
      </w:r>
      <w:r>
        <w:t>podrán</w:t>
      </w:r>
      <w:r w:rsidR="00E53B7C">
        <w:t xml:space="preserve"> </w:t>
      </w:r>
      <w:r>
        <w:t>consultar</w:t>
      </w:r>
      <w:r w:rsidR="00E53B7C">
        <w:t xml:space="preserve"> todas las ofertas que han creado.</w:t>
      </w:r>
    </w:p>
    <w:p w14:paraId="17C5C4F4" w14:textId="67559440" w:rsidR="00711864" w:rsidRDefault="000D6FA1">
      <w:pPr>
        <w:pStyle w:val="Prrafodelista"/>
        <w:numPr>
          <w:ilvl w:val="0"/>
          <w:numId w:val="15"/>
        </w:numPr>
        <w:ind w:left="567" w:hanging="283"/>
      </w:pPr>
      <w:r>
        <w:lastRenderedPageBreak/>
        <w:t>El</w:t>
      </w:r>
      <w:r w:rsidR="00344210">
        <w:t xml:space="preserve"> administrador podrá</w:t>
      </w:r>
      <w:r w:rsidR="003C4E79">
        <w:t xml:space="preserve"> asignar ofertas no asignadas a alumnos sin oferta asignada.</w:t>
      </w:r>
    </w:p>
    <w:p w14:paraId="19218395" w14:textId="7E2B025F" w:rsidR="00711864" w:rsidRPr="00105945" w:rsidRDefault="00711864" w:rsidP="00711864">
      <w:pPr>
        <w:rPr>
          <w:b/>
          <w:bCs/>
        </w:rPr>
      </w:pPr>
      <w:r w:rsidRPr="00105945">
        <w:rPr>
          <w:b/>
          <w:bCs/>
        </w:rPr>
        <w:t xml:space="preserve">Requisitos no funcionales: </w:t>
      </w:r>
    </w:p>
    <w:p w14:paraId="35C1B4C9" w14:textId="51F476B6" w:rsidR="00711864" w:rsidDel="00FB45C8" w:rsidRDefault="00711864">
      <w:pPr>
        <w:pStyle w:val="Prrafodelista"/>
        <w:numPr>
          <w:ilvl w:val="0"/>
          <w:numId w:val="15"/>
        </w:numPr>
        <w:ind w:left="567" w:hanging="283"/>
        <w:rPr>
          <w:del w:id="1199" w:author="Microsoft Office User" w:date="2023-05-21T11:42:00Z"/>
        </w:rPr>
      </w:pPr>
      <w:commentRangeStart w:id="1200"/>
      <w:del w:id="1201" w:author="Microsoft Office User" w:date="2023-05-21T11:42:00Z">
        <w:r w:rsidDel="00FB45C8">
          <w:delText>Mejora de rendimiento.</w:delText>
        </w:r>
        <w:commentRangeEnd w:id="1200"/>
        <w:r w:rsidR="00800C64" w:rsidDel="00FB45C8">
          <w:rPr>
            <w:rStyle w:val="Refdecomentario"/>
          </w:rPr>
          <w:commentReference w:id="1200"/>
        </w:r>
      </w:del>
    </w:p>
    <w:p w14:paraId="63414BB3" w14:textId="5E1600C4" w:rsidR="00711864" w:rsidRDefault="00FB45C8">
      <w:pPr>
        <w:pStyle w:val="Prrafodelista"/>
        <w:numPr>
          <w:ilvl w:val="0"/>
          <w:numId w:val="15"/>
        </w:numPr>
        <w:ind w:left="567" w:hanging="283"/>
      </w:pPr>
      <w:ins w:id="1202" w:author="Microsoft Office User" w:date="2023-05-21T11:42:00Z">
        <w:r>
          <w:t>Software escalable</w:t>
        </w:r>
      </w:ins>
      <w:r w:rsidR="00C301D6">
        <w:t>: la</w:t>
      </w:r>
      <w:r w:rsidR="00711864">
        <w:t xml:space="preserve"> </w:t>
      </w:r>
      <w:commentRangeStart w:id="1203"/>
      <w:r w:rsidR="00711864">
        <w:t xml:space="preserve">API </w:t>
      </w:r>
      <w:commentRangeEnd w:id="1203"/>
      <w:r w:rsidR="00F96068">
        <w:rPr>
          <w:rStyle w:val="Refdecomentario"/>
        </w:rPr>
        <w:commentReference w:id="1203"/>
      </w:r>
      <w:commentRangeStart w:id="1204"/>
      <w:r w:rsidR="00711864">
        <w:t>puede responder a otro tipo de operaciones o realizar nuevas versiones tanto como se desee.</w:t>
      </w:r>
      <w:commentRangeEnd w:id="1204"/>
      <w:r w:rsidR="00F96068">
        <w:rPr>
          <w:rStyle w:val="Refdecomentario"/>
        </w:rPr>
        <w:commentReference w:id="1204"/>
      </w:r>
    </w:p>
    <w:p w14:paraId="5B01F335" w14:textId="27A269EB" w:rsidR="00711864" w:rsidDel="00611FFA" w:rsidRDefault="00711864">
      <w:pPr>
        <w:pStyle w:val="Prrafodelista"/>
        <w:numPr>
          <w:ilvl w:val="0"/>
          <w:numId w:val="15"/>
        </w:numPr>
        <w:ind w:left="567" w:hanging="283"/>
        <w:rPr>
          <w:del w:id="1205" w:author="Microsoft Office User" w:date="2023-05-21T17:37:00Z"/>
        </w:rPr>
      </w:pPr>
      <w:commentRangeStart w:id="1206"/>
      <w:commentRangeStart w:id="1207"/>
      <w:del w:id="1208" w:author="Microsoft Office User" w:date="2023-05-21T11:44:00Z">
        <w:r w:rsidDel="0051195B">
          <w:delText xml:space="preserve">Mayor </w:delText>
        </w:r>
      </w:del>
      <w:del w:id="1209" w:author="Microsoft Office User" w:date="2023-05-21T17:37:00Z">
        <w:r w:rsidDel="00611FFA">
          <w:delText>flexibilidad</w:delText>
        </w:r>
        <w:commentRangeEnd w:id="1206"/>
        <w:r w:rsidR="00800C64" w:rsidDel="00611FFA">
          <w:rPr>
            <w:rStyle w:val="Refdecomentario"/>
          </w:rPr>
          <w:commentReference w:id="1206"/>
        </w:r>
        <w:r w:rsidDel="00611FFA">
          <w:delText>, ya que</w:delText>
        </w:r>
      </w:del>
      <w:del w:id="1210" w:author="Microsoft Office User" w:date="2023-05-21T11:43:00Z">
        <w:r w:rsidDel="0051195B">
          <w:delText xml:space="preserve"> se puede</w:delText>
        </w:r>
      </w:del>
      <w:del w:id="1211" w:author="Microsoft Office User" w:date="2023-05-21T17:37:00Z">
        <w:r w:rsidDel="00611FFA">
          <w:delText xml:space="preserve"> </w:delText>
        </w:r>
      </w:del>
      <w:del w:id="1212" w:author="Microsoft Office User" w:date="2023-05-21T11:44:00Z">
        <w:r w:rsidDel="0051195B">
          <w:delText>se</w:delText>
        </w:r>
      </w:del>
      <w:del w:id="1213" w:author="Microsoft Office User" w:date="2023-05-21T17:37:00Z">
        <w:r w:rsidDel="00611FFA">
          <w:delText xml:space="preserve"> pueden </w:delText>
        </w:r>
      </w:del>
      <w:del w:id="1214" w:author="Microsoft Office User" w:date="2023-05-21T11:45:00Z">
        <w:r w:rsidDel="0051195B">
          <w:delText xml:space="preserve">alojar </w:delText>
        </w:r>
      </w:del>
      <w:del w:id="1215" w:author="Microsoft Office User" w:date="2023-05-21T17:37:00Z">
        <w:r w:rsidDel="00611FFA">
          <w:delText xml:space="preserve">en diferentes servidores </w:delText>
        </w:r>
      </w:del>
      <w:del w:id="1216" w:author="Microsoft Office User" w:date="2023-05-21T11:45:00Z">
        <w:r w:rsidDel="0051195B">
          <w:delText>las páginas del front y la API.</w:delText>
        </w:r>
      </w:del>
    </w:p>
    <w:p w14:paraId="74DC28A5" w14:textId="77777777" w:rsidR="00711864" w:rsidRDefault="00711864">
      <w:pPr>
        <w:pStyle w:val="Prrafodelista"/>
        <w:numPr>
          <w:ilvl w:val="0"/>
          <w:numId w:val="15"/>
        </w:numPr>
        <w:ind w:left="567" w:hanging="283"/>
        <w:rPr>
          <w:ins w:id="1217" w:author="Microsoft Office User" w:date="2023-05-21T11:43:00Z"/>
        </w:rPr>
      </w:pPr>
      <w:r>
        <w:t>Se requieren menos recursos del servidor, ya que no se mantiene el estado de la petición y por tanto no requiere memoria.</w:t>
      </w:r>
      <w:commentRangeEnd w:id="1207"/>
      <w:r w:rsidR="00F96068">
        <w:rPr>
          <w:rStyle w:val="Refdecomentario"/>
        </w:rPr>
        <w:commentReference w:id="1207"/>
      </w:r>
    </w:p>
    <w:p w14:paraId="2060E30F" w14:textId="13E78F83" w:rsidR="00FB45C8" w:rsidRDefault="00FB45C8">
      <w:pPr>
        <w:pStyle w:val="Prrafodelista"/>
        <w:numPr>
          <w:ilvl w:val="0"/>
          <w:numId w:val="15"/>
        </w:numPr>
        <w:ind w:left="567" w:hanging="283"/>
      </w:pPr>
      <w:ins w:id="1218" w:author="Microsoft Office User" w:date="2023-05-21T11:43:00Z">
        <w:r>
          <w:t>Software inte</w:t>
        </w:r>
      </w:ins>
      <w:ins w:id="1219" w:author="Microsoft Office User" w:date="2023-05-21T11:51:00Z">
        <w:r w:rsidR="0051195B">
          <w:t>r</w:t>
        </w:r>
      </w:ins>
      <w:ins w:id="1220" w:author="Microsoft Office User" w:date="2023-05-21T11:43:00Z">
        <w:r>
          <w:t>operable</w:t>
        </w:r>
      </w:ins>
      <w:r w:rsidR="00C301D6">
        <w:t>:</w:t>
      </w:r>
      <w:commentRangeStart w:id="1221"/>
      <w:r w:rsidR="00C301D6">
        <w:t xml:space="preserve"> i</w:t>
      </w:r>
      <w:ins w:id="1222" w:author="Microsoft Office User" w:date="2023-05-21T17:38:00Z">
        <w:r w:rsidR="00611FFA">
          <w:t>mplementación del patrón Modelo</w:t>
        </w:r>
      </w:ins>
      <w:ins w:id="1223" w:author="Microsoft Office User" w:date="2023-05-21T17:39:00Z">
        <w:r w:rsidR="00611FFA">
          <w:t xml:space="preserve">-Vista-Controlador, el cual permite el desacoplamiento </w:t>
        </w:r>
      </w:ins>
      <w:ins w:id="1224" w:author="Microsoft Office User" w:date="2023-05-21T17:40:00Z">
        <w:r w:rsidR="00611FFA">
          <w:t>la vista del cliente de la lógica de la aplicación</w:t>
        </w:r>
      </w:ins>
      <w:commentRangeEnd w:id="1221"/>
      <w:r w:rsidR="00F96068">
        <w:rPr>
          <w:rStyle w:val="Refdecomentario"/>
        </w:rPr>
        <w:commentReference w:id="1221"/>
      </w:r>
    </w:p>
    <w:p w14:paraId="4F03A4E4" w14:textId="4C192531" w:rsidR="00CE5888" w:rsidRPr="004725A1" w:rsidDel="00624178" w:rsidRDefault="00B12BB9" w:rsidP="00CE5888">
      <w:pPr>
        <w:jc w:val="center"/>
        <w:rPr>
          <w:del w:id="1225" w:author="Microsoft Office User" w:date="2023-05-06T18:19:00Z"/>
          <w:b/>
          <w:bCs/>
          <w:color w:val="FF0000"/>
        </w:rPr>
      </w:pPr>
      <w:commentRangeStart w:id="1226"/>
      <w:del w:id="1227" w:author="Microsoft Office User" w:date="2023-05-06T18:19:00Z">
        <w:r w:rsidRPr="004725A1" w:rsidDel="00624178">
          <w:rPr>
            <w:b/>
            <w:bCs/>
            <w:noProof/>
            <w:color w:val="FF0000"/>
          </w:rPr>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0"/>
                      <a:stretch>
                        <a:fillRect/>
                      </a:stretch>
                    </pic:blipFill>
                    <pic:spPr>
                      <a:xfrm>
                        <a:off x="0" y="0"/>
                        <a:ext cx="5036185" cy="3685540"/>
                      </a:xfrm>
                      <a:prstGeom prst="rect">
                        <a:avLst/>
                      </a:prstGeom>
                    </pic:spPr>
                  </pic:pic>
                </a:graphicData>
              </a:graphic>
            </wp:inline>
          </w:drawing>
        </w:r>
        <w:commentRangeEnd w:id="1226"/>
        <w:r w:rsidR="00800C64" w:rsidRPr="004725A1" w:rsidDel="00624178">
          <w:rPr>
            <w:rStyle w:val="Refdecomentario"/>
          </w:rPr>
          <w:commentReference w:id="1226"/>
        </w:r>
        <w:bookmarkStart w:id="1228" w:name="_Toc135582770"/>
        <w:bookmarkStart w:id="1229" w:name="_Toc135928353"/>
        <w:bookmarkStart w:id="1230" w:name="_Toc136011982"/>
        <w:bookmarkStart w:id="1231" w:name="_Toc136018812"/>
        <w:bookmarkStart w:id="1232" w:name="_Toc136019691"/>
        <w:bookmarkStart w:id="1233" w:name="_Toc136020109"/>
        <w:bookmarkEnd w:id="1228"/>
        <w:bookmarkEnd w:id="1229"/>
        <w:bookmarkEnd w:id="1230"/>
        <w:bookmarkEnd w:id="1231"/>
        <w:bookmarkEnd w:id="1232"/>
        <w:bookmarkEnd w:id="1233"/>
      </w:del>
    </w:p>
    <w:p w14:paraId="3F201798" w14:textId="182A08B3" w:rsidR="004C6AAC" w:rsidRPr="004725A1" w:rsidDel="00624178" w:rsidRDefault="004C6AAC" w:rsidP="004C6AAC">
      <w:pPr>
        <w:jc w:val="center"/>
        <w:rPr>
          <w:del w:id="1234" w:author="Microsoft Office User" w:date="2023-05-06T18:19:00Z"/>
          <w:i/>
          <w:iCs/>
        </w:rPr>
      </w:pPr>
      <w:del w:id="1235" w:author="Microsoft Office User" w:date="2023-05-06T18:19:00Z">
        <w:r w:rsidRPr="004725A1" w:rsidDel="00624178">
          <w:rPr>
            <w:i/>
            <w:iCs/>
          </w:rPr>
          <w:delText>Ilustración 7: Diagrama de casos de uso</w:delText>
        </w:r>
        <w:bookmarkStart w:id="1236" w:name="_Toc135582771"/>
        <w:bookmarkStart w:id="1237" w:name="_Toc135928354"/>
        <w:bookmarkStart w:id="1238" w:name="_Toc136011983"/>
        <w:bookmarkStart w:id="1239" w:name="_Toc136018813"/>
        <w:bookmarkStart w:id="1240" w:name="_Toc136019692"/>
        <w:bookmarkStart w:id="1241" w:name="_Toc136020110"/>
        <w:bookmarkEnd w:id="1236"/>
        <w:bookmarkEnd w:id="1237"/>
        <w:bookmarkEnd w:id="1238"/>
        <w:bookmarkEnd w:id="1239"/>
        <w:bookmarkEnd w:id="1240"/>
        <w:bookmarkEnd w:id="1241"/>
      </w:del>
    </w:p>
    <w:p w14:paraId="65240806" w14:textId="6046E808" w:rsidR="3473E9D9" w:rsidRPr="004725A1" w:rsidRDefault="3473E9D9" w:rsidP="39E28D74">
      <w:pPr>
        <w:pStyle w:val="Ttulo2"/>
        <w:rPr>
          <w:rPrChange w:id="1242" w:author="Microsoft Office User" w:date="2023-05-21T17:31:00Z">
            <w:rPr>
              <w:highlight w:val="yellow"/>
            </w:rPr>
          </w:rPrChange>
        </w:rPr>
      </w:pPr>
      <w:bookmarkStart w:id="1243" w:name="_Toc136020111"/>
      <w:r w:rsidRPr="004725A1">
        <w:rPr>
          <w:rPrChange w:id="1244" w:author="Microsoft Office User" w:date="2023-05-21T17:31:00Z">
            <w:rPr>
              <w:highlight w:val="yellow"/>
            </w:rPr>
          </w:rPrChange>
        </w:rPr>
        <w:t>Análisis de los casos de uso</w:t>
      </w:r>
      <w:bookmarkEnd w:id="1243"/>
      <w:r w:rsidRPr="004725A1">
        <w:rPr>
          <w:rPrChange w:id="1245" w:author="Microsoft Office User" w:date="2023-05-21T17:31:00Z">
            <w:rPr>
              <w:highlight w:val="yellow"/>
            </w:rPr>
          </w:rPrChange>
        </w:rPr>
        <w:t xml:space="preserve"> </w:t>
      </w:r>
      <w:del w:id="1246" w:author="Microsoft Office User" w:date="2023-05-21T17:17:00Z">
        <w:r w:rsidRPr="004725A1" w:rsidDel="009F21A6">
          <w:rPr>
            <w:rPrChange w:id="1247" w:author="Microsoft Office User" w:date="2023-05-21T17:31:00Z">
              <w:rPr>
                <w:highlight w:val="yellow"/>
              </w:rPr>
            </w:rPrChange>
          </w:rPr>
          <w:delText>y de las clases de análisis</w:delText>
        </w:r>
      </w:del>
    </w:p>
    <w:p w14:paraId="0164BE89" w14:textId="15B370EB" w:rsidR="009F21A6" w:rsidRDefault="00A218E1" w:rsidP="009F21A6">
      <w:pPr>
        <w:rPr>
          <w:ins w:id="1248" w:author="Microsoft Office User" w:date="2023-05-21T17:15:00Z"/>
        </w:rPr>
      </w:pPr>
      <w:r>
        <w:t xml:space="preserve">Con el objetivo de </w:t>
      </w:r>
      <w:r w:rsidR="00FE422F">
        <w:t>exponer</w:t>
      </w:r>
      <w:r>
        <w:t xml:space="preserve"> de forma más detallada lo</w:t>
      </w:r>
      <w:ins w:id="1249" w:author="Microsoft Office User" w:date="2023-05-21T17:17:00Z">
        <w:r w:rsidR="009F21A6">
          <w:t xml:space="preserve">s procesos que intervienen en la aplicación, </w:t>
        </w:r>
      </w:ins>
      <w:r w:rsidR="00323F13">
        <w:t xml:space="preserve">en la Ilustración 7 se presenta un </w:t>
      </w:r>
      <w:r w:rsidR="00291DBB">
        <w:t xml:space="preserve">diagrama </w:t>
      </w:r>
      <w:ins w:id="1250" w:author="Microsoft Office User" w:date="2023-05-21T17:18:00Z">
        <w:r w:rsidR="009F21A6">
          <w:t>de casos de uso.</w:t>
        </w:r>
      </w:ins>
    </w:p>
    <w:p w14:paraId="2923B7DE" w14:textId="6D7972F5" w:rsidR="39E28D74" w:rsidRPr="006F7069" w:rsidDel="009F21A6" w:rsidRDefault="39E28D74">
      <w:pPr>
        <w:rPr>
          <w:del w:id="1251" w:author="Microsoft Office User" w:date="2023-05-21T17:14:00Z"/>
          <w:color w:val="FF0000"/>
        </w:rPr>
      </w:pPr>
      <w:del w:id="1252" w:author="Microsoft Office User" w:date="2023-05-21T17:14:00Z">
        <w:r w:rsidRPr="006F7069" w:rsidDel="009F21A6">
          <w:rPr>
            <w:color w:val="FF0000"/>
          </w:rPr>
          <w:delText xml:space="preserve">A partir de los casos de uso, se obtendrá el modelo de clases de </w:delText>
        </w:r>
        <w:r w:rsidR="006F7069" w:rsidRPr="006F7069" w:rsidDel="009F21A6">
          <w:rPr>
            <w:color w:val="FF0000"/>
          </w:rPr>
          <w:delText>análisis,</w:delText>
        </w:r>
        <w:r w:rsidRPr="006F7069" w:rsidDel="009F21A6">
          <w:rPr>
            <w:color w:val="FF0000"/>
          </w:rPr>
          <w:delTex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delText>
        </w:r>
      </w:del>
    </w:p>
    <w:p w14:paraId="66011EC4" w14:textId="25BCD312" w:rsidR="39E28D74" w:rsidRDefault="39E28D74" w:rsidP="009F21A6">
      <w:pPr>
        <w:rPr>
          <w:ins w:id="1253" w:author="Microsoft Office User" w:date="2023-05-06T18:19:00Z"/>
          <w:color w:val="FF0000"/>
        </w:rPr>
      </w:pPr>
      <w:del w:id="1254" w:author="Microsoft Office User" w:date="2023-05-21T17:14:00Z">
        <w:r w:rsidRPr="006F7069" w:rsidDel="009F21A6">
          <w:rPr>
            <w:color w:val="FF0000"/>
          </w:rPr>
          <w:delText>Los diagramas elaborados no estarán condicionados por la tecnología utilizada, sino que estarán centrados en el problema en sí a resolver.</w:delText>
        </w:r>
      </w:del>
    </w:p>
    <w:p w14:paraId="321019E2" w14:textId="7833B5E5" w:rsidR="000E76FA" w:rsidRDefault="00624178" w:rsidP="000E76FA">
      <w:pPr>
        <w:jc w:val="center"/>
        <w:rPr>
          <w:ins w:id="1255" w:author="Microsoft Office User" w:date="2023-05-21T10:36:00Z"/>
          <w:i/>
          <w:iCs/>
        </w:rPr>
      </w:pPr>
      <w:commentRangeStart w:id="1256"/>
      <w:commentRangeEnd w:id="1256"/>
      <w:ins w:id="1257" w:author="Microsoft Office User" w:date="2023-05-06T18:19:00Z">
        <w:r>
          <w:rPr>
            <w:rStyle w:val="Refdecomentario"/>
          </w:rPr>
          <w:commentReference w:id="1256"/>
        </w:r>
      </w:ins>
    </w:p>
    <w:p w14:paraId="60AC2EAF" w14:textId="6516494F" w:rsidR="000457E2" w:rsidRDefault="000457E2">
      <w:pPr>
        <w:pStyle w:val="Descripcin"/>
        <w:keepNext/>
        <w:jc w:val="center"/>
        <w:rPr>
          <w:ins w:id="1258" w:author="Microsoft Office User" w:date="2023-05-25T13:19:00Z"/>
        </w:rPr>
        <w:pPrChange w:id="1259" w:author="Microsoft Office User" w:date="2023-05-25T13:19:00Z">
          <w:pPr>
            <w:pStyle w:val="Descripcin"/>
          </w:pPr>
        </w:pPrChange>
      </w:pPr>
      <w:bookmarkStart w:id="1260" w:name="_Toc136012051"/>
      <w:ins w:id="1261" w:author="Microsoft Office User" w:date="2023-05-25T13:19:00Z">
        <w:r>
          <w:lastRenderedPageBreak/>
          <w:t xml:space="preserve">Ilustración </w:t>
        </w:r>
        <w:r>
          <w:fldChar w:fldCharType="begin"/>
        </w:r>
        <w:r>
          <w:instrText xml:space="preserve"> SEQ Ilustración \* ARABIC </w:instrText>
        </w:r>
      </w:ins>
      <w:r>
        <w:fldChar w:fldCharType="separate"/>
      </w:r>
      <w:r w:rsidR="000925CC">
        <w:rPr>
          <w:noProof/>
        </w:rPr>
        <w:t>7</w:t>
      </w:r>
      <w:ins w:id="1262" w:author="Microsoft Office User" w:date="2023-05-25T13:19:00Z">
        <w:r>
          <w:fldChar w:fldCharType="end"/>
        </w:r>
        <w:r>
          <w:t xml:space="preserve">: </w:t>
        </w:r>
        <w:r w:rsidRPr="009C4AC3">
          <w:t>Diagrama de casos de uso</w:t>
        </w:r>
        <w:bookmarkEnd w:id="1260"/>
      </w:ins>
    </w:p>
    <w:p w14:paraId="5265397C" w14:textId="472248B5" w:rsidR="009F21A6" w:rsidRDefault="000E76FA">
      <w:pPr>
        <w:keepNext/>
        <w:jc w:val="center"/>
        <w:rPr>
          <w:ins w:id="1263" w:author="Microsoft Office User" w:date="2023-05-21T17:18:00Z"/>
        </w:rPr>
        <w:pPrChange w:id="1264" w:author="Microsoft Office User" w:date="2023-05-25T13:19:00Z">
          <w:pPr/>
        </w:pPrChange>
      </w:pPr>
      <w:ins w:id="1265" w:author="Microsoft Office User" w:date="2023-05-21T10:36:00Z">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41"/>
                      <a:stretch>
                        <a:fillRect/>
                      </a:stretch>
                    </pic:blipFill>
                    <pic:spPr>
                      <a:xfrm>
                        <a:off x="0" y="0"/>
                        <a:ext cx="5036185" cy="4131310"/>
                      </a:xfrm>
                      <a:prstGeom prst="rect">
                        <a:avLst/>
                      </a:prstGeom>
                    </pic:spPr>
                  </pic:pic>
                </a:graphicData>
              </a:graphic>
            </wp:inline>
          </w:drawing>
        </w:r>
      </w:ins>
    </w:p>
    <w:p w14:paraId="03477D43" w14:textId="470DC37A" w:rsidR="00571B9A" w:rsidRPr="00571B9A" w:rsidRDefault="00571B9A">
      <w:pPr>
        <w:pStyle w:val="Prrafodelista"/>
        <w:keepNext/>
        <w:ind w:left="0"/>
        <w:jc w:val="center"/>
        <w:rPr>
          <w:ins w:id="1266" w:author="Microsoft Office User" w:date="2023-05-25T13:29:00Z"/>
          <w:i/>
          <w:iCs/>
          <w:color w:val="44546A" w:themeColor="text2"/>
          <w:sz w:val="22"/>
          <w:szCs w:val="18"/>
          <w:rPrChange w:id="1267" w:author="Microsoft Office User" w:date="2023-05-25T13:29:00Z">
            <w:rPr>
              <w:ins w:id="1268" w:author="Microsoft Office User" w:date="2023-05-25T13:29:00Z"/>
            </w:rPr>
          </w:rPrChange>
        </w:rPr>
        <w:pPrChange w:id="1269" w:author="Microsoft Office User" w:date="2023-05-25T13:29:00Z">
          <w:pPr/>
        </w:pPrChange>
      </w:pPr>
      <w:ins w:id="1270"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69651BA8" w14:textId="73080606" w:rsidR="009F21A6" w:rsidRDefault="009F21A6" w:rsidP="009F21A6">
      <w:pPr>
        <w:rPr>
          <w:ins w:id="1271" w:author="Microsoft Office User" w:date="2023-05-21T17:22:00Z"/>
        </w:rPr>
      </w:pPr>
      <w:ins w:id="1272" w:author="Microsoft Office User" w:date="2023-05-21T17:20:00Z">
        <w:r>
          <w:t xml:space="preserve">Como se puede observar en </w:t>
        </w:r>
      </w:ins>
      <w:r w:rsidR="00DB4FBD">
        <w:t>la Ilustración 7</w:t>
      </w:r>
      <w:ins w:id="1273" w:author="Microsoft Office User" w:date="2023-05-21T17:20:00Z">
        <w:r>
          <w:t xml:space="preserve">, existen </w:t>
        </w:r>
      </w:ins>
      <w:r w:rsidR="00DB4FBD">
        <w:t>2</w:t>
      </w:r>
      <w:ins w:id="1274" w:author="Microsoft Office User" w:date="2023-05-21T17:20:00Z">
        <w:r>
          <w:t xml:space="preserve"> tipos de usuarios</w:t>
        </w:r>
      </w:ins>
      <w:ins w:id="1275" w:author="Microsoft Office User" w:date="2023-05-21T17:21:00Z">
        <w:r>
          <w:t>: alumno</w:t>
        </w:r>
      </w:ins>
      <w:r w:rsidR="00DB4FBD">
        <w:t xml:space="preserve"> </w:t>
      </w:r>
      <w:r w:rsidR="005D046F">
        <w:t xml:space="preserve">(con y sin oferta asignada) </w:t>
      </w:r>
      <w:r w:rsidR="00DB4FBD">
        <w:t>y</w:t>
      </w:r>
      <w:ins w:id="1276" w:author="Microsoft Office User" w:date="2023-05-21T17:22:00Z">
        <w:r>
          <w:t xml:space="preserve"> empresa</w:t>
        </w:r>
      </w:ins>
      <w:r w:rsidR="00DB4FBD">
        <w:t>, además del</w:t>
      </w:r>
      <w:ins w:id="1277" w:author="Microsoft Office User" w:date="2023-05-21T17:22:00Z">
        <w:r>
          <w:t xml:space="preserve"> admi</w:t>
        </w:r>
      </w:ins>
      <w:r w:rsidR="005D046F">
        <w:t>nistrador</w:t>
      </w:r>
      <w:ins w:id="1278" w:author="Microsoft Office User" w:date="2023-05-21T17:22:00Z">
        <w:r>
          <w:t>.</w:t>
        </w:r>
      </w:ins>
      <w:ins w:id="1279" w:author="Microsoft Office User" w:date="2023-05-21T17:25:00Z">
        <w:r w:rsidR="0061204B">
          <w:t xml:space="preserve"> </w:t>
        </w:r>
      </w:ins>
      <w:r w:rsidR="004065CA">
        <w:t>Los</w:t>
      </w:r>
      <w:ins w:id="1280" w:author="Microsoft Office User" w:date="2023-05-21T17:25:00Z">
        <w:r w:rsidR="0061204B">
          <w:t xml:space="preserve"> usuarios necesitan estar registrados en el sistema para poder </w:t>
        </w:r>
      </w:ins>
      <w:ins w:id="1281" w:author="Microsoft Office User" w:date="2023-05-21T17:26:00Z">
        <w:r w:rsidR="0061204B">
          <w:t>acceder al mismo</w:t>
        </w:r>
      </w:ins>
      <w:ins w:id="1282" w:author="Microsoft Office User" w:date="2023-05-21T17:27:00Z">
        <w:r w:rsidR="0061204B">
          <w:t>, en caso de que no estén registrados deberán de crear una nueva cuenta.</w:t>
        </w:r>
      </w:ins>
    </w:p>
    <w:p w14:paraId="096618EA" w14:textId="6AAC519A" w:rsidR="009F21A6" w:rsidRDefault="009F21A6" w:rsidP="009F21A6">
      <w:pPr>
        <w:rPr>
          <w:ins w:id="1283" w:author="Microsoft Office User" w:date="2023-05-21T17:28:00Z"/>
        </w:rPr>
      </w:pPr>
      <w:ins w:id="1284" w:author="Microsoft Office User" w:date="2023-05-21T17:22:00Z">
        <w:r>
          <w:t xml:space="preserve">El usuario </w:t>
        </w:r>
      </w:ins>
      <w:ins w:id="1285" w:author="Microsoft Office User" w:date="2023-05-21T17:23:00Z">
        <w:r>
          <w:t>de</w:t>
        </w:r>
      </w:ins>
      <w:r w:rsidR="004E7D1B">
        <w:t>l</w:t>
      </w:r>
      <w:ins w:id="1286" w:author="Microsoft Office User" w:date="2023-05-21T17:23:00Z">
        <w:r>
          <w:t xml:space="preserve"> tipo </w:t>
        </w:r>
      </w:ins>
      <w:ins w:id="1287" w:author="Microsoft Office User" w:date="2023-05-21T17:22:00Z">
        <w:r>
          <w:t xml:space="preserve">alumno </w:t>
        </w:r>
      </w:ins>
      <w:ins w:id="1288" w:author="Microsoft Office User" w:date="2023-05-21T17:29:00Z">
        <w:r w:rsidR="0061204B">
          <w:t>podrá</w:t>
        </w:r>
      </w:ins>
      <w:ins w:id="1289" w:author="Microsoft Office User" w:date="2023-05-21T17:23:00Z">
        <w:r>
          <w:t xml:space="preserve"> añadir/modificar su CV, con</w:t>
        </w:r>
      </w:ins>
      <w:ins w:id="1290" w:author="Microsoft Office User" w:date="2023-05-21T17:24:00Z">
        <w:r>
          <w:t>sultar su CV, ver todas las ofertas que no están asignadas a ningún otro alumno</w:t>
        </w:r>
      </w:ins>
      <w:ins w:id="1291" w:author="Microsoft Office User" w:date="2023-05-21T17:27:00Z">
        <w:r w:rsidR="0061204B">
          <w:t xml:space="preserve"> y modificar su perfil. </w:t>
        </w:r>
      </w:ins>
      <w:ins w:id="1292" w:author="Microsoft Office User" w:date="2023-05-21T17:28:00Z">
        <w:r w:rsidR="0061204B">
          <w:t>Únicamente los alumnos que no tienen una oferta asignada podrán solicitar la recomendación de las ofertas.</w:t>
        </w:r>
      </w:ins>
    </w:p>
    <w:p w14:paraId="097BB583" w14:textId="06C51A43" w:rsidR="0061204B" w:rsidRDefault="0061204B" w:rsidP="009F21A6">
      <w:pPr>
        <w:rPr>
          <w:ins w:id="1293" w:author="Microsoft Office User" w:date="2023-05-21T17:30:00Z"/>
        </w:rPr>
      </w:pPr>
      <w:ins w:id="1294" w:author="Microsoft Office User" w:date="2023-05-21T17:28:00Z">
        <w:r>
          <w:t>El usuario de</w:t>
        </w:r>
      </w:ins>
      <w:r w:rsidR="004E7D1B">
        <w:t>l</w:t>
      </w:r>
      <w:ins w:id="1295" w:author="Microsoft Office User" w:date="2023-05-21T17:28:00Z">
        <w:r>
          <w:t xml:space="preserve"> tipo empresa </w:t>
        </w:r>
      </w:ins>
      <w:ins w:id="1296" w:author="Microsoft Office User" w:date="2023-05-21T17:29:00Z">
        <w:r>
          <w:t>podrá crear y modificar sus ofertas, ver el CV de alumnos que no tienen ofertas asignadas, ver todas sus o</w:t>
        </w:r>
      </w:ins>
      <w:ins w:id="1297" w:author="Microsoft Office User" w:date="2023-05-21T17:30:00Z">
        <w:r>
          <w:t>fertas publicadas y modificar su perfil.</w:t>
        </w:r>
      </w:ins>
    </w:p>
    <w:p w14:paraId="46F15A7A" w14:textId="042BE440" w:rsidR="0061204B" w:rsidRPr="009F21A6" w:rsidRDefault="0061204B">
      <w:pPr>
        <w:rPr>
          <w:ins w:id="1298" w:author="Microsoft Office User" w:date="2023-05-21T10:43:00Z"/>
        </w:rPr>
        <w:pPrChange w:id="1299" w:author="Microsoft Office User" w:date="2023-05-21T17:18:00Z">
          <w:pPr>
            <w:jc w:val="center"/>
          </w:pPr>
        </w:pPrChange>
      </w:pPr>
      <w:ins w:id="1300" w:author="Microsoft Office User" w:date="2023-05-21T17:30:00Z">
        <w:r>
          <w:lastRenderedPageBreak/>
          <w:t xml:space="preserve">El </w:t>
        </w:r>
      </w:ins>
      <w:r w:rsidR="004065CA">
        <w:t xml:space="preserve">administrador </w:t>
      </w:r>
      <w:ins w:id="1301" w:author="Microsoft Office User" w:date="2023-05-21T17:30:00Z">
        <w:r>
          <w:t xml:space="preserve">es el encargado de asignar las ofertas disponibles a los alumnos que no </w:t>
        </w:r>
      </w:ins>
      <w:ins w:id="1302" w:author="Microsoft Office User" w:date="2023-05-21T17:31:00Z">
        <w:r>
          <w:t>tengan ninguna oferta asignada.</w:t>
        </w:r>
      </w:ins>
    </w:p>
    <w:p w14:paraId="7CE44BA7" w14:textId="793E1F5E" w:rsidR="00624178" w:rsidRPr="00E369BE" w:rsidDel="00CF21DC" w:rsidRDefault="00624178">
      <w:pPr>
        <w:pStyle w:val="Descripcin"/>
        <w:jc w:val="center"/>
        <w:rPr>
          <w:del w:id="1303" w:author="Microsoft Office User" w:date="2023-05-21T11:02:00Z"/>
          <w:rPrChange w:id="1304" w:author="Microsoft Office User" w:date="2023-05-21T10:43:00Z">
            <w:rPr>
              <w:del w:id="1305" w:author="Microsoft Office User" w:date="2023-05-21T11:02:00Z"/>
              <w:color w:val="FF0000"/>
            </w:rPr>
          </w:rPrChange>
        </w:rPr>
        <w:pPrChange w:id="1306" w:author="Microsoft Office User" w:date="2023-05-21T10:43:00Z">
          <w:pPr/>
        </w:pPrChange>
      </w:pPr>
      <w:bookmarkStart w:id="1307" w:name="_Toc135582773"/>
      <w:bookmarkStart w:id="1308" w:name="_Toc135928356"/>
      <w:bookmarkStart w:id="1309" w:name="_Toc136011985"/>
      <w:bookmarkStart w:id="1310" w:name="_Toc136018815"/>
      <w:bookmarkStart w:id="1311" w:name="_Toc136019694"/>
      <w:bookmarkStart w:id="1312" w:name="_Toc136020112"/>
      <w:bookmarkEnd w:id="1307"/>
      <w:bookmarkEnd w:id="1308"/>
      <w:bookmarkEnd w:id="1309"/>
      <w:bookmarkEnd w:id="1310"/>
      <w:bookmarkEnd w:id="1311"/>
      <w:bookmarkEnd w:id="1312"/>
    </w:p>
    <w:p w14:paraId="78E5F73B" w14:textId="3D5685FB" w:rsidR="006F7069" w:rsidRPr="006F7069" w:rsidDel="00624178" w:rsidRDefault="006F7069" w:rsidP="39E28D74">
      <w:pPr>
        <w:rPr>
          <w:del w:id="1313" w:author="Microsoft Office User" w:date="2023-05-06T18:19:00Z"/>
          <w:color w:val="000000" w:themeColor="text1"/>
        </w:rPr>
      </w:pPr>
      <w:commentRangeStart w:id="1314"/>
      <w:del w:id="1315" w:author="Microsoft Office User" w:date="2023-05-06T18:19:00Z">
        <w:r w:rsidRPr="006F7069" w:rsidDel="00624178">
          <w:rPr>
            <w:color w:val="000000" w:themeColor="text1"/>
          </w:rPr>
          <w:delText>Xxx</w:delText>
        </w:r>
        <w:commentRangeEnd w:id="1314"/>
        <w:r w:rsidR="00800C64" w:rsidDel="00624178">
          <w:rPr>
            <w:rStyle w:val="Refdecomentario"/>
          </w:rPr>
          <w:commentReference w:id="1314"/>
        </w:r>
        <w:bookmarkStart w:id="1316" w:name="_Toc135582774"/>
        <w:bookmarkStart w:id="1317" w:name="_Toc135928357"/>
        <w:bookmarkStart w:id="1318" w:name="_Toc136011986"/>
        <w:bookmarkStart w:id="1319" w:name="_Toc136018816"/>
        <w:bookmarkStart w:id="1320" w:name="_Toc136019695"/>
        <w:bookmarkStart w:id="1321" w:name="_Toc136020113"/>
        <w:bookmarkEnd w:id="1316"/>
        <w:bookmarkEnd w:id="1317"/>
        <w:bookmarkEnd w:id="1318"/>
        <w:bookmarkEnd w:id="1319"/>
        <w:bookmarkEnd w:id="1320"/>
        <w:bookmarkEnd w:id="1321"/>
      </w:del>
    </w:p>
    <w:p w14:paraId="2BC61ED6" w14:textId="4C73C153" w:rsidR="3473E9D9" w:rsidRPr="00FF31B2" w:rsidDel="00BF7E58" w:rsidRDefault="3473E9D9" w:rsidP="39E28D74">
      <w:pPr>
        <w:pStyle w:val="Ttulo2"/>
        <w:rPr>
          <w:del w:id="1322" w:author="Microsoft Office User" w:date="2023-04-22T17:45:00Z"/>
          <w:highlight w:val="yellow"/>
        </w:rPr>
      </w:pPr>
      <w:del w:id="1323" w:author="Microsoft Office User" w:date="2023-04-22T17:45:00Z">
        <w:r w:rsidRPr="00FF31B2" w:rsidDel="00BF7E58">
          <w:rPr>
            <w:highlight w:val="yellow"/>
          </w:rPr>
          <w:delText>Análisis de seguridad</w:delText>
        </w:r>
        <w:bookmarkStart w:id="1324" w:name="_Toc134286046"/>
        <w:bookmarkStart w:id="1325" w:name="_Toc135582775"/>
        <w:bookmarkStart w:id="1326" w:name="_Toc135928358"/>
        <w:bookmarkStart w:id="1327" w:name="_Toc136011987"/>
        <w:bookmarkStart w:id="1328" w:name="_Toc136018817"/>
        <w:bookmarkStart w:id="1329" w:name="_Toc136019696"/>
        <w:bookmarkStart w:id="1330" w:name="_Toc136020114"/>
        <w:bookmarkEnd w:id="1324"/>
        <w:bookmarkEnd w:id="1325"/>
        <w:bookmarkEnd w:id="1326"/>
        <w:bookmarkEnd w:id="1327"/>
        <w:bookmarkEnd w:id="1328"/>
        <w:bookmarkEnd w:id="1329"/>
        <w:bookmarkEnd w:id="1330"/>
      </w:del>
    </w:p>
    <w:p w14:paraId="6F5AEA75" w14:textId="301C29FF" w:rsidR="339B3095" w:rsidDel="00BF7E58" w:rsidRDefault="339B3095" w:rsidP="39E28D74">
      <w:pPr>
        <w:rPr>
          <w:del w:id="1331" w:author="Microsoft Office User" w:date="2023-04-22T17:45:00Z"/>
          <w:color w:val="FF0000"/>
        </w:rPr>
      </w:pPr>
      <w:del w:id="1332" w:author="Microsoft Office User" w:date="2023-04-22T17:45:00Z">
        <w:r w:rsidRPr="006F7069" w:rsidDel="00BF7E58">
          <w:rPr>
            <w:color w:val="FF0000"/>
          </w:rPr>
          <w:delText>Se llevará a cabo un análisis de riesgos de acuerdo con las dimensiones de autenticidad, confidencialidad, integridad, disponibilidad y trazabilidad.</w:delText>
        </w:r>
        <w:bookmarkStart w:id="1333" w:name="_Toc134286047"/>
        <w:bookmarkStart w:id="1334" w:name="_Toc135582776"/>
        <w:bookmarkStart w:id="1335" w:name="_Toc135928359"/>
        <w:bookmarkStart w:id="1336" w:name="_Toc136011988"/>
        <w:bookmarkStart w:id="1337" w:name="_Toc136018818"/>
        <w:bookmarkStart w:id="1338" w:name="_Toc136019697"/>
        <w:bookmarkStart w:id="1339" w:name="_Toc136020115"/>
        <w:bookmarkEnd w:id="1333"/>
        <w:bookmarkEnd w:id="1334"/>
        <w:bookmarkEnd w:id="1335"/>
        <w:bookmarkEnd w:id="1336"/>
        <w:bookmarkEnd w:id="1337"/>
        <w:bookmarkEnd w:id="1338"/>
        <w:bookmarkEnd w:id="1339"/>
      </w:del>
    </w:p>
    <w:p w14:paraId="4FA51885" w14:textId="234B490A" w:rsidR="006F7069" w:rsidRPr="003D1078" w:rsidDel="00BF7E58" w:rsidRDefault="006F7069" w:rsidP="39E28D74">
      <w:pPr>
        <w:rPr>
          <w:del w:id="1340" w:author="Microsoft Office User" w:date="2023-04-22T17:45:00Z"/>
          <w:color w:val="000000" w:themeColor="text1"/>
        </w:rPr>
      </w:pPr>
      <w:commentRangeStart w:id="1341"/>
      <w:del w:id="1342" w:author="Microsoft Office User" w:date="2023-04-22T17:45:00Z">
        <w:r w:rsidRPr="003D1078" w:rsidDel="00BF7E58">
          <w:rPr>
            <w:color w:val="000000" w:themeColor="text1"/>
          </w:rPr>
          <w:delText>Xxx</w:delText>
        </w:r>
        <w:commentRangeEnd w:id="1341"/>
        <w:r w:rsidR="00800C64" w:rsidDel="00BF7E58">
          <w:rPr>
            <w:rStyle w:val="Refdecomentario"/>
          </w:rPr>
          <w:commentReference w:id="1341"/>
        </w:r>
        <w:bookmarkStart w:id="1343" w:name="_Toc134286048"/>
        <w:bookmarkStart w:id="1344" w:name="_Toc135582777"/>
        <w:bookmarkStart w:id="1345" w:name="_Toc135928360"/>
        <w:bookmarkStart w:id="1346" w:name="_Toc136011989"/>
        <w:bookmarkStart w:id="1347" w:name="_Toc136018819"/>
        <w:bookmarkStart w:id="1348" w:name="_Toc136019698"/>
        <w:bookmarkStart w:id="1349" w:name="_Toc136020116"/>
        <w:bookmarkEnd w:id="1343"/>
        <w:bookmarkEnd w:id="1344"/>
        <w:bookmarkEnd w:id="1345"/>
        <w:bookmarkEnd w:id="1346"/>
        <w:bookmarkEnd w:id="1347"/>
        <w:bookmarkEnd w:id="1348"/>
        <w:bookmarkEnd w:id="1349"/>
      </w:del>
    </w:p>
    <w:p w14:paraId="6186D210" w14:textId="2DA6CCBB" w:rsidR="005B0D36" w:rsidRPr="00FF31B2" w:rsidDel="00BF7E58" w:rsidRDefault="005B0D36" w:rsidP="39E28D74">
      <w:pPr>
        <w:pStyle w:val="Ttulo2"/>
        <w:rPr>
          <w:del w:id="1350" w:author="Microsoft Office User" w:date="2023-04-22T17:45:00Z"/>
          <w:highlight w:val="yellow"/>
        </w:rPr>
      </w:pPr>
      <w:del w:id="1351" w:author="Microsoft Office User" w:date="2023-04-22T17:45:00Z">
        <w:r w:rsidDel="00BF7E58">
          <w:delText>A</w:delText>
        </w:r>
        <w:r w:rsidRPr="00FF31B2" w:rsidDel="00BF7E58">
          <w:rPr>
            <w:highlight w:val="yellow"/>
          </w:rPr>
          <w:delText>nálisis desde la perspectiva del RGPD (si procede)</w:delText>
        </w:r>
        <w:bookmarkStart w:id="1352" w:name="_Toc134286049"/>
        <w:bookmarkStart w:id="1353" w:name="_Toc135582778"/>
        <w:bookmarkStart w:id="1354" w:name="_Toc135928361"/>
        <w:bookmarkStart w:id="1355" w:name="_Toc136011990"/>
        <w:bookmarkStart w:id="1356" w:name="_Toc136018820"/>
        <w:bookmarkStart w:id="1357" w:name="_Toc136019699"/>
        <w:bookmarkStart w:id="1358" w:name="_Toc136020117"/>
        <w:bookmarkEnd w:id="1352"/>
        <w:bookmarkEnd w:id="1353"/>
        <w:bookmarkEnd w:id="1354"/>
        <w:bookmarkEnd w:id="1355"/>
        <w:bookmarkEnd w:id="1356"/>
        <w:bookmarkEnd w:id="1357"/>
        <w:bookmarkEnd w:id="1358"/>
      </w:del>
    </w:p>
    <w:p w14:paraId="4DE2B6AB" w14:textId="319E2966" w:rsidR="005B0D36" w:rsidDel="00BF7E58" w:rsidRDefault="005B0D36" w:rsidP="005B0D36">
      <w:pPr>
        <w:rPr>
          <w:del w:id="1359" w:author="Microsoft Office User" w:date="2023-04-22T17:45:00Z"/>
          <w:color w:val="FF0000"/>
        </w:rPr>
      </w:pPr>
      <w:del w:id="1360" w:author="Microsoft Office User" w:date="2023-04-22T17:45:00Z">
        <w:r w:rsidRPr="005B0D36" w:rsidDel="00BF7E58">
          <w:rPr>
            <w:color w:val="FF0000"/>
          </w:rPr>
          <w:delText>En caso de que sea necesario, se llevará a cabo una gestión del riesgo y evaluación de impacto en tratamientos de datos personales</w:delText>
        </w:r>
        <w:r w:rsidDel="00BF7E58">
          <w:rPr>
            <w:color w:val="FF0000"/>
          </w:rPr>
          <w:delText>.</w:delText>
        </w:r>
        <w:bookmarkStart w:id="1361" w:name="_Toc134286050"/>
        <w:bookmarkStart w:id="1362" w:name="_Toc135582779"/>
        <w:bookmarkStart w:id="1363" w:name="_Toc135928362"/>
        <w:bookmarkStart w:id="1364" w:name="_Toc136011991"/>
        <w:bookmarkStart w:id="1365" w:name="_Toc136018821"/>
        <w:bookmarkStart w:id="1366" w:name="_Toc136019700"/>
        <w:bookmarkStart w:id="1367" w:name="_Toc136020118"/>
        <w:bookmarkEnd w:id="1361"/>
        <w:bookmarkEnd w:id="1362"/>
        <w:bookmarkEnd w:id="1363"/>
        <w:bookmarkEnd w:id="1364"/>
        <w:bookmarkEnd w:id="1365"/>
        <w:bookmarkEnd w:id="1366"/>
        <w:bookmarkEnd w:id="1367"/>
      </w:del>
    </w:p>
    <w:p w14:paraId="11E2E7F3" w14:textId="6E8B3487" w:rsidR="005B0D36" w:rsidRPr="005B0D36" w:rsidDel="00BF7E58" w:rsidRDefault="005B0D36" w:rsidP="005B0D36">
      <w:pPr>
        <w:rPr>
          <w:del w:id="1368" w:author="Microsoft Office User" w:date="2023-04-22T17:45:00Z"/>
          <w:color w:val="000000" w:themeColor="text1"/>
        </w:rPr>
      </w:pPr>
      <w:del w:id="1369" w:author="Microsoft Office User" w:date="2023-04-22T17:45:00Z">
        <w:r w:rsidRPr="005B0D36" w:rsidDel="00BF7E58">
          <w:rPr>
            <w:color w:val="000000" w:themeColor="text1"/>
          </w:rPr>
          <w:delText>Xxx</w:delText>
        </w:r>
        <w:bookmarkStart w:id="1370" w:name="_Toc134286051"/>
        <w:bookmarkStart w:id="1371" w:name="_Toc135582780"/>
        <w:bookmarkStart w:id="1372" w:name="_Toc135928363"/>
        <w:bookmarkStart w:id="1373" w:name="_Toc136011992"/>
        <w:bookmarkStart w:id="1374" w:name="_Toc136018822"/>
        <w:bookmarkStart w:id="1375" w:name="_Toc136019701"/>
        <w:bookmarkStart w:id="1376" w:name="_Toc136020119"/>
        <w:bookmarkEnd w:id="1370"/>
        <w:bookmarkEnd w:id="1371"/>
        <w:bookmarkEnd w:id="1372"/>
        <w:bookmarkEnd w:id="1373"/>
        <w:bookmarkEnd w:id="1374"/>
        <w:bookmarkEnd w:id="1375"/>
        <w:bookmarkEnd w:id="1376"/>
      </w:del>
    </w:p>
    <w:p w14:paraId="3C87C2BE" w14:textId="3A258043" w:rsidR="3473E9D9" w:rsidRDefault="3473E9D9" w:rsidP="39E28D74">
      <w:pPr>
        <w:pStyle w:val="Ttulo2"/>
      </w:pPr>
      <w:bookmarkStart w:id="1377" w:name="_Toc136020120"/>
      <w:r>
        <w:t>A</w:t>
      </w:r>
      <w:r w:rsidR="005B0D36">
        <w:t>rquitectura del sistema</w:t>
      </w:r>
      <w:bookmarkEnd w:id="1377"/>
    </w:p>
    <w:p w14:paraId="43D7B9D4" w14:textId="5251356B" w:rsidR="00194C51" w:rsidRDefault="004C6AAC" w:rsidP="00D80E1D">
      <w:commentRangeStart w:id="1378"/>
      <w:r>
        <w:t xml:space="preserve">La arquitectura propuesta para </w:t>
      </w:r>
      <w:r w:rsidR="00194C51">
        <w:t>la</w:t>
      </w:r>
      <w:r>
        <w:t xml:space="preserve"> aplicación </w:t>
      </w:r>
      <w:r w:rsidR="00194C51">
        <w:t xml:space="preserve">es una arquitectura REST. </w:t>
      </w:r>
      <w:commentRangeStart w:id="1379"/>
      <w:r w:rsidR="00194C51">
        <w:t>Se trata de una arquitectura cliente-servidor</w:t>
      </w:r>
      <w:commentRangeEnd w:id="1379"/>
      <w:r w:rsidR="00F96068">
        <w:rPr>
          <w:rStyle w:val="Refdecomentario"/>
        </w:rPr>
        <w:commentReference w:id="1379"/>
      </w:r>
      <w:ins w:id="1380" w:author="Microsoft Office User" w:date="2023-05-02T10:09:00Z">
        <w:r w:rsidR="001B187C">
          <w:t xml:space="preserve"> (ver </w:t>
        </w:r>
      </w:ins>
      <w:r w:rsidR="000C0DDE">
        <w:t>epígrafe</w:t>
      </w:r>
      <w:ins w:id="1381" w:author="Microsoft Office User" w:date="2023-05-02T10:09:00Z">
        <w:r w:rsidR="001B187C">
          <w:t xml:space="preserve"> 2.1</w:t>
        </w:r>
      </w:ins>
      <w:ins w:id="1382" w:author="Microsoft Office User" w:date="2023-05-02T10:10:00Z">
        <w:r w:rsidR="001B187C">
          <w:t>).</w:t>
        </w:r>
      </w:ins>
      <w:del w:id="1383" w:author="Microsoft Office User" w:date="2023-05-02T10:10:00Z">
        <w:r w:rsidR="00194C51" w:rsidDel="001B187C">
          <w:delText xml:space="preserve">, en la que el cliente es el responsable de realizar las peticiones mediante el protocolo HTTP y el servidor responde con códigos de estado y la información solicitada. </w:delText>
        </w:r>
        <w:commentRangeEnd w:id="1378"/>
        <w:r w:rsidR="00800C64" w:rsidDel="001B187C">
          <w:rPr>
            <w:rStyle w:val="Refdecomentario"/>
          </w:rPr>
          <w:commentReference w:id="1378"/>
        </w:r>
      </w:del>
    </w:p>
    <w:p w14:paraId="4FA33EB3" w14:textId="77777777" w:rsidR="00194C51" w:rsidRDefault="00194C51" w:rsidP="00D80E1D">
      <w:r>
        <w:t>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1EAE6B11"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1384"/>
      <w:del w:id="1385" w:author="Microsoft Office User" w:date="2023-04-22T17:46:00Z">
        <w:r w:rsidR="00930853" w:rsidDel="00BF7E58">
          <w:delText>encargado de manipular y analizar los datos de entrada para devolver las recomendaciones solicitadas por un alumno</w:delText>
        </w:r>
        <w:commentRangeEnd w:id="1384"/>
        <w:r w:rsidR="00800C64" w:rsidDel="00BF7E58">
          <w:rPr>
            <w:rStyle w:val="Refdecomentario"/>
          </w:rPr>
          <w:commentReference w:id="1384"/>
        </w:r>
        <w:r w:rsidR="00930853" w:rsidDel="00BF7E58">
          <w:delText xml:space="preserve"> </w:delText>
        </w:r>
      </w:del>
      <w:r w:rsidR="0044184D">
        <w:t>y,</w:t>
      </w:r>
      <w:r w:rsidR="00930853">
        <w:t xml:space="preserve"> por último</w:t>
      </w:r>
      <w:r w:rsidR="0044184D">
        <w:t xml:space="preserve">, el </w:t>
      </w:r>
      <w:commentRangeStart w:id="1386"/>
      <w:r w:rsidR="00800C64">
        <w:t>servicio web</w:t>
      </w:r>
      <w:r w:rsidR="0044184D">
        <w:t xml:space="preserve"> </w:t>
      </w:r>
      <w:commentRangeEnd w:id="1386"/>
      <w:r w:rsidR="00F96068">
        <w:rPr>
          <w:rStyle w:val="Refdecomentario"/>
        </w:rPr>
        <w:commentReference w:id="1386"/>
      </w:r>
      <w:r w:rsidR="0044184D">
        <w:t>encargado de procesar los datos y conectar todos los componentes de la arquitectura.</w:t>
      </w:r>
    </w:p>
    <w:p w14:paraId="6AD6BA33" w14:textId="3532B61E" w:rsidR="00EB2D15" w:rsidRDefault="00EB2D15">
      <w:pPr>
        <w:pStyle w:val="Descripcin"/>
        <w:keepNext/>
        <w:jc w:val="center"/>
        <w:rPr>
          <w:ins w:id="1387" w:author="Microsoft Office User" w:date="2023-05-25T13:20:00Z"/>
        </w:rPr>
        <w:pPrChange w:id="1388" w:author="Microsoft Office User" w:date="2023-05-25T13:20:00Z">
          <w:pPr>
            <w:pStyle w:val="Descripcin"/>
          </w:pPr>
        </w:pPrChange>
      </w:pPr>
      <w:bookmarkStart w:id="1389" w:name="_Toc136012052"/>
      <w:ins w:id="1390" w:author="Microsoft Office User" w:date="2023-05-25T13:20:00Z">
        <w:r>
          <w:lastRenderedPageBreak/>
          <w:t xml:space="preserve">Ilustración </w:t>
        </w:r>
        <w:r>
          <w:fldChar w:fldCharType="begin"/>
        </w:r>
        <w:r>
          <w:instrText xml:space="preserve"> SEQ Ilustración \* ARABIC </w:instrText>
        </w:r>
      </w:ins>
      <w:r>
        <w:fldChar w:fldCharType="separate"/>
      </w:r>
      <w:r w:rsidR="000925CC">
        <w:rPr>
          <w:noProof/>
        </w:rPr>
        <w:t>8</w:t>
      </w:r>
      <w:ins w:id="1391" w:author="Microsoft Office User" w:date="2023-05-25T13:20:00Z">
        <w:r>
          <w:fldChar w:fldCharType="end"/>
        </w:r>
        <w:r>
          <w:t xml:space="preserve">: </w:t>
        </w:r>
        <w:r w:rsidRPr="00D86B44">
          <w:t>Arquitectura del sistema</w:t>
        </w:r>
        <w:bookmarkEnd w:id="1389"/>
      </w:ins>
    </w:p>
    <w:p w14:paraId="79DF426B" w14:textId="77777777" w:rsidR="00CF21DC" w:rsidRDefault="008548FE" w:rsidP="00CF21DC">
      <w:pPr>
        <w:keepNext/>
        <w:rPr>
          <w:ins w:id="1392" w:author="Microsoft Office User" w:date="2023-05-25T13:29:00Z"/>
        </w:rPr>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2"/>
                    <a:stretch>
                      <a:fillRect/>
                    </a:stretch>
                  </pic:blipFill>
                  <pic:spPr>
                    <a:xfrm>
                      <a:off x="0" y="0"/>
                      <a:ext cx="5036185" cy="2814320"/>
                    </a:xfrm>
                    <a:prstGeom prst="rect">
                      <a:avLst/>
                    </a:prstGeom>
                  </pic:spPr>
                </pic:pic>
              </a:graphicData>
            </a:graphic>
          </wp:inline>
        </w:drawing>
      </w:r>
    </w:p>
    <w:p w14:paraId="10EC102F" w14:textId="0BED4C59" w:rsidR="00571B9A" w:rsidRPr="00571B9A" w:rsidRDefault="00571B9A">
      <w:pPr>
        <w:pStyle w:val="Prrafodelista"/>
        <w:keepNext/>
        <w:ind w:left="0"/>
        <w:jc w:val="center"/>
        <w:rPr>
          <w:ins w:id="1393" w:author="Microsoft Office User" w:date="2023-05-21T11:02:00Z"/>
          <w:i/>
          <w:iCs/>
          <w:color w:val="44546A" w:themeColor="text2"/>
          <w:sz w:val="22"/>
          <w:szCs w:val="18"/>
          <w:rPrChange w:id="1394" w:author="Microsoft Office User" w:date="2023-05-25T13:29:00Z">
            <w:rPr>
              <w:ins w:id="1395" w:author="Microsoft Office User" w:date="2023-05-21T11:02:00Z"/>
            </w:rPr>
          </w:rPrChange>
        </w:rPr>
        <w:pPrChange w:id="1396" w:author="Microsoft Office User" w:date="2023-05-25T13:29:00Z">
          <w:pPr>
            <w:keepNext/>
          </w:pPr>
        </w:pPrChange>
      </w:pPr>
      <w:ins w:id="1397"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4DC6B701" w14:textId="584654BE" w:rsidR="00611FFA" w:rsidRPr="00611FFA" w:rsidRDefault="003610AF" w:rsidP="00611FFA">
      <w:pPr>
        <w:rPr>
          <w:ins w:id="1398" w:author="Microsoft Office User" w:date="2023-05-21T10:43:00Z"/>
        </w:rPr>
      </w:pPr>
      <w:ins w:id="1399" w:author="Microsoft Office User" w:date="2023-05-21T17:42:00Z">
        <w:r>
          <w:t xml:space="preserve">La comunicación entre el cliente y el servidor </w:t>
        </w:r>
      </w:ins>
      <w:ins w:id="1400" w:author="Microsoft Office User" w:date="2023-05-21T17:46:00Z">
        <w:r w:rsidR="004D49A2">
          <w:t xml:space="preserve">se lleva a cabo </w:t>
        </w:r>
      </w:ins>
      <w:ins w:id="1401" w:author="Microsoft Office User" w:date="2023-05-21T17:47:00Z">
        <w:r w:rsidR="004D49A2">
          <w:t xml:space="preserve">utilizando el protocolo HTTP. </w:t>
        </w:r>
      </w:ins>
      <w:r w:rsidR="00EC0834">
        <w:t>E</w:t>
      </w:r>
      <w:ins w:id="1402" w:author="Microsoft Office User" w:date="2023-05-21T17:47:00Z">
        <w:r w:rsidR="004D49A2">
          <w:t xml:space="preserve">ste proceso </w:t>
        </w:r>
      </w:ins>
      <w:ins w:id="1403" w:author="Microsoft Office User" w:date="2023-05-21T17:42:00Z">
        <w:r>
          <w:t>se realiza mediante peticiones HTTP</w:t>
        </w:r>
      </w:ins>
      <w:ins w:id="1404" w:author="Microsoft Office User" w:date="2023-05-21T17:43:00Z">
        <w:r>
          <w:t xml:space="preserve">. </w:t>
        </w:r>
      </w:ins>
      <w:ins w:id="1405" w:author="Microsoft Office User" w:date="2023-05-21T17:47:00Z">
        <w:r w:rsidR="004D49A2">
          <w:t>En el flujo de interacción, el cliente envía solicitudes al servidor utilizando los métodos definidos por HTTP, como GET, POST, PUT y DELETE, según el tipo de acción que se desea realizar en los recursos. Estas solicitudes contienen información relevante, como parámetros, encabezados y, en algunos casos, datos que se desean enviar al servidor.</w:t>
        </w:r>
      </w:ins>
      <w:ins w:id="1406" w:author="Microsoft Office User" w:date="2023-05-21T17:50:00Z">
        <w:r w:rsidR="004D49A2">
          <w:t xml:space="preserve"> </w:t>
        </w:r>
      </w:ins>
      <w:ins w:id="1407" w:author="Microsoft Office User" w:date="2023-05-21T17:47:00Z">
        <w:r w:rsidR="004D49A2">
          <w:t>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ins>
      <w:r w:rsidR="00E81B95">
        <w:t xml:space="preserve"> En las siguientes secciones se profundizará en el diseño de cada uno de los componentes descritos en la arquitectura del sistema.</w:t>
      </w:r>
    </w:p>
    <w:p w14:paraId="561E7E14" w14:textId="4726C7AB" w:rsidR="39E28D74" w:rsidDel="00E369BE" w:rsidRDefault="39E28D74">
      <w:pPr>
        <w:pStyle w:val="Descripcin"/>
        <w:rPr>
          <w:del w:id="1408" w:author="Microsoft Office User" w:date="2023-05-21T10:43:00Z"/>
        </w:rPr>
        <w:pPrChange w:id="1409" w:author="Microsoft Office User" w:date="2023-05-21T11:02:00Z">
          <w:pPr/>
        </w:pPrChange>
      </w:pPr>
    </w:p>
    <w:p w14:paraId="616566B8" w14:textId="04FEB526" w:rsidR="004C6AAC" w:rsidRPr="002A3F49" w:rsidDel="00E369BE" w:rsidRDefault="004C6AAC">
      <w:pPr>
        <w:rPr>
          <w:del w:id="1410" w:author="Microsoft Office User" w:date="2023-05-21T10:43:00Z"/>
          <w:i/>
          <w:iCs/>
        </w:rPr>
        <w:pPrChange w:id="1411" w:author="Microsoft Office User" w:date="2023-05-21T11:02:00Z">
          <w:pPr>
            <w:jc w:val="center"/>
          </w:pPr>
        </w:pPrChange>
      </w:pPr>
      <w:del w:id="1412" w:author="Microsoft Office User" w:date="2023-05-21T10:43:00Z">
        <w:r w:rsidDel="00E369BE">
          <w:rPr>
            <w:i/>
            <w:iCs/>
          </w:rPr>
          <w:delText>Ilustración</w:delText>
        </w:r>
        <w:r w:rsidRPr="004A1178" w:rsidDel="00E369BE">
          <w:rPr>
            <w:i/>
            <w:iCs/>
          </w:rPr>
          <w:delText xml:space="preserve"> </w:delText>
        </w:r>
        <w:r w:rsidDel="00E369BE">
          <w:rPr>
            <w:i/>
            <w:iCs/>
          </w:rPr>
          <w:delText>8</w:delText>
        </w:r>
        <w:r w:rsidRPr="004A1178" w:rsidDel="00E369BE">
          <w:rPr>
            <w:i/>
            <w:iCs/>
          </w:rPr>
          <w:delText xml:space="preserve">: </w:delText>
        </w:r>
        <w:r w:rsidDel="00E369BE">
          <w:rPr>
            <w:i/>
            <w:iCs/>
          </w:rPr>
          <w:delText>Arquitectura del sistema</w:delText>
        </w:r>
      </w:del>
    </w:p>
    <w:p w14:paraId="389DCE35" w14:textId="706540BD" w:rsidR="008548FE" w:rsidRDefault="008548FE">
      <w:pPr>
        <w:pStyle w:val="Descripcin"/>
        <w:rPr>
          <w:i w:val="0"/>
          <w:iCs w:val="0"/>
        </w:rPr>
        <w:sectPr w:rsidR="008548FE" w:rsidSect="00EF1449">
          <w:type w:val="oddPage"/>
          <w:pgSz w:w="11900" w:h="16840" w:code="9"/>
          <w:pgMar w:top="1985" w:right="1701" w:bottom="1418" w:left="1701" w:header="851" w:footer="851" w:gutter="567"/>
          <w:cols w:space="708"/>
          <w:titlePg/>
          <w:docGrid w:linePitch="360"/>
        </w:sectPr>
        <w:pPrChange w:id="1413" w:author="Microsoft Office User" w:date="2023-05-21T11:02:00Z">
          <w:pPr/>
        </w:pPrChange>
      </w:pPr>
    </w:p>
    <w:p w14:paraId="12BC3DE6" w14:textId="681B0318" w:rsidR="00330B30" w:rsidRDefault="009B3341" w:rsidP="00EF1449">
      <w:pPr>
        <w:pStyle w:val="Ttulo1"/>
        <w:framePr w:wrap="notBeside"/>
        <w:rPr>
          <w:ins w:id="1414" w:author="Microsoft Office User" w:date="2023-05-21T17:59:00Z"/>
        </w:rPr>
      </w:pPr>
      <w:r>
        <w:lastRenderedPageBreak/>
        <w:br/>
      </w:r>
      <w:bookmarkStart w:id="1415" w:name="_Toc136020121"/>
      <w:r w:rsidR="5DC65E9C">
        <w:t>Diseño</w:t>
      </w:r>
      <w:bookmarkEnd w:id="1415"/>
    </w:p>
    <w:p w14:paraId="768F8DF0" w14:textId="521A93A7" w:rsidR="00B41A98" w:rsidRPr="00B41A98" w:rsidRDefault="00B41A98">
      <w:pPr>
        <w:pPrChange w:id="1416" w:author="Microsoft Office User" w:date="2023-05-21T17:59:00Z">
          <w:pPr>
            <w:pStyle w:val="Ttulo1"/>
            <w:framePr w:wrap="notBeside"/>
          </w:pPr>
        </w:pPrChange>
      </w:pPr>
      <w:ins w:id="1417" w:author="Microsoft Office User" w:date="2023-05-21T17:59:00Z">
        <w:r w:rsidRPr="00B41A98">
          <w:rPr>
            <w:rPrChange w:id="1418" w:author="Microsoft Office User" w:date="2023-05-21T17:59:00Z">
              <w:rPr>
                <w:rFonts w:ascii="Segoe UI" w:hAnsi="Segoe UI" w:cs="Segoe UI"/>
                <w:b w:val="0"/>
                <w:color w:val="D1D5DB"/>
              </w:rPr>
            </w:rPrChange>
          </w:rPr>
          <w:t xml:space="preserve">En este capítulo, se detalla el diseño de </w:t>
        </w:r>
      </w:ins>
      <w:r w:rsidR="005B5DD8">
        <w:t>la</w:t>
      </w:r>
      <w:ins w:id="1419" w:author="Microsoft Office User" w:date="2023-05-21T17:59:00Z">
        <w:r w:rsidRPr="00B41A98">
          <w:rPr>
            <w:rPrChange w:id="1420" w:author="Microsoft Office User" w:date="2023-05-21T17:59:00Z">
              <w:rPr>
                <w:rFonts w:ascii="Segoe UI" w:hAnsi="Segoe UI" w:cs="Segoe UI"/>
                <w:b w:val="0"/>
                <w:color w:val="D1D5DB"/>
              </w:rPr>
            </w:rPrChange>
          </w:rPr>
          <w:t xml:space="preserve"> plataforma basado en la arquitectura propuesta</w:t>
        </w:r>
        <w:r>
          <w:t>.</w:t>
        </w:r>
      </w:ins>
      <w:ins w:id="1421" w:author="Microsoft Office User" w:date="2023-05-21T18:00:00Z">
        <w:r>
          <w:t xml:space="preserve"> </w:t>
        </w:r>
      </w:ins>
      <w:ins w:id="1422" w:author="Microsoft Office User" w:date="2023-05-21T17:59:00Z">
        <w:r w:rsidRPr="00B41A98">
          <w:rPr>
            <w:rPrChange w:id="1423" w:author="Microsoft Office User" w:date="2023-05-21T17:59:00Z">
              <w:rPr>
                <w:rFonts w:ascii="Segoe UI" w:hAnsi="Segoe UI" w:cs="Segoe UI"/>
                <w:b w:val="0"/>
                <w:color w:val="D1D5DB"/>
              </w:rPr>
            </w:rPrChange>
          </w:rPr>
          <w:t xml:space="preserve">La arquitectura divide la plataforma en dos componentes principales: el </w:t>
        </w:r>
        <w:r w:rsidRPr="00695AA4">
          <w:rPr>
            <w:i/>
            <w:iCs/>
            <w:rPrChange w:id="1424" w:author="Microsoft Office User" w:date="2023-05-21T17:59:00Z">
              <w:rPr>
                <w:rFonts w:ascii="Segoe UI" w:hAnsi="Segoe UI" w:cs="Segoe UI"/>
                <w:b w:val="0"/>
                <w:color w:val="D1D5DB"/>
              </w:rPr>
            </w:rPrChange>
          </w:rPr>
          <w:t>backend</w:t>
        </w:r>
        <w:r w:rsidRPr="00B41A98">
          <w:rPr>
            <w:rPrChange w:id="1425" w:author="Microsoft Office User" w:date="2023-05-21T17:59:00Z">
              <w:rPr>
                <w:rFonts w:ascii="Segoe UI" w:hAnsi="Segoe UI" w:cs="Segoe UI"/>
                <w:b w:val="0"/>
                <w:color w:val="D1D5DB"/>
              </w:rPr>
            </w:rPrChange>
          </w:rPr>
          <w:t xml:space="preserve"> y el </w:t>
        </w:r>
        <w:r w:rsidRPr="00695AA4">
          <w:rPr>
            <w:i/>
            <w:iCs/>
            <w:rPrChange w:id="1426" w:author="Microsoft Office User" w:date="2023-05-21T17:59:00Z">
              <w:rPr>
                <w:rFonts w:ascii="Segoe UI" w:hAnsi="Segoe UI" w:cs="Segoe UI"/>
                <w:b w:val="0"/>
                <w:color w:val="D1D5DB"/>
              </w:rPr>
            </w:rPrChange>
          </w:rPr>
          <w:t>frontend</w:t>
        </w:r>
        <w:r w:rsidRPr="00B41A98">
          <w:rPr>
            <w:rPrChange w:id="1427" w:author="Microsoft Office User" w:date="2023-05-21T17:59:00Z">
              <w:rPr>
                <w:rFonts w:ascii="Segoe UI" w:hAnsi="Segoe UI" w:cs="Segoe UI"/>
                <w:b w:val="0"/>
                <w:color w:val="D1D5DB"/>
              </w:rPr>
            </w:rPrChange>
          </w:rPr>
          <w:t>. Siguiendo esta división, se describirá el diseño de cada uno de ellos, teniendo en cuenta sus funcionalidades y requisitos particulares.</w:t>
        </w:r>
      </w:ins>
    </w:p>
    <w:p w14:paraId="3D2C7D6C" w14:textId="455D11D6" w:rsidR="00166464" w:rsidRDefault="001E7C58" w:rsidP="39E28D74">
      <w:pPr>
        <w:pStyle w:val="Ttulo2"/>
        <w:rPr>
          <w:ins w:id="1428" w:author="Microsoft Office User" w:date="2023-05-21T17:54:00Z"/>
        </w:rPr>
      </w:pPr>
      <w:bookmarkStart w:id="1429" w:name="_Toc136020122"/>
      <w:commentRangeStart w:id="1430"/>
      <w:r>
        <w:t xml:space="preserve">Diseño del </w:t>
      </w:r>
      <w:r w:rsidR="00C9272B" w:rsidRPr="00476327">
        <w:rPr>
          <w:i/>
          <w:iCs/>
        </w:rPr>
        <w:t>b</w:t>
      </w:r>
      <w:r w:rsidRPr="00476327">
        <w:rPr>
          <w:i/>
          <w:iCs/>
        </w:rPr>
        <w:t>ackend</w:t>
      </w:r>
      <w:commentRangeEnd w:id="1430"/>
      <w:r w:rsidR="00800C64" w:rsidRPr="00476327">
        <w:rPr>
          <w:rStyle w:val="Refdecomentario"/>
          <w:rFonts w:asciiTheme="minorHAnsi" w:eastAsiaTheme="minorHAnsi" w:hAnsiTheme="minorHAnsi" w:cstheme="minorBidi"/>
          <w:b w:val="0"/>
          <w:i/>
          <w:iCs/>
          <w:color w:val="auto"/>
        </w:rPr>
        <w:commentReference w:id="1430"/>
      </w:r>
      <w:bookmarkEnd w:id="1429"/>
    </w:p>
    <w:p w14:paraId="1EFD7A2A" w14:textId="00C0D04D" w:rsidR="00580996" w:rsidRPr="00580996" w:rsidRDefault="000C580A">
      <w:pPr>
        <w:rPr>
          <w:ins w:id="1431" w:author="Microsoft Office User" w:date="2023-05-21T17:53:00Z"/>
        </w:rPr>
        <w:pPrChange w:id="1432" w:author="Microsoft Office User" w:date="2023-05-21T17:54:00Z">
          <w:pPr>
            <w:pStyle w:val="Ttulo2"/>
          </w:pPr>
        </w:pPrChange>
      </w:pPr>
      <w:ins w:id="1433" w:author="Microsoft Office User" w:date="2023-05-21T17:55:00Z">
        <w:r w:rsidRPr="000C580A">
          <w:rPr>
            <w:rPrChange w:id="1434" w:author="Microsoft Office User" w:date="2023-05-21T17:56:00Z">
              <w:rPr>
                <w:rFonts w:ascii="Segoe UI" w:eastAsia="Times New Roman" w:hAnsi="Segoe UI" w:cs="Segoe UI"/>
                <w:b w:val="0"/>
                <w:color w:val="D1D5DB"/>
                <w:szCs w:val="24"/>
                <w:lang w:eastAsia="es-ES_tradnl"/>
              </w:rPr>
            </w:rPrChange>
          </w:rPr>
          <w:t xml:space="preserve">En este </w:t>
        </w:r>
      </w:ins>
      <w:ins w:id="1435" w:author="Microsoft Office User" w:date="2023-05-21T17:56:00Z">
        <w:r w:rsidR="00C62AAE">
          <w:t>epígrafe</w:t>
        </w:r>
      </w:ins>
      <w:ins w:id="1436" w:author="Microsoft Office User" w:date="2023-05-21T17:55:00Z">
        <w:r w:rsidRPr="000C580A">
          <w:rPr>
            <w:rPrChange w:id="1437" w:author="Microsoft Office User" w:date="2023-05-21T17:56:00Z">
              <w:rPr>
                <w:rFonts w:ascii="Segoe UI" w:eastAsia="Times New Roman" w:hAnsi="Segoe UI" w:cs="Segoe UI"/>
                <w:b w:val="0"/>
                <w:color w:val="D1D5DB"/>
                <w:szCs w:val="24"/>
                <w:lang w:eastAsia="es-ES_tradnl"/>
              </w:rPr>
            </w:rPrChange>
          </w:rPr>
          <w:t xml:space="preserve">, se abordará el diseño del </w:t>
        </w:r>
        <w:r w:rsidRPr="00695AA4">
          <w:rPr>
            <w:i/>
            <w:iCs/>
            <w:rPrChange w:id="1438" w:author="Microsoft Office User" w:date="2023-05-21T17:56:00Z">
              <w:rPr>
                <w:rFonts w:ascii="Segoe UI" w:eastAsia="Times New Roman" w:hAnsi="Segoe UI" w:cs="Segoe UI"/>
                <w:b w:val="0"/>
                <w:color w:val="D1D5DB"/>
                <w:szCs w:val="24"/>
                <w:lang w:eastAsia="es-ES_tradnl"/>
              </w:rPr>
            </w:rPrChange>
          </w:rPr>
          <w:t>backend</w:t>
        </w:r>
        <w:r w:rsidRPr="000C580A">
          <w:rPr>
            <w:rPrChange w:id="1439" w:author="Microsoft Office User" w:date="2023-05-21T17:56:00Z">
              <w:rPr>
                <w:rFonts w:ascii="Segoe UI" w:eastAsia="Times New Roman" w:hAnsi="Segoe UI" w:cs="Segoe UI"/>
                <w:b w:val="0"/>
                <w:color w:val="D1D5DB"/>
                <w:szCs w:val="24"/>
                <w:lang w:eastAsia="es-ES_tradnl"/>
              </w:rPr>
            </w:rPrChange>
          </w:rPr>
          <w:t xml:space="preserve"> de </w:t>
        </w:r>
      </w:ins>
      <w:r w:rsidR="002E78F6">
        <w:t>la</w:t>
      </w:r>
      <w:ins w:id="1440" w:author="Microsoft Office User" w:date="2023-05-21T17:55:00Z">
        <w:r w:rsidRPr="000C580A">
          <w:rPr>
            <w:rPrChange w:id="1441" w:author="Microsoft Office User" w:date="2023-05-21T17:56:00Z">
              <w:rPr>
                <w:rFonts w:ascii="Segoe UI" w:eastAsia="Times New Roman" w:hAnsi="Segoe UI" w:cs="Segoe UI"/>
                <w:b w:val="0"/>
                <w:color w:val="D1D5DB"/>
                <w:szCs w:val="24"/>
                <w:lang w:eastAsia="es-ES_tradnl"/>
              </w:rPr>
            </w:rPrChange>
          </w:rPr>
          <w:t xml:space="preserve"> aplicación, centrándonos en tres aspectos clave: el diseño del servicio web RESTful, el diseño de</w:t>
        </w:r>
      </w:ins>
      <w:ins w:id="1442" w:author="Microsoft Office User" w:date="2023-05-21T17:56:00Z">
        <w:r>
          <w:t xml:space="preserve">l </w:t>
        </w:r>
      </w:ins>
      <w:ins w:id="1443" w:author="Microsoft Office User" w:date="2023-05-21T17:55:00Z">
        <w:r w:rsidRPr="000C580A">
          <w:rPr>
            <w:rPrChange w:id="1444" w:author="Microsoft Office User" w:date="2023-05-21T17:56:00Z">
              <w:rPr>
                <w:rFonts w:ascii="Segoe UI" w:eastAsia="Times New Roman" w:hAnsi="Segoe UI" w:cs="Segoe UI"/>
                <w:b w:val="0"/>
                <w:color w:val="D1D5DB"/>
                <w:szCs w:val="24"/>
                <w:lang w:eastAsia="es-ES_tradnl"/>
              </w:rPr>
            </w:rPrChange>
          </w:rPr>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ins>
      <w:r w:rsidR="00707407">
        <w:t>o</w:t>
      </w:r>
      <w:ins w:id="1445" w:author="Microsoft Office User" w:date="2023-05-21T17:55:00Z">
        <w:r w:rsidRPr="000C580A">
          <w:rPr>
            <w:rPrChange w:id="1446" w:author="Microsoft Office User" w:date="2023-05-21T17:56:00Z">
              <w:rPr>
                <w:rFonts w:ascii="Segoe UI" w:eastAsia="Times New Roman" w:hAnsi="Segoe UI" w:cs="Segoe UI"/>
                <w:b w:val="0"/>
                <w:color w:val="D1D5DB"/>
                <w:szCs w:val="24"/>
                <w:lang w:eastAsia="es-ES_tradnl"/>
              </w:rPr>
            </w:rPrChange>
          </w:rPr>
          <w:t xml:space="preserve">s siguientes </w:t>
        </w:r>
      </w:ins>
      <w:commentRangeStart w:id="1447"/>
      <w:r w:rsidR="00930660">
        <w:t>epígrafes</w:t>
      </w:r>
      <w:commentRangeEnd w:id="1447"/>
      <w:r w:rsidR="00F96068">
        <w:rPr>
          <w:rStyle w:val="Refdecomentario"/>
        </w:rPr>
        <w:commentReference w:id="1447"/>
      </w:r>
      <w:ins w:id="1448" w:author="Microsoft Office User" w:date="2023-05-21T17:55:00Z">
        <w:r w:rsidRPr="000C580A">
          <w:rPr>
            <w:rPrChange w:id="1449" w:author="Microsoft Office User" w:date="2023-05-21T17:56:00Z">
              <w:rPr>
                <w:rFonts w:ascii="Segoe UI" w:eastAsia="Times New Roman" w:hAnsi="Segoe UI" w:cs="Segoe UI"/>
                <w:b w:val="0"/>
                <w:color w:val="D1D5DB"/>
                <w:szCs w:val="24"/>
                <w:lang w:eastAsia="es-ES_tradnl"/>
              </w:rPr>
            </w:rPrChange>
          </w:rPr>
          <w:t>, se analizará cada uno de estos aspectos en detalle</w:t>
        </w:r>
      </w:ins>
      <w:ins w:id="1450" w:author="Microsoft Office User" w:date="2023-05-21T17:56:00Z">
        <w:r>
          <w:t>.</w:t>
        </w:r>
      </w:ins>
    </w:p>
    <w:p w14:paraId="037AEFEA" w14:textId="6722A577" w:rsidR="00A92D76" w:rsidRPr="00A92D76" w:rsidDel="00580996" w:rsidRDefault="00A92D76">
      <w:pPr>
        <w:rPr>
          <w:del w:id="1451" w:author="Microsoft Office User" w:date="2023-05-21T17:54:00Z"/>
        </w:rPr>
        <w:pPrChange w:id="1452" w:author="Microsoft Office User" w:date="2023-05-21T17:53:00Z">
          <w:pPr>
            <w:pStyle w:val="Ttulo2"/>
          </w:pPr>
        </w:pPrChange>
      </w:pPr>
      <w:bookmarkStart w:id="1453" w:name="_Toc135928367"/>
      <w:bookmarkStart w:id="1454" w:name="_Toc136011996"/>
      <w:bookmarkStart w:id="1455" w:name="_Toc136018826"/>
      <w:bookmarkStart w:id="1456" w:name="_Toc136019705"/>
      <w:bookmarkStart w:id="1457" w:name="_Toc136020123"/>
      <w:bookmarkEnd w:id="1453"/>
      <w:bookmarkEnd w:id="1454"/>
      <w:bookmarkEnd w:id="1455"/>
      <w:bookmarkEnd w:id="1456"/>
      <w:bookmarkEnd w:id="1457"/>
    </w:p>
    <w:p w14:paraId="306D01AF" w14:textId="0A0AF3A7" w:rsidR="001E7C58" w:rsidRDefault="001E7C58" w:rsidP="001E7C58">
      <w:pPr>
        <w:pStyle w:val="Ttulo3"/>
        <w:rPr>
          <w:ins w:id="1458" w:author="Microsoft Office User" w:date="2023-05-21T17:54:00Z"/>
        </w:rPr>
      </w:pPr>
      <w:bookmarkStart w:id="1459" w:name="_Toc136020124"/>
      <w:r w:rsidRPr="001E7C58">
        <w:t>Diseño del Servicio Web RESTful</w:t>
      </w:r>
      <w:bookmarkEnd w:id="1459"/>
    </w:p>
    <w:p w14:paraId="53EEF8B0" w14:textId="05F0A334" w:rsidR="00580996" w:rsidRPr="00580996" w:rsidRDefault="00580996">
      <w:pPr>
        <w:pPrChange w:id="1460" w:author="Microsoft Office User" w:date="2023-05-21T17:54:00Z">
          <w:pPr>
            <w:pStyle w:val="Ttulo3"/>
          </w:pPr>
        </w:pPrChange>
      </w:pPr>
      <w:ins w:id="1461" w:author="Microsoft Office User" w:date="2023-05-21T17:54:00Z">
        <w:r w:rsidRPr="00A92D76">
          <w:t xml:space="preserve">En este </w:t>
        </w:r>
      </w:ins>
      <w:r w:rsidR="00CC3E66">
        <w:t>epígrafe</w:t>
      </w:r>
      <w:ins w:id="1462" w:author="Microsoft Office User" w:date="2023-05-21T17:54:00Z">
        <w:r w:rsidRPr="00A92D76">
          <w:t xml:space="preserve">, se abordará la definición y diseño de un servicio RESTful, centrándonos en los elementos clave que lo componen. </w:t>
        </w:r>
        <w:commentRangeStart w:id="1463"/>
        <w:r w:rsidRPr="00A92D76">
          <w:t xml:space="preserve">Se explorarán conceptos como recursos, URIs, representaciones y protocolo HTTP. Estos componentes son fundamentales para la implementación y el funcionamiento adecuado de un servicio RESTful. </w:t>
        </w:r>
      </w:ins>
      <w:commentRangeEnd w:id="1463"/>
      <w:r w:rsidR="00F96068">
        <w:rPr>
          <w:rStyle w:val="Refdecomentario"/>
        </w:rPr>
        <w:commentReference w:id="1463"/>
      </w:r>
    </w:p>
    <w:p w14:paraId="3F46C155" w14:textId="63C8D86F" w:rsidR="00DC3223" w:rsidRDefault="00DC3223" w:rsidP="009A1377">
      <w:pPr>
        <w:pStyle w:val="Ttulo4"/>
      </w:pPr>
      <w:r>
        <w:t>Definición de un recurso</w:t>
      </w:r>
    </w:p>
    <w:p w14:paraId="4E49027A" w14:textId="77777777" w:rsidR="00DC3223" w:rsidRDefault="00DC3223" w:rsidP="00DC3223">
      <w:commentRangeStart w:id="1464"/>
      <w:r>
        <w:t xml:space="preserve">Tras el análisis de dominio realizado </w:t>
      </w:r>
      <w:commentRangeEnd w:id="1464"/>
      <w:r w:rsidR="00800C64">
        <w:rPr>
          <w:rStyle w:val="Refdecomentario"/>
        </w:rPr>
        <w:commentReference w:id="1464"/>
      </w:r>
      <w:r>
        <w:t>se han obtenido los siguientes recursos:</w:t>
      </w:r>
    </w:p>
    <w:p w14:paraId="73012F26" w14:textId="30533D7C" w:rsidR="002B4F54" w:rsidDel="00872FCC" w:rsidRDefault="002B4F54">
      <w:pPr>
        <w:pStyle w:val="Prrafodelista"/>
        <w:numPr>
          <w:ilvl w:val="0"/>
          <w:numId w:val="18"/>
        </w:numPr>
        <w:ind w:left="567"/>
        <w:rPr>
          <w:del w:id="1465" w:author="Microsoft Office User" w:date="2023-05-21T18:03:00Z"/>
        </w:rPr>
      </w:pPr>
      <w:r>
        <w:lastRenderedPageBreak/>
        <w:t xml:space="preserve">Alumno: </w:t>
      </w:r>
      <w:r w:rsidR="00A4577E">
        <w:t>e</w:t>
      </w:r>
      <w:r>
        <w:t xml:space="preserve">l recurso Alumno </w:t>
      </w:r>
      <w:ins w:id="1466" w:author="Microsoft Office User" w:date="2023-05-21T18:02:00Z">
        <w:r w:rsidR="00872FCC">
          <w:t xml:space="preserve">recolecta el nombre, los apellidos, el correo electrónico, el número de teléfono, el nombre de usuario y la contraseña de un alumno. </w:t>
        </w:r>
      </w:ins>
      <w:del w:id="1467" w:author="Microsoft Office User" w:date="2023-05-21T18:03:00Z">
        <w:r w:rsidDel="00872FCC">
          <w:delText xml:space="preserve">representa a aquellos usuarios, que, desempeñando el rol de Alumno, se conectan a la aplicación. </w:delText>
        </w:r>
      </w:del>
      <w:del w:id="1468" w:author="Microsoft Office User" w:date="2023-05-21T18:05:00Z">
        <w:r w:rsidDel="00C67ECF">
          <w:delText>Además, un alumno está asociado a un CV</w:delText>
        </w:r>
        <w:r w:rsidR="00FF31B2" w:rsidDel="00C67ECF">
          <w:delText xml:space="preserve">, </w:delText>
        </w:r>
        <w:r w:rsidDel="00C67ECF">
          <w:delText>se le pueden asignar una única oferta</w:delText>
        </w:r>
        <w:r w:rsidR="00FF31B2" w:rsidDel="00C67ECF">
          <w:delText xml:space="preserve"> </w:delText>
        </w:r>
      </w:del>
      <w:del w:id="1469" w:author="Microsoft Office User" w:date="2023-05-21T18:03:00Z">
        <w:r w:rsidR="00FF31B2" w:rsidDel="00872FCC">
          <w:delText>y puede modificar sus atributos</w:delText>
        </w:r>
        <w:r w:rsidDel="00872FCC">
          <w:delText>. Los atributos del alumno son:</w:delText>
        </w:r>
      </w:del>
    </w:p>
    <w:p w14:paraId="0F7AB2A7" w14:textId="1BE5694A" w:rsidR="002B4F54" w:rsidDel="00872FCC" w:rsidRDefault="002B4F54">
      <w:pPr>
        <w:pStyle w:val="Prrafodelista"/>
        <w:numPr>
          <w:ilvl w:val="0"/>
          <w:numId w:val="18"/>
        </w:numPr>
        <w:ind w:left="567"/>
        <w:rPr>
          <w:del w:id="1470" w:author="Microsoft Office User" w:date="2023-05-21T18:03:00Z"/>
        </w:rPr>
        <w:pPrChange w:id="1471" w:author="Microsoft Office User" w:date="2023-05-21T18:03:00Z">
          <w:pPr>
            <w:pStyle w:val="Prrafodelista"/>
            <w:numPr>
              <w:ilvl w:val="1"/>
              <w:numId w:val="18"/>
            </w:numPr>
            <w:ind w:left="1134" w:hanging="360"/>
          </w:pPr>
        </w:pPrChange>
      </w:pPr>
      <w:del w:id="1472" w:author="Microsoft Office User" w:date="2023-05-21T18:03:00Z">
        <w:r w:rsidRPr="002C0BB3" w:rsidDel="00872FCC">
          <w:rPr>
            <w:u w:val="single"/>
          </w:rPr>
          <w:delText>Nombre</w:delText>
        </w:r>
        <w:r w:rsidDel="00872FCC">
          <w:delText>: Nombre completo, incluyendo el segundo nombre en caso de que existiera.</w:delText>
        </w:r>
      </w:del>
    </w:p>
    <w:p w14:paraId="71246F3B" w14:textId="2EEF7880" w:rsidR="002B4F54" w:rsidDel="00872FCC" w:rsidRDefault="002B4F54">
      <w:pPr>
        <w:pStyle w:val="Prrafodelista"/>
        <w:numPr>
          <w:ilvl w:val="0"/>
          <w:numId w:val="18"/>
        </w:numPr>
        <w:ind w:left="567"/>
        <w:rPr>
          <w:del w:id="1473" w:author="Microsoft Office User" w:date="2023-05-21T18:03:00Z"/>
        </w:rPr>
        <w:pPrChange w:id="1474" w:author="Microsoft Office User" w:date="2023-05-21T18:03:00Z">
          <w:pPr>
            <w:pStyle w:val="Prrafodelista"/>
            <w:numPr>
              <w:ilvl w:val="1"/>
              <w:numId w:val="18"/>
            </w:numPr>
            <w:ind w:left="1134" w:hanging="360"/>
          </w:pPr>
        </w:pPrChange>
      </w:pPr>
      <w:del w:id="1475" w:author="Microsoft Office User" w:date="2023-05-21T18:03:00Z">
        <w:r w:rsidRPr="002C0BB3" w:rsidDel="00872FCC">
          <w:rPr>
            <w:u w:val="single"/>
          </w:rPr>
          <w:delText>Apellido</w:delText>
        </w:r>
        <w:r w:rsidDel="00872FCC">
          <w:delText>:</w:delText>
        </w:r>
        <w:r w:rsidRPr="00133535" w:rsidDel="00872FCC">
          <w:delText xml:space="preserve"> </w:delText>
        </w:r>
        <w:r w:rsidDel="00872FCC">
          <w:delText>Primer apellido.</w:delText>
        </w:r>
      </w:del>
    </w:p>
    <w:p w14:paraId="1DCC1DFA" w14:textId="1FBE2E41" w:rsidR="002B4F54" w:rsidDel="00872FCC" w:rsidRDefault="002B4F54">
      <w:pPr>
        <w:pStyle w:val="Prrafodelista"/>
        <w:numPr>
          <w:ilvl w:val="0"/>
          <w:numId w:val="18"/>
        </w:numPr>
        <w:ind w:left="567"/>
        <w:rPr>
          <w:del w:id="1476" w:author="Microsoft Office User" w:date="2023-05-21T18:03:00Z"/>
        </w:rPr>
        <w:pPrChange w:id="1477" w:author="Microsoft Office User" w:date="2023-05-21T18:03:00Z">
          <w:pPr>
            <w:pStyle w:val="Prrafodelista"/>
            <w:numPr>
              <w:ilvl w:val="1"/>
              <w:numId w:val="18"/>
            </w:numPr>
            <w:ind w:left="1134" w:hanging="360"/>
          </w:pPr>
        </w:pPrChange>
      </w:pPr>
      <w:del w:id="1478" w:author="Microsoft Office User" w:date="2023-05-21T18:03: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del alumno.</w:delText>
        </w:r>
      </w:del>
    </w:p>
    <w:p w14:paraId="3AA6B6E5" w14:textId="0D1ABC50" w:rsidR="002B4F54" w:rsidDel="00872FCC" w:rsidRDefault="002B4F54">
      <w:pPr>
        <w:pStyle w:val="Prrafodelista"/>
        <w:numPr>
          <w:ilvl w:val="0"/>
          <w:numId w:val="18"/>
        </w:numPr>
        <w:ind w:left="567"/>
        <w:rPr>
          <w:del w:id="1479" w:author="Microsoft Office User" w:date="2023-05-21T18:03:00Z"/>
        </w:rPr>
        <w:pPrChange w:id="1480" w:author="Microsoft Office User" w:date="2023-05-21T18:03:00Z">
          <w:pPr>
            <w:pStyle w:val="Prrafodelista"/>
            <w:numPr>
              <w:ilvl w:val="1"/>
              <w:numId w:val="18"/>
            </w:numPr>
            <w:ind w:left="1134" w:hanging="360"/>
          </w:pPr>
        </w:pPrChange>
      </w:pPr>
      <w:del w:id="1481" w:author="Microsoft Office User" w:date="2023-05-21T18:03:00Z">
        <w:r w:rsidRPr="002C0BB3" w:rsidDel="00872FCC">
          <w:rPr>
            <w:u w:val="single"/>
          </w:rPr>
          <w:delText>Número de teléfono</w:delText>
        </w:r>
        <w:r w:rsidDel="00872FCC">
          <w:delText>: Número de teléfono de contacto del alumno</w:delText>
        </w:r>
      </w:del>
    </w:p>
    <w:p w14:paraId="28C33613" w14:textId="072D1102" w:rsidR="002B4F54" w:rsidDel="00872FCC" w:rsidRDefault="002B4F54">
      <w:pPr>
        <w:pStyle w:val="Prrafodelista"/>
        <w:numPr>
          <w:ilvl w:val="0"/>
          <w:numId w:val="18"/>
        </w:numPr>
        <w:ind w:left="567"/>
        <w:rPr>
          <w:del w:id="1482" w:author="Microsoft Office User" w:date="2023-05-21T18:03:00Z"/>
        </w:rPr>
        <w:pPrChange w:id="1483" w:author="Microsoft Office User" w:date="2023-05-21T18:03:00Z">
          <w:pPr>
            <w:pStyle w:val="Prrafodelista"/>
            <w:numPr>
              <w:ilvl w:val="1"/>
              <w:numId w:val="18"/>
            </w:numPr>
            <w:ind w:left="1134" w:hanging="360"/>
          </w:pPr>
        </w:pPrChange>
      </w:pPr>
      <w:del w:id="1484" w:author="Microsoft Office User" w:date="2023-05-21T18:03:00Z">
        <w:r w:rsidRPr="002C0BB3" w:rsidDel="00872FCC">
          <w:rPr>
            <w:u w:val="single"/>
          </w:rPr>
          <w:delText>Nombre de usuario</w:delText>
        </w:r>
        <w:r w:rsidDel="00872FCC">
          <w:delText xml:space="preserve">: Nombre de usuario para identificar al alumno. </w:delText>
        </w:r>
      </w:del>
    </w:p>
    <w:p w14:paraId="278A5426" w14:textId="75C25E48" w:rsidR="002B4F54" w:rsidRDefault="002B4F54">
      <w:pPr>
        <w:pStyle w:val="Prrafodelista"/>
        <w:numPr>
          <w:ilvl w:val="0"/>
          <w:numId w:val="18"/>
        </w:numPr>
        <w:ind w:left="567"/>
        <w:pPrChange w:id="1485" w:author="Microsoft Office User" w:date="2023-05-21T18:03:00Z">
          <w:pPr>
            <w:pStyle w:val="Prrafodelista"/>
            <w:numPr>
              <w:ilvl w:val="1"/>
              <w:numId w:val="18"/>
            </w:numPr>
            <w:ind w:left="1134" w:hanging="360"/>
          </w:pPr>
        </w:pPrChange>
      </w:pPr>
      <w:del w:id="1486" w:author="Microsoft Office User" w:date="2023-05-21T18:03:00Z">
        <w:r w:rsidRPr="002C0BB3" w:rsidDel="00872FCC">
          <w:rPr>
            <w:u w:val="single"/>
          </w:rPr>
          <w:delText>Contraseña</w:delText>
        </w:r>
        <w:r w:rsidDel="00872FCC">
          <w:delText>: Contraseña para verificar al alumno.</w:delText>
        </w:r>
      </w:del>
    </w:p>
    <w:p w14:paraId="7DF3902D" w14:textId="47015C43" w:rsidR="002B4F54" w:rsidRDefault="002B4F54">
      <w:pPr>
        <w:pStyle w:val="Prrafodelista"/>
        <w:numPr>
          <w:ilvl w:val="0"/>
          <w:numId w:val="18"/>
        </w:numPr>
        <w:ind w:left="567"/>
      </w:pPr>
      <w:commentRangeStart w:id="1487"/>
      <w:commentRangeStart w:id="1488"/>
      <w:r>
        <w:t xml:space="preserve">Alumnos: </w:t>
      </w:r>
      <w:r w:rsidR="00A4577E">
        <w:t>r</w:t>
      </w:r>
      <w:ins w:id="1489" w:author="Microsoft Office User" w:date="2023-04-22T17:48:00Z">
        <w:r w:rsidR="00BF7E58">
          <w:t>epresenta al conjunto de alumnos existentes dentro de la aplicación.</w:t>
        </w:r>
        <w:r w:rsidR="00BF7E58" w:rsidDel="00BF7E58">
          <w:t xml:space="preserve"> </w:t>
        </w:r>
      </w:ins>
      <w:del w:id="1490" w:author="Microsoft Office User" w:date="2023-04-22T17:48:00Z">
        <w:r w:rsidDel="00BF7E58">
          <w:delText>Permite listar todos los alumnos registrados en la aplicación y también permite registrar nuevos alumnos.</w:delText>
        </w:r>
        <w:commentRangeEnd w:id="1487"/>
        <w:r w:rsidR="00800C64" w:rsidDel="00BF7E58">
          <w:rPr>
            <w:rStyle w:val="Refdecomentario"/>
          </w:rPr>
          <w:commentReference w:id="1487"/>
        </w:r>
      </w:del>
      <w:commentRangeEnd w:id="1488"/>
      <w:r w:rsidR="00BF7E58">
        <w:rPr>
          <w:rStyle w:val="Refdecomentario"/>
        </w:rPr>
        <w:commentReference w:id="1488"/>
      </w:r>
    </w:p>
    <w:p w14:paraId="125BEFC3" w14:textId="5F3525E4" w:rsidR="002B4F54" w:rsidRDefault="002B4F54">
      <w:pPr>
        <w:pStyle w:val="Prrafodelista"/>
        <w:numPr>
          <w:ilvl w:val="0"/>
          <w:numId w:val="18"/>
        </w:numPr>
        <w:ind w:left="567"/>
      </w:pPr>
      <w:r>
        <w:t>Empresa:</w:t>
      </w:r>
      <w:r w:rsidRPr="00634834">
        <w:t xml:space="preserve"> </w:t>
      </w:r>
      <w:r w:rsidR="00A4577E">
        <w:t>e</w:t>
      </w:r>
      <w:ins w:id="1491" w:author="Microsoft Office User" w:date="2023-05-21T18:03:00Z">
        <w:r w:rsidR="00872FCC">
          <w:t>l recurso Empresa recolecta el nombre de la empresa, el correo electrónico, el número de teléfono, el nombre de usuario y la contraseña de una empre</w:t>
        </w:r>
      </w:ins>
      <w:ins w:id="1492" w:author="Microsoft Office User" w:date="2023-05-21T18:04:00Z">
        <w:r w:rsidR="00872FCC">
          <w:t>sa</w:t>
        </w:r>
      </w:ins>
      <w:ins w:id="1493" w:author="Microsoft Office User" w:date="2023-05-21T18:03:00Z">
        <w:r w:rsidR="00872FCC">
          <w:t xml:space="preserve">. </w:t>
        </w:r>
      </w:ins>
      <w:del w:id="1494" w:author="Microsoft Office User" w:date="2023-05-21T18:04:00Z">
        <w:r w:rsidDel="00872FCC">
          <w:delText>El recurso Empresa representa a aquellas empresas, que, desempeñando el rol de Empresa, se conectan a la aplicación. Además, una empresa puede crear ofertas de trabajo</w:delText>
        </w:r>
        <w:r w:rsidR="00FF31B2" w:rsidDel="00872FCC">
          <w:delText xml:space="preserve">, modificar </w:delText>
        </w:r>
        <w:r w:rsidR="00F322B1" w:rsidDel="00872FCC">
          <w:delText>sus</w:delText>
        </w:r>
        <w:r w:rsidR="00FF31B2" w:rsidDel="00872FCC">
          <w:delText xml:space="preserve"> ofertas de trabajo y modificar sus atributos</w:delText>
        </w:r>
        <w:r w:rsidDel="00872FCC">
          <w:delText>. Los atributos de la empresa son:</w:delText>
        </w:r>
      </w:del>
    </w:p>
    <w:p w14:paraId="24DA6892" w14:textId="3013792E" w:rsidR="002B4F54" w:rsidDel="00872FCC" w:rsidRDefault="002B4F54">
      <w:pPr>
        <w:pStyle w:val="Prrafodelista"/>
        <w:numPr>
          <w:ilvl w:val="1"/>
          <w:numId w:val="18"/>
        </w:numPr>
        <w:ind w:left="1134"/>
        <w:rPr>
          <w:del w:id="1495" w:author="Microsoft Office User" w:date="2023-05-21T18:04:00Z"/>
        </w:rPr>
      </w:pPr>
      <w:del w:id="1496" w:author="Microsoft Office User" w:date="2023-05-21T18:04:00Z">
        <w:r w:rsidRPr="002C0BB3" w:rsidDel="00872FCC">
          <w:rPr>
            <w:u w:val="single"/>
          </w:rPr>
          <w:delText>Nombre de la empresa</w:delText>
        </w:r>
        <w:r w:rsidDel="00872FCC">
          <w:delText>: Nombre completo de la empresa.</w:delText>
        </w:r>
      </w:del>
    </w:p>
    <w:p w14:paraId="3B80C020" w14:textId="3F98262A" w:rsidR="002B4F54" w:rsidDel="00872FCC" w:rsidRDefault="002B4F54">
      <w:pPr>
        <w:pStyle w:val="Prrafodelista"/>
        <w:numPr>
          <w:ilvl w:val="1"/>
          <w:numId w:val="18"/>
        </w:numPr>
        <w:ind w:left="1134"/>
        <w:rPr>
          <w:del w:id="1497" w:author="Microsoft Office User" w:date="2023-05-21T18:04:00Z"/>
        </w:rPr>
      </w:pPr>
      <w:del w:id="1498" w:author="Microsoft Office User" w:date="2023-05-21T18:04: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 la empresa.</w:delText>
        </w:r>
      </w:del>
    </w:p>
    <w:p w14:paraId="555755E1" w14:textId="1B3DFFE6" w:rsidR="002B4F54" w:rsidDel="00872FCC" w:rsidRDefault="002B4F54">
      <w:pPr>
        <w:pStyle w:val="Prrafodelista"/>
        <w:numPr>
          <w:ilvl w:val="1"/>
          <w:numId w:val="18"/>
        </w:numPr>
        <w:ind w:left="1134"/>
        <w:rPr>
          <w:del w:id="1499" w:author="Microsoft Office User" w:date="2023-05-21T18:04:00Z"/>
        </w:rPr>
      </w:pPr>
      <w:del w:id="1500" w:author="Microsoft Office User" w:date="2023-05-21T18:04:00Z">
        <w:r w:rsidRPr="002C0BB3" w:rsidDel="00872FCC">
          <w:rPr>
            <w:u w:val="single"/>
          </w:rPr>
          <w:delText>Número de teléfono</w:delText>
        </w:r>
        <w:r w:rsidDel="00872FCC">
          <w:delText>: Número de teléfono de contacto de la empresa.</w:delText>
        </w:r>
      </w:del>
    </w:p>
    <w:p w14:paraId="128672CE" w14:textId="5EE4E4AB" w:rsidR="002B4F54" w:rsidDel="00872FCC" w:rsidRDefault="002B4F54">
      <w:pPr>
        <w:pStyle w:val="Prrafodelista"/>
        <w:numPr>
          <w:ilvl w:val="1"/>
          <w:numId w:val="18"/>
        </w:numPr>
        <w:ind w:left="1134"/>
        <w:rPr>
          <w:del w:id="1501" w:author="Microsoft Office User" w:date="2023-05-21T18:04:00Z"/>
        </w:rPr>
      </w:pPr>
      <w:del w:id="1502" w:author="Microsoft Office User" w:date="2023-05-21T18:04:00Z">
        <w:r w:rsidRPr="002C0BB3" w:rsidDel="00872FCC">
          <w:rPr>
            <w:u w:val="single"/>
          </w:rPr>
          <w:delText>Nombre de usuario</w:delText>
        </w:r>
        <w:r w:rsidDel="00872FCC">
          <w:delText>: Nombre de usuario para identificar a la empresa.</w:delText>
        </w:r>
      </w:del>
    </w:p>
    <w:p w14:paraId="55A0C81A" w14:textId="681359FF" w:rsidR="002B4F54" w:rsidDel="00872FCC" w:rsidRDefault="002B4F54">
      <w:pPr>
        <w:pStyle w:val="Prrafodelista"/>
        <w:numPr>
          <w:ilvl w:val="1"/>
          <w:numId w:val="18"/>
        </w:numPr>
        <w:ind w:left="1134"/>
        <w:rPr>
          <w:del w:id="1503" w:author="Microsoft Office User" w:date="2023-05-21T18:04:00Z"/>
        </w:rPr>
      </w:pPr>
      <w:del w:id="1504" w:author="Microsoft Office User" w:date="2023-05-21T18:04:00Z">
        <w:r w:rsidRPr="002C0BB3" w:rsidDel="00872FCC">
          <w:rPr>
            <w:u w:val="single"/>
          </w:rPr>
          <w:delText>Contraseña</w:delText>
        </w:r>
        <w:r w:rsidDel="00872FCC">
          <w:delText>: Contraseña para verificar a la empresa.</w:delText>
        </w:r>
      </w:del>
    </w:p>
    <w:p w14:paraId="048A9033" w14:textId="2D1D8042" w:rsidR="002B4F54" w:rsidRDefault="002B4F54">
      <w:pPr>
        <w:pStyle w:val="Prrafodelista"/>
        <w:numPr>
          <w:ilvl w:val="0"/>
          <w:numId w:val="18"/>
        </w:numPr>
        <w:ind w:left="567"/>
      </w:pPr>
      <w:r>
        <w:t>Empresas:</w:t>
      </w:r>
      <w:r w:rsidRPr="00634834">
        <w:t xml:space="preserve"> </w:t>
      </w:r>
      <w:r w:rsidR="00A4577E">
        <w:t>r</w:t>
      </w:r>
      <w:ins w:id="1505" w:author="Microsoft Office User" w:date="2023-04-22T17:49:00Z">
        <w:r w:rsidR="00BF7E58">
          <w:t>epresenta al conjunto de empresas existentes dentro de la aplicación.</w:t>
        </w:r>
      </w:ins>
      <w:del w:id="1506" w:author="Microsoft Office User" w:date="2023-04-22T17:49:00Z">
        <w:r w:rsidDel="00BF7E58">
          <w:delText>Permite listar todas las empresas registradas en la aplicación y también permite registrar una nueva empresa.</w:delText>
        </w:r>
      </w:del>
    </w:p>
    <w:p w14:paraId="17A2BE52" w14:textId="3A008346" w:rsidR="00C67ECF" w:rsidRDefault="002B4F54" w:rsidP="00C67ECF">
      <w:pPr>
        <w:pStyle w:val="Prrafodelista"/>
        <w:numPr>
          <w:ilvl w:val="0"/>
          <w:numId w:val="18"/>
        </w:numPr>
        <w:ind w:left="567"/>
        <w:rPr>
          <w:ins w:id="1507" w:author="Microsoft Office User" w:date="2023-05-21T18:05:00Z"/>
        </w:rPr>
      </w:pPr>
      <w:r>
        <w:t xml:space="preserve">Administrador: </w:t>
      </w:r>
      <w:r w:rsidR="00A4577E">
        <w:t>e</w:t>
      </w:r>
      <w:ins w:id="1508" w:author="Microsoft Office User" w:date="2023-05-21T18:05:00Z">
        <w:r w:rsidR="00C67ECF">
          <w:t xml:space="preserve">l recurso </w:t>
        </w:r>
      </w:ins>
      <w:ins w:id="1509" w:author="Microsoft Office User" w:date="2023-05-21T18:06:00Z">
        <w:r w:rsidR="00C67ECF">
          <w:t>Administrador</w:t>
        </w:r>
      </w:ins>
      <w:ins w:id="1510" w:author="Microsoft Office User" w:date="2023-05-21T18:05:00Z">
        <w:r w:rsidR="00C67ECF">
          <w:t xml:space="preserve"> recolecta el nombre de usuario y la contraseña de un</w:t>
        </w:r>
      </w:ins>
      <w:ins w:id="1511" w:author="Microsoft Office User" w:date="2023-05-21T18:06:00Z">
        <w:r w:rsidR="00C67ECF">
          <w:t xml:space="preserve"> administrador</w:t>
        </w:r>
      </w:ins>
      <w:ins w:id="1512" w:author="Microsoft Office User" w:date="2023-05-21T18:05:00Z">
        <w:r w:rsidR="00C67ECF">
          <w:t xml:space="preserve">. </w:t>
        </w:r>
      </w:ins>
    </w:p>
    <w:p w14:paraId="5BE27258" w14:textId="19E5138F" w:rsidR="002B4F54" w:rsidDel="00C67ECF" w:rsidRDefault="002B4F54">
      <w:pPr>
        <w:pStyle w:val="Prrafodelista"/>
        <w:numPr>
          <w:ilvl w:val="0"/>
          <w:numId w:val="18"/>
        </w:numPr>
        <w:ind w:left="567"/>
        <w:rPr>
          <w:del w:id="1513" w:author="Microsoft Office User" w:date="2023-05-21T18:06:00Z"/>
        </w:rPr>
      </w:pPr>
      <w:del w:id="1514" w:author="Microsoft Office User" w:date="2023-05-21T18:06:00Z">
        <w:r w:rsidDel="00C67ECF">
          <w:delText>El recurso Administrador representa a aquellos administradores, que, desempeñando el rol de Administrador, se conectan a la aplicación.</w:delText>
        </w:r>
      </w:del>
      <w:del w:id="1515" w:author="Microsoft Office User" w:date="2023-04-22T17:49:00Z">
        <w:r w:rsidDel="00BE7093">
          <w:delText xml:space="preserve"> </w:delText>
        </w:r>
        <w:commentRangeStart w:id="1516"/>
        <w:r w:rsidDel="00BE7093">
          <w:delText>Además, un administrador puede asignar ofertas de trabajo a alumnos</w:delText>
        </w:r>
        <w:commentRangeEnd w:id="1516"/>
        <w:r w:rsidR="00800C64" w:rsidDel="00BE7093">
          <w:rPr>
            <w:rStyle w:val="Refdecomentario"/>
          </w:rPr>
          <w:commentReference w:id="1516"/>
        </w:r>
        <w:r w:rsidDel="00BE7093">
          <w:delText>.</w:delText>
        </w:r>
      </w:del>
      <w:del w:id="1517" w:author="Microsoft Office User" w:date="2023-05-21T18:06:00Z">
        <w:r w:rsidDel="00C67ECF">
          <w:delText xml:space="preserve"> Los atributos del administrador son:</w:delText>
        </w:r>
      </w:del>
    </w:p>
    <w:p w14:paraId="1949898A" w14:textId="7566FBBA" w:rsidR="002B4F54" w:rsidDel="00C67ECF" w:rsidRDefault="002B4F54">
      <w:pPr>
        <w:pStyle w:val="Prrafodelista"/>
        <w:numPr>
          <w:ilvl w:val="1"/>
          <w:numId w:val="18"/>
        </w:numPr>
        <w:ind w:left="1134"/>
        <w:rPr>
          <w:del w:id="1518" w:author="Microsoft Office User" w:date="2023-05-21T18:06:00Z"/>
        </w:rPr>
      </w:pPr>
      <w:del w:id="1519" w:author="Microsoft Office User" w:date="2023-05-21T18:06:00Z">
        <w:r w:rsidRPr="002C0BB3" w:rsidDel="00C67ECF">
          <w:rPr>
            <w:u w:val="single"/>
          </w:rPr>
          <w:delText>Nombre de usuario</w:delText>
        </w:r>
        <w:r w:rsidDel="00C67ECF">
          <w:delText>: Nombre de usuario para identificar al administrador.</w:delText>
        </w:r>
      </w:del>
    </w:p>
    <w:p w14:paraId="352E385E" w14:textId="19A03B2E" w:rsidR="002B4F54" w:rsidDel="00C67ECF" w:rsidRDefault="002B4F54">
      <w:pPr>
        <w:pStyle w:val="Prrafodelista"/>
        <w:numPr>
          <w:ilvl w:val="1"/>
          <w:numId w:val="18"/>
        </w:numPr>
        <w:ind w:left="1134"/>
        <w:rPr>
          <w:del w:id="1520" w:author="Microsoft Office User" w:date="2023-05-21T18:06:00Z"/>
        </w:rPr>
      </w:pPr>
      <w:del w:id="1521" w:author="Microsoft Office User" w:date="2023-05-21T18:06:00Z">
        <w:r w:rsidRPr="002C0BB3" w:rsidDel="00C67ECF">
          <w:rPr>
            <w:u w:val="single"/>
          </w:rPr>
          <w:delText>Contraseña</w:delText>
        </w:r>
        <w:r w:rsidDel="00C67ECF">
          <w:delText>: Contraseña para verificar al administrador.</w:delText>
        </w:r>
      </w:del>
    </w:p>
    <w:p w14:paraId="493541B1" w14:textId="485A1D55"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ins w:id="1522" w:author="Microsoft Office User" w:date="2023-05-21T18:06:00Z">
        <w:r w:rsidR="00C67ECF">
          <w:t>.</w:t>
        </w:r>
      </w:ins>
      <w:del w:id="1523" w:author="Microsoft Office User" w:date="2023-05-21T18:06:00Z">
        <w:r w:rsidDel="00C67ECF">
          <w:delText xml:space="preserve"> y también permite registrar un nuevo administrador.</w:delText>
        </w:r>
      </w:del>
    </w:p>
    <w:p w14:paraId="5605FABA" w14:textId="68931D8B" w:rsidR="009C0600" w:rsidRDefault="00C0626B">
      <w:pPr>
        <w:pStyle w:val="Prrafodelista"/>
        <w:numPr>
          <w:ilvl w:val="0"/>
          <w:numId w:val="18"/>
        </w:numPr>
        <w:ind w:left="567"/>
        <w:rPr>
          <w:ins w:id="1524" w:author="Microsoft Office User" w:date="2023-05-21T18:13:00Z"/>
        </w:rPr>
        <w:pPrChange w:id="1525" w:author="Microsoft Office User" w:date="2023-05-21T18:14:00Z">
          <w:pPr>
            <w:pStyle w:val="Prrafodelista"/>
            <w:numPr>
              <w:ilvl w:val="1"/>
              <w:numId w:val="18"/>
            </w:numPr>
            <w:ind w:left="1134" w:hanging="360"/>
          </w:pPr>
        </w:pPrChange>
      </w:pPr>
      <w:r>
        <w:t xml:space="preserve">Oferta: </w:t>
      </w:r>
      <w:r w:rsidR="00A4577E">
        <w:t>e</w:t>
      </w:r>
      <w:ins w:id="1526" w:author="Microsoft Office User" w:date="2023-05-21T18:17:00Z">
        <w:r w:rsidR="009C0600">
          <w:t>ste recurso</w:t>
        </w:r>
      </w:ins>
      <w:ins w:id="1527" w:author="Microsoft Office User" w:date="2023-05-21T18:09:00Z">
        <w:r w:rsidR="009C0600">
          <w:t xml:space="preserve"> representa las diferentes ofertas que existen en el sistema. Una oferta contiene el nombre la empresa que la crea, un título significativo, la ciudad donde realizar</w:t>
        </w:r>
      </w:ins>
      <w:ins w:id="1528" w:author="Microsoft Office User" w:date="2023-05-21T18:10:00Z">
        <w:r w:rsidR="009C0600">
          <w:t>á el trabajo, un nombre y teléfono de contacto. Por otro lado, contiene la descripción de la oferta que incluye, entre otros, la titulación requerida</w:t>
        </w:r>
      </w:ins>
      <w:ins w:id="1529" w:author="Microsoft Office User" w:date="2023-05-21T18:11:00Z">
        <w:r w:rsidR="009C0600">
          <w:t xml:space="preserve"> para la misma y la nota media. También establece los niveles que el candidato debe tener </w:t>
        </w:r>
      </w:ins>
      <w:ins w:id="1530" w:author="Microsoft Office User" w:date="2023-05-21T18:14:00Z">
        <w:r w:rsidR="009C0600">
          <w:t>en relación con</w:t>
        </w:r>
      </w:ins>
      <w:ins w:id="1531" w:author="Microsoft Office User" w:date="2023-05-21T18:11:00Z">
        <w:r w:rsidR="009C0600">
          <w:t xml:space="preserve"> los </w:t>
        </w:r>
      </w:ins>
      <w:ins w:id="1532" w:author="Microsoft Office User" w:date="2023-05-21T18:12:00Z">
        <w:r w:rsidR="009C0600">
          <w:t>idiomas, soft-skills</w:t>
        </w:r>
      </w:ins>
      <w:ins w:id="1533" w:author="Microsoft Office User" w:date="2023-05-21T18:14:00Z">
        <w:r w:rsidR="009C0600">
          <w:t>, competencias y lenguajes de programación,</w:t>
        </w:r>
      </w:ins>
      <w:del w:id="1534" w:author="Microsoft Office User" w:date="2023-05-21T18:14:00Z">
        <w:r w:rsidR="00800C64" w:rsidDel="009C0600">
          <w:delText>Este recurso representa todas aquellas ofertas</w:delText>
        </w:r>
        <w:r w:rsidDel="009C0600">
          <w:delText xml:space="preserve">, </w:delText>
        </w:r>
        <w:commentRangeStart w:id="1535"/>
        <w:r w:rsidDel="009C0600">
          <w:delText>que, las crean las empresas y se les asignan a los alumnos</w:delText>
        </w:r>
        <w:commentRangeEnd w:id="1535"/>
        <w:r w:rsidR="00800C64" w:rsidDel="009C0600">
          <w:rPr>
            <w:rStyle w:val="Refdecomentario"/>
          </w:rPr>
          <w:commentReference w:id="1535"/>
        </w:r>
        <w:r w:rsidDel="009C0600">
          <w:delText>. Los atributos de la oferta son:</w:delText>
        </w:r>
      </w:del>
      <w:ins w:id="1536" w:author="Microsoft Office User" w:date="2023-05-21T18:13:00Z">
        <w:r w:rsidR="009C0600">
          <w:t xml:space="preserve"> cuyo valor asignado es: no aplica, nivel básico, nivel medio y nivel avanzado. Los niveles necesarios por cada oferta son: </w:t>
        </w:r>
      </w:ins>
    </w:p>
    <w:p w14:paraId="3E70A569" w14:textId="77777777" w:rsidR="009C0600" w:rsidRDefault="009C0600" w:rsidP="009C0600">
      <w:pPr>
        <w:pStyle w:val="Prrafodelista"/>
        <w:numPr>
          <w:ilvl w:val="2"/>
          <w:numId w:val="18"/>
        </w:numPr>
        <w:ind w:left="1701"/>
        <w:rPr>
          <w:ins w:id="1537" w:author="Microsoft Office User" w:date="2023-05-21T18:13:00Z"/>
        </w:rPr>
      </w:pPr>
      <w:ins w:id="1538" w:author="Microsoft Office User" w:date="2023-05-21T18:13:00Z">
        <w:r>
          <w:t>Idiomas: inglés, alemán y francés.</w:t>
        </w:r>
      </w:ins>
    </w:p>
    <w:p w14:paraId="02867FF2" w14:textId="77777777" w:rsidR="009C0600" w:rsidRDefault="009C0600" w:rsidP="009C0600">
      <w:pPr>
        <w:pStyle w:val="Prrafodelista"/>
        <w:numPr>
          <w:ilvl w:val="2"/>
          <w:numId w:val="18"/>
        </w:numPr>
        <w:ind w:left="1701"/>
        <w:rPr>
          <w:ins w:id="1539" w:author="Microsoft Office User" w:date="2023-05-21T18:13:00Z"/>
        </w:rPr>
      </w:pPr>
      <w:ins w:id="1540" w:author="Microsoft Office User" w:date="2023-05-21T18:13:00Z">
        <w:r>
          <w:t>Soft-Skills: trabajo en equipo y comunicación.</w:t>
        </w:r>
      </w:ins>
    </w:p>
    <w:p w14:paraId="7CE70F5F" w14:textId="77777777" w:rsidR="009C0600" w:rsidRDefault="009C0600" w:rsidP="009C0600">
      <w:pPr>
        <w:pStyle w:val="Prrafodelista"/>
        <w:numPr>
          <w:ilvl w:val="2"/>
          <w:numId w:val="18"/>
        </w:numPr>
        <w:ind w:left="1701"/>
        <w:rPr>
          <w:ins w:id="1541" w:author="Microsoft Office User" w:date="2023-05-21T18:13:00Z"/>
        </w:rPr>
      </w:pPr>
      <w:ins w:id="1542" w:author="Microsoft Office User" w:date="2023-05-21T18:13:00Z">
        <w:r>
          <w:t>Competencias: matemáticas, estadística, gestión de proyectos, sostenibilidad y big data.</w:t>
        </w:r>
      </w:ins>
    </w:p>
    <w:p w14:paraId="3E9F2446" w14:textId="2FC01662" w:rsidR="009C0600" w:rsidRDefault="009C0600" w:rsidP="009C0600">
      <w:pPr>
        <w:pStyle w:val="Prrafodelista"/>
        <w:numPr>
          <w:ilvl w:val="2"/>
          <w:numId w:val="18"/>
        </w:numPr>
        <w:ind w:left="1701"/>
        <w:rPr>
          <w:ins w:id="1543" w:author="Microsoft Office User" w:date="2023-05-21T18:16:00Z"/>
        </w:rPr>
      </w:pPr>
      <w:ins w:id="1544" w:author="Microsoft Office User" w:date="2023-05-21T18:13:00Z">
        <w:r>
          <w:t>Programación: nivel de programación en general.</w:t>
        </w:r>
      </w:ins>
    </w:p>
    <w:p w14:paraId="33EA8881" w14:textId="2C8C5BE1" w:rsidR="009C0600" w:rsidRDefault="009C0600">
      <w:pPr>
        <w:pStyle w:val="Prrafodelista"/>
        <w:ind w:left="567"/>
        <w:rPr>
          <w:ins w:id="1545" w:author="Microsoft Office User" w:date="2023-05-21T18:16:00Z"/>
        </w:rPr>
        <w:pPrChange w:id="1546" w:author="Microsoft Office User" w:date="2023-05-21T18:16:00Z">
          <w:pPr>
            <w:pStyle w:val="Prrafodelista"/>
            <w:numPr>
              <w:ilvl w:val="2"/>
              <w:numId w:val="18"/>
            </w:numPr>
            <w:ind w:left="1701" w:hanging="360"/>
          </w:pPr>
        </w:pPrChange>
      </w:pPr>
      <w:ins w:id="1547" w:author="Microsoft Office User" w:date="2023-05-21T18:16:00Z">
        <w:r>
          <w:t xml:space="preserve">Eventualmente la oferta podrá ser asignada y, en </w:t>
        </w:r>
      </w:ins>
      <w:ins w:id="1548" w:author="Microsoft Office User" w:date="2023-05-21T18:17:00Z">
        <w:r>
          <w:t>ese caso, contendrá una referencia al recurso Alumno al que se le ha asignado la oferta.</w:t>
        </w:r>
      </w:ins>
    </w:p>
    <w:p w14:paraId="15FC1B7D" w14:textId="77777777" w:rsidR="009C0600" w:rsidRDefault="009C0600">
      <w:pPr>
        <w:rPr>
          <w:ins w:id="1549" w:author="Microsoft Office User" w:date="2023-05-21T18:13:00Z"/>
        </w:rPr>
        <w:pPrChange w:id="1550" w:author="Microsoft Office User" w:date="2023-05-21T18:16:00Z">
          <w:pPr>
            <w:pStyle w:val="Prrafodelista"/>
            <w:numPr>
              <w:ilvl w:val="2"/>
              <w:numId w:val="18"/>
            </w:numPr>
            <w:ind w:left="1701" w:hanging="360"/>
          </w:pPr>
        </w:pPrChange>
      </w:pPr>
    </w:p>
    <w:p w14:paraId="06EF51F4" w14:textId="77777777" w:rsidR="009C0600" w:rsidRDefault="009C0600">
      <w:pPr>
        <w:pStyle w:val="Prrafodelista"/>
        <w:ind w:left="567"/>
        <w:pPrChange w:id="1551" w:author="Microsoft Office User" w:date="2023-05-21T18:13:00Z">
          <w:pPr>
            <w:pStyle w:val="Prrafodelista"/>
            <w:numPr>
              <w:numId w:val="18"/>
            </w:numPr>
            <w:ind w:left="567" w:hanging="360"/>
          </w:pPr>
        </w:pPrChange>
      </w:pPr>
    </w:p>
    <w:p w14:paraId="6A4F7DA2" w14:textId="1B911840" w:rsidR="00C0626B" w:rsidDel="009C0600" w:rsidRDefault="00C0626B">
      <w:pPr>
        <w:pStyle w:val="Prrafodelista"/>
        <w:numPr>
          <w:ilvl w:val="1"/>
          <w:numId w:val="18"/>
        </w:numPr>
        <w:ind w:left="1134"/>
        <w:rPr>
          <w:del w:id="1552" w:author="Microsoft Office User" w:date="2023-05-21T18:15:00Z"/>
        </w:rPr>
      </w:pPr>
      <w:del w:id="1553" w:author="Microsoft Office User" w:date="2023-05-21T18:15:00Z">
        <w:r w:rsidRPr="002C0BB3" w:rsidDel="009C0600">
          <w:rPr>
            <w:u w:val="single"/>
          </w:rPr>
          <w:delText>Nombre de la empresa</w:delText>
        </w:r>
        <w:r w:rsidDel="009C0600">
          <w:delText>: Nombre de la empresa que realiza la oferta.</w:delText>
        </w:r>
      </w:del>
    </w:p>
    <w:p w14:paraId="0693AB00" w14:textId="050A6820" w:rsidR="00C0626B" w:rsidDel="009C0600" w:rsidRDefault="00C0626B">
      <w:pPr>
        <w:pStyle w:val="Prrafodelista"/>
        <w:numPr>
          <w:ilvl w:val="1"/>
          <w:numId w:val="18"/>
        </w:numPr>
        <w:ind w:left="1134"/>
        <w:rPr>
          <w:del w:id="1554" w:author="Microsoft Office User" w:date="2023-05-21T18:15:00Z"/>
        </w:rPr>
      </w:pPr>
      <w:del w:id="1555" w:author="Microsoft Office User" w:date="2023-05-21T18:15:00Z">
        <w:r w:rsidRPr="002C0BB3" w:rsidDel="009C0600">
          <w:rPr>
            <w:u w:val="single"/>
          </w:rPr>
          <w:delText>Título de la oferta</w:delText>
        </w:r>
        <w:r w:rsidDel="009C0600">
          <w:delText>: Titulo y descripción de la oferta, ej: Analista Jr. data science.</w:delText>
        </w:r>
      </w:del>
    </w:p>
    <w:p w14:paraId="6A13D373" w14:textId="54407B2F" w:rsidR="00C0626B" w:rsidDel="009C0600" w:rsidRDefault="00C0626B">
      <w:pPr>
        <w:pStyle w:val="Prrafodelista"/>
        <w:numPr>
          <w:ilvl w:val="1"/>
          <w:numId w:val="18"/>
        </w:numPr>
        <w:ind w:left="1134"/>
        <w:rPr>
          <w:del w:id="1556" w:author="Microsoft Office User" w:date="2023-05-21T18:15:00Z"/>
        </w:rPr>
      </w:pPr>
      <w:del w:id="1557" w:author="Microsoft Office User" w:date="2023-05-21T18:15:00Z">
        <w:r w:rsidRPr="002C0BB3" w:rsidDel="009C0600">
          <w:rPr>
            <w:u w:val="single"/>
          </w:rPr>
          <w:delText>Alumno</w:delText>
        </w:r>
        <w:r w:rsidDel="009C0600">
          <w:delText>: alumno asociado a esa oferta de trabajo (en el caso de que la oferta esté asignada a un alumno).</w:delText>
        </w:r>
      </w:del>
    </w:p>
    <w:p w14:paraId="15A3C250" w14:textId="24B997F8" w:rsidR="00C0626B" w:rsidDel="009C0600" w:rsidRDefault="00C0626B">
      <w:pPr>
        <w:pStyle w:val="Prrafodelista"/>
        <w:numPr>
          <w:ilvl w:val="1"/>
          <w:numId w:val="18"/>
        </w:numPr>
        <w:ind w:left="1134"/>
        <w:rPr>
          <w:del w:id="1558" w:author="Microsoft Office User" w:date="2023-05-21T18:15:00Z"/>
        </w:rPr>
      </w:pPr>
      <w:del w:id="1559" w:author="Microsoft Office User" w:date="2023-05-21T18:15:00Z">
        <w:r w:rsidRPr="002C0BB3" w:rsidDel="009C0600">
          <w:rPr>
            <w:u w:val="single"/>
          </w:rPr>
          <w:delText>Ciudad</w:delText>
        </w:r>
        <w:r w:rsidDel="009C0600">
          <w:delText>: Ciudad donde se realizará el trabajo.</w:delText>
        </w:r>
      </w:del>
    </w:p>
    <w:p w14:paraId="59EC017D" w14:textId="024A1C6A" w:rsidR="00541F13" w:rsidRPr="00541F13" w:rsidDel="009C0600" w:rsidRDefault="00541F13">
      <w:pPr>
        <w:pStyle w:val="Prrafodelista"/>
        <w:numPr>
          <w:ilvl w:val="1"/>
          <w:numId w:val="18"/>
        </w:numPr>
        <w:ind w:left="1134"/>
        <w:rPr>
          <w:del w:id="1560" w:author="Microsoft Office User" w:date="2023-05-21T18:15:00Z"/>
        </w:rPr>
      </w:pPr>
      <w:del w:id="1561" w:author="Microsoft Office User" w:date="2023-05-21T18:15:00Z">
        <w:r w:rsidDel="009C0600">
          <w:rPr>
            <w:u w:val="single"/>
          </w:rPr>
          <w:delText>Teléfono de contacto:</w:delText>
        </w:r>
        <w:r w:rsidDel="009C0600">
          <w:delText xml:space="preserve"> Teléfono de contacto de la persona responsable de la oferta.</w:delText>
        </w:r>
      </w:del>
    </w:p>
    <w:p w14:paraId="5E092325" w14:textId="420E4F16" w:rsidR="00541F13" w:rsidDel="009C0600" w:rsidRDefault="00541F13">
      <w:pPr>
        <w:pStyle w:val="Prrafodelista"/>
        <w:numPr>
          <w:ilvl w:val="1"/>
          <w:numId w:val="18"/>
        </w:numPr>
        <w:ind w:left="1134"/>
        <w:rPr>
          <w:del w:id="1562" w:author="Microsoft Office User" w:date="2023-05-21T18:15:00Z"/>
        </w:rPr>
      </w:pPr>
      <w:del w:id="1563" w:author="Microsoft Office User" w:date="2023-05-21T18:15:00Z">
        <w:r w:rsidDel="009C0600">
          <w:rPr>
            <w:u w:val="single"/>
          </w:rPr>
          <w:delText>Nombre de contacto:</w:delText>
        </w:r>
        <w:r w:rsidDel="009C0600">
          <w:delText xml:space="preserve"> Nombre de contacto de la persona responsable de la oferta.</w:delText>
        </w:r>
      </w:del>
    </w:p>
    <w:p w14:paraId="4662413E" w14:textId="3F6B7E0D" w:rsidR="00C0626B" w:rsidDel="009C0600" w:rsidRDefault="00C0626B">
      <w:pPr>
        <w:pStyle w:val="Prrafodelista"/>
        <w:numPr>
          <w:ilvl w:val="1"/>
          <w:numId w:val="18"/>
        </w:numPr>
        <w:ind w:left="1134"/>
        <w:rPr>
          <w:del w:id="1564" w:author="Microsoft Office User" w:date="2023-05-21T18:15:00Z"/>
        </w:rPr>
      </w:pPr>
      <w:del w:id="1565" w:author="Microsoft Office User" w:date="2023-05-21T18:15:00Z">
        <w:r w:rsidRPr="002C0BB3" w:rsidDel="009C0600">
          <w:rPr>
            <w:u w:val="single"/>
          </w:rPr>
          <w:delText>Grado</w:delText>
        </w:r>
        <w:r w:rsidDel="009C0600">
          <w:delText>: Grado requerido para</w:delText>
        </w:r>
        <w:r w:rsidRPr="00DC183D" w:rsidDel="009C0600">
          <w:delText xml:space="preserve"> </w:delText>
        </w:r>
        <w:r w:rsidDel="009C0600">
          <w:delText>optar por la oferta de trabajo. Los grados disponibles son: Ingeniería Informática, Ingeniería Industrial, Ingeniería de Telecomunicaciones, Data scientist, Matemáticas, Física, ADE, Derecho, Marketing y Sociología.</w:delText>
        </w:r>
      </w:del>
    </w:p>
    <w:p w14:paraId="426DBA9E" w14:textId="26053944" w:rsidR="00C0626B" w:rsidDel="009C0600" w:rsidRDefault="00C0626B">
      <w:pPr>
        <w:pStyle w:val="Prrafodelista"/>
        <w:numPr>
          <w:ilvl w:val="1"/>
          <w:numId w:val="18"/>
        </w:numPr>
        <w:ind w:left="1134"/>
        <w:rPr>
          <w:del w:id="1566" w:author="Microsoft Office User" w:date="2023-05-21T18:15:00Z"/>
        </w:rPr>
      </w:pPr>
      <w:del w:id="1567" w:author="Microsoft Office User" w:date="2023-05-21T18:15:00Z">
        <w:r w:rsidRPr="002C0BB3" w:rsidDel="009C0600">
          <w:rPr>
            <w:u w:val="single"/>
          </w:rPr>
          <w:delText>Nota media</w:delText>
        </w:r>
        <w:r w:rsidDel="009C0600">
          <w:delText>: Nota media mínima para optar por la oferta de trabajo.</w:delText>
        </w:r>
      </w:del>
    </w:p>
    <w:p w14:paraId="68A4FD4E" w14:textId="15EDEF27" w:rsidR="00E11E26" w:rsidDel="009C0600" w:rsidRDefault="006D0BA9">
      <w:pPr>
        <w:pStyle w:val="Prrafodelista"/>
        <w:numPr>
          <w:ilvl w:val="1"/>
          <w:numId w:val="18"/>
        </w:numPr>
        <w:ind w:left="1134"/>
        <w:rPr>
          <w:del w:id="1568" w:author="Microsoft Office User" w:date="2023-05-21T18:15:00Z"/>
        </w:rPr>
      </w:pPr>
      <w:del w:id="1569" w:author="Microsoft Office User" w:date="2023-05-21T18:15:00Z">
        <w:r w:rsidRPr="006D0BA9" w:rsidDel="009C0600">
          <w:rPr>
            <w:u w:val="single"/>
          </w:rPr>
          <w:delText>Niveles</w:delText>
        </w:r>
        <w:r w:rsidDel="009C0600">
          <w:delText xml:space="preserve">: </w:delText>
        </w:r>
        <w:r w:rsidR="00E11E26" w:rsidDel="009C0600">
          <w:delText>Las ofertas requieren ciertos niveles de idiomas</w:delText>
        </w:r>
        <w:r w:rsidR="00782AD9" w:rsidDel="009C0600">
          <w:delText>, de soft-skills,</w:delText>
        </w:r>
        <w:r w:rsidR="00E11E26" w:rsidDel="009C0600">
          <w:delText xml:space="preserve"> de competencias</w:delText>
        </w:r>
        <w:r w:rsidR="00782AD9" w:rsidDel="009C0600">
          <w:delText xml:space="preserve"> y lenguajes de programación</w:delText>
        </w:r>
        <w:r w:rsidR="00E11E26" w:rsidDel="009C0600">
          <w:delText xml:space="preserve">, cuyo valor asignado es: </w:delText>
        </w:r>
        <w:r w:rsidR="00C9321E" w:rsidDel="009C0600">
          <w:delText>no aplica, nivel básico, nivel medio y nivel avanzado. Los niveles necesarios por cada oferta son:</w:delText>
        </w:r>
        <w:r w:rsidR="00E11E26" w:rsidDel="009C0600">
          <w:delText xml:space="preserve"> </w:delText>
        </w:r>
      </w:del>
    </w:p>
    <w:p w14:paraId="05E1C129" w14:textId="62C21D61" w:rsidR="00C9321E" w:rsidDel="009C0600" w:rsidRDefault="00C9321E">
      <w:pPr>
        <w:pStyle w:val="Prrafodelista"/>
        <w:numPr>
          <w:ilvl w:val="2"/>
          <w:numId w:val="18"/>
        </w:numPr>
        <w:ind w:left="1701"/>
        <w:rPr>
          <w:del w:id="1570" w:author="Microsoft Office User" w:date="2023-05-21T18:15:00Z"/>
        </w:rPr>
      </w:pPr>
      <w:del w:id="1571" w:author="Microsoft Office User" w:date="2023-05-21T18:15:00Z">
        <w:r w:rsidDel="009C0600">
          <w:delText>Idiomas: inglés, alemán y francés.</w:delText>
        </w:r>
      </w:del>
    </w:p>
    <w:p w14:paraId="53305F5D" w14:textId="22B41808" w:rsidR="00C9321E" w:rsidDel="009C0600" w:rsidRDefault="00C9321E">
      <w:pPr>
        <w:pStyle w:val="Prrafodelista"/>
        <w:numPr>
          <w:ilvl w:val="2"/>
          <w:numId w:val="18"/>
        </w:numPr>
        <w:ind w:left="1701"/>
        <w:rPr>
          <w:del w:id="1572" w:author="Microsoft Office User" w:date="2023-05-21T18:15:00Z"/>
        </w:rPr>
      </w:pPr>
      <w:del w:id="1573" w:author="Microsoft Office User" w:date="2023-05-21T18:15:00Z">
        <w:r w:rsidDel="009C0600">
          <w:delText>Soft</w:delText>
        </w:r>
        <w:r w:rsidR="00782AD9" w:rsidDel="009C0600">
          <w:delText>-Skills:</w:delText>
        </w:r>
        <w:r w:rsidR="006D0BA9" w:rsidDel="009C0600">
          <w:delText xml:space="preserve"> </w:delText>
        </w:r>
        <w:r w:rsidR="00782AD9" w:rsidDel="009C0600">
          <w:delText>trabajo en equipo</w:delText>
        </w:r>
        <w:r w:rsidR="006D0BA9" w:rsidDel="009C0600">
          <w:delText xml:space="preserve"> y</w:delText>
        </w:r>
        <w:r w:rsidR="00782AD9" w:rsidDel="009C0600">
          <w:delText xml:space="preserve"> comunicación</w:delText>
        </w:r>
        <w:r w:rsidR="006D0BA9" w:rsidDel="009C0600">
          <w:delText>.</w:delText>
        </w:r>
      </w:del>
    </w:p>
    <w:p w14:paraId="140F8650" w14:textId="55BD1AAD" w:rsidR="00782AD9" w:rsidDel="009C0600" w:rsidRDefault="00782AD9">
      <w:pPr>
        <w:pStyle w:val="Prrafodelista"/>
        <w:numPr>
          <w:ilvl w:val="2"/>
          <w:numId w:val="18"/>
        </w:numPr>
        <w:ind w:left="1701"/>
        <w:rPr>
          <w:del w:id="1574" w:author="Microsoft Office User" w:date="2023-05-21T18:15:00Z"/>
        </w:rPr>
      </w:pPr>
      <w:del w:id="1575" w:author="Microsoft Office User" w:date="2023-05-21T18:15:00Z">
        <w:r w:rsidDel="009C0600">
          <w:delText>Competencias: matemáticas, estadística, gestión de proyectos,</w:delText>
        </w:r>
        <w:r w:rsidR="006D0BA9" w:rsidDel="009C0600">
          <w:delText xml:space="preserve"> </w:delText>
        </w:r>
        <w:r w:rsidDel="009C0600">
          <w:delText>sostenibilidad</w:delText>
        </w:r>
        <w:r w:rsidR="00AD334A" w:rsidDel="009C0600">
          <w:delText xml:space="preserve"> y</w:delText>
        </w:r>
        <w:r w:rsidDel="009C0600">
          <w:delText xml:space="preserve"> big data.</w:delText>
        </w:r>
      </w:del>
    </w:p>
    <w:p w14:paraId="5615453C" w14:textId="7EC333F0" w:rsidR="00782AD9" w:rsidDel="009C0600" w:rsidRDefault="00782AD9">
      <w:pPr>
        <w:pStyle w:val="Prrafodelista"/>
        <w:numPr>
          <w:ilvl w:val="2"/>
          <w:numId w:val="18"/>
        </w:numPr>
        <w:ind w:left="1701"/>
        <w:rPr>
          <w:del w:id="1576" w:author="Microsoft Office User" w:date="2023-05-21T18:15:00Z"/>
        </w:rPr>
      </w:pPr>
      <w:del w:id="1577" w:author="Microsoft Office User" w:date="2023-05-21T18:15:00Z">
        <w:r w:rsidDel="009C0600">
          <w:delText xml:space="preserve">Programación: </w:delText>
        </w:r>
        <w:r w:rsidR="006D0BA9" w:rsidDel="009C0600">
          <w:delText>nivel de programación en general.</w:delText>
        </w:r>
      </w:del>
    </w:p>
    <w:p w14:paraId="0FB1957B" w14:textId="66639DE1" w:rsidR="00C0626B" w:rsidDel="009C0600" w:rsidRDefault="00541F13">
      <w:pPr>
        <w:pStyle w:val="Prrafodelista"/>
        <w:numPr>
          <w:ilvl w:val="1"/>
          <w:numId w:val="18"/>
        </w:numPr>
        <w:ind w:left="1134"/>
        <w:rPr>
          <w:del w:id="1578" w:author="Microsoft Office User" w:date="2023-05-21T18:15:00Z"/>
        </w:rPr>
      </w:pPr>
      <w:del w:id="1579" w:author="Microsoft Office User" w:date="2023-05-21T18:15:00Z">
        <w:r w:rsidDel="009C0600">
          <w:rPr>
            <w:u w:val="single"/>
          </w:rPr>
          <w:delText>Estado</w:delText>
        </w:r>
        <w:r w:rsidR="00C0626B" w:rsidDel="009C0600">
          <w:delText>: Indica si la oferta está asignada o no.</w:delText>
        </w:r>
      </w:del>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rPr>
          <w:ins w:id="1580" w:author="Microsoft Office User" w:date="2023-05-21T18:17:00Z"/>
        </w:rPr>
      </w:pPr>
      <w:r>
        <w:t xml:space="preserve">CV: </w:t>
      </w:r>
      <w:r w:rsidR="00A4577E">
        <w:t>e</w:t>
      </w:r>
      <w:ins w:id="1581" w:author="Microsoft Office User" w:date="2023-05-21T18:17:00Z">
        <w:r w:rsidR="00285CC5">
          <w:t>ste recurso representa l</w:t>
        </w:r>
      </w:ins>
      <w:ins w:id="1582" w:author="Microsoft Office User" w:date="2023-05-21T18:18:00Z">
        <w:r w:rsidR="00285CC5">
          <w:t>o</w:t>
        </w:r>
      </w:ins>
      <w:ins w:id="1583" w:author="Microsoft Office User" w:date="2023-05-21T18:17:00Z">
        <w:r w:rsidR="00285CC5">
          <w:t xml:space="preserve">s </w:t>
        </w:r>
      </w:ins>
      <w:ins w:id="1584" w:author="Microsoft Office User" w:date="2023-05-21T18:18:00Z">
        <w:r w:rsidR="00285CC5">
          <w:t>C</w:t>
        </w:r>
        <w:r w:rsidR="00285CC5" w:rsidRPr="009019D7">
          <w:t>urriculum</w:t>
        </w:r>
        <w:r w:rsidR="00285CC5">
          <w:t xml:space="preserve"> Vitae creados por cada alumno</w:t>
        </w:r>
      </w:ins>
      <w:ins w:id="1585" w:author="Microsoft Office User" w:date="2023-05-21T18:17:00Z">
        <w:r w:rsidR="00285CC5">
          <w:t xml:space="preserve"> que existen en el sistema. Una </w:t>
        </w:r>
      </w:ins>
      <w:ins w:id="1586" w:author="Microsoft Office User" w:date="2023-05-21T18:18:00Z">
        <w:r w:rsidR="00285CC5">
          <w:t>CV</w:t>
        </w:r>
      </w:ins>
      <w:ins w:id="1587" w:author="Microsoft Office User" w:date="2023-05-21T18:17:00Z">
        <w:r w:rsidR="00285CC5">
          <w:t xml:space="preserve"> contiene </w:t>
        </w:r>
      </w:ins>
      <w:ins w:id="1588" w:author="Microsoft Office User" w:date="2023-05-21T18:19:00Z">
        <w:r w:rsidR="00C614E8">
          <w:t>una referencia</w:t>
        </w:r>
      </w:ins>
      <w:ins w:id="1589" w:author="Microsoft Office User" w:date="2023-05-21T18:17:00Z">
        <w:r w:rsidR="00285CC5">
          <w:t xml:space="preserve"> </w:t>
        </w:r>
      </w:ins>
      <w:ins w:id="1590" w:author="Microsoft Office User" w:date="2023-05-21T18:19:00Z">
        <w:r w:rsidR="00285CC5">
          <w:t xml:space="preserve">alumno </w:t>
        </w:r>
        <w:r w:rsidR="00C614E8">
          <w:t>que lo ha creado</w:t>
        </w:r>
      </w:ins>
      <w:ins w:id="1591" w:author="Microsoft Office User" w:date="2023-05-21T18:17:00Z">
        <w:r w:rsidR="00285CC5">
          <w:t xml:space="preserve">, </w:t>
        </w:r>
      </w:ins>
      <w:ins w:id="1592" w:author="Microsoft Office User" w:date="2023-05-21T18:19:00Z">
        <w:r w:rsidR="00C614E8">
          <w:t>el grado que ha cursado/estudiado el alumno</w:t>
        </w:r>
      </w:ins>
      <w:ins w:id="1593" w:author="Microsoft Office User" w:date="2023-05-21T18:20:00Z">
        <w:r w:rsidR="00C614E8">
          <w:t xml:space="preserve"> y la nota media obtenida durante sus estudios. </w:t>
        </w:r>
      </w:ins>
      <w:ins w:id="1594" w:author="Microsoft Office User" w:date="2023-05-21T18:17:00Z">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ins>
      <w:ins w:id="1595" w:author="Microsoft Office User" w:date="2023-05-21T18:21:00Z">
        <w:r w:rsidR="00C614E8">
          <w:t>CV</w:t>
        </w:r>
      </w:ins>
      <w:ins w:id="1596" w:author="Microsoft Office User" w:date="2023-05-21T18:17:00Z">
        <w:r w:rsidR="00285CC5">
          <w:t xml:space="preserve"> son: </w:t>
        </w:r>
      </w:ins>
    </w:p>
    <w:p w14:paraId="747CB2D8" w14:textId="32E416E9" w:rsidR="00396430" w:rsidDel="00C614E8" w:rsidRDefault="00396430">
      <w:pPr>
        <w:pStyle w:val="Prrafodelista"/>
        <w:ind w:left="567"/>
        <w:rPr>
          <w:del w:id="1597" w:author="Microsoft Office User" w:date="2023-05-21T18:21:00Z"/>
        </w:rPr>
        <w:pPrChange w:id="1598" w:author="Microsoft Office User" w:date="2023-05-21T18:17:00Z">
          <w:pPr>
            <w:pStyle w:val="Prrafodelista"/>
            <w:numPr>
              <w:numId w:val="18"/>
            </w:numPr>
            <w:ind w:left="567" w:hanging="360"/>
          </w:pPr>
        </w:pPrChange>
      </w:pPr>
      <w:del w:id="1599" w:author="Microsoft Office User" w:date="2023-05-21T18:21:00Z">
        <w:r w:rsidDel="00C614E8">
          <w:delText>El recurso CV representa los C</w:delText>
        </w:r>
        <w:r w:rsidRPr="009019D7" w:rsidDel="00C614E8">
          <w:delText>urriculum</w:delText>
        </w:r>
        <w:r w:rsidDel="00C614E8">
          <w:delText xml:space="preserve"> Vitae creados por cada alumno, dicho CV se crea por el propio alumno y también puede ser modificado. Los atributos del CV son:</w:delText>
        </w:r>
      </w:del>
    </w:p>
    <w:p w14:paraId="6EE60E96" w14:textId="0FCB1B0F" w:rsidR="00396430" w:rsidDel="00C614E8" w:rsidRDefault="00396430">
      <w:pPr>
        <w:pStyle w:val="Prrafodelista"/>
        <w:numPr>
          <w:ilvl w:val="1"/>
          <w:numId w:val="18"/>
        </w:numPr>
        <w:ind w:left="1134"/>
        <w:rPr>
          <w:del w:id="1600" w:author="Microsoft Office User" w:date="2023-05-21T18:21:00Z"/>
        </w:rPr>
      </w:pPr>
      <w:del w:id="1601" w:author="Microsoft Office User" w:date="2023-05-21T18:21:00Z">
        <w:r w:rsidRPr="00AD334A" w:rsidDel="00C614E8">
          <w:rPr>
            <w:u w:val="single"/>
          </w:rPr>
          <w:delText>Alumno</w:delText>
        </w:r>
        <w:r w:rsidDel="00C614E8">
          <w:delText>: Alumno asociado al CV.</w:delText>
        </w:r>
      </w:del>
    </w:p>
    <w:p w14:paraId="0ACA9618" w14:textId="11C40DBB" w:rsidR="00396430" w:rsidDel="00C614E8" w:rsidRDefault="00396430">
      <w:pPr>
        <w:pStyle w:val="Prrafodelista"/>
        <w:numPr>
          <w:ilvl w:val="1"/>
          <w:numId w:val="18"/>
        </w:numPr>
        <w:ind w:left="1134"/>
        <w:rPr>
          <w:del w:id="1602" w:author="Microsoft Office User" w:date="2023-05-21T18:21:00Z"/>
        </w:rPr>
      </w:pPr>
      <w:del w:id="1603" w:author="Microsoft Office User" w:date="2023-05-21T18:21:00Z">
        <w:r w:rsidRPr="00AD334A" w:rsidDel="00C614E8">
          <w:rPr>
            <w:u w:val="single"/>
          </w:rPr>
          <w:delText>Grado</w:delText>
        </w:r>
        <w:r w:rsidDel="00C614E8">
          <w:delText>: Grado cursado/estudiado por el alumno. Los grados disponibles son: Ingeniería Informática, Ingeniería Industrial, Ingeniería de Telecomunicaciones, Data scientist, Matemáticas, Física, ADE, Derecho, Marketing y Sociología.</w:delText>
        </w:r>
      </w:del>
    </w:p>
    <w:p w14:paraId="18ECC51A" w14:textId="4F8D0559" w:rsidR="00396430" w:rsidDel="00C614E8" w:rsidRDefault="00396430">
      <w:pPr>
        <w:pStyle w:val="Prrafodelista"/>
        <w:numPr>
          <w:ilvl w:val="1"/>
          <w:numId w:val="18"/>
        </w:numPr>
        <w:ind w:left="1134"/>
        <w:rPr>
          <w:del w:id="1604" w:author="Microsoft Office User" w:date="2023-05-21T18:21:00Z"/>
        </w:rPr>
      </w:pPr>
      <w:del w:id="1605" w:author="Microsoft Office User" w:date="2023-05-21T18:21:00Z">
        <w:r w:rsidRPr="00AD334A" w:rsidDel="00C614E8">
          <w:rPr>
            <w:u w:val="single"/>
          </w:rPr>
          <w:delText>Nota media</w:delText>
        </w:r>
        <w:r w:rsidDel="00C614E8">
          <w:delText>: Nota media obtenida por el alumno en sus estudios.</w:delText>
        </w:r>
      </w:del>
    </w:p>
    <w:p w14:paraId="5FA18144" w14:textId="75C792D2" w:rsidR="006D0BA9" w:rsidDel="00C614E8" w:rsidRDefault="006D0BA9">
      <w:pPr>
        <w:pStyle w:val="Prrafodelista"/>
        <w:numPr>
          <w:ilvl w:val="1"/>
          <w:numId w:val="18"/>
        </w:numPr>
        <w:ind w:left="1134"/>
        <w:rPr>
          <w:del w:id="1606" w:author="Microsoft Office User" w:date="2023-05-21T18:21:00Z"/>
        </w:rPr>
      </w:pPr>
      <w:del w:id="1607" w:author="Microsoft Office User" w:date="2023-05-21T18:21:00Z">
        <w:r w:rsidRPr="006D0BA9" w:rsidDel="00C614E8">
          <w:rPr>
            <w:u w:val="single"/>
          </w:rPr>
          <w:delText>Niveles</w:delText>
        </w:r>
        <w:r w:rsidDel="00C614E8">
          <w:delText xml:space="preserve">: </w:delText>
        </w:r>
        <w:r w:rsidR="00AD334A" w:rsidDel="00C614E8">
          <w:delText>EL CV</w:delText>
        </w:r>
        <w:r w:rsidDel="00C614E8">
          <w:delText xml:space="preserve"> requiere ciertos niveles de idiomas, de soft-skills, de competencias y lenguajes de programación, cuyo valor asignado es: no aplica, nivel básico, nivel medio y nivel avanzado. Los niveles necesarios por cada </w:delText>
        </w:r>
        <w:r w:rsidR="00AD334A" w:rsidDel="00C614E8">
          <w:delText>CV</w:delText>
        </w:r>
        <w:r w:rsidDel="00C614E8">
          <w:delText xml:space="preserve"> son: </w:delText>
        </w:r>
      </w:del>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r>
        <w:t xml:space="preserve">Soft-Skills: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774568EE" w:rsidR="00AD334A" w:rsidRPr="00AD334A" w:rsidRDefault="002055A8" w:rsidP="00AD334A">
      <w:ins w:id="1608" w:author="Microsoft Office User" w:date="2023-04-22T14:00:00Z">
        <w:r>
          <w:t xml:space="preserve">En todo Servicio Web RESTful los recursos deben estar identificados mediante URIS. A </w:t>
        </w:r>
      </w:ins>
      <w:ins w:id="1609" w:author="Microsoft Office User" w:date="2023-04-22T14:01:00Z">
        <w:r>
          <w:t>continuación,</w:t>
        </w:r>
      </w:ins>
      <w:ins w:id="1610" w:author="Microsoft Office User" w:date="2023-04-22T14:00:00Z">
        <w:r>
          <w:t xml:space="preserve"> se exponen los patrones definidos para los distintos </w:t>
        </w:r>
      </w:ins>
      <w:ins w:id="1611" w:author="Microsoft Office User" w:date="2023-04-22T14:01:00Z">
        <w:r>
          <w:t>recursos</w:t>
        </w:r>
      </w:ins>
      <w:ins w:id="1612" w:author="Microsoft Office User" w:date="2023-04-22T14:00:00Z">
        <w:r>
          <w:t xml:space="preserve"> </w:t>
        </w:r>
      </w:ins>
      <w:commentRangeStart w:id="1613"/>
      <w:commentRangeStart w:id="1614"/>
      <w:del w:id="1615" w:author="Microsoft Office User" w:date="2023-04-22T14:01:00Z">
        <w:r w:rsidR="00AD334A" w:rsidDel="002055A8">
          <w:delText>En</w:delText>
        </w:r>
      </w:del>
      <w:ins w:id="1616" w:author="Microsoft Office User" w:date="2023-04-22T14:01:00Z">
        <w:r>
          <w:t xml:space="preserve">definidos: </w:t>
        </w:r>
      </w:ins>
      <w:del w:id="1617" w:author="Microsoft Office User" w:date="2023-04-22T14:01:00Z">
        <w:r w:rsidR="00AD334A" w:rsidDel="002055A8">
          <w:delText xml:space="preserve"> esta sección se exponen los patrones de URI asignados a los recursos comentados anteriormente</w:delText>
        </w:r>
        <w:commentRangeEnd w:id="1613"/>
        <w:r w:rsidR="00800C64" w:rsidDel="002055A8">
          <w:rPr>
            <w:rStyle w:val="Refdecomentario"/>
          </w:rPr>
          <w:commentReference w:id="1613"/>
        </w:r>
      </w:del>
      <w:commentRangeEnd w:id="1614"/>
      <w:r>
        <w:rPr>
          <w:rStyle w:val="Refdecomentario"/>
        </w:rPr>
        <w:commentReference w:id="1614"/>
      </w:r>
      <w:del w:id="1618" w:author="Microsoft Office User" w:date="2023-04-22T14:01:00Z">
        <w:r w:rsidR="00AD334A" w:rsidDel="002055A8">
          <w:delText>.</w:delText>
        </w:r>
      </w:del>
    </w:p>
    <w:p w14:paraId="05AA3F67" w14:textId="134BDC2F" w:rsidR="00A23238" w:rsidRDefault="00A23238">
      <w:pPr>
        <w:pStyle w:val="Prrafodelista"/>
        <w:numPr>
          <w:ilvl w:val="1"/>
          <w:numId w:val="19"/>
        </w:numPr>
        <w:ind w:left="567" w:hanging="283"/>
      </w:pPr>
      <w:r w:rsidRPr="00A23238">
        <w:rPr>
          <w:b/>
          <w:bCs/>
        </w:rPr>
        <w:t>/alumnos</w:t>
      </w:r>
      <w:r>
        <w:t xml:space="preserve">: </w:t>
      </w:r>
      <w:commentRangeStart w:id="1619"/>
      <w:del w:id="1620" w:author="Microsoft Office User" w:date="2023-04-22T18:08:00Z">
        <w:r w:rsidR="00E33483" w:rsidDel="00784D70">
          <w:delText>Reúne</w:delText>
        </w:r>
        <w:r w:rsidDel="00784D70">
          <w:delText xml:space="preserve"> </w:delText>
        </w:r>
      </w:del>
      <w:r w:rsidR="004909E2">
        <w:t>s</w:t>
      </w:r>
      <w:ins w:id="1621" w:author="Microsoft Office User" w:date="2023-04-22T18:08:00Z">
        <w:r w:rsidR="00784D70">
          <w:t xml:space="preserve">e identifican </w:t>
        </w:r>
      </w:ins>
      <w:r>
        <w:t>todas las peticiones HTTP relacionadas con los alumnos.</w:t>
      </w:r>
      <w:commentRangeEnd w:id="1619"/>
      <w:r w:rsidR="00800C64">
        <w:rPr>
          <w:rStyle w:val="Refdecomentario"/>
        </w:rPr>
        <w:commentReference w:id="1619"/>
      </w:r>
    </w:p>
    <w:p w14:paraId="6F4EFAE0" w14:textId="269561D8" w:rsidR="00A23238" w:rsidRDefault="00A23238">
      <w:pPr>
        <w:pStyle w:val="Prrafodelista"/>
        <w:numPr>
          <w:ilvl w:val="1"/>
          <w:numId w:val="19"/>
        </w:numPr>
        <w:ind w:left="567" w:hanging="283"/>
      </w:pPr>
      <w:r w:rsidRPr="00A23238">
        <w:rPr>
          <w:b/>
          <w:bCs/>
        </w:rPr>
        <w:lastRenderedPageBreak/>
        <w:t>/alumnos/:id</w:t>
      </w:r>
      <w:r>
        <w:t xml:space="preserve">: </w:t>
      </w:r>
      <w:r w:rsidR="004909E2">
        <w:t>s</w:t>
      </w:r>
      <w:ins w:id="1622" w:author="Microsoft Office User" w:date="2023-04-22T18:09:00Z">
        <w:r w:rsidR="00784D70">
          <w:t xml:space="preserve">e identifican </w:t>
        </w:r>
      </w:ins>
      <w:del w:id="1623" w:author="Microsoft Office User" w:date="2023-04-22T18:09:00Z">
        <w:r w:rsidR="00E33483" w:rsidDel="00784D70">
          <w:delText xml:space="preserve">Reúne </w:delText>
        </w:r>
      </w:del>
      <w:r>
        <w:t>todas las peticiones HTTP relacionadas un alumno especifico.</w:t>
      </w:r>
    </w:p>
    <w:p w14:paraId="4DC49D81" w14:textId="3530E24A"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ins w:id="1624" w:author="Microsoft Office User" w:date="2023-04-22T18:09:00Z">
        <w:r w:rsidR="00784D70">
          <w:t xml:space="preserve">e identifican </w:t>
        </w:r>
      </w:ins>
      <w:del w:id="1625" w:author="Microsoft Office User" w:date="2023-04-22T18:09:00Z">
        <w:r w:rsidR="00E33483" w:rsidDel="00784D70">
          <w:delText xml:space="preserve">Reúne </w:delText>
        </w:r>
      </w:del>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4633B95" w:rsidR="00A23238" w:rsidRDefault="00A23238">
      <w:pPr>
        <w:pStyle w:val="Prrafodelista"/>
        <w:numPr>
          <w:ilvl w:val="1"/>
          <w:numId w:val="19"/>
        </w:numPr>
        <w:ind w:left="567" w:hanging="283"/>
      </w:pPr>
      <w:r w:rsidRPr="00A23238">
        <w:rPr>
          <w:b/>
          <w:bCs/>
        </w:rPr>
        <w:t>/empresas</w:t>
      </w:r>
      <w:r>
        <w:t xml:space="preserve">: </w:t>
      </w:r>
      <w:r w:rsidR="004909E2">
        <w:t>s</w:t>
      </w:r>
      <w:ins w:id="1626" w:author="Microsoft Office User" w:date="2023-04-22T18:09:00Z">
        <w:r w:rsidR="00784D70">
          <w:t xml:space="preserve">e identifican </w:t>
        </w:r>
      </w:ins>
      <w:del w:id="1627" w:author="Microsoft Office User" w:date="2023-04-22T18:09:00Z">
        <w:r w:rsidR="00E33483" w:rsidDel="00784D70">
          <w:delText xml:space="preserve">Reúne </w:delText>
        </w:r>
      </w:del>
      <w:r>
        <w:t>todas las peticiones HTTP relacionadas con las empresas.</w:t>
      </w:r>
    </w:p>
    <w:p w14:paraId="72431322" w14:textId="5F08D281" w:rsidR="00A23238" w:rsidRDefault="00A23238">
      <w:pPr>
        <w:pStyle w:val="Prrafodelista"/>
        <w:numPr>
          <w:ilvl w:val="1"/>
          <w:numId w:val="19"/>
        </w:numPr>
        <w:ind w:left="567" w:hanging="283"/>
      </w:pPr>
      <w:r w:rsidRPr="00A23238">
        <w:rPr>
          <w:b/>
          <w:bCs/>
        </w:rPr>
        <w:t>/empresas/:id</w:t>
      </w:r>
      <w:r>
        <w:t xml:space="preserve">: </w:t>
      </w:r>
      <w:r w:rsidR="004909E2">
        <w:t>s</w:t>
      </w:r>
      <w:ins w:id="1628" w:author="Microsoft Office User" w:date="2023-04-22T18:09:00Z">
        <w:r w:rsidR="00784D70">
          <w:t xml:space="preserve">e identifican </w:t>
        </w:r>
      </w:ins>
      <w:del w:id="1629" w:author="Microsoft Office User" w:date="2023-04-22T18:09:00Z">
        <w:r w:rsidR="00E33483" w:rsidDel="00784D70">
          <w:delText xml:space="preserve">Reúne </w:delText>
        </w:r>
      </w:del>
      <w:r>
        <w:t>todas las peticiones HTTP relacionadas una empresa especifica.</w:t>
      </w:r>
    </w:p>
    <w:p w14:paraId="1A81653F" w14:textId="63DF9F03" w:rsidR="00C74854" w:rsidDel="00784D70" w:rsidRDefault="00C74854" w:rsidP="00C74854">
      <w:pPr>
        <w:pStyle w:val="Prrafodelista"/>
        <w:numPr>
          <w:ilvl w:val="1"/>
          <w:numId w:val="19"/>
        </w:numPr>
        <w:ind w:left="567" w:hanging="283"/>
        <w:rPr>
          <w:del w:id="1630" w:author="Microsoft Office User" w:date="2023-04-22T18:06:00Z"/>
        </w:rPr>
      </w:pPr>
      <w:commentRangeStart w:id="1631"/>
      <w:commentRangeStart w:id="1632"/>
      <w:del w:id="1633" w:author="Microsoft Office User" w:date="2023-04-22T18:06:00Z">
        <w:r w:rsidRPr="00A23238" w:rsidDel="00784D70">
          <w:rPr>
            <w:b/>
            <w:bCs/>
          </w:rPr>
          <w:delText>/empresas/</w:delText>
        </w:r>
        <w:r w:rsidDel="00784D70">
          <w:rPr>
            <w:b/>
            <w:bCs/>
          </w:rPr>
          <w:delText>ofertas</w:delText>
        </w:r>
        <w:commentRangeEnd w:id="1631"/>
        <w:r w:rsidR="00800C64" w:rsidDel="00784D70">
          <w:rPr>
            <w:rStyle w:val="Refdecomentario"/>
          </w:rPr>
          <w:commentReference w:id="1631"/>
        </w:r>
        <w:r w:rsidDel="00784D70">
          <w:delText xml:space="preserve">: </w:delText>
        </w:r>
        <w:r w:rsidR="00E33483" w:rsidDel="00784D70">
          <w:delText xml:space="preserve">Reúne </w:delText>
        </w:r>
        <w:r w:rsidDel="00784D70">
          <w:delText>todas las peticiones HTTP relacionadas con todas las ofertas.</w:delText>
        </w:r>
        <w:commentRangeEnd w:id="1632"/>
        <w:r w:rsidR="00355ED0" w:rsidDel="00784D70">
          <w:rPr>
            <w:rStyle w:val="Refdecomentario"/>
          </w:rPr>
          <w:commentReference w:id="1632"/>
        </w:r>
      </w:del>
    </w:p>
    <w:p w14:paraId="1242004E" w14:textId="7A00E9E3"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ins w:id="1634" w:author="Microsoft Office User" w:date="2023-04-22T18:09:00Z">
        <w:r w:rsidR="00784D70">
          <w:t xml:space="preserve">e identifican </w:t>
        </w:r>
      </w:ins>
      <w:del w:id="1635" w:author="Microsoft Office User" w:date="2023-04-22T18:09:00Z">
        <w:r w:rsidR="00E33483" w:rsidDel="00784D70">
          <w:delText xml:space="preserve">Reúne </w:delText>
        </w:r>
      </w:del>
      <w:r>
        <w:t>todas las peticiones HTTP relacionadas con todas las ofertas de una empresa especifica.</w:t>
      </w:r>
    </w:p>
    <w:p w14:paraId="09127B0B" w14:textId="454DCF61" w:rsidR="00A23238" w:rsidRDefault="00A23238">
      <w:pPr>
        <w:pStyle w:val="Prrafodelista"/>
        <w:numPr>
          <w:ilvl w:val="1"/>
          <w:numId w:val="19"/>
        </w:numPr>
        <w:ind w:left="567" w:hanging="283"/>
      </w:pPr>
      <w:r w:rsidRPr="00A23238">
        <w:rPr>
          <w:b/>
          <w:bCs/>
        </w:rPr>
        <w:t>/empresas/:id/ofertas/:id</w:t>
      </w:r>
      <w:r>
        <w:t xml:space="preserve">: </w:t>
      </w:r>
      <w:r w:rsidR="004909E2">
        <w:t>s</w:t>
      </w:r>
      <w:ins w:id="1636" w:author="Microsoft Office User" w:date="2023-04-22T18:09:00Z">
        <w:r w:rsidR="00784D70">
          <w:t xml:space="preserve">e identifican </w:t>
        </w:r>
      </w:ins>
      <w:del w:id="1637" w:author="Microsoft Office User" w:date="2023-04-22T18:09:00Z">
        <w:r w:rsidR="00E33483" w:rsidDel="00784D70">
          <w:delText xml:space="preserve">Reúne </w:delText>
        </w:r>
      </w:del>
      <w:r>
        <w:t>todas las peticiones HTTP relacionadas con una oferta especifica de una empresa especifica.</w:t>
      </w:r>
    </w:p>
    <w:p w14:paraId="3FEFB9F1" w14:textId="745F0285" w:rsidR="00D25BBC" w:rsidRDefault="00D25BBC">
      <w:pPr>
        <w:pStyle w:val="Prrafodelista"/>
        <w:numPr>
          <w:ilvl w:val="1"/>
          <w:numId w:val="19"/>
        </w:numPr>
        <w:ind w:left="567" w:hanging="283"/>
      </w:pPr>
      <w:r>
        <w:rPr>
          <w:b/>
          <w:bCs/>
        </w:rPr>
        <w:t>/ofertas</w:t>
      </w:r>
      <w:r w:rsidRPr="002D098F">
        <w:t xml:space="preserve">: </w:t>
      </w:r>
      <w:r w:rsidR="004909E2">
        <w:t>s</w:t>
      </w:r>
      <w:ins w:id="1638" w:author="Microsoft Office User" w:date="2023-04-22T18:09:00Z">
        <w:r w:rsidR="00784D70">
          <w:t xml:space="preserve">e identifican </w:t>
        </w:r>
      </w:ins>
      <w:del w:id="1639" w:author="Microsoft Office User" w:date="2023-04-22T18:09:00Z">
        <w:r w:rsidDel="00784D70">
          <w:delText xml:space="preserve">Reúne </w:delText>
        </w:r>
      </w:del>
      <w:r>
        <w:t>todas las peticiones HTTP relacionadas con las ofertas.</w:t>
      </w:r>
    </w:p>
    <w:p w14:paraId="276D3C4F" w14:textId="5BF920E3"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ins w:id="1640" w:author="Microsoft Office User" w:date="2023-04-22T18:09:00Z">
        <w:r w:rsidR="00784D70">
          <w:t xml:space="preserve">e identifican </w:t>
        </w:r>
      </w:ins>
      <w:del w:id="1641" w:author="Microsoft Office User" w:date="2023-04-22T18:09:00Z">
        <w:r w:rsidDel="00784D70">
          <w:delText xml:space="preserve">recibe </w:delText>
        </w:r>
      </w:del>
      <w:r>
        <w:t>todas las peticiones HTTP relacionadas con una oferta especifica.</w:t>
      </w:r>
    </w:p>
    <w:p w14:paraId="751A8450" w14:textId="65C8BC2F" w:rsidR="00D25BBC" w:rsidRPr="002D098F" w:rsidRDefault="00D25BBC" w:rsidP="00D25BBC">
      <w:pPr>
        <w:pStyle w:val="Prrafodelista"/>
        <w:numPr>
          <w:ilvl w:val="1"/>
          <w:numId w:val="19"/>
        </w:numPr>
        <w:ind w:left="567" w:hanging="283"/>
        <w:rPr>
          <w:strike/>
        </w:rPr>
      </w:pPr>
      <w:commentRangeStart w:id="1642"/>
      <w:commentRangeStart w:id="1643"/>
      <w:r>
        <w:rPr>
          <w:b/>
          <w:bCs/>
        </w:rPr>
        <w:t>/ofertas/cvs</w:t>
      </w:r>
      <w:r>
        <w:t xml:space="preserve">: </w:t>
      </w:r>
      <w:r w:rsidR="004909E2">
        <w:t>s</w:t>
      </w:r>
      <w:ins w:id="1644" w:author="Microsoft Office User" w:date="2023-04-22T18:09:00Z">
        <w:r w:rsidR="00784D70">
          <w:t xml:space="preserve">e identifican </w:t>
        </w:r>
      </w:ins>
      <w:del w:id="1645" w:author="Microsoft Office User" w:date="2023-04-22T18:09:00Z">
        <w:r w:rsidRPr="002D098F" w:rsidDel="00784D70">
          <w:delText xml:space="preserve">Reúne </w:delText>
        </w:r>
      </w:del>
      <w:r w:rsidRPr="002D098F">
        <w:t>todas las peticiones HTTP relacionadas con los CV de los alumnos en relación con la oferta asignada a dicho alumno</w:t>
      </w:r>
      <w:commentRangeEnd w:id="1642"/>
      <w:r w:rsidR="00800C64">
        <w:rPr>
          <w:rStyle w:val="Refdecomentario"/>
        </w:rPr>
        <w:commentReference w:id="1642"/>
      </w:r>
      <w:commentRangeEnd w:id="1643"/>
      <w:r w:rsidR="00784D70">
        <w:rPr>
          <w:rStyle w:val="Refdecomentario"/>
        </w:rPr>
        <w:commentReference w:id="1643"/>
      </w:r>
      <w:r w:rsidRPr="002D098F">
        <w:t>.</w:t>
      </w:r>
      <w:commentRangeStart w:id="1646"/>
      <w:commentRangeEnd w:id="1646"/>
      <w:r w:rsidRPr="002D098F">
        <w:rPr>
          <w:rStyle w:val="Refdecomentario"/>
        </w:rPr>
        <w:commentReference w:id="1646"/>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2207968C" w14:textId="0C574B4B" w:rsidR="00EF309E" w:rsidRPr="00EF309E" w:rsidRDefault="00EF309E" w:rsidP="00EF309E">
      <w:commentRangeStart w:id="1647"/>
      <w:r>
        <w:t xml:space="preserve">A </w:t>
      </w:r>
      <w:r w:rsidR="00B67476">
        <w:t>continuación,</w:t>
      </w:r>
      <w:r>
        <w:t xml:space="preserve"> se muestran las API</w:t>
      </w:r>
      <w:r w:rsidR="00B80152">
        <w:t>s</w:t>
      </w:r>
      <w:r>
        <w:t xml:space="preserve"> de cada recurso recogidas desde la Tabla 1 hasta la Tabla 10:</w:t>
      </w:r>
      <w:commentRangeEnd w:id="1647"/>
      <w:r w:rsidR="00143882">
        <w:rPr>
          <w:rStyle w:val="Refdecomentario"/>
        </w:rPr>
        <w:commentReference w:id="1647"/>
      </w:r>
    </w:p>
    <w:tbl>
      <w:tblPr>
        <w:tblStyle w:val="Tablaconcuadrcula7concolores-nfasis1"/>
        <w:tblW w:w="10332" w:type="dxa"/>
        <w:tblInd w:w="10" w:type="dxa"/>
        <w:tblLook w:val="04A0" w:firstRow="1" w:lastRow="0" w:firstColumn="1" w:lastColumn="0" w:noHBand="0" w:noVBand="1"/>
        <w:tblPrChange w:id="1648" w:author="Microsoft Office User" w:date="2023-05-21T11:34:00Z">
          <w:tblPr>
            <w:tblStyle w:val="Tablaconcuadrcula7concolores-nfasis1"/>
            <w:tblW w:w="9258" w:type="dxa"/>
            <w:tblInd w:w="10" w:type="dxa"/>
            <w:tblLook w:val="04A0" w:firstRow="1" w:lastRow="0" w:firstColumn="1" w:lastColumn="0" w:noHBand="0" w:noVBand="1"/>
          </w:tblPr>
        </w:tblPrChange>
      </w:tblPr>
      <w:tblGrid>
        <w:gridCol w:w="1007"/>
        <w:gridCol w:w="1144"/>
        <w:gridCol w:w="2419"/>
        <w:gridCol w:w="1254"/>
        <w:gridCol w:w="2594"/>
        <w:gridCol w:w="395"/>
        <w:gridCol w:w="1519"/>
        <w:tblGridChange w:id="1649">
          <w:tblGrid>
            <w:gridCol w:w="1007"/>
            <w:gridCol w:w="1144"/>
            <w:gridCol w:w="2419"/>
            <w:gridCol w:w="1254"/>
            <w:gridCol w:w="2988"/>
            <w:gridCol w:w="1519"/>
          </w:tblGrid>
        </w:tblGridChange>
      </w:tblGrid>
      <w:tr w:rsidR="00AC1373" w:rsidRPr="00A23238" w:rsidDel="00A13090" w14:paraId="32E69966" w14:textId="2EB5D252" w:rsidTr="00A13090">
        <w:trPr>
          <w:cnfStyle w:val="100000000000" w:firstRow="1" w:lastRow="0" w:firstColumn="0" w:lastColumn="0" w:oddVBand="0" w:evenVBand="0" w:oddHBand="0" w:evenHBand="0" w:firstRowFirstColumn="0" w:firstRowLastColumn="0" w:lastRowFirstColumn="0" w:lastRowLastColumn="0"/>
          <w:trHeight w:val="749"/>
          <w:del w:id="1650" w:author="Microsoft Office User" w:date="2023-05-21T11:34:00Z"/>
          <w:trPrChange w:id="1651" w:author="Microsoft Office User" w:date="2023-05-21T11:34:00Z">
            <w:trPr>
              <w:trHeight w:val="749"/>
            </w:trPr>
          </w:trPrChange>
        </w:trPr>
        <w:tc>
          <w:tcPr>
            <w:cnfStyle w:val="001000000100" w:firstRow="0" w:lastRow="0" w:firstColumn="1" w:lastColumn="0" w:oddVBand="0" w:evenVBand="0" w:oddHBand="0" w:evenHBand="0" w:firstRowFirstColumn="1" w:firstRowLastColumn="0" w:lastRowFirstColumn="0" w:lastRowLastColumn="0"/>
            <w:tcW w:w="1007" w:type="dxa"/>
            <w:tcPrChange w:id="1652" w:author="Microsoft Office User" w:date="2023-05-21T11:34:00Z">
              <w:tcPr>
                <w:tcW w:w="902" w:type="dxa"/>
              </w:tcPr>
            </w:tcPrChange>
          </w:tcPr>
          <w:p w14:paraId="042E2811" w14:textId="4441464A" w:rsidR="00A23238" w:rsidRPr="00A23238" w:rsidDel="00A13090" w:rsidRDefault="00A23238" w:rsidP="00A87D54">
            <w:pPr>
              <w:jc w:val="center"/>
              <w:cnfStyle w:val="101000000100" w:firstRow="1" w:lastRow="0" w:firstColumn="1" w:lastColumn="0" w:oddVBand="0" w:evenVBand="0" w:oddHBand="0" w:evenHBand="0" w:firstRowFirstColumn="1" w:firstRowLastColumn="0" w:lastRowFirstColumn="0" w:lastRowLastColumn="0"/>
              <w:rPr>
                <w:del w:id="1653" w:author="Microsoft Office User" w:date="2023-05-21T11:34:00Z"/>
              </w:rPr>
            </w:pPr>
            <w:del w:id="1654" w:author="Microsoft Office User" w:date="2023-05-21T11:34:00Z">
              <w:r w:rsidRPr="00A23238" w:rsidDel="00A13090">
                <w:delText>Método</w:delText>
              </w:r>
            </w:del>
          </w:p>
        </w:tc>
        <w:tc>
          <w:tcPr>
            <w:tcW w:w="1144" w:type="dxa"/>
            <w:tcPrChange w:id="1655" w:author="Microsoft Office User" w:date="2023-05-21T11:34:00Z">
              <w:tcPr>
                <w:tcW w:w="1025" w:type="dxa"/>
              </w:tcPr>
            </w:tcPrChange>
          </w:tcPr>
          <w:p w14:paraId="79C3BE6F" w14:textId="03826435"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656" w:author="Microsoft Office User" w:date="2023-05-21T11:34:00Z"/>
              </w:rPr>
            </w:pPr>
            <w:del w:id="1657" w:author="Microsoft Office User" w:date="2023-05-21T11:34:00Z">
              <w:r w:rsidRPr="00A23238" w:rsidDel="00A13090">
                <w:delText>URI</w:delText>
              </w:r>
            </w:del>
          </w:p>
        </w:tc>
        <w:tc>
          <w:tcPr>
            <w:tcW w:w="2419" w:type="dxa"/>
            <w:tcPrChange w:id="1658" w:author="Microsoft Office User" w:date="2023-05-21T11:34:00Z">
              <w:tcPr>
                <w:tcW w:w="2168" w:type="dxa"/>
              </w:tcPr>
            </w:tcPrChange>
          </w:tcPr>
          <w:p w14:paraId="656D933F" w14:textId="25DB5116"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659" w:author="Microsoft Office User" w:date="2023-05-21T11:34:00Z"/>
              </w:rPr>
            </w:pPr>
            <w:del w:id="1660" w:author="Microsoft Office User" w:date="2023-05-21T11:34:00Z">
              <w:r w:rsidRPr="00A23238" w:rsidDel="00A13090">
                <w:delText>Utilidad</w:delText>
              </w:r>
            </w:del>
          </w:p>
        </w:tc>
        <w:tc>
          <w:tcPr>
            <w:tcW w:w="1254" w:type="dxa"/>
            <w:tcPrChange w:id="1661" w:author="Microsoft Office User" w:date="2023-05-21T11:34:00Z">
              <w:tcPr>
                <w:tcW w:w="1124" w:type="dxa"/>
              </w:tcPr>
            </w:tcPrChange>
          </w:tcPr>
          <w:p w14:paraId="37B6B985" w14:textId="66711F1A"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662" w:author="Microsoft Office User" w:date="2023-05-21T11:34:00Z"/>
              </w:rPr>
            </w:pPr>
            <w:del w:id="1663" w:author="Microsoft Office User" w:date="2023-05-21T11:34:00Z">
              <w:r w:rsidRPr="00A23238" w:rsidDel="00A13090">
                <w:delText>Semántica</w:delText>
              </w:r>
            </w:del>
          </w:p>
        </w:tc>
        <w:tc>
          <w:tcPr>
            <w:tcW w:w="2989" w:type="dxa"/>
            <w:gridSpan w:val="2"/>
            <w:tcPrChange w:id="1664" w:author="Microsoft Office User" w:date="2023-05-21T11:34:00Z">
              <w:tcPr>
                <w:tcW w:w="2678" w:type="dxa"/>
              </w:tcPr>
            </w:tcPrChange>
          </w:tcPr>
          <w:p w14:paraId="77F7F0CA" w14:textId="05CD3C0D"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665" w:author="Microsoft Office User" w:date="2023-05-21T11:34:00Z"/>
              </w:rPr>
            </w:pPr>
            <w:del w:id="1666" w:author="Microsoft Office User" w:date="2023-05-21T11:34:00Z">
              <w:r w:rsidRPr="00A23238" w:rsidDel="00A13090">
                <w:delText>Cuerpo Solicitud</w:delText>
              </w:r>
            </w:del>
          </w:p>
        </w:tc>
        <w:tc>
          <w:tcPr>
            <w:tcW w:w="1519" w:type="dxa"/>
            <w:tcPrChange w:id="1667" w:author="Microsoft Office User" w:date="2023-05-21T11:34:00Z">
              <w:tcPr>
                <w:tcW w:w="1361" w:type="dxa"/>
              </w:tcPr>
            </w:tcPrChange>
          </w:tcPr>
          <w:p w14:paraId="7DDD6E8A" w14:textId="71CBB398"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668" w:author="Microsoft Office User" w:date="2023-05-21T11:34:00Z"/>
              </w:rPr>
            </w:pPr>
            <w:del w:id="1669" w:author="Microsoft Office User" w:date="2023-05-21T11:34:00Z">
              <w:r w:rsidRPr="00A23238" w:rsidDel="00A13090">
                <w:delText>Códigos de respuesta</w:delText>
              </w:r>
            </w:del>
          </w:p>
        </w:tc>
      </w:tr>
      <w:tr w:rsidR="00AC1373" w:rsidRPr="00395D7E" w:rsidDel="00A13090" w14:paraId="60E8F840" w14:textId="28DF471F" w:rsidTr="00A13090">
        <w:trPr>
          <w:cnfStyle w:val="000000100000" w:firstRow="0" w:lastRow="0" w:firstColumn="0" w:lastColumn="0" w:oddVBand="0" w:evenVBand="0" w:oddHBand="1" w:evenHBand="0" w:firstRowFirstColumn="0" w:firstRowLastColumn="0" w:lastRowFirstColumn="0" w:lastRowLastColumn="0"/>
          <w:trHeight w:val="749"/>
          <w:del w:id="1670" w:author="Microsoft Office User" w:date="2023-05-21T11:34:00Z"/>
          <w:trPrChange w:id="1671"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672" w:author="Microsoft Office User" w:date="2023-05-21T11:34:00Z">
              <w:tcPr>
                <w:tcW w:w="902" w:type="dxa"/>
              </w:tcPr>
            </w:tcPrChange>
          </w:tcPr>
          <w:p w14:paraId="53979BDF" w14:textId="40DDBDDB"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673" w:author="Microsoft Office User" w:date="2023-05-21T11:34:00Z"/>
              </w:rPr>
            </w:pPr>
            <w:del w:id="1674" w:author="Microsoft Office User" w:date="2023-05-21T11:34:00Z">
              <w:r w:rsidRPr="00A23238" w:rsidDel="00A13090">
                <w:delText>POST</w:delText>
              </w:r>
            </w:del>
          </w:p>
        </w:tc>
        <w:tc>
          <w:tcPr>
            <w:tcW w:w="1144" w:type="dxa"/>
            <w:tcPrChange w:id="1675" w:author="Microsoft Office User" w:date="2023-05-21T11:34:00Z">
              <w:tcPr>
                <w:tcW w:w="1025" w:type="dxa"/>
              </w:tcPr>
            </w:tcPrChange>
          </w:tcPr>
          <w:p w14:paraId="7A438E3A" w14:textId="6847584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676" w:author="Microsoft Office User" w:date="2023-05-21T11:34:00Z"/>
              </w:rPr>
            </w:pPr>
            <w:del w:id="1677" w:author="Microsoft Office User" w:date="2023-05-21T11:34:00Z">
              <w:r w:rsidRPr="00A23238" w:rsidDel="00A13090">
                <w:delText>/alumnos</w:delText>
              </w:r>
            </w:del>
          </w:p>
        </w:tc>
        <w:tc>
          <w:tcPr>
            <w:tcW w:w="2419" w:type="dxa"/>
            <w:tcPrChange w:id="1678" w:author="Microsoft Office User" w:date="2023-05-21T11:34:00Z">
              <w:tcPr>
                <w:tcW w:w="2168" w:type="dxa"/>
              </w:tcPr>
            </w:tcPrChange>
          </w:tcPr>
          <w:p w14:paraId="0CB44D92" w14:textId="05D1506D"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679" w:author="Microsoft Office User" w:date="2023-05-21T11:34:00Z"/>
              </w:rPr>
            </w:pPr>
            <w:del w:id="1680" w:author="Microsoft Office User" w:date="2023-05-21T11:34:00Z">
              <w:r w:rsidRPr="00A23238" w:rsidDel="00A13090">
                <w:delText>Añade un nuevo alumno</w:delText>
              </w:r>
              <w:r w:rsidR="00B717EB" w:rsidDel="00A13090">
                <w:delText>.</w:delText>
              </w:r>
            </w:del>
          </w:p>
        </w:tc>
        <w:tc>
          <w:tcPr>
            <w:tcW w:w="1254" w:type="dxa"/>
            <w:tcPrChange w:id="1681" w:author="Microsoft Office User" w:date="2023-05-21T11:34:00Z">
              <w:tcPr>
                <w:tcW w:w="1124" w:type="dxa"/>
              </w:tcPr>
            </w:tcPrChange>
          </w:tcPr>
          <w:p w14:paraId="7C108F4F" w14:textId="0C1AADEF"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682" w:author="Microsoft Office User" w:date="2023-05-21T11:34:00Z"/>
              </w:rPr>
            </w:pPr>
            <w:del w:id="1683" w:author="Microsoft Office User" w:date="2023-05-21T11:34:00Z">
              <w:r w:rsidRPr="00A23238" w:rsidDel="00A13090">
                <w:delText>JSON</w:delText>
              </w:r>
            </w:del>
          </w:p>
        </w:tc>
        <w:tc>
          <w:tcPr>
            <w:tcW w:w="2989" w:type="dxa"/>
            <w:gridSpan w:val="2"/>
            <w:tcPrChange w:id="1684" w:author="Microsoft Office User" w:date="2023-05-21T11:34:00Z">
              <w:tcPr>
                <w:tcW w:w="2678" w:type="dxa"/>
              </w:tcPr>
            </w:tcPrChange>
          </w:tcPr>
          <w:p w14:paraId="2256CF86" w14:textId="7479CA76"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685" w:author="Microsoft Office User" w:date="2023-05-21T11:34:00Z"/>
              </w:rPr>
            </w:pPr>
            <w:commentRangeStart w:id="1686"/>
            <w:del w:id="1687" w:author="Microsoft Office User" w:date="2023-04-22T18:34:00Z">
              <w:r w:rsidRPr="00A23238" w:rsidDel="003321A5">
                <w:delText>A</w:delText>
              </w:r>
            </w:del>
            <w:del w:id="1688" w:author="Microsoft Office User" w:date="2023-04-22T18:32:00Z">
              <w:r w:rsidRPr="00A23238" w:rsidDel="003321A5">
                <w:delText>tributos</w:delText>
              </w:r>
            </w:del>
            <w:del w:id="1689" w:author="Microsoft Office User" w:date="2023-04-22T18:33:00Z">
              <w:r w:rsidRPr="00A23238" w:rsidDel="003321A5">
                <w:delText xml:space="preserve"> d</w:delText>
              </w:r>
            </w:del>
            <w:del w:id="1690" w:author="Microsoft Office User" w:date="2023-04-22T18:32:00Z">
              <w:r w:rsidRPr="00A23238" w:rsidDel="003321A5">
                <w:delText>e un</w:delText>
              </w:r>
            </w:del>
            <w:del w:id="1691" w:author="Microsoft Office User" w:date="2023-04-22T18:33:00Z">
              <w:r w:rsidRPr="00A23238" w:rsidDel="003321A5">
                <w:delText xml:space="preserve"> nuevo alumno</w:delText>
              </w:r>
            </w:del>
            <w:commentRangeEnd w:id="1686"/>
            <w:del w:id="1692" w:author="Microsoft Office User" w:date="2023-04-22T18:34:00Z">
              <w:r w:rsidR="00800C64" w:rsidDel="003321A5">
                <w:rPr>
                  <w:rStyle w:val="Refdecomentario"/>
                  <w:color w:val="auto"/>
                </w:rPr>
                <w:commentReference w:id="1686"/>
              </w:r>
            </w:del>
          </w:p>
        </w:tc>
        <w:tc>
          <w:tcPr>
            <w:tcW w:w="1519" w:type="dxa"/>
            <w:tcPrChange w:id="1693" w:author="Microsoft Office User" w:date="2023-05-21T11:34:00Z">
              <w:tcPr>
                <w:tcW w:w="1361" w:type="dxa"/>
              </w:tcPr>
            </w:tcPrChange>
          </w:tcPr>
          <w:p w14:paraId="77640B0A" w14:textId="6D8F9CA9"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694" w:author="Microsoft Office User" w:date="2023-05-21T11:34:00Z"/>
              </w:rPr>
            </w:pPr>
            <w:del w:id="1695" w:author="Microsoft Office User" w:date="2023-05-21T11:34:00Z">
              <w:r w:rsidRPr="00EF309E" w:rsidDel="00A13090">
                <w:delText xml:space="preserve">201 – </w:delText>
              </w:r>
              <w:commentRangeStart w:id="1696"/>
              <w:r w:rsidRPr="00EF309E" w:rsidDel="00A13090">
                <w:delText>Created</w:delText>
              </w:r>
              <w:r w:rsidR="00CB5E5D" w:rsidRPr="00EF309E" w:rsidDel="00A13090">
                <w:delText xml:space="preserve">. </w:delText>
              </w:r>
            </w:del>
            <w:ins w:id="1697" w:author="Sergio Saugar García" w:date="2023-04-20T19:13:00Z">
              <w:del w:id="1698" w:author="Microsoft Office User" w:date="2023-05-21T11:34:00Z">
                <w:r w:rsidR="00800C64" w:rsidRPr="00EF309E" w:rsidDel="00A13090">
                  <w:delText xml:space="preserve">+ </w:delText>
                </w:r>
              </w:del>
            </w:ins>
            <w:del w:id="1699" w:author="Microsoft Office User" w:date="2023-05-21T11:34:00Z">
              <w:r w:rsidR="00CB5E5D" w:rsidRPr="00EF309E" w:rsidDel="00A13090">
                <w:delText>Location Header</w:delText>
              </w:r>
              <w:commentRangeEnd w:id="1696"/>
              <w:r w:rsidR="00800C64" w:rsidDel="00A13090">
                <w:rPr>
                  <w:rStyle w:val="Refdecomentario"/>
                  <w:color w:val="auto"/>
                </w:rPr>
                <w:commentReference w:id="1696"/>
              </w:r>
            </w:del>
          </w:p>
          <w:p w14:paraId="4894E103" w14:textId="137B59F1"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700" w:author="Microsoft Office User" w:date="2023-05-21T11:34:00Z"/>
              </w:rPr>
            </w:pPr>
            <w:commentRangeStart w:id="1701"/>
            <w:del w:id="1702" w:author="Microsoft Office User" w:date="2023-05-21T11:34:00Z">
              <w:r w:rsidRPr="00EF309E" w:rsidDel="00A13090">
                <w:delText>400 – Bad Request</w:delText>
              </w:r>
            </w:del>
          </w:p>
          <w:p w14:paraId="540863C9" w14:textId="1B871938" w:rsidR="00F129FD" w:rsidRPr="00EF309E" w:rsidDel="00A13090" w:rsidRDefault="00F129FD" w:rsidP="00A23238">
            <w:pPr>
              <w:jc w:val="left"/>
              <w:cnfStyle w:val="000000100000" w:firstRow="0" w:lastRow="0" w:firstColumn="0" w:lastColumn="0" w:oddVBand="0" w:evenVBand="0" w:oddHBand="1" w:evenHBand="0" w:firstRowFirstColumn="0" w:firstRowLastColumn="0" w:lastRowFirstColumn="0" w:lastRowLastColumn="0"/>
              <w:rPr>
                <w:del w:id="1703" w:author="Microsoft Office User" w:date="2023-05-21T11:34:00Z"/>
              </w:rPr>
            </w:pPr>
            <w:del w:id="1704" w:author="Microsoft Office User" w:date="2023-05-21T11:34:00Z">
              <w:r w:rsidRPr="00EF309E" w:rsidDel="00A13090">
                <w:delText>500 – Internal Server Error</w:delText>
              </w:r>
              <w:commentRangeEnd w:id="1701"/>
              <w:r w:rsidR="00800C64" w:rsidDel="00A13090">
                <w:rPr>
                  <w:rStyle w:val="Refdecomentario"/>
                  <w:color w:val="auto"/>
                </w:rPr>
                <w:commentReference w:id="1701"/>
              </w:r>
            </w:del>
          </w:p>
        </w:tc>
      </w:tr>
      <w:tr w:rsidR="00AC1373" w:rsidRPr="00750C56" w:rsidDel="00A13090" w14:paraId="1B0BC725" w14:textId="6154D694" w:rsidTr="00A13090">
        <w:tblPrEx>
          <w:tblPrExChange w:id="1705" w:author="Microsoft Office User" w:date="2023-05-21T11:34:00Z">
            <w:tblPrEx>
              <w:tblW w:w="10331" w:type="dxa"/>
            </w:tblPrEx>
          </w:tblPrExChange>
        </w:tblPrEx>
        <w:trPr>
          <w:trHeight w:val="749"/>
          <w:del w:id="1706" w:author="Microsoft Office User" w:date="2023-05-21T11:34:00Z"/>
          <w:trPrChange w:id="1707"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0" w:type="dxa"/>
            <w:tcPrChange w:id="1708" w:author="Microsoft Office User" w:date="2023-05-21T11:34:00Z">
              <w:tcPr>
                <w:tcW w:w="1007" w:type="dxa"/>
              </w:tcPr>
            </w:tcPrChange>
          </w:tcPr>
          <w:p w14:paraId="64888E1B" w14:textId="70183386" w:rsidR="00A23238" w:rsidRPr="00A23238" w:rsidDel="00A13090" w:rsidRDefault="00A23238" w:rsidP="00A23238">
            <w:pPr>
              <w:rPr>
                <w:del w:id="1709" w:author="Microsoft Office User" w:date="2023-05-21T11:34:00Z"/>
              </w:rPr>
            </w:pPr>
            <w:del w:id="1710" w:author="Microsoft Office User" w:date="2023-05-21T11:34:00Z">
              <w:r w:rsidRPr="00A23238" w:rsidDel="00A13090">
                <w:delText>GET</w:delText>
              </w:r>
            </w:del>
          </w:p>
        </w:tc>
        <w:tc>
          <w:tcPr>
            <w:tcW w:w="0" w:type="dxa"/>
            <w:tcPrChange w:id="1711" w:author="Microsoft Office User" w:date="2023-05-21T11:34:00Z">
              <w:tcPr>
                <w:tcW w:w="1144" w:type="dxa"/>
              </w:tcPr>
            </w:tcPrChange>
          </w:tcPr>
          <w:p w14:paraId="65C0A05C" w14:textId="4D99C5E6"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12" w:author="Microsoft Office User" w:date="2023-05-21T11:34:00Z"/>
              </w:rPr>
            </w:pPr>
            <w:del w:id="1713" w:author="Microsoft Office User" w:date="2023-05-21T11:34:00Z">
              <w:r w:rsidRPr="00A23238" w:rsidDel="00A13090">
                <w:delText>/ alumnos</w:delText>
              </w:r>
            </w:del>
          </w:p>
        </w:tc>
        <w:tc>
          <w:tcPr>
            <w:tcW w:w="0" w:type="dxa"/>
            <w:tcPrChange w:id="1714" w:author="Microsoft Office User" w:date="2023-05-21T11:34:00Z">
              <w:tcPr>
                <w:tcW w:w="2419" w:type="dxa"/>
              </w:tcPr>
            </w:tcPrChange>
          </w:tcPr>
          <w:p w14:paraId="29D4E19C" w14:textId="1F9F820F"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15" w:author="Microsoft Office User" w:date="2023-05-21T11:34:00Z"/>
              </w:rPr>
            </w:pPr>
            <w:commentRangeStart w:id="1716"/>
            <w:commentRangeStart w:id="1717"/>
            <w:del w:id="1718" w:author="Microsoft Office User" w:date="2023-05-21T11:34:00Z">
              <w:r w:rsidRPr="00A23238" w:rsidDel="00A13090">
                <w:delText>Se obtienen un listado de todos los alumnos</w:delText>
              </w:r>
              <w:r w:rsidR="00B717EB" w:rsidDel="00A13090">
                <w:delText>.</w:delText>
              </w:r>
              <w:commentRangeEnd w:id="1716"/>
              <w:r w:rsidR="00355ED0" w:rsidDel="00A13090">
                <w:rPr>
                  <w:rStyle w:val="Refdecomentario"/>
                  <w:color w:val="auto"/>
                </w:rPr>
                <w:commentReference w:id="1716"/>
              </w:r>
              <w:commentRangeEnd w:id="1717"/>
              <w:r w:rsidR="00800C64" w:rsidDel="00A13090">
                <w:rPr>
                  <w:rStyle w:val="Refdecomentario"/>
                  <w:color w:val="auto"/>
                </w:rPr>
                <w:commentReference w:id="1717"/>
              </w:r>
            </w:del>
            <w:ins w:id="1719" w:author="Sergio Saugar García" w:date="2023-04-20T19:17:00Z">
              <w:del w:id="1720" w:author="Microsoft Office User" w:date="2023-04-22T18:36:00Z">
                <w:r w:rsidR="005669FA" w:rsidDel="003321A5">
                  <w:delText xml:space="preserve"> (no de los alumnos, sino de las URLs de los alumnos)</w:delText>
                </w:r>
              </w:del>
            </w:ins>
          </w:p>
        </w:tc>
        <w:tc>
          <w:tcPr>
            <w:tcW w:w="0" w:type="dxa"/>
            <w:tcPrChange w:id="1721" w:author="Microsoft Office User" w:date="2023-05-21T11:34:00Z">
              <w:tcPr>
                <w:tcW w:w="1254" w:type="dxa"/>
              </w:tcPr>
            </w:tcPrChange>
          </w:tcPr>
          <w:p w14:paraId="66DFDEA2" w14:textId="407E86B4"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22" w:author="Microsoft Office User" w:date="2023-05-21T11:34:00Z"/>
              </w:rPr>
            </w:pPr>
            <w:del w:id="1723" w:author="Microsoft Office User" w:date="2023-05-21T11:34:00Z">
              <w:r w:rsidRPr="00A23238" w:rsidDel="00A13090">
                <w:delText>JSON</w:delText>
              </w:r>
            </w:del>
          </w:p>
        </w:tc>
        <w:tc>
          <w:tcPr>
            <w:tcW w:w="2989" w:type="dxa"/>
            <w:gridSpan w:val="2"/>
            <w:tcPrChange w:id="1724" w:author="Microsoft Office User" w:date="2023-05-21T11:34:00Z">
              <w:tcPr>
                <w:tcW w:w="2988" w:type="dxa"/>
              </w:tcPr>
            </w:tcPrChange>
          </w:tcPr>
          <w:p w14:paraId="356CD933" w14:textId="5102898C"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25" w:author="Microsoft Office User" w:date="2023-05-21T11:34:00Z"/>
              </w:rPr>
            </w:pPr>
          </w:p>
        </w:tc>
        <w:tc>
          <w:tcPr>
            <w:tcW w:w="0" w:type="dxa"/>
            <w:tcPrChange w:id="1726" w:author="Microsoft Office User" w:date="2023-05-21T11:34:00Z">
              <w:tcPr>
                <w:tcW w:w="1519" w:type="dxa"/>
              </w:tcPr>
            </w:tcPrChange>
          </w:tcPr>
          <w:p w14:paraId="2BD54608" w14:textId="2CC17D10"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27" w:author="Microsoft Office User" w:date="2023-05-21T11:34:00Z"/>
              </w:rPr>
            </w:pPr>
            <w:del w:id="1728" w:author="Microsoft Office User" w:date="2023-05-21T11:34:00Z">
              <w:r w:rsidRPr="00EF309E" w:rsidDel="00A13090">
                <w:delText>200 – OK</w:delText>
              </w:r>
            </w:del>
          </w:p>
          <w:p w14:paraId="126E76A8" w14:textId="71FBEED2" w:rsidR="00F129FD" w:rsidRPr="00EF309E" w:rsidDel="00A13090" w:rsidRDefault="00F129FD" w:rsidP="00A23238">
            <w:pPr>
              <w:cnfStyle w:val="000000000000" w:firstRow="0" w:lastRow="0" w:firstColumn="0" w:lastColumn="0" w:oddVBand="0" w:evenVBand="0" w:oddHBand="0" w:evenHBand="0" w:firstRowFirstColumn="0" w:firstRowLastColumn="0" w:lastRowFirstColumn="0" w:lastRowLastColumn="0"/>
              <w:rPr>
                <w:del w:id="1729" w:author="Microsoft Office User" w:date="2023-05-21T11:34:00Z"/>
              </w:rPr>
            </w:pPr>
            <w:del w:id="1730" w:author="Microsoft Office User" w:date="2023-05-21T11:34:00Z">
              <w:r w:rsidRPr="00EF309E" w:rsidDel="00A13090">
                <w:delText>400 – Bad request</w:delText>
              </w:r>
            </w:del>
          </w:p>
          <w:p w14:paraId="2FEC65D7" w14:textId="23B7E83B"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731" w:author="Microsoft Office User" w:date="2023-05-21T11:34:00Z"/>
              </w:rPr>
            </w:pPr>
            <w:del w:id="1732" w:author="Microsoft Office User" w:date="2023-05-21T11:34:00Z">
              <w:r w:rsidRPr="00EF309E" w:rsidDel="00A13090">
                <w:delText>500 – Internal Server Error</w:delText>
              </w:r>
            </w:del>
          </w:p>
        </w:tc>
      </w:tr>
      <w:tr w:rsidR="00AC1373" w:rsidRPr="00A23238" w:rsidDel="00A13090" w14:paraId="59836CB1" w14:textId="342F27A0" w:rsidTr="00A13090">
        <w:trPr>
          <w:cnfStyle w:val="000000100000" w:firstRow="0" w:lastRow="0" w:firstColumn="0" w:lastColumn="0" w:oddVBand="0" w:evenVBand="0" w:oddHBand="1" w:evenHBand="0" w:firstRowFirstColumn="0" w:firstRowLastColumn="0" w:lastRowFirstColumn="0" w:lastRowLastColumn="0"/>
          <w:trHeight w:val="749"/>
          <w:del w:id="1733" w:author="Microsoft Office User" w:date="2023-05-21T11:34:00Z"/>
          <w:trPrChange w:id="1734"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735" w:author="Microsoft Office User" w:date="2023-05-21T11:34:00Z">
              <w:tcPr>
                <w:tcW w:w="902" w:type="dxa"/>
              </w:tcPr>
            </w:tcPrChange>
          </w:tcPr>
          <w:p w14:paraId="2DE38858" w14:textId="6541BC16"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736" w:author="Microsoft Office User" w:date="2023-05-21T11:34:00Z"/>
              </w:rPr>
            </w:pPr>
            <w:del w:id="1737" w:author="Microsoft Office User" w:date="2023-05-21T11:34:00Z">
              <w:r w:rsidRPr="00A23238" w:rsidDel="00A13090">
                <w:delText>PUT</w:delText>
              </w:r>
              <w:r w:rsidR="00A87D54" w:rsidDel="00A13090">
                <w:delText>, DELETE, PATCH</w:delText>
              </w:r>
            </w:del>
          </w:p>
        </w:tc>
        <w:tc>
          <w:tcPr>
            <w:tcW w:w="1144" w:type="dxa"/>
            <w:tcPrChange w:id="1738" w:author="Microsoft Office User" w:date="2023-05-21T11:34:00Z">
              <w:tcPr>
                <w:tcW w:w="1025" w:type="dxa"/>
              </w:tcPr>
            </w:tcPrChange>
          </w:tcPr>
          <w:p w14:paraId="0CF270C3" w14:textId="22B7212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739" w:author="Microsoft Office User" w:date="2023-05-21T11:34:00Z"/>
              </w:rPr>
            </w:pPr>
            <w:del w:id="1740" w:author="Microsoft Office User" w:date="2023-05-21T11:34:00Z">
              <w:r w:rsidRPr="00A23238" w:rsidDel="00A13090">
                <w:delText>-</w:delText>
              </w:r>
            </w:del>
          </w:p>
        </w:tc>
        <w:tc>
          <w:tcPr>
            <w:tcW w:w="2419" w:type="dxa"/>
            <w:tcPrChange w:id="1741" w:author="Microsoft Office User" w:date="2023-05-21T11:34:00Z">
              <w:tcPr>
                <w:tcW w:w="2168" w:type="dxa"/>
              </w:tcPr>
            </w:tcPrChange>
          </w:tcPr>
          <w:p w14:paraId="4BDCA5AE" w14:textId="267B7AC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742" w:author="Microsoft Office User" w:date="2023-05-21T11:34:00Z"/>
              </w:rPr>
            </w:pPr>
            <w:del w:id="1743" w:author="Microsoft Office User" w:date="2023-05-21T11:34:00Z">
              <w:r w:rsidRPr="00A23238" w:rsidDel="00A13090">
                <w:delText>-</w:delText>
              </w:r>
            </w:del>
          </w:p>
        </w:tc>
        <w:tc>
          <w:tcPr>
            <w:tcW w:w="1254" w:type="dxa"/>
            <w:tcPrChange w:id="1744" w:author="Microsoft Office User" w:date="2023-05-21T11:34:00Z">
              <w:tcPr>
                <w:tcW w:w="1124" w:type="dxa"/>
              </w:tcPr>
            </w:tcPrChange>
          </w:tcPr>
          <w:p w14:paraId="6ACCF0EE" w14:textId="0E98CBBE"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745" w:author="Microsoft Office User" w:date="2023-05-21T11:34:00Z"/>
              </w:rPr>
            </w:pPr>
            <w:del w:id="1746" w:author="Microsoft Office User" w:date="2023-05-21T11:34:00Z">
              <w:r w:rsidRPr="00A23238" w:rsidDel="00A13090">
                <w:delText>-</w:delText>
              </w:r>
            </w:del>
          </w:p>
        </w:tc>
        <w:tc>
          <w:tcPr>
            <w:tcW w:w="2594" w:type="dxa"/>
            <w:tcPrChange w:id="1747" w:author="Microsoft Office User" w:date="2023-05-21T11:34:00Z">
              <w:tcPr>
                <w:tcW w:w="2678" w:type="dxa"/>
              </w:tcPr>
            </w:tcPrChange>
          </w:tcPr>
          <w:p w14:paraId="5343C9CE" w14:textId="51A0DA9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748" w:author="Microsoft Office User" w:date="2023-05-21T11:34:00Z"/>
              </w:rPr>
            </w:pPr>
            <w:del w:id="1749" w:author="Microsoft Office User" w:date="2023-05-21T11:34:00Z">
              <w:r w:rsidRPr="00A23238" w:rsidDel="00A13090">
                <w:delText>-</w:delText>
              </w:r>
            </w:del>
          </w:p>
        </w:tc>
        <w:tc>
          <w:tcPr>
            <w:tcW w:w="1914" w:type="dxa"/>
            <w:gridSpan w:val="2"/>
            <w:tcPrChange w:id="1750" w:author="Microsoft Office User" w:date="2023-05-21T11:34:00Z">
              <w:tcPr>
                <w:tcW w:w="1361" w:type="dxa"/>
              </w:tcPr>
            </w:tcPrChange>
          </w:tcPr>
          <w:p w14:paraId="6AA1BAAD" w14:textId="20067E7C"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751" w:author="Microsoft Office User" w:date="2023-05-21T11:34:00Z"/>
              </w:rPr>
            </w:pPr>
            <w:del w:id="1752" w:author="Microsoft Office User" w:date="2023-05-21T11:34:00Z">
              <w:r w:rsidRPr="00A23238" w:rsidDel="00A13090">
                <w:delText>405 – Method not Allowed</w:delText>
              </w:r>
            </w:del>
          </w:p>
        </w:tc>
      </w:tr>
    </w:tbl>
    <w:p w14:paraId="1A121EF9" w14:textId="100FF108" w:rsidR="00DC41EC" w:rsidRDefault="00A23238" w:rsidP="00DC41EC">
      <w:pPr>
        <w:jc w:val="center"/>
        <w:rPr>
          <w:i/>
          <w:iCs/>
        </w:rPr>
      </w:pPr>
      <w:del w:id="1753" w:author="Microsoft Office User" w:date="2023-05-21T11:34:00Z">
        <w:r w:rsidRPr="00A23238" w:rsidDel="00A13090">
          <w:rPr>
            <w:i/>
            <w:iCs/>
          </w:rPr>
          <w:delText>Tabla 1: Recurso /alumnos</w:delText>
        </w:r>
      </w:del>
    </w:p>
    <w:p w14:paraId="7C5FD698" w14:textId="77777777" w:rsidR="001717E0" w:rsidRDefault="001717E0" w:rsidP="00DC41EC">
      <w:pPr>
        <w:jc w:val="center"/>
        <w:rPr>
          <w:i/>
          <w:iCs/>
        </w:rPr>
      </w:pPr>
    </w:p>
    <w:p w14:paraId="68A9E7D6" w14:textId="77777777" w:rsidR="001717E0" w:rsidRDefault="001717E0" w:rsidP="00DC41EC">
      <w:pPr>
        <w:jc w:val="center"/>
        <w:rPr>
          <w:ins w:id="1754" w:author="Microsoft Office User" w:date="2023-05-21T11:30:00Z"/>
          <w:i/>
          <w:iCs/>
        </w:rPr>
      </w:pPr>
    </w:p>
    <w:tbl>
      <w:tblPr>
        <w:tblStyle w:val="Tablaconcuadrcula7concolores-nfasis1"/>
        <w:tblW w:w="8971" w:type="dxa"/>
        <w:tblInd w:w="5" w:type="dxa"/>
        <w:tblLook w:val="04A0" w:firstRow="1" w:lastRow="0" w:firstColumn="1" w:lastColumn="0" w:noHBand="0" w:noVBand="1"/>
      </w:tblPr>
      <w:tblGrid>
        <w:gridCol w:w="1007"/>
        <w:gridCol w:w="1417"/>
        <w:gridCol w:w="2035"/>
        <w:gridCol w:w="1254"/>
        <w:gridCol w:w="1739"/>
        <w:gridCol w:w="1519"/>
      </w:tblGrid>
      <w:tr w:rsidR="00750C56" w:rsidRPr="00A23238" w14:paraId="1818C249" w14:textId="77777777" w:rsidTr="00750C56">
        <w:trPr>
          <w:cnfStyle w:val="100000000000" w:firstRow="1" w:lastRow="0" w:firstColumn="0" w:lastColumn="0" w:oddVBand="0" w:evenVBand="0" w:oddHBand="0" w:evenHBand="0" w:firstRowFirstColumn="0" w:firstRowLastColumn="0" w:lastRowFirstColumn="0" w:lastRowLastColumn="0"/>
          <w:trHeight w:val="759"/>
          <w:ins w:id="1755" w:author="Microsoft Office User" w:date="2023-05-21T11:30:00Z"/>
        </w:trPr>
        <w:tc>
          <w:tcPr>
            <w:cnfStyle w:val="001000000100" w:firstRow="0" w:lastRow="0" w:firstColumn="1" w:lastColumn="0" w:oddVBand="0" w:evenVBand="0" w:oddHBand="0" w:evenHBand="0" w:firstRowFirstColumn="1" w:firstRowLastColumn="0" w:lastRowFirstColumn="0" w:lastRowLastColumn="0"/>
            <w:tcW w:w="1007" w:type="dxa"/>
          </w:tcPr>
          <w:p w14:paraId="7A8031A2" w14:textId="77777777" w:rsidR="00750C56" w:rsidRPr="00A23238" w:rsidRDefault="00750C56" w:rsidP="00D46BF7">
            <w:pPr>
              <w:jc w:val="center"/>
              <w:rPr>
                <w:ins w:id="1756" w:author="Microsoft Office User" w:date="2023-05-21T11:30:00Z"/>
              </w:rPr>
            </w:pPr>
            <w:ins w:id="1757" w:author="Microsoft Office User" w:date="2023-05-21T11:30:00Z">
              <w:r w:rsidRPr="00A23238">
                <w:lastRenderedPageBreak/>
                <w:t>Método</w:t>
              </w:r>
            </w:ins>
          </w:p>
        </w:tc>
        <w:tc>
          <w:tcPr>
            <w:tcW w:w="1417" w:type="dxa"/>
          </w:tcPr>
          <w:p w14:paraId="22FD181A"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758" w:author="Microsoft Office User" w:date="2023-05-21T11:30:00Z"/>
              </w:rPr>
            </w:pPr>
            <w:ins w:id="1759" w:author="Microsoft Office User" w:date="2023-05-21T11:30:00Z">
              <w:r w:rsidRPr="00A23238">
                <w:t>URI</w:t>
              </w:r>
            </w:ins>
          </w:p>
        </w:tc>
        <w:tc>
          <w:tcPr>
            <w:tcW w:w="2035" w:type="dxa"/>
          </w:tcPr>
          <w:p w14:paraId="629267D9"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760" w:author="Microsoft Office User" w:date="2023-05-21T11:30:00Z"/>
              </w:rPr>
            </w:pPr>
            <w:ins w:id="1761" w:author="Microsoft Office User" w:date="2023-05-21T11:30:00Z">
              <w:r w:rsidRPr="00A23238">
                <w:t>Utilidad</w:t>
              </w:r>
            </w:ins>
          </w:p>
        </w:tc>
        <w:tc>
          <w:tcPr>
            <w:tcW w:w="1254" w:type="dxa"/>
          </w:tcPr>
          <w:p w14:paraId="25A6D7D6"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762" w:author="Microsoft Office User" w:date="2023-05-21T11:30:00Z"/>
              </w:rPr>
            </w:pPr>
            <w:ins w:id="1763" w:author="Microsoft Office User" w:date="2023-05-21T11:30:00Z">
              <w:r w:rsidRPr="00A23238">
                <w:t>Semántica</w:t>
              </w:r>
            </w:ins>
          </w:p>
        </w:tc>
        <w:tc>
          <w:tcPr>
            <w:tcW w:w="1739" w:type="dxa"/>
          </w:tcPr>
          <w:p w14:paraId="0CB2E4B8"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764" w:author="Microsoft Office User" w:date="2023-05-21T11:30:00Z"/>
              </w:rPr>
            </w:pPr>
            <w:ins w:id="1765" w:author="Microsoft Office User" w:date="2023-05-21T11:30:00Z">
              <w:r w:rsidRPr="00A23238">
                <w:t>Cuerpo Solicitud</w:t>
              </w:r>
            </w:ins>
          </w:p>
        </w:tc>
        <w:tc>
          <w:tcPr>
            <w:tcW w:w="1519" w:type="dxa"/>
          </w:tcPr>
          <w:p w14:paraId="45FD0E42"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766" w:author="Microsoft Office User" w:date="2023-05-21T11:30:00Z"/>
              </w:rPr>
            </w:pPr>
            <w:ins w:id="1767" w:author="Microsoft Office User" w:date="2023-05-21T11:30:00Z">
              <w:r w:rsidRPr="00A23238">
                <w:t>Códigos de respuesta</w:t>
              </w:r>
            </w:ins>
          </w:p>
        </w:tc>
      </w:tr>
      <w:tr w:rsidR="00750C56" w:rsidRPr="00AB133A" w14:paraId="4FEFDADC" w14:textId="77777777" w:rsidTr="00750C56">
        <w:trPr>
          <w:cnfStyle w:val="000000100000" w:firstRow="0" w:lastRow="0" w:firstColumn="0" w:lastColumn="0" w:oddVBand="0" w:evenVBand="0" w:oddHBand="1" w:evenHBand="0" w:firstRowFirstColumn="0" w:firstRowLastColumn="0" w:lastRowFirstColumn="0" w:lastRowLastColumn="0"/>
          <w:trHeight w:val="759"/>
          <w:ins w:id="1768"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08E228DD" w14:textId="5763123F" w:rsidR="00750C56" w:rsidRPr="00A23238" w:rsidRDefault="00AD0D7B" w:rsidP="00750C56">
            <w:pPr>
              <w:rPr>
                <w:ins w:id="1769" w:author="Microsoft Office User" w:date="2023-05-21T11:30:00Z"/>
              </w:rPr>
            </w:pPr>
            <w:ins w:id="1770" w:author="Microsoft Office User" w:date="2023-05-21T11:32:00Z">
              <w:r>
                <w:t>POST</w:t>
              </w:r>
            </w:ins>
          </w:p>
        </w:tc>
        <w:tc>
          <w:tcPr>
            <w:tcW w:w="1417" w:type="dxa"/>
          </w:tcPr>
          <w:p w14:paraId="67465E8E" w14:textId="456CE2DD"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771" w:author="Microsoft Office User" w:date="2023-05-21T11:30:00Z"/>
              </w:rPr>
            </w:pPr>
            <w:ins w:id="1772" w:author="Microsoft Office User" w:date="2023-05-21T11:30:00Z">
              <w:r w:rsidRPr="00A23238">
                <w:t>/alumnos</w:t>
              </w:r>
            </w:ins>
          </w:p>
        </w:tc>
        <w:tc>
          <w:tcPr>
            <w:tcW w:w="2035" w:type="dxa"/>
          </w:tcPr>
          <w:p w14:paraId="11A6573D" w14:textId="0FF6A906"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773" w:author="Microsoft Office User" w:date="2023-05-21T11:30:00Z"/>
              </w:rPr>
            </w:pPr>
            <w:ins w:id="1774" w:author="Microsoft Office User" w:date="2023-05-21T11:30:00Z">
              <w:r w:rsidRPr="00A23238">
                <w:t>Añade un nuevo alumno</w:t>
              </w:r>
              <w:r>
                <w:t>.</w:t>
              </w:r>
            </w:ins>
          </w:p>
        </w:tc>
        <w:tc>
          <w:tcPr>
            <w:tcW w:w="1254" w:type="dxa"/>
          </w:tcPr>
          <w:p w14:paraId="356D76FC" w14:textId="30E2A62F"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775" w:author="Microsoft Office User" w:date="2023-05-21T11:30:00Z"/>
              </w:rPr>
            </w:pPr>
            <w:ins w:id="1776" w:author="Microsoft Office User" w:date="2023-05-21T11:30:00Z">
              <w:r w:rsidRPr="00A23238">
                <w:t>JSON</w:t>
              </w:r>
            </w:ins>
          </w:p>
        </w:tc>
        <w:tc>
          <w:tcPr>
            <w:tcW w:w="1739" w:type="dxa"/>
          </w:tcPr>
          <w:p w14:paraId="437A6163" w14:textId="73AD64BB"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777" w:author="Microsoft Office User" w:date="2023-05-21T11:30:00Z"/>
              </w:rPr>
            </w:pPr>
            <w:ins w:id="1778" w:author="Microsoft Office User" w:date="2023-05-21T11:30:00Z">
              <w:r>
                <w:t>Representación de un alumno</w:t>
              </w:r>
            </w:ins>
          </w:p>
        </w:tc>
        <w:tc>
          <w:tcPr>
            <w:tcW w:w="1519" w:type="dxa"/>
          </w:tcPr>
          <w:p w14:paraId="2E37BED3" w14:textId="2CC77D03"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779" w:author="Microsoft Office User" w:date="2023-05-21T11:30:00Z"/>
                <w:lang w:val="en-US"/>
              </w:rPr>
            </w:pPr>
            <w:ins w:id="1780" w:author="Microsoft Office User" w:date="2023-05-21T11:30:00Z">
              <w:r w:rsidRPr="002C0BB3">
                <w:rPr>
                  <w:lang w:val="en-US"/>
                </w:rPr>
                <w:t>201 – Created</w:t>
              </w:r>
            </w:ins>
            <w:r w:rsidR="00031E41" w:rsidRPr="002C0BB3">
              <w:rPr>
                <w:lang w:val="en-US"/>
              </w:rPr>
              <w:t xml:space="preserve"> </w:t>
            </w:r>
          </w:p>
          <w:p w14:paraId="2BA0756D" w14:textId="77777777"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781" w:author="Microsoft Office User" w:date="2023-05-21T11:30:00Z"/>
                <w:lang w:val="en-US"/>
              </w:rPr>
            </w:pPr>
            <w:ins w:id="1782" w:author="Microsoft Office User" w:date="2023-05-21T11:30:00Z">
              <w:r w:rsidRPr="002C0BB3">
                <w:rPr>
                  <w:lang w:val="en-US"/>
                </w:rPr>
                <w:t>400 – Bad Request</w:t>
              </w:r>
            </w:ins>
          </w:p>
          <w:p w14:paraId="68D3F27A" w14:textId="45C5A918"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783" w:author="Microsoft Office User" w:date="2023-05-21T11:30:00Z"/>
                <w:lang w:val="en-US"/>
              </w:rPr>
            </w:pPr>
            <w:ins w:id="1784" w:author="Microsoft Office User" w:date="2023-05-21T11:30:00Z">
              <w:r w:rsidRPr="002C0BB3">
                <w:rPr>
                  <w:lang w:val="en-US"/>
                </w:rPr>
                <w:t>500 – Internal Server</w:t>
              </w:r>
            </w:ins>
          </w:p>
        </w:tc>
      </w:tr>
      <w:tr w:rsidR="00750C56" w:rsidRPr="00AB133A" w14:paraId="4AA33EB5" w14:textId="77777777" w:rsidTr="00750C56">
        <w:trPr>
          <w:trHeight w:val="759"/>
          <w:ins w:id="1785"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0580F50" w14:textId="5F341614" w:rsidR="00750C56" w:rsidRPr="00A23238" w:rsidRDefault="00AD0D7B" w:rsidP="00750C56">
            <w:pPr>
              <w:rPr>
                <w:ins w:id="1786" w:author="Microsoft Office User" w:date="2023-05-21T11:30:00Z"/>
              </w:rPr>
            </w:pPr>
            <w:ins w:id="1787" w:author="Microsoft Office User" w:date="2023-05-21T11:32:00Z">
              <w:r>
                <w:t>GET</w:t>
              </w:r>
            </w:ins>
          </w:p>
        </w:tc>
        <w:tc>
          <w:tcPr>
            <w:tcW w:w="1417" w:type="dxa"/>
          </w:tcPr>
          <w:p w14:paraId="7D507535" w14:textId="5DF08B99"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788" w:author="Microsoft Office User" w:date="2023-05-21T11:30:00Z"/>
              </w:rPr>
            </w:pPr>
            <w:ins w:id="1789" w:author="Microsoft Office User" w:date="2023-05-21T11:31:00Z">
              <w:r w:rsidRPr="00A23238">
                <w:t>/ alumnos</w:t>
              </w:r>
            </w:ins>
          </w:p>
        </w:tc>
        <w:tc>
          <w:tcPr>
            <w:tcW w:w="2035" w:type="dxa"/>
          </w:tcPr>
          <w:p w14:paraId="12AD69EB" w14:textId="6E68AFA7"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790" w:author="Microsoft Office User" w:date="2023-05-21T11:30:00Z"/>
              </w:rPr>
            </w:pPr>
            <w:ins w:id="1791" w:author="Microsoft Office User" w:date="2023-05-21T11:31:00Z">
              <w:r>
                <w:t>Se obtiene la representación</w:t>
              </w:r>
            </w:ins>
          </w:p>
        </w:tc>
        <w:tc>
          <w:tcPr>
            <w:tcW w:w="1254" w:type="dxa"/>
          </w:tcPr>
          <w:p w14:paraId="21C512FF" w14:textId="2524AA55"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792" w:author="Microsoft Office User" w:date="2023-05-21T11:30:00Z"/>
              </w:rPr>
            </w:pPr>
            <w:ins w:id="1793" w:author="Microsoft Office User" w:date="2023-05-21T11:31:00Z">
              <w:r w:rsidRPr="00A23238">
                <w:t>JSON</w:t>
              </w:r>
            </w:ins>
          </w:p>
        </w:tc>
        <w:tc>
          <w:tcPr>
            <w:tcW w:w="1739" w:type="dxa"/>
          </w:tcPr>
          <w:p w14:paraId="20768413" w14:textId="0AA7489D"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794" w:author="Microsoft Office User" w:date="2023-05-21T11:30:00Z"/>
              </w:rPr>
            </w:pPr>
          </w:p>
        </w:tc>
        <w:tc>
          <w:tcPr>
            <w:tcW w:w="1519" w:type="dxa"/>
          </w:tcPr>
          <w:p w14:paraId="75B13AE5" w14:textId="77777777"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795" w:author="Microsoft Office User" w:date="2023-05-21T11:31:00Z"/>
                <w:lang w:val="en-US"/>
              </w:rPr>
            </w:pPr>
            <w:ins w:id="1796" w:author="Microsoft Office User" w:date="2023-05-21T11:31:00Z">
              <w:r w:rsidRPr="002C0BB3">
                <w:rPr>
                  <w:lang w:val="en-US"/>
                </w:rPr>
                <w:t>200 – OK</w:t>
              </w:r>
            </w:ins>
          </w:p>
          <w:p w14:paraId="2B2D523D" w14:textId="77777777" w:rsidR="00750C56" w:rsidRPr="00F129FD" w:rsidRDefault="00750C56" w:rsidP="00750C56">
            <w:pPr>
              <w:cnfStyle w:val="000000000000" w:firstRow="0" w:lastRow="0" w:firstColumn="0" w:lastColumn="0" w:oddVBand="0" w:evenVBand="0" w:oddHBand="0" w:evenHBand="0" w:firstRowFirstColumn="0" w:firstRowLastColumn="0" w:lastRowFirstColumn="0" w:lastRowLastColumn="0"/>
              <w:rPr>
                <w:ins w:id="1797" w:author="Microsoft Office User" w:date="2023-05-21T11:31:00Z"/>
                <w:lang w:val="en-US"/>
              </w:rPr>
            </w:pPr>
            <w:ins w:id="1798" w:author="Microsoft Office User" w:date="2023-05-21T11:31:00Z">
              <w:r w:rsidRPr="00A23238">
                <w:rPr>
                  <w:lang w:val="en-US"/>
                </w:rPr>
                <w:t>400 – Bad request</w:t>
              </w:r>
            </w:ins>
          </w:p>
          <w:p w14:paraId="17B9B6B7" w14:textId="04B8A922"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799" w:author="Microsoft Office User" w:date="2023-05-21T11:30:00Z"/>
                <w:lang w:val="en-US"/>
              </w:rPr>
            </w:pPr>
            <w:ins w:id="1800" w:author="Microsoft Office User" w:date="2023-05-21T11:31:00Z">
              <w:r w:rsidRPr="002C0BB3">
                <w:rPr>
                  <w:lang w:val="en-US"/>
                </w:rPr>
                <w:t>500 – Internal Server Error</w:t>
              </w:r>
            </w:ins>
          </w:p>
        </w:tc>
      </w:tr>
      <w:tr w:rsidR="00750C56" w:rsidRPr="00A23238" w14:paraId="09A2EE7B" w14:textId="77777777" w:rsidTr="00750C56">
        <w:trPr>
          <w:cnfStyle w:val="000000100000" w:firstRow="0" w:lastRow="0" w:firstColumn="0" w:lastColumn="0" w:oddVBand="0" w:evenVBand="0" w:oddHBand="1" w:evenHBand="0" w:firstRowFirstColumn="0" w:firstRowLastColumn="0" w:lastRowFirstColumn="0" w:lastRowLastColumn="0"/>
          <w:trHeight w:val="759"/>
          <w:ins w:id="1801"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3A97061" w14:textId="6EDDB85D" w:rsidR="00750C56" w:rsidRPr="00A23238" w:rsidRDefault="00AD0D7B" w:rsidP="00D46BF7">
            <w:pPr>
              <w:rPr>
                <w:ins w:id="1802" w:author="Microsoft Office User" w:date="2023-05-21T11:30:00Z"/>
              </w:rPr>
            </w:pPr>
            <w:ins w:id="1803" w:author="Microsoft Office User" w:date="2023-05-21T11:33:00Z">
              <w:r>
                <w:t>PUT</w:t>
              </w:r>
            </w:ins>
            <w:ins w:id="1804" w:author="Microsoft Office User" w:date="2023-05-21T11:30:00Z">
              <w:r w:rsidR="00750C56">
                <w:t xml:space="preserve">, </w:t>
              </w:r>
              <w:r w:rsidR="00750C56" w:rsidRPr="00A23238">
                <w:t>P</w:t>
              </w:r>
              <w:r w:rsidR="00750C56">
                <w:t>A</w:t>
              </w:r>
              <w:r w:rsidR="00750C56" w:rsidRPr="00A23238">
                <w:t>TCH</w:t>
              </w:r>
              <w:r w:rsidR="00750C56">
                <w:t>, DELETE</w:t>
              </w:r>
            </w:ins>
          </w:p>
        </w:tc>
        <w:tc>
          <w:tcPr>
            <w:tcW w:w="1417" w:type="dxa"/>
          </w:tcPr>
          <w:p w14:paraId="46493625"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805" w:author="Microsoft Office User" w:date="2023-05-21T11:30:00Z"/>
              </w:rPr>
            </w:pPr>
            <w:ins w:id="1806" w:author="Microsoft Office User" w:date="2023-05-21T11:30:00Z">
              <w:r w:rsidRPr="00A23238">
                <w:t>-</w:t>
              </w:r>
            </w:ins>
          </w:p>
        </w:tc>
        <w:tc>
          <w:tcPr>
            <w:tcW w:w="2035" w:type="dxa"/>
          </w:tcPr>
          <w:p w14:paraId="01AEFB7E"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807" w:author="Microsoft Office User" w:date="2023-05-21T11:30:00Z"/>
              </w:rPr>
            </w:pPr>
            <w:ins w:id="1808" w:author="Microsoft Office User" w:date="2023-05-21T11:30:00Z">
              <w:r w:rsidRPr="00A23238">
                <w:t>-</w:t>
              </w:r>
            </w:ins>
          </w:p>
        </w:tc>
        <w:tc>
          <w:tcPr>
            <w:tcW w:w="1254" w:type="dxa"/>
          </w:tcPr>
          <w:p w14:paraId="30F2C04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809" w:author="Microsoft Office User" w:date="2023-05-21T11:30:00Z"/>
              </w:rPr>
            </w:pPr>
            <w:ins w:id="1810" w:author="Microsoft Office User" w:date="2023-05-21T11:30:00Z">
              <w:r w:rsidRPr="00A23238">
                <w:t>-</w:t>
              </w:r>
            </w:ins>
          </w:p>
        </w:tc>
        <w:tc>
          <w:tcPr>
            <w:tcW w:w="1739" w:type="dxa"/>
          </w:tcPr>
          <w:p w14:paraId="6BC743C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811" w:author="Microsoft Office User" w:date="2023-05-21T11:30:00Z"/>
              </w:rPr>
            </w:pPr>
            <w:ins w:id="1812" w:author="Microsoft Office User" w:date="2023-05-21T11:30:00Z">
              <w:r w:rsidRPr="00A23238">
                <w:t>-</w:t>
              </w:r>
            </w:ins>
          </w:p>
        </w:tc>
        <w:tc>
          <w:tcPr>
            <w:tcW w:w="1519" w:type="dxa"/>
          </w:tcPr>
          <w:p w14:paraId="56800DEC"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813" w:author="Microsoft Office User" w:date="2023-05-21T11:30:00Z"/>
              </w:rPr>
            </w:pPr>
            <w:ins w:id="1814" w:author="Microsoft Office User" w:date="2023-05-21T11:30:00Z">
              <w:r w:rsidRPr="00A23238">
                <w:t>405 – Method not Allowed</w:t>
              </w:r>
            </w:ins>
          </w:p>
        </w:tc>
      </w:tr>
    </w:tbl>
    <w:p w14:paraId="7219AE3A" w14:textId="77777777" w:rsidR="00675620" w:rsidRDefault="00675620" w:rsidP="00675620">
      <w:pPr>
        <w:pStyle w:val="Descripcin"/>
        <w:jc w:val="center"/>
        <w:rPr>
          <w:ins w:id="1815" w:author="Microsoft Office User" w:date="2023-05-21T11:34:00Z"/>
          <w:sz w:val="24"/>
          <w:szCs w:val="20"/>
        </w:rPr>
      </w:pPr>
    </w:p>
    <w:p w14:paraId="1AFCC103" w14:textId="67DC7189" w:rsidR="00675620" w:rsidRPr="00675620" w:rsidRDefault="00675620">
      <w:pPr>
        <w:pStyle w:val="Descripcin"/>
        <w:jc w:val="center"/>
        <w:rPr>
          <w:ins w:id="1816" w:author="Microsoft Office User" w:date="2023-05-21T11:30:00Z"/>
          <w:i w:val="0"/>
          <w:iCs w:val="0"/>
          <w:szCs w:val="20"/>
          <w:rPrChange w:id="1817" w:author="Microsoft Office User" w:date="2023-05-21T11:34:00Z">
            <w:rPr>
              <w:ins w:id="1818" w:author="Microsoft Office User" w:date="2023-05-21T11:30:00Z"/>
              <w:i/>
              <w:iCs/>
            </w:rPr>
          </w:rPrChange>
        </w:rPr>
        <w:pPrChange w:id="1819" w:author="Microsoft Office User" w:date="2023-05-21T11:34:00Z">
          <w:pPr>
            <w:jc w:val="center"/>
          </w:pPr>
        </w:pPrChange>
      </w:pPr>
      <w:bookmarkStart w:id="1820" w:name="_Toc135561725"/>
      <w:ins w:id="1821" w:author="Microsoft Office User" w:date="2023-05-21T11:34:00Z">
        <w:r w:rsidRPr="00675620">
          <w:rPr>
            <w:sz w:val="24"/>
            <w:szCs w:val="20"/>
            <w:rPrChange w:id="1822" w:author="Microsoft Office User" w:date="2023-05-21T11:34:00Z">
              <w:rPr>
                <w:i/>
                <w:iCs/>
              </w:rPr>
            </w:rPrChange>
          </w:rPr>
          <w:t xml:space="preserve">Tabla </w:t>
        </w:r>
        <w:r w:rsidRPr="00675620">
          <w:rPr>
            <w:sz w:val="24"/>
            <w:szCs w:val="20"/>
            <w:rPrChange w:id="1823" w:author="Microsoft Office User" w:date="2023-05-21T11:34:00Z">
              <w:rPr>
                <w:i/>
                <w:iCs/>
              </w:rPr>
            </w:rPrChange>
          </w:rPr>
          <w:fldChar w:fldCharType="begin"/>
        </w:r>
        <w:r w:rsidRPr="00675620">
          <w:rPr>
            <w:sz w:val="24"/>
            <w:szCs w:val="20"/>
            <w:rPrChange w:id="1824" w:author="Microsoft Office User" w:date="2023-05-21T11:34:00Z">
              <w:rPr>
                <w:i/>
                <w:iCs/>
              </w:rPr>
            </w:rPrChange>
          </w:rPr>
          <w:instrText xml:space="preserve"> SEQ Tabla \* ARABIC </w:instrText>
        </w:r>
      </w:ins>
      <w:r w:rsidRPr="00675620">
        <w:rPr>
          <w:sz w:val="24"/>
          <w:szCs w:val="20"/>
          <w:rPrChange w:id="1825" w:author="Microsoft Office User" w:date="2023-05-21T11:34:00Z">
            <w:rPr>
              <w:i/>
              <w:iCs/>
            </w:rPr>
          </w:rPrChange>
        </w:rPr>
        <w:fldChar w:fldCharType="separate"/>
      </w:r>
      <w:ins w:id="1826" w:author="Microsoft Office User" w:date="2023-05-21T11:41:00Z">
        <w:r w:rsidR="0027448C">
          <w:rPr>
            <w:noProof/>
            <w:sz w:val="24"/>
            <w:szCs w:val="20"/>
          </w:rPr>
          <w:t>1</w:t>
        </w:r>
      </w:ins>
      <w:ins w:id="1827" w:author="Microsoft Office User" w:date="2023-05-21T11:34:00Z">
        <w:r w:rsidRPr="00675620">
          <w:rPr>
            <w:sz w:val="24"/>
            <w:szCs w:val="20"/>
            <w:rPrChange w:id="1828" w:author="Microsoft Office User" w:date="2023-05-21T11:34:00Z">
              <w:rPr>
                <w:i/>
                <w:iCs/>
              </w:rPr>
            </w:rPrChange>
          </w:rPr>
          <w:fldChar w:fldCharType="end"/>
        </w:r>
        <w:r w:rsidRPr="00675620">
          <w:rPr>
            <w:sz w:val="24"/>
            <w:szCs w:val="20"/>
            <w:rPrChange w:id="1829" w:author="Microsoft Office User" w:date="2023-05-21T11:34:00Z">
              <w:rPr>
                <w:i/>
                <w:iCs/>
              </w:rPr>
            </w:rPrChange>
          </w:rPr>
          <w:t>: Recurso /alumnos</w:t>
        </w:r>
      </w:ins>
      <w:bookmarkEnd w:id="1820"/>
    </w:p>
    <w:p w14:paraId="7A688C4B" w14:textId="77777777" w:rsidR="00750C56" w:rsidRDefault="00750C56" w:rsidP="00DC41EC">
      <w:pPr>
        <w:jc w:val="center"/>
        <w:rPr>
          <w:i/>
          <w:iCs/>
        </w:rPr>
      </w:pPr>
    </w:p>
    <w:tbl>
      <w:tblPr>
        <w:tblStyle w:val="Tablaconcuadrcula7concolores-nfasis1"/>
        <w:tblW w:w="8088" w:type="dxa"/>
        <w:tblInd w:w="5" w:type="dxa"/>
        <w:tblLook w:val="04A0" w:firstRow="1" w:lastRow="0" w:firstColumn="1" w:lastColumn="0" w:noHBand="0" w:noVBand="1"/>
      </w:tblPr>
      <w:tblGrid>
        <w:gridCol w:w="1007"/>
        <w:gridCol w:w="2071"/>
        <w:gridCol w:w="2035"/>
        <w:gridCol w:w="1254"/>
        <w:gridCol w:w="1077"/>
        <w:gridCol w:w="1194"/>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lastRenderedPageBreak/>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AB133A"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24A1BF0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commentRangeStart w:id="1830"/>
            <w:r w:rsidRPr="00A23238">
              <w:t>/alumnos/</w:t>
            </w:r>
            <w:ins w:id="1831" w:author="Sergio Saugar García" w:date="2023-04-20T19:17:00Z">
              <w:r w:rsidR="005669FA">
                <w:t>:</w:t>
              </w:r>
            </w:ins>
            <w:r w:rsidRPr="00A23238">
              <w:t>id</w:t>
            </w:r>
            <w:commentRangeEnd w:id="1830"/>
            <w:r w:rsidR="005669FA">
              <w:rPr>
                <w:rStyle w:val="Refdecomentario"/>
                <w:color w:val="auto"/>
              </w:rPr>
              <w:commentReference w:id="1830"/>
            </w:r>
          </w:p>
        </w:tc>
        <w:tc>
          <w:tcPr>
            <w:tcW w:w="1566" w:type="dxa"/>
          </w:tcPr>
          <w:p w14:paraId="09FA9141" w14:textId="0CC9EBB4"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w:t>
            </w:r>
            <w:ins w:id="1832" w:author="Microsoft Office User" w:date="2023-04-22T18:30:00Z">
              <w:r w:rsidR="003321A5">
                <w:t xml:space="preserve"> la representación</w:t>
              </w:r>
            </w:ins>
            <w:r w:rsidRPr="00A23238">
              <w:t xml:space="preserve"> </w:t>
            </w:r>
            <w:commentRangeStart w:id="1833"/>
            <w:commentRangeStart w:id="1834"/>
            <w:del w:id="1835" w:author="Microsoft Office User" w:date="2023-04-22T18:30:00Z">
              <w:r w:rsidRPr="00A23238" w:rsidDel="003321A5">
                <w:delText xml:space="preserve">todos los atributos </w:delText>
              </w:r>
              <w:commentRangeEnd w:id="1833"/>
              <w:r w:rsidR="005669FA" w:rsidDel="003321A5">
                <w:rPr>
                  <w:rStyle w:val="Refdecomentario"/>
                  <w:color w:val="auto"/>
                </w:rPr>
                <w:commentReference w:id="1833"/>
              </w:r>
            </w:del>
            <w:commentRangeEnd w:id="1834"/>
            <w:r w:rsidR="003321A5">
              <w:rPr>
                <w:rStyle w:val="Refdecomentario"/>
                <w:color w:val="auto"/>
              </w:rPr>
              <w:commentReference w:id="1834"/>
            </w:r>
            <w:r w:rsidRPr="00A23238">
              <w:t>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AB133A"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1836"/>
            <w:r>
              <w:t xml:space="preserve">Modificar </w:t>
            </w:r>
            <w:commentRangeStart w:id="1837"/>
            <w:r>
              <w:t>atributos del alumno</w:t>
            </w:r>
            <w:commentRangeEnd w:id="1836"/>
            <w:r w:rsidR="00355ED0">
              <w:rPr>
                <w:rStyle w:val="Refdecomentario"/>
                <w:color w:val="auto"/>
              </w:rPr>
              <w:commentReference w:id="1836"/>
            </w:r>
            <w:commentRangeEnd w:id="1837"/>
            <w:r w:rsidR="005669FA">
              <w:rPr>
                <w:rStyle w:val="Refdecomentario"/>
                <w:color w:val="auto"/>
              </w:rPr>
              <w:commentReference w:id="1837"/>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FB4F828" w14:textId="4C40DFA4" w:rsidR="00A23238" w:rsidRDefault="00A23238">
      <w:pPr>
        <w:rPr>
          <w:ins w:id="1838" w:author="Microsoft Office User" w:date="2023-05-21T11:35:00Z"/>
          <w:i/>
          <w:iCs/>
        </w:rPr>
        <w:pPrChange w:id="1839" w:author="Microsoft Office User" w:date="2023-05-21T11:35:00Z">
          <w:pPr>
            <w:jc w:val="center"/>
          </w:pPr>
        </w:pPrChange>
      </w:pPr>
      <w:del w:id="1840" w:author="Microsoft Office User" w:date="2023-05-21T11:35:00Z">
        <w:r w:rsidRPr="00A23238" w:rsidDel="00675620">
          <w:rPr>
            <w:i/>
            <w:iCs/>
          </w:rPr>
          <w:delText>Tabla 2: Recurso /alumnos/id</w:delText>
        </w:r>
      </w:del>
    </w:p>
    <w:p w14:paraId="13D89F4F" w14:textId="3B13D7E8" w:rsidR="00675620" w:rsidRDefault="00675620" w:rsidP="00675620">
      <w:pPr>
        <w:pStyle w:val="Descripcin"/>
        <w:jc w:val="center"/>
        <w:rPr>
          <w:ins w:id="1841" w:author="Microsoft Office User" w:date="2023-05-21T11:36:00Z"/>
          <w:sz w:val="24"/>
          <w:szCs w:val="20"/>
        </w:rPr>
      </w:pPr>
      <w:bookmarkStart w:id="1842" w:name="_Toc135561726"/>
      <w:ins w:id="1843" w:author="Microsoft Office User" w:date="2023-05-21T11:35:00Z">
        <w:r w:rsidRPr="00675620">
          <w:rPr>
            <w:sz w:val="24"/>
            <w:szCs w:val="20"/>
            <w:rPrChange w:id="1844" w:author="Microsoft Office User" w:date="2023-05-21T11:35:00Z">
              <w:rPr/>
            </w:rPrChange>
          </w:rPr>
          <w:t xml:space="preserve">Tabla </w:t>
        </w:r>
        <w:r w:rsidRPr="00675620">
          <w:rPr>
            <w:sz w:val="24"/>
            <w:szCs w:val="20"/>
            <w:rPrChange w:id="1845" w:author="Microsoft Office User" w:date="2023-05-21T11:35:00Z">
              <w:rPr/>
            </w:rPrChange>
          </w:rPr>
          <w:fldChar w:fldCharType="begin"/>
        </w:r>
        <w:r w:rsidRPr="00675620">
          <w:rPr>
            <w:sz w:val="24"/>
            <w:szCs w:val="20"/>
            <w:rPrChange w:id="1846" w:author="Microsoft Office User" w:date="2023-05-21T11:35:00Z">
              <w:rPr/>
            </w:rPrChange>
          </w:rPr>
          <w:instrText xml:space="preserve"> SEQ Tabla \* ARABIC </w:instrText>
        </w:r>
      </w:ins>
      <w:r w:rsidRPr="00675620">
        <w:rPr>
          <w:sz w:val="24"/>
          <w:szCs w:val="20"/>
          <w:rPrChange w:id="1847" w:author="Microsoft Office User" w:date="2023-05-21T11:35:00Z">
            <w:rPr/>
          </w:rPrChange>
        </w:rPr>
        <w:fldChar w:fldCharType="separate"/>
      </w:r>
      <w:ins w:id="1848" w:author="Microsoft Office User" w:date="2023-05-21T11:41:00Z">
        <w:r w:rsidR="0027448C">
          <w:rPr>
            <w:noProof/>
            <w:sz w:val="24"/>
            <w:szCs w:val="20"/>
          </w:rPr>
          <w:t>2</w:t>
        </w:r>
      </w:ins>
      <w:ins w:id="1849" w:author="Microsoft Office User" w:date="2023-05-21T11:35:00Z">
        <w:r w:rsidRPr="00675620">
          <w:rPr>
            <w:sz w:val="24"/>
            <w:szCs w:val="20"/>
            <w:rPrChange w:id="1850" w:author="Microsoft Office User" w:date="2023-05-21T11:35:00Z">
              <w:rPr/>
            </w:rPrChange>
          </w:rPr>
          <w:fldChar w:fldCharType="end"/>
        </w:r>
        <w:r w:rsidRPr="00675620">
          <w:rPr>
            <w:sz w:val="24"/>
            <w:szCs w:val="20"/>
            <w:rPrChange w:id="1851" w:author="Microsoft Office User" w:date="2023-05-21T11:35:00Z">
              <w:rPr/>
            </w:rPrChange>
          </w:rPr>
          <w:t>: Recurso /alumnos/id</w:t>
        </w:r>
      </w:ins>
      <w:bookmarkEnd w:id="1842"/>
    </w:p>
    <w:p w14:paraId="1596DEBF" w14:textId="77777777" w:rsidR="00CD7419" w:rsidRPr="00CD7419" w:rsidRDefault="00CD7419">
      <w:pPr>
        <w:rPr>
          <w:rPrChange w:id="1852" w:author="Microsoft Office User" w:date="2023-05-21T11:36:00Z">
            <w:rPr>
              <w:i/>
              <w:iCs/>
            </w:rPr>
          </w:rPrChange>
        </w:rPr>
        <w:pPrChange w:id="1853" w:author="Microsoft Office User" w:date="2023-05-21T11:36:00Z">
          <w:pPr>
            <w:jc w:val="center"/>
          </w:pPr>
        </w:pPrChange>
      </w:pPr>
    </w:p>
    <w:tbl>
      <w:tblPr>
        <w:tblStyle w:val="Tablaconcuadrcula7concolores-nfasis1"/>
        <w:tblW w:w="8088" w:type="dxa"/>
        <w:tblInd w:w="10" w:type="dxa"/>
        <w:tblLook w:val="04A0" w:firstRow="1" w:lastRow="0" w:firstColumn="1" w:lastColumn="0" w:noHBand="0" w:noVBand="1"/>
      </w:tblPr>
      <w:tblGrid>
        <w:gridCol w:w="1027"/>
        <w:gridCol w:w="1838"/>
        <w:gridCol w:w="1487"/>
        <w:gridCol w:w="1279"/>
        <w:gridCol w:w="1156"/>
        <w:gridCol w:w="1301"/>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133A"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commentRangeStart w:id="1854"/>
            <w:r w:rsidRPr="00A23238">
              <w:t>POST</w:t>
            </w:r>
          </w:p>
        </w:tc>
        <w:tc>
          <w:tcPr>
            <w:tcW w:w="1774" w:type="dxa"/>
          </w:tcPr>
          <w:p w14:paraId="62E1DC9D" w14:textId="0E6615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1855"/>
            <w:r w:rsidRPr="00A23238">
              <w:t>/alumnos/</w:t>
            </w:r>
            <w:ins w:id="1856" w:author="Sergio Saugar García" w:date="2023-04-20T19:17:00Z">
              <w:r w:rsidR="005669FA">
                <w:t>:</w:t>
              </w:r>
            </w:ins>
            <w:r w:rsidRPr="00A23238">
              <w:t>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1855"/>
            <w:r w:rsidR="00355ED0">
              <w:rPr>
                <w:rStyle w:val="Refdecomentario"/>
                <w:color w:val="auto"/>
              </w:rPr>
              <w:commentReference w:id="1855"/>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060FF8B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1854"/>
            <w:r w:rsidR="005669FA">
              <w:rPr>
                <w:rStyle w:val="Refdecomentario"/>
                <w:color w:val="auto"/>
              </w:rPr>
              <w:commentReference w:id="1854"/>
            </w:r>
          </w:p>
        </w:tc>
      </w:tr>
      <w:tr w:rsidR="00B56541" w:rsidRPr="00AB133A"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B56541" w:rsidRPr="00AB133A"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4CC6832E" w14:textId="3EF547FC" w:rsidR="00A23238" w:rsidRDefault="00B56541">
      <w:pPr>
        <w:rPr>
          <w:ins w:id="1857" w:author="Microsoft Office User" w:date="2023-05-21T11:36:00Z"/>
          <w:i/>
          <w:iCs/>
        </w:rPr>
        <w:pPrChange w:id="1858" w:author="Microsoft Office User" w:date="2023-05-21T11:36:00Z">
          <w:pPr>
            <w:jc w:val="center"/>
          </w:pPr>
        </w:pPrChange>
      </w:pPr>
      <w:del w:id="1859" w:author="Microsoft Office User" w:date="2023-05-21T11:36:00Z">
        <w:r w:rsidRPr="00A23238" w:rsidDel="00CD7419">
          <w:rPr>
            <w:i/>
            <w:iCs/>
          </w:rPr>
          <w:delText xml:space="preserve">Tabla </w:delText>
        </w:r>
        <w:r w:rsidDel="00CD7419">
          <w:rPr>
            <w:i/>
            <w:iCs/>
          </w:rPr>
          <w:delText>3</w:delText>
        </w:r>
        <w:r w:rsidRPr="00A23238" w:rsidDel="00CD7419">
          <w:rPr>
            <w:i/>
            <w:iCs/>
          </w:rPr>
          <w:delText>: Recurso /alumnos/id/</w:delText>
        </w:r>
        <w:r w:rsidDel="00CD7419">
          <w:rPr>
            <w:i/>
            <w:iCs/>
          </w:rPr>
          <w:delText>CV</w:delText>
        </w:r>
      </w:del>
    </w:p>
    <w:p w14:paraId="275C1D8D" w14:textId="69EBBFC9" w:rsidR="00CD7419" w:rsidRPr="00CD7419" w:rsidDel="00B278B9" w:rsidRDefault="00CD7419">
      <w:pPr>
        <w:pStyle w:val="Descripcin"/>
        <w:jc w:val="center"/>
        <w:rPr>
          <w:del w:id="1860" w:author="Microsoft Office User" w:date="2023-05-21T11:37:00Z"/>
          <w:i w:val="0"/>
          <w:iCs w:val="0"/>
          <w:szCs w:val="20"/>
          <w:rPrChange w:id="1861" w:author="Microsoft Office User" w:date="2023-05-21T11:36:00Z">
            <w:rPr>
              <w:del w:id="1862" w:author="Microsoft Office User" w:date="2023-05-21T11:37:00Z"/>
              <w:i/>
              <w:iCs/>
            </w:rPr>
          </w:rPrChange>
        </w:rPr>
        <w:pPrChange w:id="1863" w:author="Microsoft Office User" w:date="2023-05-21T11:36:00Z">
          <w:pPr>
            <w:jc w:val="center"/>
          </w:pPr>
        </w:pPrChange>
      </w:pPr>
      <w:bookmarkStart w:id="1864" w:name="_Toc135561727"/>
      <w:ins w:id="1865" w:author="Microsoft Office User" w:date="2023-05-21T11:36:00Z">
        <w:r w:rsidRPr="00D43589">
          <w:rPr>
            <w:szCs w:val="20"/>
          </w:rPr>
          <w:t xml:space="preserve">Tabla </w:t>
        </w:r>
        <w:r w:rsidRPr="00D43589">
          <w:rPr>
            <w:szCs w:val="20"/>
          </w:rPr>
          <w:fldChar w:fldCharType="begin"/>
        </w:r>
        <w:r w:rsidRPr="00D43589">
          <w:rPr>
            <w:szCs w:val="20"/>
          </w:rPr>
          <w:instrText xml:space="preserve"> SEQ Tabla \* ARABIC </w:instrText>
        </w:r>
      </w:ins>
      <w:r w:rsidRPr="00D43589">
        <w:rPr>
          <w:szCs w:val="20"/>
        </w:rPr>
        <w:fldChar w:fldCharType="separate"/>
      </w:r>
      <w:ins w:id="1866" w:author="Microsoft Office User" w:date="2023-05-21T11:41:00Z">
        <w:r w:rsidR="0027448C">
          <w:rPr>
            <w:noProof/>
            <w:sz w:val="24"/>
            <w:szCs w:val="20"/>
          </w:rPr>
          <w:t>3</w:t>
        </w:r>
      </w:ins>
      <w:ins w:id="1867" w:author="Microsoft Office User" w:date="2023-05-21T11:36:00Z">
        <w:r w:rsidRPr="00D43589">
          <w:rPr>
            <w:szCs w:val="20"/>
          </w:rPr>
          <w:fldChar w:fldCharType="end"/>
        </w:r>
        <w:r w:rsidRPr="00D43589">
          <w:rPr>
            <w:szCs w:val="20"/>
          </w:rPr>
          <w:t>: Recurso /alumnos/id/CV</w:t>
        </w:r>
      </w:ins>
      <w:bookmarkEnd w:id="1864"/>
    </w:p>
    <w:p w14:paraId="62D7549A" w14:textId="77777777" w:rsidR="00B56541" w:rsidDel="00B278B9" w:rsidRDefault="00B56541" w:rsidP="00B56541">
      <w:pPr>
        <w:jc w:val="center"/>
        <w:rPr>
          <w:del w:id="1868" w:author="Microsoft Office User" w:date="2023-05-21T11:37:00Z"/>
          <w:i/>
          <w:iCs/>
        </w:rPr>
      </w:pPr>
    </w:p>
    <w:p w14:paraId="5C9FF91D" w14:textId="00500810" w:rsidR="00DC41EC" w:rsidDel="00B278B9" w:rsidRDefault="00DC41EC" w:rsidP="002D098F">
      <w:pPr>
        <w:rPr>
          <w:del w:id="1869" w:author="Microsoft Office User" w:date="2023-05-21T11:37:00Z"/>
          <w:i/>
          <w:iCs/>
        </w:rPr>
      </w:pPr>
    </w:p>
    <w:p w14:paraId="4887D0EA" w14:textId="5AD70F0C" w:rsidR="00B56541" w:rsidDel="00B278B9" w:rsidRDefault="00B56541" w:rsidP="00B56541">
      <w:pPr>
        <w:ind w:left="1276"/>
        <w:jc w:val="center"/>
        <w:rPr>
          <w:del w:id="1870" w:author="Microsoft Office User" w:date="2023-05-21T11:37:00Z"/>
          <w:i/>
          <w:iCs/>
        </w:rPr>
      </w:pPr>
    </w:p>
    <w:p w14:paraId="0769293D" w14:textId="3D10AC9A" w:rsidR="00B56541" w:rsidRDefault="00B56541">
      <w:pPr>
        <w:pStyle w:val="Descripcin"/>
        <w:jc w:val="center"/>
        <w:pPrChange w:id="1871" w:author="Microsoft Office User" w:date="2023-05-21T11:37:00Z">
          <w:pPr>
            <w:ind w:left="1276"/>
            <w:jc w:val="center"/>
          </w:pPr>
        </w:pPrChange>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133A"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lastRenderedPageBreak/>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5D2EC334"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AB133A"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E01414B" w14:textId="130D5572" w:rsidR="00B56541" w:rsidRDefault="00B56541">
      <w:pPr>
        <w:rPr>
          <w:ins w:id="1872" w:author="Microsoft Office User" w:date="2023-05-21T11:37:00Z"/>
          <w:i/>
          <w:iCs/>
        </w:rPr>
        <w:pPrChange w:id="1873" w:author="Microsoft Office User" w:date="2023-05-21T11:37:00Z">
          <w:pPr>
            <w:jc w:val="center"/>
          </w:pPr>
        </w:pPrChange>
      </w:pPr>
      <w:del w:id="1874" w:author="Microsoft Office User" w:date="2023-05-21T11:37:00Z">
        <w:r w:rsidRPr="00A23238" w:rsidDel="00B278B9">
          <w:rPr>
            <w:i/>
            <w:iCs/>
          </w:rPr>
          <w:delText xml:space="preserve">Tabla </w:delText>
        </w:r>
        <w:r w:rsidR="001071D2" w:rsidDel="00B278B9">
          <w:rPr>
            <w:i/>
            <w:iCs/>
          </w:rPr>
          <w:delText>4</w:delText>
        </w:r>
        <w:r w:rsidRPr="00A23238" w:rsidDel="00B278B9">
          <w:rPr>
            <w:i/>
            <w:iCs/>
          </w:rPr>
          <w:delText>: Recurso /empresas</w:delText>
        </w:r>
      </w:del>
    </w:p>
    <w:p w14:paraId="64E0F10A" w14:textId="43CD09C1" w:rsidR="00B278B9" w:rsidRDefault="00B278B9" w:rsidP="00B278B9">
      <w:pPr>
        <w:pStyle w:val="Descripcin"/>
        <w:jc w:val="center"/>
        <w:rPr>
          <w:ins w:id="1875" w:author="Microsoft Office User" w:date="2023-05-21T11:38:00Z"/>
          <w:sz w:val="24"/>
          <w:szCs w:val="20"/>
        </w:rPr>
      </w:pPr>
      <w:bookmarkStart w:id="1876" w:name="_Toc135561728"/>
      <w:ins w:id="1877" w:author="Microsoft Office User" w:date="2023-05-21T11:37:00Z">
        <w:r w:rsidRPr="00B278B9">
          <w:rPr>
            <w:sz w:val="24"/>
            <w:szCs w:val="20"/>
            <w:rPrChange w:id="1878" w:author="Microsoft Office User" w:date="2023-05-21T11:38:00Z">
              <w:rPr/>
            </w:rPrChange>
          </w:rPr>
          <w:t xml:space="preserve">Tabla </w:t>
        </w:r>
        <w:r w:rsidRPr="00B278B9">
          <w:rPr>
            <w:sz w:val="24"/>
            <w:szCs w:val="20"/>
            <w:rPrChange w:id="1879" w:author="Microsoft Office User" w:date="2023-05-21T11:38:00Z">
              <w:rPr/>
            </w:rPrChange>
          </w:rPr>
          <w:fldChar w:fldCharType="begin"/>
        </w:r>
        <w:r w:rsidRPr="00B278B9">
          <w:rPr>
            <w:sz w:val="24"/>
            <w:szCs w:val="20"/>
            <w:rPrChange w:id="1880" w:author="Microsoft Office User" w:date="2023-05-21T11:38:00Z">
              <w:rPr/>
            </w:rPrChange>
          </w:rPr>
          <w:instrText xml:space="preserve"> SEQ Tabla \* ARABIC </w:instrText>
        </w:r>
      </w:ins>
      <w:r w:rsidRPr="00B278B9">
        <w:rPr>
          <w:sz w:val="24"/>
          <w:szCs w:val="20"/>
          <w:rPrChange w:id="1881" w:author="Microsoft Office User" w:date="2023-05-21T11:38:00Z">
            <w:rPr/>
          </w:rPrChange>
        </w:rPr>
        <w:fldChar w:fldCharType="separate"/>
      </w:r>
      <w:ins w:id="1882" w:author="Microsoft Office User" w:date="2023-05-21T11:41:00Z">
        <w:r w:rsidR="0027448C">
          <w:rPr>
            <w:noProof/>
            <w:sz w:val="24"/>
            <w:szCs w:val="20"/>
          </w:rPr>
          <w:t>4</w:t>
        </w:r>
      </w:ins>
      <w:ins w:id="1883" w:author="Microsoft Office User" w:date="2023-05-21T11:37:00Z">
        <w:r w:rsidRPr="00B278B9">
          <w:rPr>
            <w:sz w:val="24"/>
            <w:szCs w:val="20"/>
            <w:rPrChange w:id="1884" w:author="Microsoft Office User" w:date="2023-05-21T11:38:00Z">
              <w:rPr/>
            </w:rPrChange>
          </w:rPr>
          <w:fldChar w:fldCharType="end"/>
        </w:r>
        <w:r w:rsidRPr="00B278B9">
          <w:rPr>
            <w:sz w:val="24"/>
            <w:szCs w:val="20"/>
            <w:rPrChange w:id="1885" w:author="Microsoft Office User" w:date="2023-05-21T11:38:00Z">
              <w:rPr/>
            </w:rPrChange>
          </w:rPr>
          <w:t>: Recurso /empresas</w:t>
        </w:r>
      </w:ins>
      <w:bookmarkEnd w:id="1876"/>
    </w:p>
    <w:p w14:paraId="79485EE3" w14:textId="77777777" w:rsidR="00B278B9" w:rsidRPr="00B278B9" w:rsidRDefault="00B278B9">
      <w:pPr>
        <w:rPr>
          <w:rPrChange w:id="1886" w:author="Microsoft Office User" w:date="2023-05-21T11:38:00Z">
            <w:rPr>
              <w:i/>
              <w:iCs/>
            </w:rPr>
          </w:rPrChange>
        </w:rPr>
        <w:pPrChange w:id="1887" w:author="Microsoft Office User" w:date="2023-05-21T11:38:00Z">
          <w:pPr>
            <w:jc w:val="center"/>
          </w:pPr>
        </w:pPrChange>
      </w:pPr>
    </w:p>
    <w:tbl>
      <w:tblPr>
        <w:tblStyle w:val="Tablaconcuadrcula7concolores-nfasis1"/>
        <w:tblW w:w="8088" w:type="dxa"/>
        <w:tblInd w:w="10" w:type="dxa"/>
        <w:tblLook w:val="04A0" w:firstRow="1" w:lastRow="0" w:firstColumn="1" w:lastColumn="0" w:noHBand="0" w:noVBand="1"/>
      </w:tblPr>
      <w:tblGrid>
        <w:gridCol w:w="1054"/>
        <w:gridCol w:w="1751"/>
        <w:gridCol w:w="1554"/>
        <w:gridCol w:w="1309"/>
        <w:gridCol w:w="1190"/>
        <w:gridCol w:w="1230"/>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lastRenderedPageBreak/>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133A"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AB133A"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1888"/>
            <w:r>
              <w:t>Modificar un atributo de una empresa</w:t>
            </w:r>
            <w:commentRangeEnd w:id="1888"/>
            <w:r w:rsidR="00355ED0">
              <w:rPr>
                <w:rStyle w:val="Refdecomentario"/>
                <w:color w:val="auto"/>
              </w:rPr>
              <w:commentReference w:id="1888"/>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47F1359" w14:textId="64C04F35" w:rsidR="00983ACD" w:rsidRDefault="00B56541">
      <w:pPr>
        <w:rPr>
          <w:ins w:id="1889" w:author="Microsoft Office User" w:date="2023-05-21T11:38:00Z"/>
          <w:i/>
          <w:iCs/>
        </w:rPr>
        <w:pPrChange w:id="1890" w:author="Microsoft Office User" w:date="2023-05-21T11:38:00Z">
          <w:pPr>
            <w:jc w:val="center"/>
          </w:pPr>
        </w:pPrChange>
      </w:pPr>
      <w:del w:id="1891" w:author="Microsoft Office User" w:date="2023-05-21T11:38:00Z">
        <w:r w:rsidRPr="00A23238" w:rsidDel="002B2507">
          <w:rPr>
            <w:i/>
            <w:iCs/>
          </w:rPr>
          <w:delText xml:space="preserve">Tabla </w:delText>
        </w:r>
        <w:r w:rsidR="00AC7A51" w:rsidDel="002B2507">
          <w:rPr>
            <w:i/>
            <w:iCs/>
          </w:rPr>
          <w:delText>5</w:delText>
        </w:r>
        <w:r w:rsidRPr="00A23238" w:rsidDel="002B2507">
          <w:rPr>
            <w:i/>
            <w:iCs/>
          </w:rPr>
          <w:delText>: Recurso /empresas/id</w:delText>
        </w:r>
      </w:del>
    </w:p>
    <w:p w14:paraId="51B2DA78" w14:textId="335F6C74" w:rsidR="002B2507" w:rsidRPr="002B2507" w:rsidRDefault="002B2507">
      <w:pPr>
        <w:pStyle w:val="Descripcin"/>
        <w:jc w:val="center"/>
        <w:rPr>
          <w:i w:val="0"/>
          <w:iCs w:val="0"/>
          <w:szCs w:val="20"/>
          <w:rPrChange w:id="1892" w:author="Microsoft Office User" w:date="2023-05-21T11:38:00Z">
            <w:rPr>
              <w:i/>
              <w:iCs/>
            </w:rPr>
          </w:rPrChange>
        </w:rPr>
        <w:pPrChange w:id="1893" w:author="Microsoft Office User" w:date="2023-05-21T11:38:00Z">
          <w:pPr>
            <w:jc w:val="center"/>
          </w:pPr>
        </w:pPrChange>
      </w:pPr>
      <w:bookmarkStart w:id="1894" w:name="_Toc135561729"/>
      <w:ins w:id="1895" w:author="Microsoft Office User" w:date="2023-05-21T11:38:00Z">
        <w:r w:rsidRPr="002B2507">
          <w:rPr>
            <w:sz w:val="24"/>
            <w:szCs w:val="20"/>
            <w:rPrChange w:id="1896" w:author="Microsoft Office User" w:date="2023-05-21T11:38:00Z">
              <w:rPr>
                <w:i/>
                <w:iCs/>
              </w:rPr>
            </w:rPrChange>
          </w:rPr>
          <w:t xml:space="preserve">Tabla </w:t>
        </w:r>
        <w:r w:rsidRPr="002B2507">
          <w:rPr>
            <w:sz w:val="24"/>
            <w:szCs w:val="20"/>
            <w:rPrChange w:id="1897" w:author="Microsoft Office User" w:date="2023-05-21T11:38:00Z">
              <w:rPr>
                <w:i/>
                <w:iCs/>
              </w:rPr>
            </w:rPrChange>
          </w:rPr>
          <w:fldChar w:fldCharType="begin"/>
        </w:r>
        <w:r w:rsidRPr="002B2507">
          <w:rPr>
            <w:sz w:val="24"/>
            <w:szCs w:val="20"/>
            <w:rPrChange w:id="1898" w:author="Microsoft Office User" w:date="2023-05-21T11:38:00Z">
              <w:rPr>
                <w:i/>
                <w:iCs/>
              </w:rPr>
            </w:rPrChange>
          </w:rPr>
          <w:instrText xml:space="preserve"> SEQ Tabla \* ARABIC </w:instrText>
        </w:r>
      </w:ins>
      <w:r w:rsidRPr="002B2507">
        <w:rPr>
          <w:sz w:val="24"/>
          <w:szCs w:val="20"/>
          <w:rPrChange w:id="1899" w:author="Microsoft Office User" w:date="2023-05-21T11:38:00Z">
            <w:rPr>
              <w:i/>
              <w:iCs/>
            </w:rPr>
          </w:rPrChange>
        </w:rPr>
        <w:fldChar w:fldCharType="separate"/>
      </w:r>
      <w:ins w:id="1900" w:author="Microsoft Office User" w:date="2023-05-21T11:41:00Z">
        <w:r w:rsidR="0027448C">
          <w:rPr>
            <w:noProof/>
            <w:sz w:val="24"/>
            <w:szCs w:val="20"/>
          </w:rPr>
          <w:t>5</w:t>
        </w:r>
      </w:ins>
      <w:ins w:id="1901" w:author="Microsoft Office User" w:date="2023-05-21T11:38:00Z">
        <w:r w:rsidRPr="002B2507">
          <w:rPr>
            <w:sz w:val="24"/>
            <w:szCs w:val="20"/>
            <w:rPrChange w:id="1902" w:author="Microsoft Office User" w:date="2023-05-21T11:38:00Z">
              <w:rPr>
                <w:i/>
                <w:iCs/>
              </w:rPr>
            </w:rPrChange>
          </w:rPr>
          <w:fldChar w:fldCharType="end"/>
        </w:r>
        <w:r w:rsidRPr="002B2507">
          <w:rPr>
            <w:sz w:val="24"/>
            <w:szCs w:val="20"/>
            <w:rPrChange w:id="1903" w:author="Microsoft Office User" w:date="2023-05-21T11:38:00Z">
              <w:rPr>
                <w:i/>
                <w:iCs/>
              </w:rPr>
            </w:rPrChange>
          </w:rPr>
          <w:t>: /empresas/id</w:t>
        </w:r>
      </w:ins>
      <w:bookmarkEnd w:id="1894"/>
    </w:p>
    <w:tbl>
      <w:tblPr>
        <w:tblStyle w:val="Tablaconcuadrcula7concolores-nfasis1"/>
        <w:tblW w:w="9711" w:type="dxa"/>
        <w:tblInd w:w="15" w:type="dxa"/>
        <w:tblLook w:val="04A0" w:firstRow="1" w:lastRow="0" w:firstColumn="1" w:lastColumn="0" w:noHBand="0" w:noVBand="1"/>
        <w:tblPrChange w:id="1904" w:author="Microsoft Office User" w:date="2023-04-22T18:07:00Z">
          <w:tblPr>
            <w:tblStyle w:val="Tablaconcuadrcula7concolores-nfasis1"/>
            <w:tblW w:w="9042" w:type="dxa"/>
            <w:tblInd w:w="10" w:type="dxa"/>
            <w:tblLook w:val="04A0" w:firstRow="1" w:lastRow="0" w:firstColumn="1" w:lastColumn="0" w:noHBand="0" w:noVBand="1"/>
          </w:tblPr>
        </w:tblPrChange>
      </w:tblPr>
      <w:tblGrid>
        <w:gridCol w:w="1007"/>
        <w:gridCol w:w="3355"/>
        <w:gridCol w:w="2673"/>
        <w:gridCol w:w="1254"/>
        <w:gridCol w:w="1077"/>
        <w:gridCol w:w="1194"/>
        <w:tblGridChange w:id="1905">
          <w:tblGrid>
            <w:gridCol w:w="1007"/>
            <w:gridCol w:w="3355"/>
            <w:gridCol w:w="1824"/>
            <w:gridCol w:w="1254"/>
            <w:gridCol w:w="1077"/>
            <w:gridCol w:w="1194"/>
          </w:tblGrid>
        </w:tblGridChange>
      </w:tblGrid>
      <w:tr w:rsidR="00C74854" w:rsidRPr="00A23238" w:rsidDel="00784D70" w14:paraId="0747F0E3" w14:textId="368FAB67" w:rsidTr="00784D70">
        <w:trPr>
          <w:cnfStyle w:val="100000000000" w:firstRow="1" w:lastRow="0" w:firstColumn="0" w:lastColumn="0" w:oddVBand="0" w:evenVBand="0" w:oddHBand="0" w:evenHBand="0" w:firstRowFirstColumn="0" w:firstRowLastColumn="0" w:lastRowFirstColumn="0" w:lastRowLastColumn="0"/>
          <w:trHeight w:val="759"/>
          <w:del w:id="1906" w:author="Microsoft Office User" w:date="2023-04-22T18:07:00Z"/>
          <w:trPrChange w:id="1907" w:author="Microsoft Office User" w:date="2023-04-22T18:07: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1908" w:author="Microsoft Office User" w:date="2023-04-22T18:07:00Z">
              <w:tcPr>
                <w:tcW w:w="1007" w:type="dxa"/>
              </w:tcPr>
            </w:tcPrChange>
          </w:tcPr>
          <w:p w14:paraId="65641AAA" w14:textId="7DDE19A2" w:rsidR="00C74854" w:rsidRPr="00A23238" w:rsidDel="00784D70" w:rsidRDefault="00C74854" w:rsidP="00336679">
            <w:pPr>
              <w:jc w:val="center"/>
              <w:cnfStyle w:val="101000000100" w:firstRow="1" w:lastRow="0" w:firstColumn="1" w:lastColumn="0" w:oddVBand="0" w:evenVBand="0" w:oddHBand="0" w:evenHBand="0" w:firstRowFirstColumn="1" w:firstRowLastColumn="0" w:lastRowFirstColumn="0" w:lastRowLastColumn="0"/>
              <w:rPr>
                <w:del w:id="1909" w:author="Microsoft Office User" w:date="2023-04-22T18:07:00Z"/>
              </w:rPr>
            </w:pPr>
            <w:del w:id="1910" w:author="Microsoft Office User" w:date="2023-04-22T18:07:00Z">
              <w:r w:rsidRPr="00A23238" w:rsidDel="00784D70">
                <w:delText>Método</w:delText>
              </w:r>
            </w:del>
          </w:p>
        </w:tc>
        <w:tc>
          <w:tcPr>
            <w:tcW w:w="0" w:type="dxa"/>
            <w:tcPrChange w:id="1911" w:author="Microsoft Office User" w:date="2023-04-22T18:07:00Z">
              <w:tcPr>
                <w:tcW w:w="3355" w:type="dxa"/>
              </w:tcPr>
            </w:tcPrChange>
          </w:tcPr>
          <w:p w14:paraId="4C5FCBD1" w14:textId="72425F1B"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912" w:author="Microsoft Office User" w:date="2023-04-22T18:07:00Z"/>
              </w:rPr>
            </w:pPr>
            <w:del w:id="1913" w:author="Microsoft Office User" w:date="2023-04-22T18:07:00Z">
              <w:r w:rsidRPr="00A23238" w:rsidDel="00784D70">
                <w:delText>URI</w:delText>
              </w:r>
            </w:del>
          </w:p>
        </w:tc>
        <w:tc>
          <w:tcPr>
            <w:tcW w:w="1824" w:type="dxa"/>
            <w:tcPrChange w:id="1914" w:author="Microsoft Office User" w:date="2023-04-22T18:07:00Z">
              <w:tcPr>
                <w:tcW w:w="1104" w:type="dxa"/>
              </w:tcPr>
            </w:tcPrChange>
          </w:tcPr>
          <w:p w14:paraId="121AE586" w14:textId="0F8854F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915" w:author="Microsoft Office User" w:date="2023-04-22T18:07:00Z"/>
              </w:rPr>
            </w:pPr>
            <w:del w:id="1916" w:author="Microsoft Office User" w:date="2023-04-22T18:07:00Z">
              <w:r w:rsidRPr="00A23238" w:rsidDel="00784D70">
                <w:delText>Utilidad</w:delText>
              </w:r>
            </w:del>
          </w:p>
        </w:tc>
        <w:tc>
          <w:tcPr>
            <w:tcW w:w="0" w:type="dxa"/>
            <w:tcPrChange w:id="1917" w:author="Microsoft Office User" w:date="2023-04-22T18:07:00Z">
              <w:tcPr>
                <w:tcW w:w="1254" w:type="dxa"/>
              </w:tcPr>
            </w:tcPrChange>
          </w:tcPr>
          <w:p w14:paraId="2CE3FBEE" w14:textId="3E3146FA"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918" w:author="Microsoft Office User" w:date="2023-04-22T18:07:00Z"/>
              </w:rPr>
            </w:pPr>
            <w:del w:id="1919" w:author="Microsoft Office User" w:date="2023-04-22T18:07:00Z">
              <w:r w:rsidRPr="00A23238" w:rsidDel="00784D70">
                <w:delText>Semántica</w:delText>
              </w:r>
            </w:del>
          </w:p>
        </w:tc>
        <w:tc>
          <w:tcPr>
            <w:tcW w:w="1077" w:type="dxa"/>
            <w:tcPrChange w:id="1920" w:author="Microsoft Office User" w:date="2023-04-22T18:07:00Z">
              <w:tcPr>
                <w:tcW w:w="1128" w:type="dxa"/>
              </w:tcPr>
            </w:tcPrChange>
          </w:tcPr>
          <w:p w14:paraId="4144A06B" w14:textId="606F5050"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921" w:author="Microsoft Office User" w:date="2023-04-22T18:07:00Z"/>
              </w:rPr>
            </w:pPr>
            <w:del w:id="1922" w:author="Microsoft Office User" w:date="2023-04-22T18:07:00Z">
              <w:r w:rsidRPr="00A23238" w:rsidDel="00784D70">
                <w:delText>Cuerpo Solicitud</w:delText>
              </w:r>
            </w:del>
          </w:p>
        </w:tc>
        <w:tc>
          <w:tcPr>
            <w:tcW w:w="0" w:type="dxa"/>
            <w:tcPrChange w:id="1923" w:author="Microsoft Office User" w:date="2023-04-22T18:07:00Z">
              <w:tcPr>
                <w:tcW w:w="1194" w:type="dxa"/>
              </w:tcPr>
            </w:tcPrChange>
          </w:tcPr>
          <w:p w14:paraId="00CB033D" w14:textId="3801C28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924" w:author="Microsoft Office User" w:date="2023-04-22T18:07:00Z"/>
              </w:rPr>
            </w:pPr>
            <w:del w:id="1925" w:author="Microsoft Office User" w:date="2023-04-22T18:07:00Z">
              <w:r w:rsidRPr="00A23238" w:rsidDel="00784D70">
                <w:delText>Códigos de respuesta</w:delText>
              </w:r>
            </w:del>
          </w:p>
        </w:tc>
      </w:tr>
      <w:tr w:rsidR="00C74854" w:rsidRPr="00BF7E58" w:rsidDel="00784D70" w14:paraId="3AC0A04E" w14:textId="46336C0C" w:rsidTr="00784D70">
        <w:trPr>
          <w:cnfStyle w:val="000000100000" w:firstRow="0" w:lastRow="0" w:firstColumn="0" w:lastColumn="0" w:oddVBand="0" w:evenVBand="0" w:oddHBand="1" w:evenHBand="0" w:firstRowFirstColumn="0" w:firstRowLastColumn="0" w:lastRowFirstColumn="0" w:lastRowLastColumn="0"/>
          <w:trHeight w:val="759"/>
          <w:del w:id="1926" w:author="Microsoft Office User" w:date="2023-04-22T18:07:00Z"/>
          <w:trPrChange w:id="1927"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928" w:author="Microsoft Office User" w:date="2023-04-22T18:07:00Z">
              <w:tcPr>
                <w:tcW w:w="1007" w:type="dxa"/>
              </w:tcPr>
            </w:tcPrChange>
          </w:tcPr>
          <w:p w14:paraId="6DF0F101" w14:textId="205FCA45" w:rsidR="00C74854" w:rsidRPr="00A23238" w:rsidDel="00784D70" w:rsidRDefault="00C74854" w:rsidP="00336679">
            <w:pPr>
              <w:cnfStyle w:val="001000100000" w:firstRow="0" w:lastRow="0" w:firstColumn="1" w:lastColumn="0" w:oddVBand="0" w:evenVBand="0" w:oddHBand="1" w:evenHBand="0" w:firstRowFirstColumn="0" w:firstRowLastColumn="0" w:lastRowFirstColumn="0" w:lastRowLastColumn="0"/>
              <w:rPr>
                <w:del w:id="1929" w:author="Microsoft Office User" w:date="2023-04-22T18:07:00Z"/>
              </w:rPr>
            </w:pPr>
            <w:del w:id="1930" w:author="Microsoft Office User" w:date="2023-04-22T18:07:00Z">
              <w:r w:rsidRPr="00A23238" w:rsidDel="00784D70">
                <w:delText>GET</w:delText>
              </w:r>
            </w:del>
          </w:p>
        </w:tc>
        <w:tc>
          <w:tcPr>
            <w:tcW w:w="0" w:type="dxa"/>
            <w:tcPrChange w:id="1931" w:author="Microsoft Office User" w:date="2023-04-22T18:07:00Z">
              <w:tcPr>
                <w:tcW w:w="3355" w:type="dxa"/>
              </w:tcPr>
            </w:tcPrChange>
          </w:tcPr>
          <w:p w14:paraId="4F5AB613" w14:textId="6CF8BC4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932" w:author="Microsoft Office User" w:date="2023-04-22T18:07:00Z"/>
              </w:rPr>
            </w:pPr>
            <w:del w:id="1933" w:author="Microsoft Office User" w:date="2023-04-22T18:07:00Z">
              <w:r w:rsidRPr="00A23238" w:rsidDel="00784D70">
                <w:delText>/empresas/</w:delText>
              </w:r>
              <w:r w:rsidDel="00784D70">
                <w:delText>ofertas</w:delText>
              </w:r>
            </w:del>
          </w:p>
        </w:tc>
        <w:tc>
          <w:tcPr>
            <w:tcW w:w="1824" w:type="dxa"/>
            <w:tcPrChange w:id="1934" w:author="Microsoft Office User" w:date="2023-04-22T18:07:00Z">
              <w:tcPr>
                <w:tcW w:w="1104" w:type="dxa"/>
              </w:tcPr>
            </w:tcPrChange>
          </w:tcPr>
          <w:p w14:paraId="6607DF20" w14:textId="78172D16"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935" w:author="Microsoft Office User" w:date="2023-04-22T18:07:00Z"/>
              </w:rPr>
            </w:pPr>
            <w:commentRangeStart w:id="1936"/>
            <w:commentRangeStart w:id="1937"/>
            <w:commentRangeStart w:id="1938"/>
            <w:del w:id="1939" w:author="Microsoft Office User" w:date="2023-04-22T18:07:00Z">
              <w:r w:rsidRPr="00A23238" w:rsidDel="00784D70">
                <w:delText xml:space="preserve">Se obtiene todos los atributos </w:delText>
              </w:r>
              <w:r w:rsidDel="00784D70">
                <w:delText>de todas las ofertas</w:delText>
              </w:r>
              <w:commentRangeEnd w:id="1936"/>
              <w:r w:rsidR="00355ED0" w:rsidDel="00784D70">
                <w:rPr>
                  <w:rStyle w:val="Refdecomentario"/>
                  <w:color w:val="auto"/>
                </w:rPr>
                <w:commentReference w:id="1936"/>
              </w:r>
              <w:commentRangeEnd w:id="1937"/>
              <w:r w:rsidR="005669FA" w:rsidDel="00784D70">
                <w:rPr>
                  <w:rStyle w:val="Refdecomentario"/>
                  <w:color w:val="auto"/>
                </w:rPr>
                <w:commentReference w:id="1937"/>
              </w:r>
            </w:del>
            <w:commentRangeEnd w:id="1938"/>
            <w:r w:rsidR="00395D7E">
              <w:rPr>
                <w:rStyle w:val="Refdecomentario"/>
              </w:rPr>
              <w:commentReference w:id="1938"/>
            </w:r>
          </w:p>
        </w:tc>
        <w:tc>
          <w:tcPr>
            <w:tcW w:w="0" w:type="dxa"/>
            <w:tcPrChange w:id="1940" w:author="Microsoft Office User" w:date="2023-04-22T18:07:00Z">
              <w:tcPr>
                <w:tcW w:w="1254" w:type="dxa"/>
              </w:tcPr>
            </w:tcPrChange>
          </w:tcPr>
          <w:p w14:paraId="5707C1DD" w14:textId="52C4D727"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941" w:author="Microsoft Office User" w:date="2023-04-22T18:07:00Z"/>
              </w:rPr>
            </w:pPr>
            <w:del w:id="1942" w:author="Microsoft Office User" w:date="2023-04-22T18:07:00Z">
              <w:r w:rsidRPr="00A23238" w:rsidDel="00784D70">
                <w:delText>JSON</w:delText>
              </w:r>
            </w:del>
          </w:p>
        </w:tc>
        <w:tc>
          <w:tcPr>
            <w:tcW w:w="1077" w:type="dxa"/>
            <w:tcPrChange w:id="1943" w:author="Microsoft Office User" w:date="2023-04-22T18:07:00Z">
              <w:tcPr>
                <w:tcW w:w="1128" w:type="dxa"/>
              </w:tcPr>
            </w:tcPrChange>
          </w:tcPr>
          <w:p w14:paraId="5FA5230F" w14:textId="73430C97"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944" w:author="Microsoft Office User" w:date="2023-04-22T18:07:00Z"/>
              </w:rPr>
            </w:pPr>
            <w:del w:id="1945" w:author="Microsoft Office User" w:date="2023-04-22T18:07:00Z">
              <w:r w:rsidDel="00784D70">
                <w:delText>-</w:delText>
              </w:r>
            </w:del>
          </w:p>
        </w:tc>
        <w:tc>
          <w:tcPr>
            <w:tcW w:w="0" w:type="dxa"/>
            <w:tcPrChange w:id="1946" w:author="Microsoft Office User" w:date="2023-04-22T18:07:00Z">
              <w:tcPr>
                <w:tcW w:w="1194" w:type="dxa"/>
              </w:tcPr>
            </w:tcPrChange>
          </w:tcPr>
          <w:p w14:paraId="5D3EE63E" w14:textId="31227FC2"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947" w:author="Microsoft Office User" w:date="2023-04-22T18:07:00Z"/>
                <w:lang w:val="en-US"/>
              </w:rPr>
            </w:pPr>
            <w:del w:id="1948" w:author="Microsoft Office User" w:date="2023-04-22T18:07:00Z">
              <w:r w:rsidRPr="00A23238" w:rsidDel="00784D70">
                <w:rPr>
                  <w:lang w:val="en-US"/>
                </w:rPr>
                <w:delText>200 – OK</w:delText>
              </w:r>
            </w:del>
          </w:p>
          <w:p w14:paraId="5113B2A9" w14:textId="7AE499C1"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949" w:author="Microsoft Office User" w:date="2023-04-22T18:07:00Z"/>
                <w:lang w:val="en-US"/>
              </w:rPr>
            </w:pPr>
            <w:del w:id="1950" w:author="Microsoft Office User" w:date="2023-04-22T18:07:00Z">
              <w:r w:rsidRPr="00A23238" w:rsidDel="00784D70">
                <w:rPr>
                  <w:lang w:val="en-US"/>
                </w:rPr>
                <w:delText>404 – Not Found</w:delText>
              </w:r>
            </w:del>
          </w:p>
          <w:p w14:paraId="7BB9EAF0" w14:textId="1D2B826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951" w:author="Microsoft Office User" w:date="2023-04-22T18:07:00Z"/>
                <w:lang w:val="en-US"/>
              </w:rPr>
            </w:pPr>
            <w:del w:id="1952" w:author="Microsoft Office User" w:date="2023-04-22T18:07:00Z">
              <w:r w:rsidRPr="00A23238" w:rsidDel="00784D70">
                <w:rPr>
                  <w:lang w:val="en-US"/>
                </w:rPr>
                <w:delText>400 – Bad request</w:delText>
              </w:r>
            </w:del>
          </w:p>
          <w:p w14:paraId="2676E875" w14:textId="2035ACD0" w:rsidR="00C74854" w:rsidRPr="002C0BB3"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953" w:author="Microsoft Office User" w:date="2023-04-22T18:07:00Z"/>
                <w:lang w:val="en-US"/>
              </w:rPr>
            </w:pPr>
            <w:del w:id="1954" w:author="Microsoft Office User" w:date="2023-04-22T18:07:00Z">
              <w:r w:rsidRPr="00A23238" w:rsidDel="00784D70">
                <w:rPr>
                  <w:lang w:val="en-US"/>
                </w:rPr>
                <w:delText>500 – Internal Server Error</w:delText>
              </w:r>
            </w:del>
          </w:p>
        </w:tc>
      </w:tr>
      <w:tr w:rsidR="00C74854" w:rsidRPr="00BF7E58" w:rsidDel="00784D70" w14:paraId="62066A4F" w14:textId="1A09EB22" w:rsidTr="00784D70">
        <w:trPr>
          <w:trHeight w:val="759"/>
          <w:del w:id="1955" w:author="Microsoft Office User" w:date="2023-04-22T18:07:00Z"/>
          <w:trPrChange w:id="195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957" w:author="Microsoft Office User" w:date="2023-04-22T18:07:00Z">
              <w:tcPr>
                <w:tcW w:w="1007" w:type="dxa"/>
              </w:tcPr>
            </w:tcPrChange>
          </w:tcPr>
          <w:p w14:paraId="0AD294F9" w14:textId="45434EE8" w:rsidR="00C74854" w:rsidRPr="00A23238" w:rsidDel="00784D70" w:rsidRDefault="00C74854" w:rsidP="00C74854">
            <w:pPr>
              <w:rPr>
                <w:del w:id="1958" w:author="Microsoft Office User" w:date="2023-04-22T18:07:00Z"/>
              </w:rPr>
            </w:pPr>
            <w:del w:id="1959" w:author="Microsoft Office User" w:date="2023-04-22T18:07:00Z">
              <w:r w:rsidDel="00784D70">
                <w:delText>GET</w:delText>
              </w:r>
            </w:del>
          </w:p>
        </w:tc>
        <w:tc>
          <w:tcPr>
            <w:tcW w:w="0" w:type="dxa"/>
            <w:tcPrChange w:id="1960" w:author="Microsoft Office User" w:date="2023-04-22T18:07:00Z">
              <w:tcPr>
                <w:tcW w:w="3355" w:type="dxa"/>
              </w:tcPr>
            </w:tcPrChange>
          </w:tcPr>
          <w:p w14:paraId="4BA9D69E" w14:textId="2F3BE907"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61" w:author="Microsoft Office User" w:date="2023-04-22T18:07:00Z"/>
              </w:rPr>
            </w:pPr>
            <w:del w:id="1962" w:author="Microsoft Office User" w:date="2023-04-22T18:07:00Z">
              <w:r w:rsidRPr="00A23238" w:rsidDel="00784D70">
                <w:delText>/empresas/</w:delText>
              </w:r>
              <w:r w:rsidDel="00784D70">
                <w:delText>ofertas?estado=”SIN ASIGNAR”</w:delText>
              </w:r>
            </w:del>
          </w:p>
        </w:tc>
        <w:tc>
          <w:tcPr>
            <w:tcW w:w="1824" w:type="dxa"/>
            <w:tcPrChange w:id="1963" w:author="Microsoft Office User" w:date="2023-04-22T18:07:00Z">
              <w:tcPr>
                <w:tcW w:w="1104" w:type="dxa"/>
              </w:tcPr>
            </w:tcPrChange>
          </w:tcPr>
          <w:p w14:paraId="4D9B5426" w14:textId="75B3CAE4"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64" w:author="Microsoft Office User" w:date="2023-04-22T18:07:00Z"/>
              </w:rPr>
            </w:pPr>
            <w:commentRangeStart w:id="1965"/>
            <w:commentRangeStart w:id="1966"/>
            <w:commentRangeStart w:id="1967"/>
            <w:del w:id="1968" w:author="Microsoft Office User" w:date="2023-04-22T18:07:00Z">
              <w:r w:rsidRPr="00A23238" w:rsidDel="00784D70">
                <w:delText xml:space="preserve">Se obtiene todos los </w:delText>
              </w:r>
              <w:commentRangeEnd w:id="1965"/>
              <w:r w:rsidR="00355ED0" w:rsidDel="00784D70">
                <w:rPr>
                  <w:rStyle w:val="Refdecomentario"/>
                  <w:color w:val="auto"/>
                </w:rPr>
                <w:commentReference w:id="1965"/>
              </w:r>
              <w:r w:rsidRPr="00A23238" w:rsidDel="00784D70">
                <w:delText xml:space="preserve">atributos </w:delText>
              </w:r>
              <w:r w:rsidDel="00784D70">
                <w:delText xml:space="preserve">de las </w:delText>
              </w:r>
              <w:commentRangeEnd w:id="1966"/>
              <w:r w:rsidR="005669FA" w:rsidDel="00784D70">
                <w:rPr>
                  <w:rStyle w:val="Refdecomentario"/>
                  <w:color w:val="auto"/>
                </w:rPr>
                <w:commentReference w:id="1966"/>
              </w:r>
            </w:del>
            <w:commentRangeEnd w:id="1967"/>
            <w:r w:rsidR="00395D7E">
              <w:rPr>
                <w:rStyle w:val="Refdecomentario"/>
              </w:rPr>
              <w:commentReference w:id="1967"/>
            </w:r>
            <w:del w:id="1969" w:author="Microsoft Office User" w:date="2023-04-22T18:07:00Z">
              <w:r w:rsidDel="00784D70">
                <w:delText>ofertas que están sin asignar.</w:delText>
              </w:r>
            </w:del>
          </w:p>
        </w:tc>
        <w:tc>
          <w:tcPr>
            <w:tcW w:w="0" w:type="dxa"/>
            <w:tcPrChange w:id="1970" w:author="Microsoft Office User" w:date="2023-04-22T18:07:00Z">
              <w:tcPr>
                <w:tcW w:w="1254" w:type="dxa"/>
              </w:tcPr>
            </w:tcPrChange>
          </w:tcPr>
          <w:p w14:paraId="5AF80D18" w14:textId="57C17EF2"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71" w:author="Microsoft Office User" w:date="2023-04-22T18:07:00Z"/>
              </w:rPr>
            </w:pPr>
            <w:del w:id="1972" w:author="Microsoft Office User" w:date="2023-04-22T18:07:00Z">
              <w:r w:rsidDel="00784D70">
                <w:delText>JSON</w:delText>
              </w:r>
            </w:del>
          </w:p>
        </w:tc>
        <w:tc>
          <w:tcPr>
            <w:tcW w:w="1077" w:type="dxa"/>
            <w:tcPrChange w:id="1973" w:author="Microsoft Office User" w:date="2023-04-22T18:07:00Z">
              <w:tcPr>
                <w:tcW w:w="1128" w:type="dxa"/>
              </w:tcPr>
            </w:tcPrChange>
          </w:tcPr>
          <w:p w14:paraId="791B4302" w14:textId="0AA8849F"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74" w:author="Microsoft Office User" w:date="2023-04-22T18:07:00Z"/>
              </w:rPr>
            </w:pPr>
            <w:del w:id="1975" w:author="Microsoft Office User" w:date="2023-04-22T18:07:00Z">
              <w:r w:rsidDel="00784D70">
                <w:delText>-</w:delText>
              </w:r>
            </w:del>
          </w:p>
        </w:tc>
        <w:tc>
          <w:tcPr>
            <w:tcW w:w="0" w:type="dxa"/>
            <w:tcPrChange w:id="1976" w:author="Microsoft Office User" w:date="2023-04-22T18:07:00Z">
              <w:tcPr>
                <w:tcW w:w="1194" w:type="dxa"/>
              </w:tcPr>
            </w:tcPrChange>
          </w:tcPr>
          <w:p w14:paraId="25E69625" w14:textId="6D3A534A" w:rsidR="00C74854"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977" w:author="Microsoft Office User" w:date="2023-04-22T18:07:00Z"/>
                <w:lang w:val="en-US"/>
              </w:rPr>
            </w:pPr>
            <w:del w:id="1978" w:author="Microsoft Office User" w:date="2023-04-22T18:07:00Z">
              <w:r w:rsidRPr="002C0BB3" w:rsidDel="00784D70">
                <w:rPr>
                  <w:lang w:val="en-US"/>
                </w:rPr>
                <w:delText>20</w:delText>
              </w:r>
              <w:r w:rsidDel="00784D70">
                <w:rPr>
                  <w:lang w:val="en-US"/>
                </w:rPr>
                <w:delText>0</w:delText>
              </w:r>
              <w:r w:rsidRPr="002C0BB3" w:rsidDel="00784D70">
                <w:rPr>
                  <w:lang w:val="en-US"/>
                </w:rPr>
                <w:delText xml:space="preserve"> – </w:delText>
              </w:r>
              <w:r w:rsidDel="00784D70">
                <w:rPr>
                  <w:lang w:val="en-US"/>
                </w:rPr>
                <w:delText>OK</w:delText>
              </w:r>
            </w:del>
          </w:p>
          <w:p w14:paraId="1A1ACB02" w14:textId="426CC4D9"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79" w:author="Microsoft Office User" w:date="2023-04-22T18:07:00Z"/>
                <w:lang w:val="en-US"/>
              </w:rPr>
            </w:pPr>
            <w:del w:id="1980" w:author="Microsoft Office User" w:date="2023-04-22T18:07:00Z">
              <w:r w:rsidRPr="00A23238" w:rsidDel="00784D70">
                <w:rPr>
                  <w:lang w:val="en-US"/>
                </w:rPr>
                <w:delText>404 – Not Found</w:delText>
              </w:r>
            </w:del>
          </w:p>
          <w:p w14:paraId="10EABCBC" w14:textId="64CCB7E2" w:rsidR="00C74854" w:rsidRPr="002C0BB3"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981" w:author="Microsoft Office User" w:date="2023-04-22T18:07:00Z"/>
                <w:lang w:val="en-US"/>
              </w:rPr>
            </w:pPr>
            <w:del w:id="1982" w:author="Microsoft Office User" w:date="2023-04-22T18:07:00Z">
              <w:r w:rsidRPr="002C0BB3" w:rsidDel="00784D70">
                <w:rPr>
                  <w:lang w:val="en-US"/>
                </w:rPr>
                <w:delText>400 – Bad Request</w:delText>
              </w:r>
            </w:del>
          </w:p>
          <w:p w14:paraId="185723D5" w14:textId="3B5DD6E5"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983" w:author="Microsoft Office User" w:date="2023-04-22T18:07:00Z"/>
                <w:lang w:val="en-US"/>
              </w:rPr>
            </w:pPr>
            <w:del w:id="1984" w:author="Microsoft Office User" w:date="2023-04-22T18:07:00Z">
              <w:r w:rsidRPr="002C0BB3" w:rsidDel="00784D70">
                <w:rPr>
                  <w:lang w:val="en-US"/>
                </w:rPr>
                <w:delText>500 – Internal Server Error</w:delText>
              </w:r>
            </w:del>
          </w:p>
        </w:tc>
      </w:tr>
      <w:tr w:rsidR="00C74854" w:rsidRPr="00B56541" w:rsidDel="00784D70" w14:paraId="652E1552" w14:textId="3D93F486" w:rsidTr="00784D70">
        <w:trPr>
          <w:cnfStyle w:val="000000100000" w:firstRow="0" w:lastRow="0" w:firstColumn="0" w:lastColumn="0" w:oddVBand="0" w:evenVBand="0" w:oddHBand="1" w:evenHBand="0" w:firstRowFirstColumn="0" w:firstRowLastColumn="0" w:lastRowFirstColumn="0" w:lastRowLastColumn="0"/>
          <w:trHeight w:val="759"/>
          <w:del w:id="1985" w:author="Microsoft Office User" w:date="2023-04-22T18:07:00Z"/>
          <w:trPrChange w:id="198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987" w:author="Microsoft Office User" w:date="2023-04-22T18:07:00Z">
              <w:tcPr>
                <w:tcW w:w="1007" w:type="dxa"/>
              </w:tcPr>
            </w:tcPrChange>
          </w:tcPr>
          <w:p w14:paraId="2B2940ED" w14:textId="7DC5548F" w:rsidR="00C74854" w:rsidRPr="00A23238" w:rsidDel="00784D70" w:rsidRDefault="00C74854" w:rsidP="00C74854">
            <w:pPr>
              <w:cnfStyle w:val="001000100000" w:firstRow="0" w:lastRow="0" w:firstColumn="1" w:lastColumn="0" w:oddVBand="0" w:evenVBand="0" w:oddHBand="1" w:evenHBand="0" w:firstRowFirstColumn="0" w:firstRowLastColumn="0" w:lastRowFirstColumn="0" w:lastRowLastColumn="0"/>
              <w:rPr>
                <w:del w:id="1988" w:author="Microsoft Office User" w:date="2023-04-22T18:07:00Z"/>
              </w:rPr>
            </w:pPr>
            <w:del w:id="1989" w:author="Microsoft Office User" w:date="2023-04-22T18:07:00Z">
              <w:r w:rsidDel="00784D70">
                <w:delText xml:space="preserve">POST, </w:delText>
              </w:r>
              <w:r w:rsidRPr="00A23238" w:rsidDel="00784D70">
                <w:delText>PATCH</w:delText>
              </w:r>
              <w:r w:rsidDel="00784D70">
                <w:delText>, DELETE</w:delText>
              </w:r>
            </w:del>
          </w:p>
        </w:tc>
        <w:tc>
          <w:tcPr>
            <w:tcW w:w="0" w:type="dxa"/>
            <w:tcPrChange w:id="1990" w:author="Microsoft Office User" w:date="2023-04-22T18:07:00Z">
              <w:tcPr>
                <w:tcW w:w="3355" w:type="dxa"/>
              </w:tcPr>
            </w:tcPrChange>
          </w:tcPr>
          <w:p w14:paraId="68AC90F9" w14:textId="2B8E4E81"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991" w:author="Microsoft Office User" w:date="2023-04-22T18:07:00Z"/>
              </w:rPr>
            </w:pPr>
            <w:del w:id="1992" w:author="Microsoft Office User" w:date="2023-04-22T18:07:00Z">
              <w:r w:rsidDel="00784D70">
                <w:delText>-</w:delText>
              </w:r>
            </w:del>
          </w:p>
        </w:tc>
        <w:tc>
          <w:tcPr>
            <w:tcW w:w="1824" w:type="dxa"/>
            <w:tcPrChange w:id="1993" w:author="Microsoft Office User" w:date="2023-04-22T18:07:00Z">
              <w:tcPr>
                <w:tcW w:w="1104" w:type="dxa"/>
              </w:tcPr>
            </w:tcPrChange>
          </w:tcPr>
          <w:p w14:paraId="3F42883C" w14:textId="2D630894"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994" w:author="Microsoft Office User" w:date="2023-04-22T18:07:00Z"/>
              </w:rPr>
            </w:pPr>
            <w:del w:id="1995" w:author="Microsoft Office User" w:date="2023-04-22T18:07:00Z">
              <w:r w:rsidDel="00784D70">
                <w:delText>-</w:delText>
              </w:r>
            </w:del>
          </w:p>
        </w:tc>
        <w:tc>
          <w:tcPr>
            <w:tcW w:w="0" w:type="dxa"/>
            <w:tcPrChange w:id="1996" w:author="Microsoft Office User" w:date="2023-04-22T18:07:00Z">
              <w:tcPr>
                <w:tcW w:w="1254" w:type="dxa"/>
              </w:tcPr>
            </w:tcPrChange>
          </w:tcPr>
          <w:p w14:paraId="76712F39" w14:textId="5E85E207"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997" w:author="Microsoft Office User" w:date="2023-04-22T18:07:00Z"/>
              </w:rPr>
            </w:pPr>
            <w:del w:id="1998" w:author="Microsoft Office User" w:date="2023-04-22T18:07:00Z">
              <w:r w:rsidDel="00784D70">
                <w:delText>-</w:delText>
              </w:r>
            </w:del>
          </w:p>
        </w:tc>
        <w:tc>
          <w:tcPr>
            <w:tcW w:w="1077" w:type="dxa"/>
            <w:tcPrChange w:id="1999" w:author="Microsoft Office User" w:date="2023-04-22T18:07:00Z">
              <w:tcPr>
                <w:tcW w:w="1128" w:type="dxa"/>
              </w:tcPr>
            </w:tcPrChange>
          </w:tcPr>
          <w:p w14:paraId="6F2D9E35" w14:textId="2CD71AAE"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2000" w:author="Microsoft Office User" w:date="2023-04-22T18:07:00Z"/>
              </w:rPr>
            </w:pPr>
            <w:del w:id="2001" w:author="Microsoft Office User" w:date="2023-04-22T18:07:00Z">
              <w:r w:rsidDel="00784D70">
                <w:delText>-</w:delText>
              </w:r>
            </w:del>
          </w:p>
        </w:tc>
        <w:tc>
          <w:tcPr>
            <w:tcW w:w="0" w:type="dxa"/>
            <w:tcPrChange w:id="2002" w:author="Microsoft Office User" w:date="2023-04-22T18:07:00Z">
              <w:tcPr>
                <w:tcW w:w="1194" w:type="dxa"/>
              </w:tcPr>
            </w:tcPrChange>
          </w:tcPr>
          <w:p w14:paraId="441B44E0" w14:textId="25A4C7DB"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2003" w:author="Microsoft Office User" w:date="2023-04-22T18:07:00Z"/>
                <w:lang w:val="en-US"/>
              </w:rPr>
            </w:pPr>
            <w:del w:id="2004" w:author="Microsoft Office User" w:date="2023-04-22T18:07:00Z">
              <w:r w:rsidRPr="00A23238" w:rsidDel="00784D70">
                <w:delText>405 – Method not Allowed</w:delText>
              </w:r>
            </w:del>
          </w:p>
        </w:tc>
      </w:tr>
    </w:tbl>
    <w:p w14:paraId="33F4E3B9" w14:textId="1BB69E3D" w:rsidR="00C74854" w:rsidDel="00784D70" w:rsidRDefault="00C74854" w:rsidP="00C74854">
      <w:pPr>
        <w:ind w:left="1276"/>
        <w:jc w:val="center"/>
        <w:rPr>
          <w:del w:id="2005" w:author="Microsoft Office User" w:date="2023-04-22T18:07:00Z"/>
          <w:i/>
          <w:iCs/>
        </w:rPr>
      </w:pPr>
      <w:del w:id="2006" w:author="Microsoft Office User" w:date="2023-04-22T18:07:00Z">
        <w:r w:rsidRPr="00A23238" w:rsidDel="00784D70">
          <w:rPr>
            <w:i/>
            <w:iCs/>
          </w:rPr>
          <w:delText xml:space="preserve">Tabla </w:delText>
        </w:r>
        <w:r w:rsidR="00AC7A51" w:rsidDel="00784D70">
          <w:rPr>
            <w:i/>
            <w:iCs/>
          </w:rPr>
          <w:delText>6</w:delText>
        </w:r>
        <w:r w:rsidRPr="00A23238" w:rsidDel="00784D70">
          <w:rPr>
            <w:i/>
            <w:iCs/>
          </w:rPr>
          <w:delText>: Recurso /empresas/</w:delText>
        </w:r>
        <w:r w:rsidDel="00784D70">
          <w:rPr>
            <w:i/>
            <w:iCs/>
          </w:rPr>
          <w:delText>ofertas</w:delText>
        </w:r>
      </w:del>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B133A"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2E93DD78"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AB133A"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lastRenderedPageBreak/>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70311F35" w14:textId="16CD6966" w:rsidR="00A23238" w:rsidRDefault="00A23238">
      <w:pPr>
        <w:rPr>
          <w:ins w:id="2007" w:author="Microsoft Office User" w:date="2023-05-21T11:38:00Z"/>
          <w:i/>
          <w:iCs/>
        </w:rPr>
        <w:pPrChange w:id="2008" w:author="Microsoft Office User" w:date="2023-05-21T11:39:00Z">
          <w:pPr>
            <w:ind w:left="1276"/>
            <w:jc w:val="center"/>
          </w:pPr>
        </w:pPrChange>
      </w:pPr>
      <w:del w:id="2009" w:author="Microsoft Office User" w:date="2023-05-21T11:39:00Z">
        <w:r w:rsidRPr="00A23238" w:rsidDel="00335742">
          <w:rPr>
            <w:i/>
            <w:iCs/>
          </w:rPr>
          <w:delText xml:space="preserve">Tabla </w:delText>
        </w:r>
      </w:del>
      <w:del w:id="2010" w:author="Microsoft Office User" w:date="2023-04-22T18:07:00Z">
        <w:r w:rsidR="00AC7A51" w:rsidDel="00784D70">
          <w:rPr>
            <w:i/>
            <w:iCs/>
          </w:rPr>
          <w:delText>7</w:delText>
        </w:r>
      </w:del>
      <w:del w:id="2011" w:author="Microsoft Office User" w:date="2023-05-21T11:39:00Z">
        <w:r w:rsidRPr="00A23238" w:rsidDel="00335742">
          <w:rPr>
            <w:i/>
            <w:iCs/>
          </w:rPr>
          <w:delText>: Recurso /empresas/id/oferta</w:delText>
        </w:r>
        <w:r w:rsidR="009E098D" w:rsidDel="00335742">
          <w:rPr>
            <w:i/>
            <w:iCs/>
          </w:rPr>
          <w:delText>s</w:delText>
        </w:r>
      </w:del>
    </w:p>
    <w:p w14:paraId="241227F5" w14:textId="39923756" w:rsidR="00335742" w:rsidRDefault="00335742" w:rsidP="00335742">
      <w:pPr>
        <w:pStyle w:val="Descripcin"/>
        <w:jc w:val="center"/>
        <w:rPr>
          <w:ins w:id="2012" w:author="Microsoft Office User" w:date="2023-05-21T11:39:00Z"/>
          <w:sz w:val="24"/>
          <w:szCs w:val="20"/>
        </w:rPr>
      </w:pPr>
      <w:bookmarkStart w:id="2013" w:name="_Toc135561730"/>
      <w:ins w:id="2014" w:author="Microsoft Office User" w:date="2023-05-21T11:38:00Z">
        <w:r w:rsidRPr="00335742">
          <w:rPr>
            <w:sz w:val="24"/>
            <w:szCs w:val="20"/>
            <w:rPrChange w:id="2015" w:author="Microsoft Office User" w:date="2023-05-21T11:39:00Z">
              <w:rPr/>
            </w:rPrChange>
          </w:rPr>
          <w:t xml:space="preserve">Tabla </w:t>
        </w:r>
        <w:r w:rsidRPr="00335742">
          <w:rPr>
            <w:sz w:val="24"/>
            <w:szCs w:val="20"/>
            <w:rPrChange w:id="2016" w:author="Microsoft Office User" w:date="2023-05-21T11:39:00Z">
              <w:rPr/>
            </w:rPrChange>
          </w:rPr>
          <w:fldChar w:fldCharType="begin"/>
        </w:r>
        <w:r w:rsidRPr="00335742">
          <w:rPr>
            <w:sz w:val="24"/>
            <w:szCs w:val="20"/>
            <w:rPrChange w:id="2017" w:author="Microsoft Office User" w:date="2023-05-21T11:39:00Z">
              <w:rPr/>
            </w:rPrChange>
          </w:rPr>
          <w:instrText xml:space="preserve"> SEQ Tabla \* ARABIC </w:instrText>
        </w:r>
      </w:ins>
      <w:r w:rsidRPr="00335742">
        <w:rPr>
          <w:sz w:val="24"/>
          <w:szCs w:val="20"/>
          <w:rPrChange w:id="2018" w:author="Microsoft Office User" w:date="2023-05-21T11:39:00Z">
            <w:rPr/>
          </w:rPrChange>
        </w:rPr>
        <w:fldChar w:fldCharType="separate"/>
      </w:r>
      <w:ins w:id="2019" w:author="Microsoft Office User" w:date="2023-05-21T11:41:00Z">
        <w:r w:rsidR="0027448C">
          <w:rPr>
            <w:noProof/>
            <w:sz w:val="24"/>
            <w:szCs w:val="20"/>
          </w:rPr>
          <w:t>6</w:t>
        </w:r>
      </w:ins>
      <w:ins w:id="2020" w:author="Microsoft Office User" w:date="2023-05-21T11:38:00Z">
        <w:r w:rsidRPr="00335742">
          <w:rPr>
            <w:sz w:val="24"/>
            <w:szCs w:val="20"/>
            <w:rPrChange w:id="2021" w:author="Microsoft Office User" w:date="2023-05-21T11:39:00Z">
              <w:rPr/>
            </w:rPrChange>
          </w:rPr>
          <w:fldChar w:fldCharType="end"/>
        </w:r>
        <w:r w:rsidRPr="00335742">
          <w:rPr>
            <w:sz w:val="24"/>
            <w:szCs w:val="20"/>
            <w:rPrChange w:id="2022" w:author="Microsoft Office User" w:date="2023-05-21T11:39:00Z">
              <w:rPr/>
            </w:rPrChange>
          </w:rPr>
          <w:t>: Recurso /empresas/id/ofertas</w:t>
        </w:r>
      </w:ins>
      <w:bookmarkEnd w:id="2013"/>
    </w:p>
    <w:p w14:paraId="6F887DB9" w14:textId="77777777" w:rsidR="00335742" w:rsidRDefault="00335742" w:rsidP="00335742">
      <w:pPr>
        <w:rPr>
          <w:ins w:id="2023" w:author="Microsoft Office User" w:date="2023-05-21T11:39:00Z"/>
        </w:rPr>
      </w:pPr>
    </w:p>
    <w:p w14:paraId="779256E9" w14:textId="77777777" w:rsidR="00335742" w:rsidRDefault="00335742" w:rsidP="00335742">
      <w:pPr>
        <w:rPr>
          <w:ins w:id="2024" w:author="Microsoft Office User" w:date="2023-05-21T11:39:00Z"/>
        </w:rPr>
      </w:pPr>
    </w:p>
    <w:p w14:paraId="0F6AC155" w14:textId="77777777" w:rsidR="00335742" w:rsidRPr="00335742" w:rsidRDefault="00335742">
      <w:pPr>
        <w:rPr>
          <w:rPrChange w:id="2025" w:author="Microsoft Office User" w:date="2023-05-21T11:39:00Z">
            <w:rPr>
              <w:i/>
              <w:iCs/>
            </w:rPr>
          </w:rPrChange>
        </w:rPr>
        <w:pPrChange w:id="2026" w:author="Microsoft Office User" w:date="2023-05-21T11:39:00Z">
          <w:pPr>
            <w:ind w:left="1276"/>
            <w:jc w:val="center"/>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AB133A"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B133A"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03CBF5F4"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2027"/>
            <w:commentRangeStart w:id="2028"/>
            <w:r>
              <w:t xml:space="preserve">Modificación del campo de alumno asignado y del campo </w:t>
            </w:r>
            <w:del w:id="2029" w:author="Microsoft Office User" w:date="2023-05-06T18:45:00Z">
              <w:r w:rsidDel="00A67651">
                <w:lastRenderedPageBreak/>
                <w:delText xml:space="preserve">para </w:delText>
              </w:r>
            </w:del>
            <w:ins w:id="2030" w:author="Microsoft Office User" w:date="2023-05-06T18:45:00Z">
              <w:r w:rsidR="00A67651">
                <w:t xml:space="preserve">estado de la oferta </w:t>
              </w:r>
            </w:ins>
            <w:del w:id="2031" w:author="Microsoft Office User" w:date="2023-05-06T18:45:00Z">
              <w:r w:rsidDel="00A67651">
                <w:delText>verificar si la oferta esta asignada</w:delText>
              </w:r>
              <w:commentRangeEnd w:id="2027"/>
              <w:r w:rsidR="00355ED0" w:rsidDel="00A67651">
                <w:rPr>
                  <w:rStyle w:val="Refdecomentario"/>
                  <w:color w:val="auto"/>
                </w:rPr>
                <w:commentReference w:id="2027"/>
              </w:r>
              <w:commentRangeEnd w:id="2028"/>
              <w:r w:rsidR="005669FA" w:rsidDel="00A67651">
                <w:rPr>
                  <w:rStyle w:val="Refdecomentario"/>
                  <w:color w:val="auto"/>
                </w:rPr>
                <w:commentReference w:id="2028"/>
              </w:r>
            </w:del>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lastRenderedPageBreak/>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59637235" w14:textId="1827E98E" w:rsidR="007764D1" w:rsidRDefault="007764D1">
      <w:pPr>
        <w:rPr>
          <w:ins w:id="2032" w:author="Microsoft Office User" w:date="2023-05-21T11:39:00Z"/>
          <w:i/>
          <w:iCs/>
        </w:rPr>
        <w:pPrChange w:id="2033" w:author="Microsoft Office User" w:date="2023-05-21T11:39:00Z">
          <w:pPr>
            <w:ind w:left="993"/>
            <w:jc w:val="center"/>
          </w:pPr>
        </w:pPrChange>
      </w:pPr>
      <w:del w:id="2034" w:author="Microsoft Office User" w:date="2023-05-21T11:39:00Z">
        <w:r w:rsidRPr="00A23238" w:rsidDel="00CD207F">
          <w:rPr>
            <w:i/>
            <w:iCs/>
          </w:rPr>
          <w:delText xml:space="preserve">Tabla </w:delText>
        </w:r>
      </w:del>
      <w:del w:id="2035" w:author="Microsoft Office User" w:date="2023-04-22T18:07:00Z">
        <w:r w:rsidR="00AC7A51" w:rsidDel="00784D70">
          <w:rPr>
            <w:i/>
            <w:iCs/>
          </w:rPr>
          <w:delText>8</w:delText>
        </w:r>
      </w:del>
      <w:del w:id="2036" w:author="Microsoft Office User" w:date="2023-05-21T11:39:00Z">
        <w:r w:rsidRPr="00A23238" w:rsidDel="00CD207F">
          <w:rPr>
            <w:i/>
            <w:iCs/>
          </w:rPr>
          <w:delText>: Recurso /empresas/id/oferta</w:delText>
        </w:r>
        <w:r w:rsidDel="00CD207F">
          <w:rPr>
            <w:i/>
            <w:iCs/>
          </w:rPr>
          <w:delText>s/id</w:delText>
        </w:r>
      </w:del>
    </w:p>
    <w:p w14:paraId="350D105C" w14:textId="77B01391" w:rsidR="00CD207F" w:rsidRPr="00CD207F" w:rsidRDefault="00CD207F">
      <w:pPr>
        <w:pStyle w:val="Descripcin"/>
        <w:jc w:val="center"/>
        <w:rPr>
          <w:i w:val="0"/>
          <w:iCs w:val="0"/>
          <w:szCs w:val="20"/>
          <w:rPrChange w:id="2037" w:author="Microsoft Office User" w:date="2023-05-21T11:39:00Z">
            <w:rPr>
              <w:i/>
              <w:iCs/>
            </w:rPr>
          </w:rPrChange>
        </w:rPr>
        <w:pPrChange w:id="2038" w:author="Microsoft Office User" w:date="2023-05-21T11:39:00Z">
          <w:pPr>
            <w:ind w:left="993"/>
            <w:jc w:val="center"/>
          </w:pPr>
        </w:pPrChange>
      </w:pPr>
      <w:bookmarkStart w:id="2039" w:name="_Toc135561731"/>
      <w:ins w:id="2040" w:author="Microsoft Office User" w:date="2023-05-21T11:39:00Z">
        <w:r w:rsidRPr="00CD207F">
          <w:rPr>
            <w:sz w:val="24"/>
            <w:szCs w:val="20"/>
            <w:rPrChange w:id="2041" w:author="Microsoft Office User" w:date="2023-05-21T11:39:00Z">
              <w:rPr>
                <w:i/>
                <w:iCs/>
              </w:rPr>
            </w:rPrChange>
          </w:rPr>
          <w:t xml:space="preserve">Tabla </w:t>
        </w:r>
        <w:r w:rsidRPr="00CD207F">
          <w:rPr>
            <w:sz w:val="24"/>
            <w:szCs w:val="20"/>
            <w:rPrChange w:id="2042" w:author="Microsoft Office User" w:date="2023-05-21T11:39:00Z">
              <w:rPr>
                <w:i/>
                <w:iCs/>
              </w:rPr>
            </w:rPrChange>
          </w:rPr>
          <w:fldChar w:fldCharType="begin"/>
        </w:r>
        <w:r w:rsidRPr="00CD207F">
          <w:rPr>
            <w:sz w:val="24"/>
            <w:szCs w:val="20"/>
            <w:rPrChange w:id="2043" w:author="Microsoft Office User" w:date="2023-05-21T11:39:00Z">
              <w:rPr>
                <w:i/>
                <w:iCs/>
              </w:rPr>
            </w:rPrChange>
          </w:rPr>
          <w:instrText xml:space="preserve"> SEQ Tabla \* ARABIC </w:instrText>
        </w:r>
      </w:ins>
      <w:r w:rsidRPr="00CD207F">
        <w:rPr>
          <w:sz w:val="24"/>
          <w:szCs w:val="20"/>
          <w:rPrChange w:id="2044" w:author="Microsoft Office User" w:date="2023-05-21T11:39:00Z">
            <w:rPr>
              <w:i/>
              <w:iCs/>
            </w:rPr>
          </w:rPrChange>
        </w:rPr>
        <w:fldChar w:fldCharType="separate"/>
      </w:r>
      <w:ins w:id="2045" w:author="Microsoft Office User" w:date="2023-05-21T11:41:00Z">
        <w:r w:rsidR="0027448C">
          <w:rPr>
            <w:noProof/>
            <w:sz w:val="24"/>
            <w:szCs w:val="20"/>
          </w:rPr>
          <w:t>7</w:t>
        </w:r>
      </w:ins>
      <w:ins w:id="2046" w:author="Microsoft Office User" w:date="2023-05-21T11:39:00Z">
        <w:r w:rsidRPr="00CD207F">
          <w:rPr>
            <w:sz w:val="24"/>
            <w:szCs w:val="20"/>
            <w:rPrChange w:id="2047" w:author="Microsoft Office User" w:date="2023-05-21T11:39:00Z">
              <w:rPr>
                <w:i/>
                <w:iCs/>
              </w:rPr>
            </w:rPrChange>
          </w:rPr>
          <w:fldChar w:fldCharType="end"/>
        </w:r>
        <w:r w:rsidRPr="00CD207F">
          <w:rPr>
            <w:sz w:val="24"/>
            <w:szCs w:val="20"/>
            <w:rPrChange w:id="2048" w:author="Microsoft Office User" w:date="2023-05-21T11:39:00Z">
              <w:rPr>
                <w:i/>
                <w:iCs/>
              </w:rPr>
            </w:rPrChange>
          </w:rPr>
          <w:t>: Recurso /empresas/id/ofertas/id</w:t>
        </w:r>
      </w:ins>
      <w:bookmarkEnd w:id="2039"/>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AB133A"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2049"/>
            <w:r w:rsidRPr="00A23238">
              <w:t xml:space="preserve">Se obtiene todos los atributos </w:t>
            </w:r>
            <w:r>
              <w:t>de todas las ofertas</w:t>
            </w:r>
            <w:commentRangeEnd w:id="2049"/>
            <w:r>
              <w:rPr>
                <w:rStyle w:val="Refdecomentario"/>
                <w:color w:val="auto"/>
              </w:rPr>
              <w:commentReference w:id="204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AB133A"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/ofertas?estado=”SIN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2050"/>
            <w:commentRangeStart w:id="2051"/>
            <w:r w:rsidRPr="00A23238">
              <w:t xml:space="preserve">Se obtiene todos los </w:t>
            </w:r>
            <w:commentRangeEnd w:id="2050"/>
            <w:r>
              <w:rPr>
                <w:rStyle w:val="Refdecomentario"/>
                <w:color w:val="auto"/>
              </w:rPr>
              <w:commentReference w:id="2050"/>
            </w:r>
            <w:commentRangeEnd w:id="2051"/>
            <w:r w:rsidR="005669FA">
              <w:rPr>
                <w:rStyle w:val="Refdecomentario"/>
                <w:color w:val="auto"/>
              </w:rPr>
              <w:commentReference w:id="2051"/>
            </w:r>
            <w:r w:rsidRPr="00A23238">
              <w:t xml:space="preserve">atributos </w:t>
            </w:r>
            <w:r>
              <w:t xml:space="preserve">de las ofertas </w:t>
            </w:r>
            <w:r>
              <w:lastRenderedPageBreak/>
              <w:t>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AB133A"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lastRenderedPageBreak/>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/ofertas?alumno=alumno_id</w:t>
            </w:r>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753DFE52" w14:textId="5ABCE971" w:rsidR="0001644B" w:rsidRDefault="0001644B">
      <w:pPr>
        <w:rPr>
          <w:ins w:id="2052" w:author="Microsoft Office User" w:date="2023-05-21T11:40:00Z"/>
          <w:i/>
          <w:iCs/>
        </w:rPr>
        <w:pPrChange w:id="2053" w:author="Microsoft Office User" w:date="2023-05-21T11:40:00Z">
          <w:pPr>
            <w:ind w:left="993"/>
            <w:jc w:val="center"/>
          </w:pPr>
        </w:pPrChange>
      </w:pPr>
      <w:del w:id="2054" w:author="Microsoft Office User" w:date="2023-05-21T11:40:00Z">
        <w:r w:rsidRPr="00A23238" w:rsidDel="00EA1B51">
          <w:rPr>
            <w:i/>
            <w:iCs/>
          </w:rPr>
          <w:delText>Tabla</w:delText>
        </w:r>
      </w:del>
      <w:del w:id="2055" w:author="Microsoft Office User" w:date="2023-04-22T18:07:00Z">
        <w:r w:rsidRPr="00A23238" w:rsidDel="00784D70">
          <w:rPr>
            <w:i/>
            <w:iCs/>
          </w:rPr>
          <w:delText xml:space="preserve"> </w:delText>
        </w:r>
        <w:r w:rsidDel="00784D70">
          <w:rPr>
            <w:i/>
            <w:iCs/>
          </w:rPr>
          <w:delText>9</w:delText>
        </w:r>
      </w:del>
      <w:del w:id="2056" w:author="Microsoft Office User" w:date="2023-05-21T11:40:00Z">
        <w:r w:rsidRPr="00A23238" w:rsidDel="00EA1B51">
          <w:rPr>
            <w:i/>
            <w:iCs/>
          </w:rPr>
          <w:delText>: Recurso /</w:delText>
        </w:r>
        <w:r w:rsidDel="00EA1B51">
          <w:rPr>
            <w:i/>
            <w:iCs/>
          </w:rPr>
          <w:delText>ofertas</w:delText>
        </w:r>
      </w:del>
    </w:p>
    <w:p w14:paraId="666CF919" w14:textId="30DE0E82" w:rsidR="00EA1B51" w:rsidRPr="00EA1B51" w:rsidRDefault="00EA1B51">
      <w:pPr>
        <w:pStyle w:val="Descripcin"/>
        <w:jc w:val="center"/>
        <w:rPr>
          <w:i w:val="0"/>
          <w:iCs w:val="0"/>
          <w:szCs w:val="20"/>
          <w:rPrChange w:id="2057" w:author="Microsoft Office User" w:date="2023-05-21T11:40:00Z">
            <w:rPr>
              <w:i/>
              <w:iCs/>
            </w:rPr>
          </w:rPrChange>
        </w:rPr>
        <w:pPrChange w:id="2058" w:author="Microsoft Office User" w:date="2023-05-21T11:40:00Z">
          <w:pPr>
            <w:ind w:left="993"/>
            <w:jc w:val="center"/>
          </w:pPr>
        </w:pPrChange>
      </w:pPr>
      <w:bookmarkStart w:id="2059" w:name="_Toc135561732"/>
      <w:ins w:id="2060" w:author="Microsoft Office User" w:date="2023-05-21T11:40:00Z">
        <w:r w:rsidRPr="00EA1B51">
          <w:rPr>
            <w:sz w:val="24"/>
            <w:szCs w:val="20"/>
            <w:rPrChange w:id="2061" w:author="Microsoft Office User" w:date="2023-05-21T11:40:00Z">
              <w:rPr>
                <w:i/>
                <w:iCs/>
              </w:rPr>
            </w:rPrChange>
          </w:rPr>
          <w:t xml:space="preserve">Tabla </w:t>
        </w:r>
        <w:r w:rsidRPr="00EA1B51">
          <w:rPr>
            <w:sz w:val="24"/>
            <w:szCs w:val="20"/>
            <w:rPrChange w:id="2062" w:author="Microsoft Office User" w:date="2023-05-21T11:40:00Z">
              <w:rPr>
                <w:i/>
                <w:iCs/>
              </w:rPr>
            </w:rPrChange>
          </w:rPr>
          <w:fldChar w:fldCharType="begin"/>
        </w:r>
        <w:r w:rsidRPr="00EA1B51">
          <w:rPr>
            <w:sz w:val="24"/>
            <w:szCs w:val="20"/>
            <w:rPrChange w:id="2063" w:author="Microsoft Office User" w:date="2023-05-21T11:40:00Z">
              <w:rPr>
                <w:i/>
                <w:iCs/>
              </w:rPr>
            </w:rPrChange>
          </w:rPr>
          <w:instrText xml:space="preserve"> SEQ Tabla \* ARABIC </w:instrText>
        </w:r>
      </w:ins>
      <w:r w:rsidRPr="00EA1B51">
        <w:rPr>
          <w:sz w:val="24"/>
          <w:szCs w:val="20"/>
          <w:rPrChange w:id="2064" w:author="Microsoft Office User" w:date="2023-05-21T11:40:00Z">
            <w:rPr>
              <w:i/>
              <w:iCs/>
            </w:rPr>
          </w:rPrChange>
        </w:rPr>
        <w:fldChar w:fldCharType="separate"/>
      </w:r>
      <w:ins w:id="2065" w:author="Microsoft Office User" w:date="2023-05-21T11:41:00Z">
        <w:r w:rsidR="0027448C">
          <w:rPr>
            <w:noProof/>
            <w:sz w:val="24"/>
            <w:szCs w:val="20"/>
          </w:rPr>
          <w:t>8</w:t>
        </w:r>
      </w:ins>
      <w:ins w:id="2066" w:author="Microsoft Office User" w:date="2023-05-21T11:40:00Z">
        <w:r w:rsidRPr="00EA1B51">
          <w:rPr>
            <w:sz w:val="24"/>
            <w:szCs w:val="20"/>
            <w:rPrChange w:id="2067" w:author="Microsoft Office User" w:date="2023-05-21T11:40:00Z">
              <w:rPr>
                <w:i/>
                <w:iCs/>
              </w:rPr>
            </w:rPrChange>
          </w:rPr>
          <w:fldChar w:fldCharType="end"/>
        </w:r>
        <w:r w:rsidRPr="00EA1B51">
          <w:rPr>
            <w:sz w:val="24"/>
            <w:szCs w:val="20"/>
            <w:rPrChange w:id="2068" w:author="Microsoft Office User" w:date="2023-05-21T11:40:00Z">
              <w:rPr>
                <w:i/>
                <w:iCs/>
              </w:rPr>
            </w:rPrChange>
          </w:rPr>
          <w:t>: Recurso /ofertas</w:t>
        </w:r>
      </w:ins>
      <w:bookmarkEnd w:id="2059"/>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AB133A"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lastRenderedPageBreak/>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2E6343E3" w14:textId="68554638" w:rsidR="00A23238" w:rsidRDefault="007764D1">
      <w:pPr>
        <w:rPr>
          <w:ins w:id="2069" w:author="Microsoft Office User" w:date="2023-05-21T11:40:00Z"/>
          <w:i/>
          <w:iCs/>
        </w:rPr>
        <w:pPrChange w:id="2070" w:author="Microsoft Office User" w:date="2023-05-21T11:40:00Z">
          <w:pPr>
            <w:jc w:val="center"/>
          </w:pPr>
        </w:pPrChange>
      </w:pPr>
      <w:del w:id="2071" w:author="Microsoft Office User" w:date="2023-05-21T11:40:00Z">
        <w:r w:rsidRPr="00A23238" w:rsidDel="003F1A98">
          <w:rPr>
            <w:i/>
            <w:iCs/>
          </w:rPr>
          <w:delText xml:space="preserve">Tabla </w:delText>
        </w:r>
      </w:del>
      <w:del w:id="2072" w:author="Microsoft Office User" w:date="2023-04-22T18:07:00Z">
        <w:r w:rsidDel="00784D70">
          <w:rPr>
            <w:i/>
            <w:iCs/>
          </w:rPr>
          <w:delText>1</w:delText>
        </w:r>
        <w:r w:rsidR="00AC7A51" w:rsidDel="00784D70">
          <w:rPr>
            <w:i/>
            <w:iCs/>
          </w:rPr>
          <w:delText>0</w:delText>
        </w:r>
      </w:del>
      <w:del w:id="2073" w:author="Microsoft Office User" w:date="2023-05-21T11:40:00Z">
        <w:r w:rsidRPr="00A23238" w:rsidDel="003F1A98">
          <w:rPr>
            <w:i/>
            <w:iCs/>
          </w:rPr>
          <w:delText>: Recurso /</w:delText>
        </w:r>
        <w:r w:rsidDel="003F1A98">
          <w:rPr>
            <w:i/>
            <w:iCs/>
          </w:rPr>
          <w:delText>ofertas</w:delText>
        </w:r>
        <w:r w:rsidRPr="00A23238" w:rsidDel="003F1A98">
          <w:rPr>
            <w:i/>
            <w:iCs/>
          </w:rPr>
          <w:delText>/id</w:delText>
        </w:r>
      </w:del>
    </w:p>
    <w:p w14:paraId="6D6B45D6" w14:textId="1E893C2B" w:rsidR="003F1A98" w:rsidRPr="003F1A98" w:rsidRDefault="003F1A98">
      <w:pPr>
        <w:pStyle w:val="Descripcin"/>
        <w:jc w:val="center"/>
        <w:rPr>
          <w:i w:val="0"/>
          <w:iCs w:val="0"/>
          <w:szCs w:val="20"/>
          <w:rPrChange w:id="2074" w:author="Microsoft Office User" w:date="2023-05-21T11:40:00Z">
            <w:rPr>
              <w:i/>
              <w:iCs/>
            </w:rPr>
          </w:rPrChange>
        </w:rPr>
        <w:pPrChange w:id="2075" w:author="Microsoft Office User" w:date="2023-05-21T11:40:00Z">
          <w:pPr>
            <w:jc w:val="center"/>
          </w:pPr>
        </w:pPrChange>
      </w:pPr>
      <w:bookmarkStart w:id="2076" w:name="_Toc135561733"/>
      <w:ins w:id="2077" w:author="Microsoft Office User" w:date="2023-05-21T11:40:00Z">
        <w:r w:rsidRPr="003F1A98">
          <w:rPr>
            <w:sz w:val="24"/>
            <w:szCs w:val="20"/>
            <w:rPrChange w:id="2078" w:author="Microsoft Office User" w:date="2023-05-21T11:40:00Z">
              <w:rPr>
                <w:i/>
                <w:iCs/>
              </w:rPr>
            </w:rPrChange>
          </w:rPr>
          <w:t xml:space="preserve">Tabla </w:t>
        </w:r>
        <w:r w:rsidRPr="003F1A98">
          <w:rPr>
            <w:sz w:val="24"/>
            <w:szCs w:val="20"/>
            <w:rPrChange w:id="2079" w:author="Microsoft Office User" w:date="2023-05-21T11:40:00Z">
              <w:rPr>
                <w:i/>
                <w:iCs/>
              </w:rPr>
            </w:rPrChange>
          </w:rPr>
          <w:fldChar w:fldCharType="begin"/>
        </w:r>
        <w:r w:rsidRPr="003F1A98">
          <w:rPr>
            <w:sz w:val="24"/>
            <w:szCs w:val="20"/>
            <w:rPrChange w:id="2080" w:author="Microsoft Office User" w:date="2023-05-21T11:40:00Z">
              <w:rPr>
                <w:i/>
                <w:iCs/>
              </w:rPr>
            </w:rPrChange>
          </w:rPr>
          <w:instrText xml:space="preserve"> SEQ Tabla \* ARABIC </w:instrText>
        </w:r>
      </w:ins>
      <w:r w:rsidRPr="003F1A98">
        <w:rPr>
          <w:sz w:val="24"/>
          <w:szCs w:val="20"/>
          <w:rPrChange w:id="2081" w:author="Microsoft Office User" w:date="2023-05-21T11:40:00Z">
            <w:rPr>
              <w:i/>
              <w:iCs/>
            </w:rPr>
          </w:rPrChange>
        </w:rPr>
        <w:fldChar w:fldCharType="separate"/>
      </w:r>
      <w:ins w:id="2082" w:author="Microsoft Office User" w:date="2023-05-21T11:41:00Z">
        <w:r w:rsidR="0027448C">
          <w:rPr>
            <w:noProof/>
            <w:sz w:val="24"/>
            <w:szCs w:val="20"/>
          </w:rPr>
          <w:t>9</w:t>
        </w:r>
      </w:ins>
      <w:ins w:id="2083" w:author="Microsoft Office User" w:date="2023-05-21T11:40:00Z">
        <w:r w:rsidRPr="003F1A98">
          <w:rPr>
            <w:sz w:val="24"/>
            <w:szCs w:val="20"/>
            <w:rPrChange w:id="2084" w:author="Microsoft Office User" w:date="2023-05-21T11:40:00Z">
              <w:rPr>
                <w:i/>
                <w:iCs/>
              </w:rPr>
            </w:rPrChange>
          </w:rPr>
          <w:fldChar w:fldCharType="end"/>
        </w:r>
        <w:r w:rsidRPr="003F1A98">
          <w:rPr>
            <w:sz w:val="24"/>
            <w:szCs w:val="20"/>
            <w:rPrChange w:id="2085" w:author="Microsoft Office User" w:date="2023-05-21T11:40:00Z">
              <w:rPr>
                <w:i/>
                <w:iCs/>
              </w:rPr>
            </w:rPrChange>
          </w:rPr>
          <w:t>: Recurso /ofertas/id</w:t>
        </w:r>
      </w:ins>
      <w:bookmarkEnd w:id="2076"/>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AB133A"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r>
              <w:t>cvs?estado=”ASIGNADA”</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de los alumnos con una 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bl>
    <w:p w14:paraId="1A3DB64E" w14:textId="6BA5BA2C" w:rsidR="0001644B" w:rsidRDefault="0001644B">
      <w:pPr>
        <w:rPr>
          <w:ins w:id="2086" w:author="Microsoft Office User" w:date="2023-05-21T11:40:00Z"/>
          <w:i/>
          <w:iCs/>
        </w:rPr>
        <w:pPrChange w:id="2087" w:author="Microsoft Office User" w:date="2023-05-21T11:41:00Z">
          <w:pPr>
            <w:jc w:val="center"/>
          </w:pPr>
        </w:pPrChange>
      </w:pPr>
      <w:del w:id="2088" w:author="Microsoft Office User" w:date="2023-05-21T11:41:00Z">
        <w:r w:rsidRPr="00A23238" w:rsidDel="0027448C">
          <w:rPr>
            <w:i/>
            <w:iCs/>
          </w:rPr>
          <w:lastRenderedPageBreak/>
          <w:delText xml:space="preserve">Tabla </w:delText>
        </w:r>
        <w:r w:rsidDel="0027448C">
          <w:rPr>
            <w:i/>
            <w:iCs/>
          </w:rPr>
          <w:delText>1</w:delText>
        </w:r>
      </w:del>
      <w:del w:id="2089" w:author="Microsoft Office User" w:date="2023-04-22T18:08:00Z">
        <w:r w:rsidDel="00784D70">
          <w:rPr>
            <w:i/>
            <w:iCs/>
          </w:rPr>
          <w:delText>1</w:delText>
        </w:r>
      </w:del>
      <w:del w:id="2090" w:author="Microsoft Office User" w:date="2023-05-21T11:41:00Z">
        <w:r w:rsidRPr="00A23238" w:rsidDel="0027448C">
          <w:rPr>
            <w:i/>
            <w:iCs/>
          </w:rPr>
          <w:delText>: Recurso /</w:delText>
        </w:r>
        <w:r w:rsidDel="0027448C">
          <w:rPr>
            <w:i/>
            <w:iCs/>
          </w:rPr>
          <w:delText>ofertas</w:delText>
        </w:r>
        <w:r w:rsidRPr="00A23238" w:rsidDel="0027448C">
          <w:rPr>
            <w:i/>
            <w:iCs/>
          </w:rPr>
          <w:delText>/</w:delText>
        </w:r>
        <w:r w:rsidDel="0027448C">
          <w:rPr>
            <w:i/>
            <w:iCs/>
          </w:rPr>
          <w:delText>cvs</w:delText>
        </w:r>
      </w:del>
    </w:p>
    <w:p w14:paraId="4C73A4B1" w14:textId="2F2F9149" w:rsidR="0001644B" w:rsidRPr="004E5F10" w:rsidRDefault="0027448C" w:rsidP="004E5F10">
      <w:pPr>
        <w:pStyle w:val="Descripcin"/>
        <w:jc w:val="center"/>
        <w:rPr>
          <w:i w:val="0"/>
          <w:iCs w:val="0"/>
          <w:szCs w:val="20"/>
        </w:rPr>
      </w:pPr>
      <w:bookmarkStart w:id="2091" w:name="_Toc135561734"/>
      <w:ins w:id="2092" w:author="Microsoft Office User" w:date="2023-05-21T11:41:00Z">
        <w:r w:rsidRPr="0027448C">
          <w:rPr>
            <w:sz w:val="24"/>
            <w:szCs w:val="20"/>
            <w:rPrChange w:id="2093" w:author="Microsoft Office User" w:date="2023-05-21T11:41:00Z">
              <w:rPr>
                <w:i w:val="0"/>
                <w:iCs w:val="0"/>
                <w:color w:val="auto"/>
                <w:sz w:val="24"/>
                <w:szCs w:val="22"/>
              </w:rPr>
            </w:rPrChange>
          </w:rPr>
          <w:t xml:space="preserve">Tabla </w:t>
        </w:r>
        <w:r w:rsidRPr="0027448C">
          <w:rPr>
            <w:sz w:val="24"/>
            <w:szCs w:val="20"/>
            <w:rPrChange w:id="2094" w:author="Microsoft Office User" w:date="2023-05-21T11:41:00Z">
              <w:rPr>
                <w:i w:val="0"/>
                <w:iCs w:val="0"/>
                <w:color w:val="auto"/>
                <w:sz w:val="24"/>
                <w:szCs w:val="22"/>
              </w:rPr>
            </w:rPrChange>
          </w:rPr>
          <w:fldChar w:fldCharType="begin"/>
        </w:r>
        <w:r w:rsidRPr="0027448C">
          <w:rPr>
            <w:sz w:val="24"/>
            <w:szCs w:val="20"/>
            <w:rPrChange w:id="2095" w:author="Microsoft Office User" w:date="2023-05-21T11:41:00Z">
              <w:rPr>
                <w:i w:val="0"/>
                <w:iCs w:val="0"/>
                <w:color w:val="auto"/>
                <w:sz w:val="24"/>
                <w:szCs w:val="22"/>
              </w:rPr>
            </w:rPrChange>
          </w:rPr>
          <w:instrText xml:space="preserve"> SEQ Tabla \* ARABIC </w:instrText>
        </w:r>
      </w:ins>
      <w:r w:rsidRPr="0027448C">
        <w:rPr>
          <w:sz w:val="24"/>
          <w:szCs w:val="20"/>
          <w:rPrChange w:id="2096" w:author="Microsoft Office User" w:date="2023-05-21T11:41:00Z">
            <w:rPr>
              <w:i w:val="0"/>
              <w:iCs w:val="0"/>
              <w:color w:val="auto"/>
              <w:sz w:val="24"/>
              <w:szCs w:val="22"/>
            </w:rPr>
          </w:rPrChange>
        </w:rPr>
        <w:fldChar w:fldCharType="separate"/>
      </w:r>
      <w:ins w:id="2097" w:author="Microsoft Office User" w:date="2023-05-21T11:41:00Z">
        <w:r w:rsidRPr="0027448C">
          <w:rPr>
            <w:noProof/>
            <w:sz w:val="24"/>
            <w:szCs w:val="20"/>
            <w:rPrChange w:id="2098" w:author="Microsoft Office User" w:date="2023-05-21T11:41:00Z">
              <w:rPr>
                <w:i w:val="0"/>
                <w:iCs w:val="0"/>
                <w:noProof/>
                <w:color w:val="auto"/>
                <w:sz w:val="24"/>
                <w:szCs w:val="22"/>
              </w:rPr>
            </w:rPrChange>
          </w:rPr>
          <w:t>10</w:t>
        </w:r>
        <w:r w:rsidRPr="0027448C">
          <w:rPr>
            <w:sz w:val="24"/>
            <w:szCs w:val="20"/>
            <w:rPrChange w:id="2099" w:author="Microsoft Office User" w:date="2023-05-21T11:41:00Z">
              <w:rPr>
                <w:i w:val="0"/>
                <w:iCs w:val="0"/>
                <w:color w:val="auto"/>
                <w:sz w:val="24"/>
                <w:szCs w:val="22"/>
              </w:rPr>
            </w:rPrChange>
          </w:rPr>
          <w:fldChar w:fldCharType="end"/>
        </w:r>
        <w:r w:rsidRPr="0027448C">
          <w:rPr>
            <w:sz w:val="24"/>
            <w:szCs w:val="20"/>
            <w:rPrChange w:id="2100" w:author="Microsoft Office User" w:date="2023-05-21T11:41:00Z">
              <w:rPr>
                <w:i w:val="0"/>
                <w:iCs w:val="0"/>
                <w:color w:val="auto"/>
                <w:sz w:val="24"/>
                <w:szCs w:val="22"/>
              </w:rPr>
            </w:rPrChange>
          </w:rPr>
          <w:t>: Recurso /ofertas/cvs</w:t>
        </w:r>
      </w:ins>
      <w:bookmarkEnd w:id="2091"/>
    </w:p>
    <w:p w14:paraId="7632092E" w14:textId="396DDCB7" w:rsidR="00EB67F1" w:rsidRDefault="00EB67F1" w:rsidP="001E7C58">
      <w:pPr>
        <w:pStyle w:val="Ttulo3"/>
      </w:pPr>
      <w:bookmarkStart w:id="2101" w:name="_Toc136020125"/>
      <w:r>
        <w:t>Diseño del algoritmo de recomendación</w:t>
      </w:r>
      <w:bookmarkEnd w:id="2101"/>
    </w:p>
    <w:p w14:paraId="48ECBD09" w14:textId="3C9CC9D0" w:rsidR="005E60E4" w:rsidRPr="005E60E4" w:rsidRDefault="005E60E4" w:rsidP="005E60E4">
      <w:commentRangeStart w:id="2102"/>
      <w:r>
        <w:t>El objetivo del algoritmo de recomendación es, cuando un alumno sin ofertas asignadas lo solicita</w:t>
      </w:r>
      <w:commentRangeEnd w:id="2102"/>
      <w:r>
        <w:rPr>
          <w:rStyle w:val="Refdecomentario"/>
        </w:rPr>
        <w:commentReference w:id="2102"/>
      </w:r>
      <w:r>
        <w:t xml:space="preserve">, recomendarle las ofertas no asignadas que más se adaptan a su CV. </w:t>
      </w:r>
    </w:p>
    <w:p w14:paraId="51483CFF" w14:textId="750547C9" w:rsidR="00234064" w:rsidRDefault="005E60E4" w:rsidP="00E6090A">
      <w:r w:rsidRPr="00F3614E">
        <w:t xml:space="preserve">De entre las alternativas para desarrollar un algoritmo de recomendación expuestas en el epígrafe 2.2.3, se ha </w:t>
      </w:r>
      <w:commentRangeStart w:id="2103"/>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2103"/>
      <w:r w:rsidR="00234064" w:rsidRPr="00F3614E">
        <w:rPr>
          <w:rPrChange w:id="2104" w:author="Microsoft Office User" w:date="2023-05-12T15:22:00Z">
            <w:rPr>
              <w:rStyle w:val="Refdecomentario"/>
            </w:rPr>
          </w:rPrChange>
        </w:rPr>
        <w:commentReference w:id="2103"/>
      </w:r>
      <w:r w:rsidR="00234064">
        <w:t xml:space="preserve"> </w:t>
      </w:r>
      <w:r w:rsidR="00580555">
        <w:t>De entre las me</w:t>
      </w:r>
      <w:r w:rsidR="00F3614E">
        <w:t>didas de similitud expuestas en el epígrafe 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2105"/>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2105"/>
      <w:r w:rsidR="005669FA">
        <w:rPr>
          <w:rStyle w:val="Refdecomentario"/>
        </w:rPr>
        <w:commentReference w:id="2105"/>
      </w:r>
    </w:p>
    <w:p w14:paraId="3F82A6BA" w14:textId="2E8DDB55" w:rsidR="00E945C1" w:rsidRDefault="00E945C1">
      <w:pPr>
        <w:pStyle w:val="Prrafodelista"/>
        <w:numPr>
          <w:ilvl w:val="0"/>
          <w:numId w:val="24"/>
        </w:numPr>
      </w:pPr>
      <w:commentRangeStart w:id="2106"/>
      <w:r>
        <w:t>C</w:t>
      </w:r>
      <w:ins w:id="2107" w:author="Microsoft Office User" w:date="2023-04-22T18:42:00Z">
        <w:r w:rsidR="00C71FDD">
          <w:t>álculo</w:t>
        </w:r>
      </w:ins>
      <w:del w:id="2108" w:author="Microsoft Office User" w:date="2023-04-22T18:42:00Z">
        <w:r w:rsidDel="00C71FDD">
          <w:delText>alculador</w:delText>
        </w:r>
      </w:del>
      <w:r>
        <w:t xml:space="preserve"> </w:t>
      </w:r>
      <w:commentRangeEnd w:id="2106"/>
      <w:r w:rsidR="0077095B">
        <w:rPr>
          <w:rStyle w:val="Refdecomentario"/>
        </w:rPr>
        <w:commentReference w:id="2106"/>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lastRenderedPageBreak/>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2109" w:name="_Toc136020126"/>
      <w:r>
        <w:t>Diseño de la base de datos</w:t>
      </w:r>
      <w:bookmarkEnd w:id="2109"/>
    </w:p>
    <w:p w14:paraId="57BA8448" w14:textId="531B2565" w:rsidR="00D16667" w:rsidRDefault="00D16667" w:rsidP="00E7281F">
      <w:r w:rsidRPr="00D16667">
        <w:t xml:space="preserve">Como se ha descrito detalladamente en </w:t>
      </w:r>
      <w:r>
        <w:t xml:space="preserve">el </w:t>
      </w:r>
      <w:r w:rsidR="001069D3">
        <w:t>epígrafe</w:t>
      </w:r>
      <w:r>
        <w:t xml:space="preserve"> 4.4</w:t>
      </w:r>
      <w:r w:rsidRPr="00D16667">
        <w:t xml:space="preserve"> de la arquitectura propuesta, resulta crucial contar con un sistema de almacenamiento de datos para asegurar la coherencia y consistencia de la información. En este sentido, se ha tomado la decisión de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636193C7" w:rsidR="00D16667" w:rsidRDefault="00D16667">
      <w:pPr>
        <w:pStyle w:val="Descripcin"/>
        <w:keepNext/>
        <w:jc w:val="center"/>
        <w:rPr>
          <w:ins w:id="2110" w:author="Microsoft Office User" w:date="2023-05-25T13:21:00Z"/>
        </w:rPr>
        <w:pPrChange w:id="2111" w:author="Microsoft Office User" w:date="2023-05-25T13:21:00Z">
          <w:pPr>
            <w:pStyle w:val="Descripcin"/>
          </w:pPr>
        </w:pPrChange>
      </w:pPr>
      <w:bookmarkStart w:id="2112" w:name="_Toc136012053"/>
      <w:ins w:id="2113"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9</w:t>
      </w:r>
      <w:ins w:id="2114" w:author="Microsoft Office User" w:date="2023-05-25T13:21:00Z">
        <w:r>
          <w:fldChar w:fldCharType="end"/>
        </w:r>
        <w:r>
          <w:t xml:space="preserve">: </w:t>
        </w:r>
        <w:r w:rsidRPr="007012A4">
          <w:t>Diagrama E/R de la base de datos</w:t>
        </w:r>
        <w:bookmarkEnd w:id="2112"/>
      </w:ins>
    </w:p>
    <w:p w14:paraId="6518D126" w14:textId="77777777" w:rsidR="00D16667" w:rsidRDefault="00D16667" w:rsidP="00D16667">
      <w:pPr>
        <w:keepNext/>
        <w:ind w:left="142"/>
        <w:jc w:val="center"/>
        <w:rPr>
          <w:ins w:id="2115" w:author="Microsoft Office User" w:date="2023-05-25T13:30:00Z"/>
        </w:rP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3"/>
                    <a:stretch>
                      <a:fillRect/>
                    </a:stretch>
                  </pic:blipFill>
                  <pic:spPr>
                    <a:xfrm>
                      <a:off x="0" y="0"/>
                      <a:ext cx="5068443" cy="4669026"/>
                    </a:xfrm>
                    <a:prstGeom prst="rect">
                      <a:avLst/>
                    </a:prstGeom>
                  </pic:spPr>
                </pic:pic>
              </a:graphicData>
            </a:graphic>
          </wp:inline>
        </w:drawing>
      </w:r>
    </w:p>
    <w:p w14:paraId="041C9C17" w14:textId="77777777" w:rsidR="00D16667" w:rsidRPr="00CF08B2" w:rsidRDefault="00D16667">
      <w:pPr>
        <w:pStyle w:val="Prrafodelista"/>
        <w:keepNext/>
        <w:ind w:left="0"/>
        <w:jc w:val="center"/>
        <w:rPr>
          <w:ins w:id="2116" w:author="Microsoft Office User" w:date="2023-05-21T11:04:00Z"/>
          <w:i/>
          <w:iCs/>
          <w:color w:val="44546A" w:themeColor="text2"/>
          <w:sz w:val="22"/>
          <w:szCs w:val="18"/>
          <w:rPrChange w:id="2117" w:author="Microsoft Office User" w:date="2023-05-25T13:30:00Z">
            <w:rPr>
              <w:ins w:id="2118" w:author="Microsoft Office User" w:date="2023-05-21T11:04:00Z"/>
            </w:rPr>
          </w:rPrChange>
        </w:rPr>
        <w:pPrChange w:id="2119" w:author="Microsoft Office User" w:date="2023-05-25T13:30:00Z">
          <w:pPr>
            <w:keepNext/>
            <w:ind w:left="142"/>
          </w:pPr>
        </w:pPrChange>
      </w:pPr>
      <w:ins w:id="2120"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057915FF" w14:textId="75032BC1" w:rsidR="008E7D27" w:rsidRDefault="003364C7" w:rsidP="008E7D27">
      <w:pPr>
        <w:jc w:val="left"/>
        <w:rPr>
          <w:ins w:id="2121" w:author="Microsoft Office User" w:date="2023-05-21T11:03:00Z"/>
        </w:rPr>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368F5E38" w14:textId="44501D3E" w:rsidR="00E7281F" w:rsidDel="0083602A" w:rsidRDefault="00E7281F">
      <w:pPr>
        <w:pStyle w:val="Descripcin"/>
        <w:jc w:val="center"/>
        <w:rPr>
          <w:del w:id="2122" w:author="Microsoft Office User" w:date="2023-05-21T11:04:00Z"/>
        </w:rPr>
        <w:pPrChange w:id="2123" w:author="Microsoft Office User" w:date="2023-05-21T10:45:00Z">
          <w:pPr>
            <w:ind w:left="142"/>
          </w:pPr>
        </w:pPrChange>
      </w:pPr>
      <w:bookmarkStart w:id="2124" w:name="_Toc135582787"/>
      <w:bookmarkStart w:id="2125" w:name="_Toc135928371"/>
      <w:bookmarkStart w:id="2126" w:name="_Toc136012000"/>
      <w:bookmarkStart w:id="2127" w:name="_Toc136018830"/>
      <w:bookmarkStart w:id="2128" w:name="_Toc136019709"/>
      <w:bookmarkStart w:id="2129" w:name="_Toc136020127"/>
      <w:bookmarkEnd w:id="2124"/>
      <w:bookmarkEnd w:id="2125"/>
      <w:bookmarkEnd w:id="2126"/>
      <w:bookmarkEnd w:id="2127"/>
      <w:bookmarkEnd w:id="2128"/>
      <w:bookmarkEnd w:id="2129"/>
    </w:p>
    <w:p w14:paraId="351E6A7A" w14:textId="06B27C7B" w:rsidR="00E7281F" w:rsidDel="00AC1373" w:rsidRDefault="00E7281F" w:rsidP="00E7281F">
      <w:pPr>
        <w:jc w:val="center"/>
        <w:rPr>
          <w:del w:id="2130" w:author="Microsoft Office User" w:date="2023-05-21T10:45:00Z"/>
          <w:i/>
          <w:iCs/>
        </w:rPr>
      </w:pPr>
      <w:del w:id="2131" w:author="Microsoft Office User" w:date="2023-05-21T10:45:00Z">
        <w:r w:rsidRPr="00181FE0" w:rsidDel="00AC1373">
          <w:rPr>
            <w:i/>
            <w:iCs/>
          </w:rPr>
          <w:delText>Ilustración X: Diagrama E/R de la base de datos</w:delText>
        </w:r>
        <w:bookmarkStart w:id="2132" w:name="_Toc135582788"/>
        <w:bookmarkStart w:id="2133" w:name="_Toc135928372"/>
        <w:bookmarkStart w:id="2134" w:name="_Toc136012001"/>
        <w:bookmarkStart w:id="2135" w:name="_Toc136018831"/>
        <w:bookmarkStart w:id="2136" w:name="_Toc136019710"/>
        <w:bookmarkStart w:id="2137" w:name="_Toc136020128"/>
        <w:bookmarkEnd w:id="2132"/>
        <w:bookmarkEnd w:id="2133"/>
        <w:bookmarkEnd w:id="2134"/>
        <w:bookmarkEnd w:id="2135"/>
        <w:bookmarkEnd w:id="2136"/>
        <w:bookmarkEnd w:id="2137"/>
      </w:del>
    </w:p>
    <w:p w14:paraId="6AE7A5E1" w14:textId="0D68C23C" w:rsidR="00E7281F" w:rsidRPr="003C263F" w:rsidDel="00754E91" w:rsidRDefault="00E7281F" w:rsidP="00E7281F">
      <w:pPr>
        <w:rPr>
          <w:del w:id="2138" w:author="Microsoft Office User" w:date="2023-05-02T10:11:00Z"/>
          <w:iCs/>
          <w:strike/>
        </w:rPr>
      </w:pPr>
      <w:del w:id="2139" w:author="Microsoft Office User" w:date="2023-05-02T10:11:00Z">
        <w:r w:rsidRPr="003C263F" w:rsidDel="00754E91">
          <w:rPr>
            <w:iCs/>
            <w:strike/>
          </w:rPr>
          <w:delText>El diagrama E/R de la base de datos muestra cómo se relacionan las diferentes tablas mencionadas anteriormente. Las cardinalidades entre tablas son las siguientes:</w:delText>
        </w:r>
        <w:bookmarkStart w:id="2140" w:name="_Toc134286058"/>
        <w:bookmarkStart w:id="2141" w:name="_Toc135582789"/>
        <w:bookmarkStart w:id="2142" w:name="_Toc135928373"/>
        <w:bookmarkStart w:id="2143" w:name="_Toc136012002"/>
        <w:bookmarkStart w:id="2144" w:name="_Toc136018832"/>
        <w:bookmarkStart w:id="2145" w:name="_Toc136019711"/>
        <w:bookmarkStart w:id="2146" w:name="_Toc136020129"/>
        <w:bookmarkEnd w:id="2140"/>
        <w:bookmarkEnd w:id="2141"/>
        <w:bookmarkEnd w:id="2142"/>
        <w:bookmarkEnd w:id="2143"/>
        <w:bookmarkEnd w:id="2144"/>
        <w:bookmarkEnd w:id="2145"/>
        <w:bookmarkEnd w:id="2146"/>
      </w:del>
    </w:p>
    <w:p w14:paraId="53D3A797" w14:textId="003253B3" w:rsidR="00E7281F" w:rsidRPr="003C263F" w:rsidDel="00754E91" w:rsidRDefault="00E7281F" w:rsidP="00E7281F">
      <w:pPr>
        <w:ind w:left="2694"/>
        <w:rPr>
          <w:del w:id="2147" w:author="Microsoft Office User" w:date="2023-05-02T10:11:00Z"/>
          <w:iCs/>
          <w:strike/>
        </w:rPr>
      </w:pPr>
      <w:del w:id="2148" w:author="Microsoft Office User" w:date="2023-05-02T10:11:00Z">
        <w:r w:rsidRPr="003C263F" w:rsidDel="00754E91">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bookmarkStart w:id="2149" w:name="_Toc134286059"/>
        <w:bookmarkStart w:id="2150" w:name="_Toc135582790"/>
        <w:bookmarkStart w:id="2151" w:name="_Toc135928374"/>
        <w:bookmarkStart w:id="2152" w:name="_Toc136012003"/>
        <w:bookmarkStart w:id="2153" w:name="_Toc136018833"/>
        <w:bookmarkStart w:id="2154" w:name="_Toc136019712"/>
        <w:bookmarkStart w:id="2155" w:name="_Toc136020130"/>
        <w:bookmarkEnd w:id="2149"/>
        <w:bookmarkEnd w:id="2150"/>
        <w:bookmarkEnd w:id="2151"/>
        <w:bookmarkEnd w:id="2152"/>
        <w:bookmarkEnd w:id="2153"/>
        <w:bookmarkEnd w:id="2154"/>
        <w:bookmarkEnd w:id="2155"/>
      </w:del>
    </w:p>
    <w:p w14:paraId="2443F499" w14:textId="0F5E3FBE" w:rsidR="00E7281F" w:rsidRPr="003C263F" w:rsidDel="00754E91" w:rsidRDefault="00E7281F" w:rsidP="00181FE0">
      <w:pPr>
        <w:jc w:val="center"/>
        <w:rPr>
          <w:del w:id="2156" w:author="Microsoft Office User" w:date="2023-05-02T10:11:00Z"/>
          <w:i/>
          <w:iCs/>
          <w:strike/>
        </w:rPr>
      </w:pPr>
      <w:del w:id="2157" w:author="Microsoft Office User" w:date="2023-05-02T10:11:00Z">
        <w:r w:rsidRPr="003C263F" w:rsidDel="00754E91">
          <w:rPr>
            <w:i/>
            <w:iCs/>
            <w:strike/>
          </w:rPr>
          <w:delText>Ilustración X: Cardinalidades Diagrama E/R de la base de datos</w:delText>
        </w:r>
        <w:bookmarkStart w:id="2158" w:name="_Toc134286060"/>
        <w:bookmarkStart w:id="2159" w:name="_Toc135582791"/>
        <w:bookmarkStart w:id="2160" w:name="_Toc135928375"/>
        <w:bookmarkStart w:id="2161" w:name="_Toc136012004"/>
        <w:bookmarkStart w:id="2162" w:name="_Toc136018834"/>
        <w:bookmarkStart w:id="2163" w:name="_Toc136019713"/>
        <w:bookmarkStart w:id="2164" w:name="_Toc136020131"/>
        <w:bookmarkEnd w:id="2158"/>
        <w:bookmarkEnd w:id="2159"/>
        <w:bookmarkEnd w:id="2160"/>
        <w:bookmarkEnd w:id="2161"/>
        <w:bookmarkEnd w:id="2162"/>
        <w:bookmarkEnd w:id="2163"/>
        <w:bookmarkEnd w:id="2164"/>
      </w:del>
    </w:p>
    <w:p w14:paraId="793FA9A8" w14:textId="43D56A12" w:rsidR="00EB67F1" w:rsidDel="00754E91" w:rsidRDefault="00EB67F1" w:rsidP="00EB67F1">
      <w:pPr>
        <w:pStyle w:val="Ttulo4"/>
        <w:rPr>
          <w:del w:id="2165" w:author="Microsoft Office User" w:date="2023-05-02T10:11:00Z"/>
        </w:rPr>
      </w:pPr>
      <w:del w:id="2166" w:author="Microsoft Office User" w:date="2023-05-02T10:11:00Z">
        <w:r w:rsidDel="00754E91">
          <w:delText>Diseño físico de datos</w:delText>
        </w:r>
        <w:bookmarkStart w:id="2167" w:name="_Toc134286061"/>
        <w:bookmarkStart w:id="2168" w:name="_Toc135582792"/>
        <w:bookmarkStart w:id="2169" w:name="_Toc135928376"/>
        <w:bookmarkStart w:id="2170" w:name="_Toc136012005"/>
        <w:bookmarkStart w:id="2171" w:name="_Toc136018835"/>
        <w:bookmarkStart w:id="2172" w:name="_Toc136019714"/>
        <w:bookmarkStart w:id="2173" w:name="_Toc136020132"/>
        <w:bookmarkEnd w:id="2167"/>
        <w:bookmarkEnd w:id="2168"/>
        <w:bookmarkEnd w:id="2169"/>
        <w:bookmarkEnd w:id="2170"/>
        <w:bookmarkEnd w:id="2171"/>
        <w:bookmarkEnd w:id="2172"/>
        <w:bookmarkEnd w:id="2173"/>
      </w:del>
    </w:p>
    <w:p w14:paraId="0160AED7" w14:textId="7BF7A04E" w:rsidR="00EB67F1" w:rsidRPr="00EB67F1" w:rsidDel="00754E91" w:rsidRDefault="00120FEF" w:rsidP="00EB67F1">
      <w:pPr>
        <w:rPr>
          <w:del w:id="2174" w:author="Microsoft Office User" w:date="2023-05-02T10:11:00Z"/>
        </w:rPr>
      </w:pPr>
      <w:commentRangeStart w:id="2175"/>
      <w:del w:id="2176" w:author="Microsoft Office User" w:date="2023-05-02T10:11:00Z">
        <w:r w:rsidRPr="00120FEF" w:rsidDel="00754E91">
          <w:delText>Se llevará un proceso de normalización y de optimización para obtener las tablas de la base de datos.</w:delText>
        </w:r>
        <w:commentRangeEnd w:id="2175"/>
        <w:r w:rsidR="0077095B" w:rsidDel="00754E91">
          <w:rPr>
            <w:rStyle w:val="Refdecomentario"/>
          </w:rPr>
          <w:commentReference w:id="2175"/>
        </w:r>
        <w:bookmarkStart w:id="2177" w:name="_Toc134286062"/>
        <w:bookmarkStart w:id="2178" w:name="_Toc135582793"/>
        <w:bookmarkStart w:id="2179" w:name="_Toc135928377"/>
        <w:bookmarkStart w:id="2180" w:name="_Toc136012006"/>
        <w:bookmarkStart w:id="2181" w:name="_Toc136018836"/>
        <w:bookmarkStart w:id="2182" w:name="_Toc136019715"/>
        <w:bookmarkStart w:id="2183" w:name="_Toc136020133"/>
        <w:bookmarkEnd w:id="2177"/>
        <w:bookmarkEnd w:id="2178"/>
        <w:bookmarkEnd w:id="2179"/>
        <w:bookmarkEnd w:id="2180"/>
        <w:bookmarkEnd w:id="2181"/>
        <w:bookmarkEnd w:id="2182"/>
        <w:bookmarkEnd w:id="2183"/>
      </w:del>
    </w:p>
    <w:p w14:paraId="0A091F62" w14:textId="2D4FC172" w:rsidR="00EB67F1" w:rsidDel="00754E91" w:rsidRDefault="00EB67F1" w:rsidP="00EB67F1">
      <w:pPr>
        <w:pStyle w:val="Ttulo4"/>
        <w:rPr>
          <w:del w:id="2184" w:author="Microsoft Office User" w:date="2023-05-02T10:11:00Z"/>
        </w:rPr>
      </w:pPr>
      <w:del w:id="2185" w:author="Microsoft Office User" w:date="2023-05-02T10:11:00Z">
        <w:r w:rsidRPr="00EB67F1" w:rsidDel="00754E91">
          <w:delText>Migración y carga inicial de los datos (si procede)</w:delText>
        </w:r>
        <w:bookmarkStart w:id="2186" w:name="_Toc134286063"/>
        <w:bookmarkStart w:id="2187" w:name="_Toc135582794"/>
        <w:bookmarkStart w:id="2188" w:name="_Toc135928378"/>
        <w:bookmarkStart w:id="2189" w:name="_Toc136012007"/>
        <w:bookmarkStart w:id="2190" w:name="_Toc136018837"/>
        <w:bookmarkStart w:id="2191" w:name="_Toc136019716"/>
        <w:bookmarkStart w:id="2192" w:name="_Toc136020134"/>
        <w:bookmarkEnd w:id="2186"/>
        <w:bookmarkEnd w:id="2187"/>
        <w:bookmarkEnd w:id="2188"/>
        <w:bookmarkEnd w:id="2189"/>
        <w:bookmarkEnd w:id="2190"/>
        <w:bookmarkEnd w:id="2191"/>
        <w:bookmarkEnd w:id="2192"/>
      </w:del>
    </w:p>
    <w:p w14:paraId="7597D55F" w14:textId="76C8B4A4" w:rsidR="008F5F50" w:rsidRPr="00CF778D" w:rsidDel="00754E91" w:rsidRDefault="008F5F50" w:rsidP="00CF778D">
      <w:pPr>
        <w:rPr>
          <w:del w:id="2193" w:author="Microsoft Office User" w:date="2023-05-02T10:11:00Z"/>
        </w:rPr>
      </w:pPr>
      <w:commentRangeStart w:id="2194"/>
      <w:del w:id="2195" w:author="Microsoft Office User" w:date="2023-05-02T10:11:00Z">
        <w:r w:rsidRPr="008F5F50" w:rsidDel="00754E91">
          <w:delText>La carga inicial de los datos fue realizada manualmente debido a que la base de datos fue diseñada específicamente para ser utilizada en este proyecto y es de elaboración propia.</w:delText>
        </w:r>
        <w:commentRangeEnd w:id="2194"/>
        <w:r w:rsidR="0077095B" w:rsidDel="00754E91">
          <w:rPr>
            <w:rStyle w:val="Refdecomentario"/>
          </w:rPr>
          <w:commentReference w:id="2194"/>
        </w:r>
        <w:bookmarkStart w:id="2196" w:name="_Toc134286064"/>
        <w:bookmarkStart w:id="2197" w:name="_Toc135582795"/>
        <w:bookmarkStart w:id="2198" w:name="_Toc135928379"/>
        <w:bookmarkStart w:id="2199" w:name="_Toc136012008"/>
        <w:bookmarkStart w:id="2200" w:name="_Toc136018838"/>
        <w:bookmarkStart w:id="2201" w:name="_Toc136019717"/>
        <w:bookmarkStart w:id="2202" w:name="_Toc136020135"/>
        <w:bookmarkEnd w:id="2196"/>
        <w:bookmarkEnd w:id="2197"/>
        <w:bookmarkEnd w:id="2198"/>
        <w:bookmarkEnd w:id="2199"/>
        <w:bookmarkEnd w:id="2200"/>
        <w:bookmarkEnd w:id="2201"/>
        <w:bookmarkEnd w:id="2202"/>
      </w:del>
    </w:p>
    <w:p w14:paraId="4E29F3D6" w14:textId="2B57F2A3" w:rsidR="00120FEF" w:rsidRDefault="00120FEF" w:rsidP="00120FEF">
      <w:pPr>
        <w:pStyle w:val="Ttulo2"/>
      </w:pPr>
      <w:bookmarkStart w:id="2203" w:name="_Toc136020136"/>
      <w:r>
        <w:t xml:space="preserve">Diseño del </w:t>
      </w:r>
      <w:r w:rsidR="00644673" w:rsidRPr="00644673">
        <w:rPr>
          <w:i/>
          <w:iCs/>
        </w:rPr>
        <w:t>f</w:t>
      </w:r>
      <w:r w:rsidRPr="00644673">
        <w:rPr>
          <w:i/>
          <w:iCs/>
        </w:rPr>
        <w:t>rontend</w:t>
      </w:r>
      <w:bookmarkEnd w:id="2203"/>
    </w:p>
    <w:p w14:paraId="5B097D28" w14:textId="2781EE36" w:rsidR="00B35356" w:rsidRPr="00B35356" w:rsidRDefault="008348C2" w:rsidP="00B35356">
      <w:r>
        <w:t xml:space="preserve">Como </w:t>
      </w:r>
      <w:ins w:id="2204" w:author="Microsoft Office User" w:date="2023-05-21T17:02:00Z">
        <w:r w:rsidR="008A72F1">
          <w:t xml:space="preserve">se ha mencionado en el </w:t>
        </w:r>
      </w:ins>
      <w:r w:rsidR="001702A1">
        <w:t>epígrafe</w:t>
      </w:r>
      <w:ins w:id="2205" w:author="Microsoft Office User" w:date="2023-05-21T17:02:00Z">
        <w:r w:rsidR="008A72F1">
          <w:t xml:space="preserve"> 4.4, </w:t>
        </w:r>
      </w:ins>
      <w:r>
        <w:t xml:space="preserve">la arquitectura planteada se divide en dos partes: el </w:t>
      </w:r>
      <w:r w:rsidRPr="008348C2">
        <w:rPr>
          <w:i/>
          <w:iCs/>
        </w:rPr>
        <w:t>backend</w:t>
      </w:r>
      <w:r>
        <w:rPr>
          <w:i/>
          <w:iCs/>
        </w:rPr>
        <w:t xml:space="preserve">, expuesto en el </w:t>
      </w:r>
      <w:r w:rsidR="00234784" w:rsidRPr="00234784">
        <w:t>epígrafe</w:t>
      </w:r>
      <w:r>
        <w:rPr>
          <w:i/>
          <w:iCs/>
        </w:rPr>
        <w:t xml:space="preserve">; y </w:t>
      </w:r>
      <w:ins w:id="2206" w:author="Microsoft Office User" w:date="2023-05-21T17:03:00Z">
        <w:r w:rsidR="008A72F1">
          <w:t xml:space="preserve">el </w:t>
        </w:r>
        <w:r w:rsidR="008A72F1" w:rsidRPr="008A72F1">
          <w:rPr>
            <w:i/>
            <w:iCs/>
            <w:rPrChange w:id="2207" w:author="Microsoft Office User" w:date="2023-05-21T17:03:00Z">
              <w:rPr/>
            </w:rPrChange>
          </w:rPr>
          <w:t>frontend</w:t>
        </w:r>
      </w:ins>
      <w:r w:rsidR="008812AE">
        <w:t xml:space="preserve"> (interfaz de usuario)</w:t>
      </w:r>
      <w:r>
        <w:t xml:space="preserve">, cuyo diseño va a ser presentado en este epígrafe. </w:t>
      </w:r>
    </w:p>
    <w:p w14:paraId="39E9A3E3" w14:textId="17B0D00F" w:rsidR="00401E6C" w:rsidRPr="00401E6C" w:rsidDel="008A72F1" w:rsidRDefault="00401E6C">
      <w:pPr>
        <w:rPr>
          <w:del w:id="2208" w:author="Microsoft Office User" w:date="2023-05-21T17:09:00Z"/>
        </w:rPr>
        <w:pPrChange w:id="2209" w:author="Microsoft Office User" w:date="2023-05-06T19:39:00Z">
          <w:pPr>
            <w:pStyle w:val="Ttulo3"/>
          </w:pPr>
        </w:pPrChange>
      </w:pPr>
    </w:p>
    <w:p w14:paraId="4B214941" w14:textId="6021A3EB" w:rsidR="00401E6C" w:rsidDel="008A72F1" w:rsidRDefault="002F261B" w:rsidP="00B35356">
      <w:pPr>
        <w:rPr>
          <w:del w:id="2210" w:author="Microsoft Office User" w:date="2023-05-21T17:09:00Z"/>
        </w:rPr>
      </w:pPr>
      <w:commentRangeStart w:id="2211"/>
      <w:r w:rsidRPr="008A72F1">
        <w:t>La interfaz de usuario está formada por varias páginas con diferentes funcionalidades, para ello s</w:t>
      </w:r>
      <w:r w:rsidR="00B35356" w:rsidRPr="008A72F1">
        <w:t>e ha</w:t>
      </w:r>
      <w:ins w:id="2212" w:author="Microsoft Office User" w:date="2023-05-06T19:40:00Z">
        <w:r w:rsidR="00401E6C" w:rsidRPr="008A72F1">
          <w:t xml:space="preserve"> realizado un</w:t>
        </w:r>
      </w:ins>
      <w:del w:id="2213" w:author="Microsoft Office User" w:date="2023-05-06T19:40:00Z">
        <w:r w:rsidR="00B35356" w:rsidRPr="008A72F1" w:rsidDel="00401E6C">
          <w:delText>n</w:delText>
        </w:r>
      </w:del>
      <w:r w:rsidR="00B35356" w:rsidRPr="008A72F1">
        <w:t xml:space="preserve"> dise</w:t>
      </w:r>
      <w:ins w:id="2214" w:author="Microsoft Office User" w:date="2023-05-06T19:40:00Z">
        <w:r w:rsidR="00401E6C" w:rsidRPr="008A72F1">
          <w:t>ño de cada una de las pantallas de la aplicaci</w:t>
        </w:r>
      </w:ins>
      <w:ins w:id="2215" w:author="Microsoft Office User" w:date="2023-05-06T19:41:00Z">
        <w:r w:rsidR="00401E6C" w:rsidRPr="008A72F1">
          <w:t>ón</w:t>
        </w:r>
      </w:ins>
      <w:del w:id="2216" w:author="Microsoft Office User" w:date="2023-05-06T19:40:00Z">
        <w:r w:rsidR="00B35356" w:rsidRPr="008A72F1" w:rsidDel="00401E6C">
          <w:delText>ñado</w:delText>
        </w:r>
      </w:del>
      <w:ins w:id="2217" w:author="Microsoft Office User" w:date="2023-05-06T19:41:00Z">
        <w:r w:rsidR="00401E6C" w:rsidRPr="008A72F1">
          <w:t xml:space="preserve">. </w:t>
        </w:r>
        <w:r w:rsidR="00401E6C" w:rsidRPr="008A72F1">
          <w:rPr>
            <w:rPrChange w:id="2218" w:author="Microsoft Office User" w:date="2023-05-21T17:09:00Z">
              <w:rPr>
                <w:highlight w:val="green"/>
              </w:rPr>
            </w:rPrChange>
          </w:rPr>
          <w:t xml:space="preserve">A </w:t>
        </w:r>
      </w:ins>
      <w:ins w:id="2219" w:author="Microsoft Office User" w:date="2023-05-07T12:00:00Z">
        <w:r w:rsidR="0019079A" w:rsidRPr="008A72F1">
          <w:rPr>
            <w:rPrChange w:id="2220" w:author="Microsoft Office User" w:date="2023-05-21T17:09:00Z">
              <w:rPr>
                <w:highlight w:val="green"/>
              </w:rPr>
            </w:rPrChange>
          </w:rPr>
          <w:t>continuación,</w:t>
        </w:r>
      </w:ins>
      <w:ins w:id="2221" w:author="Microsoft Office User" w:date="2023-05-06T19:41:00Z">
        <w:r w:rsidR="00401E6C" w:rsidRPr="008A72F1">
          <w:rPr>
            <w:rPrChange w:id="2222" w:author="Microsoft Office User" w:date="2023-05-21T17:09:00Z">
              <w:rPr>
                <w:highlight w:val="green"/>
              </w:rPr>
            </w:rPrChange>
          </w:rPr>
          <w:t xml:space="preserve"> </w:t>
        </w:r>
      </w:ins>
      <w:ins w:id="2223" w:author="Microsoft Office User" w:date="2023-05-21T17:08:00Z">
        <w:r w:rsidR="008A72F1" w:rsidRPr="008A72F1">
          <w:rPr>
            <w:rPrChange w:id="2224" w:author="Microsoft Office User" w:date="2023-05-21T17:09:00Z">
              <w:rPr>
                <w:highlight w:val="green"/>
              </w:rPr>
            </w:rPrChange>
          </w:rPr>
          <w:t xml:space="preserve">en la Ilustración 10 </w:t>
        </w:r>
      </w:ins>
      <w:ins w:id="2225" w:author="Microsoft Office User" w:date="2023-05-06T19:41:00Z">
        <w:r w:rsidR="00401E6C" w:rsidRPr="008A72F1">
          <w:rPr>
            <w:rPrChange w:id="2226" w:author="Microsoft Office User" w:date="2023-05-21T17:09:00Z">
              <w:rPr>
                <w:highlight w:val="green"/>
              </w:rPr>
            </w:rPrChange>
          </w:rPr>
          <w:t>se muestra como ejemplo la pantalla de recomendac</w:t>
        </w:r>
      </w:ins>
      <w:ins w:id="2227" w:author="Microsoft Office User" w:date="2023-05-06T19:42:00Z">
        <w:r w:rsidR="00401E6C" w:rsidRPr="008A72F1">
          <w:rPr>
            <w:rPrChange w:id="2228" w:author="Microsoft Office User" w:date="2023-05-21T17:09:00Z">
              <w:rPr>
                <w:highlight w:val="green"/>
              </w:rPr>
            </w:rPrChange>
          </w:rPr>
          <w:t>ión</w:t>
        </w:r>
      </w:ins>
      <w:r w:rsidR="001702A1">
        <w:t xml:space="preserve"> de ofertas</w:t>
      </w:r>
      <w:ins w:id="2229" w:author="Microsoft Office User" w:date="2023-05-07T12:09:00Z">
        <w:r w:rsidR="005D05BB" w:rsidRPr="008A72F1">
          <w:rPr>
            <w:rPrChange w:id="2230" w:author="Microsoft Office User" w:date="2023-05-21T17:09:00Z">
              <w:rPr>
                <w:highlight w:val="green"/>
              </w:rPr>
            </w:rPrChange>
          </w:rPr>
          <w:t xml:space="preserve">, el resto de </w:t>
        </w:r>
      </w:ins>
      <w:ins w:id="2231" w:author="Microsoft Office User" w:date="2023-05-07T12:10:00Z">
        <w:r w:rsidR="005D05BB" w:rsidRPr="008A72F1">
          <w:rPr>
            <w:rPrChange w:id="2232" w:author="Microsoft Office User" w:date="2023-05-21T17:09:00Z">
              <w:rPr>
                <w:highlight w:val="green"/>
              </w:rPr>
            </w:rPrChange>
          </w:rPr>
          <w:t>las pantallas</w:t>
        </w:r>
      </w:ins>
      <w:ins w:id="2233" w:author="Microsoft Office User" w:date="2023-05-07T12:09:00Z">
        <w:r w:rsidR="005D05BB" w:rsidRPr="008A72F1">
          <w:rPr>
            <w:rPrChange w:id="2234" w:author="Microsoft Office User" w:date="2023-05-21T17:09:00Z">
              <w:rPr>
                <w:highlight w:val="green"/>
              </w:rPr>
            </w:rPrChange>
          </w:rPr>
          <w:t xml:space="preserve"> diseñadas </w:t>
        </w:r>
      </w:ins>
      <w:ins w:id="2235" w:author="Microsoft Office User" w:date="2023-05-07T12:10:00Z">
        <w:r w:rsidR="005D05BB" w:rsidRPr="008A72F1">
          <w:rPr>
            <w:rPrChange w:id="2236" w:author="Microsoft Office User" w:date="2023-05-21T17:09:00Z">
              <w:rPr>
                <w:highlight w:val="green"/>
              </w:rPr>
            </w:rPrChange>
          </w:rPr>
          <w:t>se incluyen en el Anexo A</w:t>
        </w:r>
      </w:ins>
      <w:ins w:id="2237" w:author="Microsoft Office User" w:date="2023-05-21T17:09:00Z">
        <w:r w:rsidR="008A72F1">
          <w:t>.</w:t>
        </w:r>
      </w:ins>
      <w:del w:id="2238" w:author="Microsoft Office User" w:date="2023-05-06T19:41:00Z">
        <w:r w:rsidR="00B35356" w:rsidRPr="008A72F1" w:rsidDel="00401E6C">
          <w:delText xml:space="preserve"> las siguientes ventanas</w:delText>
        </w:r>
        <w:r w:rsidRPr="008A72F1" w:rsidDel="00401E6C">
          <w:delText>:</w:delText>
        </w:r>
        <w:commentRangeEnd w:id="2211"/>
        <w:r w:rsidR="0077095B" w:rsidRPr="008A72F1" w:rsidDel="00401E6C">
          <w:rPr>
            <w:rStyle w:val="Refdecomentario"/>
          </w:rPr>
          <w:commentReference w:id="2211"/>
        </w:r>
      </w:del>
    </w:p>
    <w:p w14:paraId="1377DE31" w14:textId="0A4C0BAF" w:rsidR="00B35356" w:rsidDel="008A72F1" w:rsidRDefault="00F31C71" w:rsidP="00B35356">
      <w:pPr>
        <w:rPr>
          <w:moveFrom w:id="2239" w:author="Microsoft Office User" w:date="2023-05-21T17:10:00Z"/>
        </w:rPr>
      </w:pPr>
      <w:moveFromRangeStart w:id="2240" w:author="Microsoft Office User" w:date="2023-05-21T17:10:00Z" w:name="move135581455"/>
      <w:moveFrom w:id="2241" w:author="Microsoft Office User" w:date="2023-05-21T17:10:00Z">
        <w:r w:rsidRPr="00F31C71" w:rsidDel="008A72F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From>
    </w:p>
    <w:p w14:paraId="4B846C31" w14:textId="2B4196D9" w:rsidR="009C4C58" w:rsidDel="008A72F1" w:rsidRDefault="00B35356" w:rsidP="009C4C58">
      <w:pPr>
        <w:jc w:val="center"/>
        <w:rPr>
          <w:moveFrom w:id="2242" w:author="Microsoft Office User" w:date="2023-05-21T17:10:00Z"/>
          <w:i/>
          <w:iCs/>
        </w:rPr>
      </w:pPr>
      <w:moveFrom w:id="2243" w:author="Microsoft Office User" w:date="2023-05-21T17:10:00Z">
        <w:r w:rsidRPr="00CE5888" w:rsidDel="008A72F1">
          <w:rPr>
            <w:i/>
            <w:iCs/>
          </w:rPr>
          <w:t xml:space="preserve">Ilustración </w:t>
        </w:r>
        <w:r w:rsidDel="008A72F1">
          <w:rPr>
            <w:i/>
            <w:iCs/>
          </w:rPr>
          <w:t>X: Ventana Login</w:t>
        </w:r>
      </w:moveFrom>
    </w:p>
    <w:p w14:paraId="56D66D83" w14:textId="20ADBBE6" w:rsidR="00B35356" w:rsidDel="008A72F1" w:rsidRDefault="00181FE0" w:rsidP="00B35356">
      <w:pPr>
        <w:jc w:val="center"/>
        <w:rPr>
          <w:moveFrom w:id="2244" w:author="Microsoft Office User" w:date="2023-05-21T17:10:00Z"/>
          <w:i/>
          <w:iCs/>
        </w:rPr>
      </w:pPr>
      <w:moveFrom w:id="2245" w:author="Microsoft Office User" w:date="2023-05-21T17:10:00Z">
        <w:r w:rsidDel="008A72F1">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6">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9" o:title=""/>
                </v:shape>
              </w:pict>
            </mc:Fallback>
          </mc:AlternateContent>
        </w:r>
        <w:r w:rsidDel="008A72F1">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50">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51" o:title=""/>
                </v:shape>
              </w:pict>
            </mc:Fallback>
          </mc:AlternateContent>
        </w:r>
        <w:r w:rsidR="00985CBC" w:rsidRPr="00985CBC" w:rsidDel="008A72F1">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From>
    </w:p>
    <w:p w14:paraId="7B342AE7" w14:textId="3BA78A53" w:rsidR="00B35356" w:rsidDel="008A72F1" w:rsidRDefault="00B35356" w:rsidP="00B35356">
      <w:pPr>
        <w:jc w:val="center"/>
        <w:rPr>
          <w:moveFrom w:id="2246" w:author="Microsoft Office User" w:date="2023-05-21T17:10:00Z"/>
          <w:i/>
          <w:iCs/>
        </w:rPr>
      </w:pPr>
      <w:moveFrom w:id="2247" w:author="Microsoft Office User" w:date="2023-05-21T17:10:00Z">
        <w:r w:rsidRPr="00CE5888" w:rsidDel="008A72F1">
          <w:rPr>
            <w:i/>
            <w:iCs/>
          </w:rPr>
          <w:t xml:space="preserve">Ilustración </w:t>
        </w:r>
        <w:r w:rsidDel="008A72F1">
          <w:rPr>
            <w:i/>
            <w:iCs/>
          </w:rPr>
          <w:t>X: Ventana creación nueva cuenta</w:t>
        </w:r>
      </w:moveFrom>
    </w:p>
    <w:p w14:paraId="1B5EEAD6" w14:textId="44AA0EC9" w:rsidR="00B35356" w:rsidDel="008A72F1" w:rsidRDefault="00EB4861" w:rsidP="00B35356">
      <w:pPr>
        <w:jc w:val="center"/>
        <w:rPr>
          <w:moveFrom w:id="2248" w:author="Microsoft Office User" w:date="2023-05-21T17:10:00Z"/>
          <w:i/>
          <w:iCs/>
        </w:rPr>
      </w:pPr>
      <w:moveFrom w:id="2249" w:author="Microsoft Office User" w:date="2023-05-21T17:10:00Z">
        <w:r w:rsidRPr="00EB4861" w:rsidDel="008A72F1">
          <w:rPr>
            <w:i/>
            <w:iCs/>
            <w:noProof/>
          </w:rPr>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From>
    </w:p>
    <w:p w14:paraId="2363E498" w14:textId="3001C8CE" w:rsidR="00B35356" w:rsidDel="008A72F1" w:rsidRDefault="00B35356" w:rsidP="00B35356">
      <w:pPr>
        <w:jc w:val="center"/>
        <w:rPr>
          <w:moveFrom w:id="2250" w:author="Microsoft Office User" w:date="2023-05-21T17:10:00Z"/>
          <w:i/>
          <w:iCs/>
        </w:rPr>
      </w:pPr>
      <w:moveFrom w:id="2251" w:author="Microsoft Office User" w:date="2023-05-21T17:10:00Z">
        <w:r w:rsidRPr="00CE5888" w:rsidDel="008A72F1">
          <w:rPr>
            <w:i/>
            <w:iCs/>
          </w:rPr>
          <w:t xml:space="preserve">Ilustración </w:t>
        </w:r>
        <w:r w:rsidDel="008A72F1">
          <w:rPr>
            <w:i/>
            <w:iCs/>
          </w:rPr>
          <w:t>X: Ventana principal</w:t>
        </w:r>
      </w:moveFrom>
    </w:p>
    <w:p w14:paraId="4A454E52" w14:textId="25BA564C" w:rsidR="00B35356" w:rsidDel="008A72F1" w:rsidRDefault="0037114F" w:rsidP="00B35356">
      <w:pPr>
        <w:jc w:val="center"/>
        <w:rPr>
          <w:moveFrom w:id="2252" w:author="Microsoft Office User" w:date="2023-05-21T17:10:00Z"/>
          <w:i/>
          <w:iCs/>
        </w:rPr>
      </w:pPr>
      <w:moveFrom w:id="2253" w:author="Microsoft Office User" w:date="2023-05-21T17:10:00Z">
        <w:r w:rsidRPr="0037114F" w:rsidDel="008A72F1">
          <w:rPr>
            <w:i/>
            <w:iCs/>
            <w:noProof/>
          </w:rPr>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From>
    </w:p>
    <w:p w14:paraId="5FDA74FB" w14:textId="450797F1" w:rsidR="00B35356" w:rsidDel="008A72F1" w:rsidRDefault="00B35356" w:rsidP="00B35356">
      <w:pPr>
        <w:jc w:val="center"/>
        <w:rPr>
          <w:moveFrom w:id="2254" w:author="Microsoft Office User" w:date="2023-05-21T17:10:00Z"/>
          <w:i/>
          <w:iCs/>
        </w:rPr>
      </w:pPr>
      <w:moveFrom w:id="2255" w:author="Microsoft Office User" w:date="2023-05-21T17:10:00Z">
        <w:r w:rsidRPr="00CE5888" w:rsidDel="008A72F1">
          <w:rPr>
            <w:i/>
            <w:iCs/>
          </w:rPr>
          <w:t xml:space="preserve">Ilustración </w:t>
        </w:r>
        <w:r w:rsidDel="008A72F1">
          <w:rPr>
            <w:i/>
            <w:iCs/>
          </w:rPr>
          <w:t>X: Ventana perfil</w:t>
        </w:r>
      </w:moveFrom>
    </w:p>
    <w:p w14:paraId="5AC6AF2D" w14:textId="06D51735" w:rsidR="00B35356" w:rsidDel="008A72F1" w:rsidRDefault="00B04C3C" w:rsidP="00B35356">
      <w:pPr>
        <w:jc w:val="center"/>
        <w:rPr>
          <w:moveFrom w:id="2256" w:author="Microsoft Office User" w:date="2023-05-21T17:10:00Z"/>
          <w:i/>
          <w:iCs/>
        </w:rPr>
      </w:pPr>
      <w:moveFrom w:id="2257" w:author="Microsoft Office User" w:date="2023-05-21T17:10:00Z">
        <w:r w:rsidRPr="00B04C3C" w:rsidDel="008A72F1">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From>
    </w:p>
    <w:p w14:paraId="133B4411" w14:textId="0F6D233B" w:rsidR="00B35356" w:rsidDel="008A72F1" w:rsidRDefault="00B35356" w:rsidP="00B35356">
      <w:pPr>
        <w:jc w:val="center"/>
        <w:rPr>
          <w:moveFrom w:id="2258" w:author="Microsoft Office User" w:date="2023-05-21T17:10:00Z"/>
          <w:i/>
          <w:iCs/>
        </w:rPr>
      </w:pPr>
      <w:moveFrom w:id="2259" w:author="Microsoft Office User" w:date="2023-05-21T17:10:00Z">
        <w:r w:rsidRPr="00CE5888" w:rsidDel="008A72F1">
          <w:rPr>
            <w:i/>
            <w:iCs/>
          </w:rPr>
          <w:t xml:space="preserve">Ilustración </w:t>
        </w:r>
        <w:r w:rsidDel="008A72F1">
          <w:rPr>
            <w:i/>
            <w:iCs/>
          </w:rPr>
          <w:t>X: Ventana introducir</w:t>
        </w:r>
        <w:r w:rsidR="0037114F" w:rsidDel="008A72F1">
          <w:rPr>
            <w:i/>
            <w:iCs/>
          </w:rPr>
          <w:t>/modificar</w:t>
        </w:r>
        <w:r w:rsidDel="008A72F1">
          <w:rPr>
            <w:i/>
            <w:iCs/>
          </w:rPr>
          <w:t xml:space="preserve"> CV</w:t>
        </w:r>
      </w:moveFrom>
    </w:p>
    <w:p w14:paraId="63AEF72C" w14:textId="7E23FDDE" w:rsidR="00B35356" w:rsidDel="008A72F1" w:rsidRDefault="00B04C3C" w:rsidP="00B35356">
      <w:pPr>
        <w:rPr>
          <w:moveFrom w:id="2260" w:author="Microsoft Office User" w:date="2023-05-21T17:10:00Z"/>
        </w:rPr>
      </w:pPr>
      <w:moveFrom w:id="2261" w:author="Microsoft Office User" w:date="2023-05-21T17:10:00Z">
        <w:r w:rsidRPr="00B04C3C" w:rsidDel="008A72F1">
          <w:rPr>
            <w:noProof/>
          </w:rPr>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From>
    </w:p>
    <w:p w14:paraId="4A4D3943" w14:textId="1BA6D035" w:rsidR="00B35356" w:rsidDel="008A72F1" w:rsidRDefault="00B35356" w:rsidP="00B35356">
      <w:pPr>
        <w:jc w:val="center"/>
        <w:rPr>
          <w:moveFrom w:id="2262" w:author="Microsoft Office User" w:date="2023-05-21T17:10:00Z"/>
          <w:i/>
          <w:iCs/>
        </w:rPr>
      </w:pPr>
      <w:moveFrom w:id="2263" w:author="Microsoft Office User" w:date="2023-05-21T17:10:00Z">
        <w:r w:rsidRPr="00CE5888" w:rsidDel="008A72F1">
          <w:rPr>
            <w:i/>
            <w:iCs/>
          </w:rPr>
          <w:t xml:space="preserve">Ilustración </w:t>
        </w:r>
        <w:r w:rsidDel="008A72F1">
          <w:rPr>
            <w:i/>
            <w:iCs/>
          </w:rPr>
          <w:t>X: Ventana mostrar CV</w:t>
        </w:r>
      </w:moveFrom>
    </w:p>
    <w:p w14:paraId="0F9A96DC" w14:textId="698E4BF5" w:rsidR="00B35356" w:rsidDel="008A72F1" w:rsidRDefault="00B35356" w:rsidP="00B35356">
      <w:pPr>
        <w:rPr>
          <w:moveFrom w:id="2264" w:author="Microsoft Office User" w:date="2023-05-21T17:10:00Z"/>
        </w:rPr>
      </w:pPr>
    </w:p>
    <w:p w14:paraId="389A2F65" w14:textId="084964C2" w:rsidR="00B35356" w:rsidDel="008A72F1" w:rsidRDefault="00C71F27" w:rsidP="00B35356">
      <w:pPr>
        <w:rPr>
          <w:moveFrom w:id="2265" w:author="Microsoft Office User" w:date="2023-05-21T17:10:00Z"/>
        </w:rPr>
      </w:pPr>
      <w:moveFrom w:id="2266" w:author="Microsoft Office User" w:date="2023-05-21T17:10:00Z">
        <w:r w:rsidRPr="00C71F27" w:rsidDel="008A72F1">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From>
    </w:p>
    <w:p w14:paraId="0E18F562" w14:textId="1A5B9BEA" w:rsidR="00B35356" w:rsidDel="008A72F1" w:rsidRDefault="00B35356" w:rsidP="00B35356">
      <w:pPr>
        <w:jc w:val="center"/>
        <w:rPr>
          <w:moveFrom w:id="2267" w:author="Microsoft Office User" w:date="2023-05-21T17:10:00Z"/>
          <w:i/>
          <w:iCs/>
        </w:rPr>
      </w:pPr>
      <w:moveFrom w:id="2268" w:author="Microsoft Office User" w:date="2023-05-21T17:10:00Z">
        <w:r w:rsidRPr="00CE5888" w:rsidDel="008A72F1">
          <w:rPr>
            <w:i/>
            <w:iCs/>
          </w:rPr>
          <w:t xml:space="preserve">Ilustración </w:t>
        </w:r>
        <w:r w:rsidDel="008A72F1">
          <w:rPr>
            <w:i/>
            <w:iCs/>
          </w:rPr>
          <w:t>X: Ventana ver ofertas</w:t>
        </w:r>
      </w:moveFrom>
    </w:p>
    <w:moveFromRangeEnd w:id="2240"/>
    <w:p w14:paraId="6E8A7336" w14:textId="77777777" w:rsidR="00B35356" w:rsidRDefault="00B35356" w:rsidP="00B35356"/>
    <w:p w14:paraId="623957C8" w14:textId="0810EB5C" w:rsidR="00537EB7" w:rsidRDefault="00537EB7">
      <w:pPr>
        <w:pStyle w:val="Descripcin"/>
        <w:keepNext/>
        <w:jc w:val="center"/>
        <w:rPr>
          <w:ins w:id="2269" w:author="Microsoft Office User" w:date="2023-05-25T13:21:00Z"/>
        </w:rPr>
        <w:pPrChange w:id="2270" w:author="Microsoft Office User" w:date="2023-05-25T13:21:00Z">
          <w:pPr>
            <w:pStyle w:val="Descripcin"/>
          </w:pPr>
        </w:pPrChange>
      </w:pPr>
      <w:bookmarkStart w:id="2271" w:name="_Toc136012054"/>
      <w:ins w:id="2272"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10</w:t>
      </w:r>
      <w:ins w:id="2273" w:author="Microsoft Office User" w:date="2023-05-25T13:21:00Z">
        <w:r>
          <w:fldChar w:fldCharType="end"/>
        </w:r>
        <w:r>
          <w:t xml:space="preserve">: </w:t>
        </w:r>
        <w:r w:rsidRPr="00C253B6">
          <w:t>Ventana Recomendador de ofertas</w:t>
        </w:r>
        <w:bookmarkEnd w:id="2271"/>
      </w:ins>
    </w:p>
    <w:p w14:paraId="52F0F4B0" w14:textId="75ACD3D1" w:rsidR="00FD36BC" w:rsidRDefault="006C7A92" w:rsidP="00982BD6">
      <w:pPr>
        <w:keepNext/>
        <w:jc w:val="center"/>
        <w:rPr>
          <w:ins w:id="2274" w:author="Microsoft Office User" w:date="2023-05-25T13:30:00Z"/>
        </w:rP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p>
    <w:p w14:paraId="47D98596" w14:textId="07111101" w:rsidR="00CF08B2" w:rsidRPr="00CF08B2" w:rsidRDefault="00CF08B2">
      <w:pPr>
        <w:pStyle w:val="Prrafodelista"/>
        <w:keepNext/>
        <w:ind w:left="0"/>
        <w:jc w:val="center"/>
        <w:rPr>
          <w:ins w:id="2275" w:author="Microsoft Office User" w:date="2023-05-21T10:46:00Z"/>
          <w:i/>
          <w:iCs/>
          <w:color w:val="44546A" w:themeColor="text2"/>
          <w:sz w:val="22"/>
          <w:szCs w:val="18"/>
          <w:rPrChange w:id="2276" w:author="Microsoft Office User" w:date="2023-05-25T13:30:00Z">
            <w:rPr>
              <w:ins w:id="2277" w:author="Microsoft Office User" w:date="2023-05-21T10:46:00Z"/>
            </w:rPr>
          </w:rPrChange>
        </w:rPr>
        <w:pPrChange w:id="2278" w:author="Microsoft Office User" w:date="2023-05-25T13:30:00Z">
          <w:pPr/>
        </w:pPrChange>
      </w:pPr>
      <w:ins w:id="2279"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5072CAD0" w14:textId="273D823E" w:rsidR="00B35356" w:rsidDel="008C521C" w:rsidRDefault="00356890">
      <w:pPr>
        <w:pStyle w:val="Descripcin"/>
        <w:jc w:val="center"/>
        <w:rPr>
          <w:del w:id="2280" w:author="Microsoft Office User" w:date="2023-05-21T11:04:00Z"/>
        </w:rPr>
        <w:pPrChange w:id="2281" w:author="Microsoft Office User" w:date="2023-05-21T10:46:00Z">
          <w:pPr/>
        </w:pPrChange>
      </w:pPr>
      <w:ins w:id="2282" w:author="Microsoft Office User" w:date="2023-05-21T17:13:00Z">
        <w:r>
          <w:t xml:space="preserve">Como se puede ver en la Ilustración 10, </w:t>
        </w:r>
      </w:ins>
    </w:p>
    <w:p w14:paraId="5EDB727D" w14:textId="79017E02" w:rsidR="00B35356" w:rsidDel="00FD36BC" w:rsidRDefault="00B35356" w:rsidP="00B35356">
      <w:pPr>
        <w:jc w:val="center"/>
        <w:rPr>
          <w:del w:id="2283" w:author="Microsoft Office User" w:date="2023-05-21T17:13:00Z"/>
          <w:i/>
          <w:iCs/>
        </w:rPr>
      </w:pPr>
      <w:del w:id="2284" w:author="Microsoft Office User" w:date="2023-05-21T17:13:00Z">
        <w:r w:rsidRPr="00CE5888" w:rsidDel="00FD36BC">
          <w:rPr>
            <w:i/>
            <w:iCs/>
          </w:rPr>
          <w:delText xml:space="preserve">Ilustración </w:delText>
        </w:r>
        <w:r w:rsidDel="00FD36BC">
          <w:rPr>
            <w:i/>
            <w:iCs/>
          </w:rPr>
          <w:delText xml:space="preserve">X: Ventana </w:delText>
        </w:r>
        <w:r w:rsidR="006C7A92" w:rsidDel="00FD36BC">
          <w:rPr>
            <w:i/>
            <w:iCs/>
          </w:rPr>
          <w:delText>R</w:delText>
        </w:r>
        <w:r w:rsidDel="00FD36BC">
          <w:rPr>
            <w:i/>
            <w:iCs/>
          </w:rPr>
          <w:delText>ecomendador</w:delText>
        </w:r>
        <w:r w:rsidR="006C7A92" w:rsidDel="00FD36BC">
          <w:rPr>
            <w:i/>
            <w:iCs/>
          </w:rPr>
          <w:delText xml:space="preserve"> de ofertas</w:delText>
        </w:r>
      </w:del>
    </w:p>
    <w:p w14:paraId="23C418F4" w14:textId="6E186A39" w:rsidR="00B35356" w:rsidDel="001B1EEC" w:rsidRDefault="00020FBD" w:rsidP="00B35356">
      <w:pPr>
        <w:jc w:val="center"/>
        <w:rPr>
          <w:del w:id="2285" w:author="Microsoft Office User" w:date="2023-05-21T17:12:00Z"/>
          <w:i/>
          <w:iCs/>
        </w:rPr>
      </w:pPr>
      <w:del w:id="2286" w:author="Microsoft Office User" w:date="2023-05-21T17:12:00Z">
        <w:r w:rsidRPr="00020FBD" w:rsidDel="001B1EEC">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del>
    </w:p>
    <w:p w14:paraId="34FDFF90" w14:textId="2213631B" w:rsidR="00B35356" w:rsidDel="001B1EEC" w:rsidRDefault="00B35356" w:rsidP="00B35356">
      <w:pPr>
        <w:jc w:val="center"/>
        <w:rPr>
          <w:del w:id="2287" w:author="Microsoft Office User" w:date="2023-05-21T17:12:00Z"/>
          <w:i/>
          <w:iCs/>
        </w:rPr>
      </w:pPr>
      <w:del w:id="2288" w:author="Microsoft Office User" w:date="2023-05-21T17:12:00Z">
        <w:r w:rsidRPr="00CE5888" w:rsidDel="001B1EEC">
          <w:rPr>
            <w:i/>
            <w:iCs/>
          </w:rPr>
          <w:delText xml:space="preserve">Ilustración </w:delText>
        </w:r>
        <w:r w:rsidDel="001B1EEC">
          <w:rPr>
            <w:i/>
            <w:iCs/>
          </w:rPr>
          <w:delText>X: Ventana crear nueva oferta trabajo</w:delText>
        </w:r>
      </w:del>
    </w:p>
    <w:p w14:paraId="0F4216A0" w14:textId="5CCDC6EB" w:rsidR="00B35356" w:rsidDel="001B1EEC" w:rsidRDefault="00B35356" w:rsidP="00B35356">
      <w:pPr>
        <w:jc w:val="center"/>
        <w:rPr>
          <w:del w:id="2289" w:author="Microsoft Office User" w:date="2023-05-21T17:12:00Z"/>
          <w:i/>
          <w:iCs/>
        </w:rPr>
      </w:pPr>
    </w:p>
    <w:p w14:paraId="756AAD65" w14:textId="2DB84337" w:rsidR="00B35356" w:rsidDel="001B1EEC" w:rsidRDefault="00020FBD" w:rsidP="00B35356">
      <w:pPr>
        <w:jc w:val="center"/>
        <w:rPr>
          <w:del w:id="2290" w:author="Microsoft Office User" w:date="2023-05-21T17:12:00Z"/>
          <w:i/>
          <w:iCs/>
        </w:rPr>
      </w:pPr>
      <w:del w:id="2291" w:author="Microsoft Office User" w:date="2023-05-21T17:12:00Z">
        <w:r w:rsidRPr="00020FBD" w:rsidDel="001B1EEC">
          <w:rPr>
            <w:i/>
            <w:iCs/>
            <w:noProof/>
          </w:rPr>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del>
    </w:p>
    <w:p w14:paraId="188B0184" w14:textId="3428479A" w:rsidR="00B35356" w:rsidDel="001B1EEC" w:rsidRDefault="00B35356" w:rsidP="00B35356">
      <w:pPr>
        <w:jc w:val="center"/>
        <w:rPr>
          <w:del w:id="2292" w:author="Microsoft Office User" w:date="2023-05-21T17:12:00Z"/>
          <w:i/>
          <w:iCs/>
        </w:rPr>
      </w:pPr>
      <w:del w:id="2293" w:author="Microsoft Office User" w:date="2023-05-21T17:12:00Z">
        <w:r w:rsidRPr="00CE5888" w:rsidDel="001B1EEC">
          <w:rPr>
            <w:i/>
            <w:iCs/>
          </w:rPr>
          <w:delText xml:space="preserve">Ilustración </w:delText>
        </w:r>
        <w:r w:rsidDel="001B1EEC">
          <w:rPr>
            <w:i/>
            <w:iCs/>
          </w:rPr>
          <w:delText>X: Ventana ver alumnos sin ofertas</w:delText>
        </w:r>
        <w:r w:rsidR="00020FBD" w:rsidDel="001B1EEC">
          <w:rPr>
            <w:i/>
            <w:iCs/>
          </w:rPr>
          <w:delText xml:space="preserve"> asignadas</w:delText>
        </w:r>
      </w:del>
    </w:p>
    <w:p w14:paraId="27C5E851" w14:textId="084FBF9B" w:rsidR="00B35356" w:rsidDel="001B1EEC" w:rsidRDefault="00B35356" w:rsidP="00B35356">
      <w:pPr>
        <w:jc w:val="center"/>
        <w:rPr>
          <w:del w:id="2294" w:author="Microsoft Office User" w:date="2023-05-21T17:12:00Z"/>
          <w:i/>
          <w:iCs/>
        </w:rPr>
      </w:pPr>
    </w:p>
    <w:p w14:paraId="6E6E2A37" w14:textId="2D8F9860" w:rsidR="00B35356" w:rsidDel="001B1EEC" w:rsidRDefault="00020FBD" w:rsidP="00B35356">
      <w:pPr>
        <w:jc w:val="center"/>
        <w:rPr>
          <w:del w:id="2295" w:author="Microsoft Office User" w:date="2023-05-21T17:12:00Z"/>
          <w:i/>
          <w:iCs/>
        </w:rPr>
      </w:pPr>
      <w:del w:id="2296" w:author="Microsoft Office User" w:date="2023-05-21T17:12:00Z">
        <w:r w:rsidRPr="00020FBD" w:rsidDel="001B1EEC">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del>
    </w:p>
    <w:p w14:paraId="39782FA5" w14:textId="6692D4E5" w:rsidR="00B35356" w:rsidDel="001B1EEC" w:rsidRDefault="00B35356" w:rsidP="006C7A92">
      <w:pPr>
        <w:jc w:val="center"/>
        <w:rPr>
          <w:del w:id="2297" w:author="Microsoft Office User" w:date="2023-05-21T17:12:00Z"/>
          <w:i/>
          <w:iCs/>
        </w:rPr>
      </w:pPr>
      <w:del w:id="2298" w:author="Microsoft Office User" w:date="2023-05-21T17:12:00Z">
        <w:r w:rsidRPr="00CE5888" w:rsidDel="001B1EEC">
          <w:rPr>
            <w:i/>
            <w:iCs/>
          </w:rPr>
          <w:delText xml:space="preserve">Ilustración </w:delText>
        </w:r>
        <w:r w:rsidDel="001B1EEC">
          <w:rPr>
            <w:i/>
            <w:iCs/>
          </w:rPr>
          <w:delText>X: Ventana asignar oferta de trabajo</w:delText>
        </w:r>
      </w:del>
    </w:p>
    <w:p w14:paraId="08831809" w14:textId="36AF8B46" w:rsidR="006C7A92" w:rsidDel="001B1EEC" w:rsidRDefault="006C7A92" w:rsidP="006C7A92">
      <w:pPr>
        <w:jc w:val="center"/>
        <w:rPr>
          <w:del w:id="2299" w:author="Microsoft Office User" w:date="2023-05-21T17:12:00Z"/>
          <w:i/>
          <w:iCs/>
        </w:rPr>
      </w:pPr>
      <w:del w:id="2300" w:author="Microsoft Office User" w:date="2023-05-21T17:12:00Z">
        <w:r w:rsidRPr="006C7A92" w:rsidDel="001B1EEC">
          <w:rPr>
            <w:i/>
            <w:iCs/>
            <w:noProof/>
          </w:rPr>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del>
    </w:p>
    <w:p w14:paraId="6DB1EFF2" w14:textId="21028809" w:rsidR="006C7A92" w:rsidDel="001B1EEC" w:rsidRDefault="006C7A92" w:rsidP="006C7A92">
      <w:pPr>
        <w:jc w:val="center"/>
        <w:rPr>
          <w:del w:id="2301" w:author="Microsoft Office User" w:date="2023-05-21T17:12:00Z"/>
          <w:i/>
          <w:iCs/>
        </w:rPr>
      </w:pPr>
      <w:del w:id="2302" w:author="Microsoft Office User" w:date="2023-05-21T17:12:00Z">
        <w:r w:rsidRPr="00CE5888" w:rsidDel="001B1EEC">
          <w:rPr>
            <w:i/>
            <w:iCs/>
          </w:rPr>
          <w:delText xml:space="preserve">Ilustración </w:delText>
        </w:r>
        <w:r w:rsidDel="001B1EEC">
          <w:rPr>
            <w:i/>
            <w:iCs/>
          </w:rPr>
          <w:delText>X: Ventana Modificar Alumno</w:delText>
        </w:r>
      </w:del>
    </w:p>
    <w:p w14:paraId="0DA51C57" w14:textId="2A41F974" w:rsidR="006C7A92" w:rsidDel="001B1EEC" w:rsidRDefault="00431755" w:rsidP="006C7A92">
      <w:pPr>
        <w:jc w:val="center"/>
        <w:rPr>
          <w:del w:id="2303" w:author="Microsoft Office User" w:date="2023-05-21T17:12:00Z"/>
          <w:i/>
          <w:iCs/>
        </w:rPr>
      </w:pPr>
      <w:del w:id="2304" w:author="Microsoft Office User" w:date="2023-05-21T17:12:00Z">
        <w:r w:rsidRPr="00431755" w:rsidDel="001B1EEC">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del>
    </w:p>
    <w:p w14:paraId="123CED0E" w14:textId="4AC570E8" w:rsidR="006C7A92" w:rsidDel="001B1EEC" w:rsidRDefault="006C7A92" w:rsidP="006C7A92">
      <w:pPr>
        <w:jc w:val="center"/>
        <w:rPr>
          <w:del w:id="2305" w:author="Microsoft Office User" w:date="2023-05-21T17:12:00Z"/>
          <w:i/>
          <w:iCs/>
        </w:rPr>
      </w:pPr>
      <w:del w:id="2306" w:author="Microsoft Office User" w:date="2023-05-21T17:12:00Z">
        <w:r w:rsidRPr="00CE5888" w:rsidDel="001B1EEC">
          <w:rPr>
            <w:i/>
            <w:iCs/>
          </w:rPr>
          <w:delText xml:space="preserve">Ilustración </w:delText>
        </w:r>
        <w:r w:rsidDel="001B1EEC">
          <w:rPr>
            <w:i/>
            <w:iCs/>
          </w:rPr>
          <w:delText xml:space="preserve">X: Ventana Modificar </w:delText>
        </w:r>
        <w:r w:rsidR="00431755" w:rsidDel="001B1EEC">
          <w:rPr>
            <w:i/>
            <w:iCs/>
          </w:rPr>
          <w:delText>Empresa</w:delText>
        </w:r>
      </w:del>
    </w:p>
    <w:p w14:paraId="2FACCF56" w14:textId="3C8F5837" w:rsidR="00C01639" w:rsidDel="001B1EEC" w:rsidRDefault="00C01639" w:rsidP="006C7A92">
      <w:pPr>
        <w:jc w:val="center"/>
        <w:rPr>
          <w:del w:id="2307" w:author="Microsoft Office User" w:date="2023-05-21T17:12:00Z"/>
          <w:i/>
          <w:iCs/>
        </w:rPr>
      </w:pPr>
      <w:del w:id="2308" w:author="Microsoft Office User" w:date="2023-05-21T17:12:00Z">
        <w:r w:rsidRPr="00C01639" w:rsidDel="001B1EEC">
          <w:rPr>
            <w:i/>
            <w:iCs/>
            <w:noProof/>
          </w:rPr>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del>
    </w:p>
    <w:p w14:paraId="22879D62" w14:textId="15CEF023" w:rsidR="004843C0" w:rsidRPr="009C4C58" w:rsidDel="001B1EEC" w:rsidRDefault="00C01639" w:rsidP="009C4C58">
      <w:pPr>
        <w:jc w:val="center"/>
        <w:rPr>
          <w:del w:id="2309" w:author="Microsoft Office User" w:date="2023-05-21T17:12:00Z"/>
          <w:i/>
          <w:iCs/>
        </w:rPr>
      </w:pPr>
      <w:del w:id="2310" w:author="Microsoft Office User" w:date="2023-05-21T17:12:00Z">
        <w:r w:rsidRPr="00CE5888" w:rsidDel="001B1EEC">
          <w:rPr>
            <w:i/>
            <w:iCs/>
          </w:rPr>
          <w:delText xml:space="preserve">Ilustración </w:delText>
        </w:r>
        <w:r w:rsidDel="001B1EEC">
          <w:rPr>
            <w:i/>
            <w:iCs/>
          </w:rPr>
          <w:delText>X: Ventana ver ofertas de una empresa</w:delText>
        </w:r>
      </w:del>
    </w:p>
    <w:p w14:paraId="6C4AF4F4" w14:textId="4277D878" w:rsidR="004843C0" w:rsidDel="009371FB" w:rsidRDefault="004843C0" w:rsidP="00680DE6">
      <w:pPr>
        <w:pStyle w:val="Ttulo2"/>
        <w:rPr>
          <w:del w:id="2311" w:author="Microsoft Office User" w:date="2023-04-22T18:57:00Z"/>
        </w:rPr>
      </w:pPr>
      <w:commentRangeStart w:id="2312"/>
      <w:del w:id="2313" w:author="Microsoft Office User" w:date="2023-04-22T18:57:00Z">
        <w:r w:rsidDel="009371FB">
          <w:delText>Modelo de clases de diseño</w:delText>
        </w:r>
      </w:del>
    </w:p>
    <w:p w14:paraId="2E3DACCF" w14:textId="2175784D" w:rsidR="005A5B27" w:rsidRPr="005A5B27" w:rsidDel="009371FB" w:rsidRDefault="005A5B27" w:rsidP="005A5B27">
      <w:pPr>
        <w:rPr>
          <w:del w:id="2314" w:author="Microsoft Office User" w:date="2023-04-22T18:57:00Z"/>
          <w:color w:val="FF0000"/>
        </w:rPr>
      </w:pPr>
      <w:del w:id="2315" w:author="Microsoft Office User" w:date="2023-04-22T18:57:00Z">
        <w:r w:rsidRPr="005A5B27" w:rsidDel="009371FB">
          <w:rPr>
            <w:color w:val="FF0000"/>
          </w:rPr>
          <w:delText>El diagrama de clases de análisis se transformará en otro en el que se incluyan aspectos más tecnológicos (accesos a bibliotecas, API de persistencia, etc.).</w:delText>
        </w:r>
      </w:del>
    </w:p>
    <w:p w14:paraId="27879814" w14:textId="2A9D238A" w:rsidR="004843C0" w:rsidRPr="004843C0" w:rsidDel="009371FB" w:rsidRDefault="005A5B27" w:rsidP="005A5B27">
      <w:pPr>
        <w:rPr>
          <w:del w:id="2316" w:author="Microsoft Office User" w:date="2023-04-22T18:57:00Z"/>
        </w:rPr>
      </w:pPr>
      <w:del w:id="2317" w:author="Microsoft Office User" w:date="2023-04-22T18:57:00Z">
        <w:r w:rsidDel="009371FB">
          <w:delText>Xxx</w:delText>
        </w:r>
        <w:commentRangeEnd w:id="2312"/>
        <w:r w:rsidR="0077095B" w:rsidDel="009371FB">
          <w:rPr>
            <w:rStyle w:val="Refdecomentario"/>
          </w:rPr>
          <w:commentReference w:id="2312"/>
        </w:r>
      </w:del>
    </w:p>
    <w:p w14:paraId="358B5AE6" w14:textId="4456829D" w:rsidR="004843C0" w:rsidRPr="000E292F" w:rsidDel="009371FB" w:rsidRDefault="004843C0" w:rsidP="00680DE6">
      <w:pPr>
        <w:pStyle w:val="Ttulo2"/>
        <w:rPr>
          <w:del w:id="2318" w:author="Microsoft Office User" w:date="2023-04-22T18:57:00Z"/>
          <w:highlight w:val="yellow"/>
        </w:rPr>
      </w:pPr>
      <w:commentRangeStart w:id="2319"/>
      <w:del w:id="2320" w:author="Microsoft Office User" w:date="2023-04-22T18:57:00Z">
        <w:r w:rsidRPr="000E292F" w:rsidDel="009371FB">
          <w:rPr>
            <w:highlight w:val="yellow"/>
          </w:rPr>
          <w:delText>Entorno de construcción</w:delText>
        </w:r>
      </w:del>
    </w:p>
    <w:p w14:paraId="6F4B7A3C" w14:textId="4BA0086E" w:rsidR="00E4541A" w:rsidRPr="00E4541A" w:rsidDel="009371FB" w:rsidRDefault="00E4541A" w:rsidP="00E4541A">
      <w:pPr>
        <w:rPr>
          <w:del w:id="2321" w:author="Microsoft Office User" w:date="2023-04-22T18:57:00Z"/>
        </w:rPr>
      </w:pPr>
      <w:del w:id="2322" w:author="Microsoft Office User" w:date="2023-04-22T18:57:00Z">
        <w:r w:rsidDel="009371FB">
          <w:delText xml:space="preserve">Para la elaboración del proyecto se ha utilizado el IDE Pycharm de Jetbrains por su facilidad de uso. El IDE utilizado proporciona </w:delText>
        </w:r>
        <w:r w:rsidR="00490D47" w:rsidDel="009371FB">
          <w:delText>múltiples</w:delText>
        </w:r>
        <w:r w:rsidDel="009371FB">
          <w:delText xml:space="preserve"> frameworks, pero se ha utilizado Flask</w:delText>
        </w:r>
        <w:r w:rsidR="00490D47" w:rsidDel="009371FB">
          <w:delText xml:space="preserve"> para la creación de la aplicación web y el servicio Restful.</w:delText>
        </w:r>
      </w:del>
    </w:p>
    <w:p w14:paraId="53C0EAE4" w14:textId="7F693653" w:rsidR="003D1078" w:rsidRPr="00E4541A" w:rsidDel="009371FB" w:rsidRDefault="39E28D74" w:rsidP="39E28D74">
      <w:pPr>
        <w:rPr>
          <w:del w:id="2323" w:author="Microsoft Office User" w:date="2023-04-22T18:57:00Z"/>
          <w:color w:val="FF0000"/>
        </w:rPr>
      </w:pPr>
      <w:del w:id="2324" w:author="Microsoft Office User" w:date="2023-04-22T18:57:00Z">
        <w:r w:rsidRPr="003D1078" w:rsidDel="009371FB">
          <w:rPr>
            <w:color w:val="FF0000"/>
          </w:rPr>
          <w:delText xml:space="preserve">Se indicará el IDE, </w:delText>
        </w:r>
        <w:r w:rsidRPr="003D1078" w:rsidDel="009371FB">
          <w:rPr>
            <w:i/>
            <w:iCs/>
            <w:color w:val="FF0000"/>
          </w:rPr>
          <w:delText>frameworks</w:delText>
        </w:r>
        <w:r w:rsidRPr="003D1078" w:rsidDel="009371FB">
          <w:rPr>
            <w:color w:val="FF0000"/>
          </w:rPr>
          <w:delText>, simuladores, etc. que se han utilizado.</w:delText>
        </w:r>
        <w:commentRangeEnd w:id="2319"/>
        <w:r w:rsidR="0077095B" w:rsidDel="009371FB">
          <w:rPr>
            <w:rStyle w:val="Refdecomentario"/>
          </w:rPr>
          <w:commentReference w:id="2319"/>
        </w:r>
      </w:del>
    </w:p>
    <w:p w14:paraId="4B469E44" w14:textId="5359823E" w:rsidR="00166464" w:rsidRPr="000E292F" w:rsidDel="009371FB" w:rsidRDefault="3473E9D9" w:rsidP="39E28D74">
      <w:pPr>
        <w:pStyle w:val="Ttulo2"/>
        <w:rPr>
          <w:del w:id="2325" w:author="Microsoft Office User" w:date="2023-04-22T18:58:00Z"/>
          <w:highlight w:val="yellow"/>
        </w:rPr>
      </w:pPr>
      <w:commentRangeStart w:id="2326"/>
      <w:del w:id="2327" w:author="Microsoft Office User" w:date="2023-04-22T18:58:00Z">
        <w:r w:rsidRPr="000E292F" w:rsidDel="009371FB">
          <w:rPr>
            <w:highlight w:val="yellow"/>
          </w:rPr>
          <w:delText>Plan de pruebas</w:delText>
        </w:r>
      </w:del>
    </w:p>
    <w:p w14:paraId="77D95C40" w14:textId="2345C49E" w:rsidR="00166464" w:rsidRPr="003D1078" w:rsidDel="009371FB" w:rsidRDefault="39E28D74" w:rsidP="39E28D74">
      <w:pPr>
        <w:rPr>
          <w:del w:id="2328" w:author="Microsoft Office User" w:date="2023-04-22T18:58:00Z"/>
          <w:color w:val="FF0000"/>
        </w:rPr>
      </w:pPr>
      <w:del w:id="2329" w:author="Microsoft Office User" w:date="2023-04-22T18:58:00Z">
        <w:r w:rsidRPr="003D1078" w:rsidDel="009371FB">
          <w:rPr>
            <w:color w:val="FF0000"/>
          </w:rPr>
          <w:delText xml:space="preserve">Se establecerán los criterios para codificar las pruebas realizadas a través de </w:delText>
        </w:r>
        <w:r w:rsidRPr="003D1078" w:rsidDel="009371FB">
          <w:rPr>
            <w:i/>
            <w:iCs/>
            <w:color w:val="FF0000"/>
          </w:rPr>
          <w:delText>test driven development</w:delText>
        </w:r>
        <w:r w:rsidRPr="003D1078" w:rsidDel="009371FB">
          <w:rPr>
            <w:color w:val="FF0000"/>
          </w:rPr>
          <w:delText xml:space="preserve"> (TDD). Asimismo, se diseñarán el resto de pruebas que sean necesarias: estrés, carga, evaluación de la accesibilidad, a través de </w:delText>
        </w:r>
        <w:r w:rsidRPr="003D1078" w:rsidDel="009371FB">
          <w:rPr>
            <w:i/>
            <w:iCs/>
            <w:color w:val="FF0000"/>
          </w:rPr>
          <w:delText>scripting</w:delText>
        </w:r>
        <w:r w:rsidRPr="003D1078" w:rsidDel="009371FB">
          <w:rPr>
            <w:color w:val="FF0000"/>
          </w:rPr>
          <w:delText xml:space="preserve"> (p.ej., con Selenium), con usuarios reales, etc.</w:delText>
        </w:r>
      </w:del>
    </w:p>
    <w:p w14:paraId="1E362892" w14:textId="43506C37" w:rsidR="003D1078" w:rsidRPr="00166464" w:rsidDel="009371FB" w:rsidRDefault="003D1078" w:rsidP="39E28D74">
      <w:pPr>
        <w:rPr>
          <w:del w:id="2330" w:author="Microsoft Office User" w:date="2023-04-22T18:58:00Z"/>
        </w:rPr>
      </w:pPr>
      <w:del w:id="2331" w:author="Microsoft Office User" w:date="2023-04-22T18:58:00Z">
        <w:r w:rsidDel="009371FB">
          <w:delText>Xxx</w:delText>
        </w:r>
        <w:commentRangeEnd w:id="2326"/>
        <w:r w:rsidR="0077095B" w:rsidDel="009371FB">
          <w:rPr>
            <w:rStyle w:val="Refdecomentario"/>
          </w:rPr>
          <w:commentReference w:id="2326"/>
        </w:r>
      </w:del>
    </w:p>
    <w:p w14:paraId="70C18905" w14:textId="3513338B" w:rsidR="00166464" w:rsidRPr="000E292F" w:rsidDel="009371FB" w:rsidRDefault="3473E9D9" w:rsidP="39E28D74">
      <w:pPr>
        <w:pStyle w:val="Ttulo2"/>
        <w:rPr>
          <w:del w:id="2332" w:author="Microsoft Office User" w:date="2023-04-22T18:58:00Z"/>
          <w:highlight w:val="yellow"/>
        </w:rPr>
      </w:pPr>
      <w:commentRangeStart w:id="2333"/>
      <w:del w:id="2334" w:author="Microsoft Office User" w:date="2023-04-22T18:58:00Z">
        <w:r w:rsidRPr="000E292F" w:rsidDel="009371FB">
          <w:rPr>
            <w:highlight w:val="yellow"/>
          </w:rPr>
          <w:delText>Diagrama de infraestructuras de nivel 3</w:delText>
        </w:r>
      </w:del>
    </w:p>
    <w:p w14:paraId="27D714C3" w14:textId="6CFE1845" w:rsidR="00166464" w:rsidRPr="003D1078" w:rsidDel="009371FB" w:rsidRDefault="39E28D74" w:rsidP="39E28D74">
      <w:pPr>
        <w:rPr>
          <w:del w:id="2335" w:author="Microsoft Office User" w:date="2023-04-22T18:58:00Z"/>
          <w:color w:val="FF0000"/>
        </w:rPr>
      </w:pPr>
      <w:del w:id="2336" w:author="Microsoft Office User" w:date="2023-04-22T18:58:00Z">
        <w:r w:rsidRPr="003D1078" w:rsidDel="009371FB">
          <w:rPr>
            <w:color w:val="FF0000"/>
          </w:rPr>
          <w:delText xml:space="preserve">Se mostrarán las diferentes zonas de seguridad, </w:delText>
        </w:r>
        <w:r w:rsidRPr="003D1078" w:rsidDel="009371FB">
          <w:rPr>
            <w:i/>
            <w:iCs/>
            <w:color w:val="FF0000"/>
          </w:rPr>
          <w:delText>firewalls</w:delText>
        </w:r>
        <w:r w:rsidRPr="003D1078" w:rsidDel="009371FB">
          <w:rPr>
            <w:color w:val="FF0000"/>
          </w:rPr>
          <w:delText>, VLANs, servidores, etc. Los componentes de la infraestructura podrán ser tanto materiales como virtuales.</w:delText>
        </w:r>
      </w:del>
    </w:p>
    <w:p w14:paraId="2F88F247" w14:textId="69C4E6BA" w:rsidR="003D1078" w:rsidRPr="00166464" w:rsidDel="009371FB" w:rsidRDefault="003D1078" w:rsidP="39E28D74">
      <w:pPr>
        <w:rPr>
          <w:del w:id="2337" w:author="Microsoft Office User" w:date="2023-04-22T18:58:00Z"/>
        </w:rPr>
      </w:pPr>
      <w:del w:id="2338" w:author="Microsoft Office User" w:date="2023-04-22T18:58:00Z">
        <w:r w:rsidDel="009371FB">
          <w:delText>Xxx</w:delText>
        </w:r>
        <w:commentRangeEnd w:id="2333"/>
        <w:r w:rsidR="0077095B" w:rsidDel="009371FB">
          <w:rPr>
            <w:rStyle w:val="Refdecomentario"/>
          </w:rPr>
          <w:commentReference w:id="2333"/>
        </w:r>
      </w:del>
    </w:p>
    <w:p w14:paraId="11002FBE" w14:textId="5D6C4199" w:rsidR="00166464" w:rsidRPr="00166464" w:rsidDel="009371FB" w:rsidRDefault="3473E9D9" w:rsidP="39E28D74">
      <w:pPr>
        <w:pStyle w:val="Ttulo2"/>
        <w:rPr>
          <w:del w:id="2339" w:author="Microsoft Office User" w:date="2023-04-22T18:58:00Z"/>
        </w:rPr>
      </w:pPr>
      <w:commentRangeStart w:id="2340"/>
      <w:del w:id="2341" w:author="Microsoft Office User" w:date="2023-04-22T18:58:00Z">
        <w:r w:rsidDel="009371FB">
          <w:delText>Diagrama de infraestructuras de nivel 2 (si procede)</w:delText>
        </w:r>
      </w:del>
    </w:p>
    <w:p w14:paraId="3BDF5560" w14:textId="26B5C5A7" w:rsidR="00166464" w:rsidRPr="003D1078" w:rsidDel="009371FB" w:rsidRDefault="39E28D74" w:rsidP="39E28D74">
      <w:pPr>
        <w:rPr>
          <w:del w:id="2342" w:author="Microsoft Office User" w:date="2023-04-22T18:58:00Z"/>
          <w:color w:val="FF0000"/>
        </w:rPr>
      </w:pPr>
      <w:del w:id="2343" w:author="Microsoft Office User" w:date="2023-04-22T18:58:00Z">
        <w:r w:rsidRPr="003D1078" w:rsidDel="009371FB">
          <w:rPr>
            <w:color w:val="FF0000"/>
          </w:rPr>
          <w:delText xml:space="preserve">Se mostrarán los </w:delText>
        </w:r>
        <w:r w:rsidRPr="003D1078" w:rsidDel="009371FB">
          <w:rPr>
            <w:i/>
            <w:iCs/>
            <w:color w:val="FF0000"/>
          </w:rPr>
          <w:delText>routers</w:delText>
        </w:r>
        <w:r w:rsidRPr="003D1078" w:rsidDel="009371FB">
          <w:rPr>
            <w:color w:val="FF0000"/>
          </w:rPr>
          <w:delText xml:space="preserve">, </w:delText>
        </w:r>
        <w:r w:rsidRPr="003D1078" w:rsidDel="009371FB">
          <w:rPr>
            <w:i/>
            <w:iCs/>
            <w:color w:val="FF0000"/>
          </w:rPr>
          <w:delText>switches</w:delText>
        </w:r>
        <w:r w:rsidRPr="003D1078" w:rsidDel="009371FB">
          <w:rPr>
            <w:color w:val="FF0000"/>
          </w:rPr>
          <w:delText>, conexiones entre ellos, etc. Para cada uno de los dispositivos se indicarán sus características técnicas.</w:delText>
        </w:r>
      </w:del>
    </w:p>
    <w:p w14:paraId="73991D64" w14:textId="17E9BDD3" w:rsidR="003D1078" w:rsidDel="00FD36BC" w:rsidRDefault="003D1078">
      <w:pPr>
        <w:spacing w:before="0" w:after="0" w:line="240" w:lineRule="auto"/>
        <w:jc w:val="left"/>
        <w:rPr>
          <w:del w:id="2344" w:author="Microsoft Office User" w:date="2023-04-22T18:58:00Z"/>
        </w:rPr>
      </w:pPr>
      <w:del w:id="2345" w:author="Microsoft Office User" w:date="2023-04-22T18:58:00Z">
        <w:r w:rsidDel="009371FB">
          <w:delText>Xxx</w:delText>
        </w:r>
        <w:commentRangeEnd w:id="2340"/>
        <w:r w:rsidR="0077095B" w:rsidDel="009371FB">
          <w:rPr>
            <w:rStyle w:val="Refdecomentario"/>
          </w:rPr>
          <w:commentReference w:id="2340"/>
        </w:r>
      </w:del>
      <w:ins w:id="2346" w:author="Microsoft Office User" w:date="2023-05-21T17:13:00Z">
        <w:r w:rsidR="00356890">
          <w:t>l</w:t>
        </w:r>
      </w:ins>
    </w:p>
    <w:p w14:paraId="14B43326" w14:textId="77777777" w:rsidR="00FA23F7" w:rsidRDefault="00FD36BC" w:rsidP="00FA23F7">
      <w:ins w:id="2347" w:author="Microsoft Office User" w:date="2023-05-21T17:13:00Z">
        <w:r w:rsidRPr="008A72F1">
          <w:t xml:space="preserve">a pantalla cuenta con una barra de menú en la parte superior con el logo de la aplicación y con botones para poder navegar </w:t>
        </w:r>
      </w:ins>
      <w:ins w:id="2348" w:author="Microsoft Office User" w:date="2023-05-21T17:14:00Z">
        <w:r w:rsidR="00356890">
          <w:t>entre las</w:t>
        </w:r>
      </w:ins>
      <w:ins w:id="2349" w:author="Microsoft Office User" w:date="2023-05-21T17:13:00Z">
        <w:r w:rsidRPr="008A72F1">
          <w:t xml:space="preserve"> otras páginas de la aplicación. En la zona central se encuentra el título de la página con una breve descripción sobre el </w:t>
        </w:r>
      </w:ins>
      <w:r w:rsidR="001C05F3">
        <w:t>sistema de recomendación de</w:t>
      </w:r>
      <w:r w:rsidR="00E65E7E">
        <w:t xml:space="preserve"> </w:t>
      </w:r>
      <w:r w:rsidR="00813F27">
        <w:t>las ofertas</w:t>
      </w:r>
      <w:ins w:id="2350" w:author="Microsoft Office User" w:date="2023-05-21T17:13:00Z">
        <w:r w:rsidRPr="008A72F1">
          <w:t xml:space="preserve">. Además, cuenta con un botón situado debajo de la descripción, que al ser pulsado </w:t>
        </w:r>
      </w:ins>
      <w:ins w:id="2351" w:author="Microsoft Office User" w:date="2023-05-21T17:14:00Z">
        <w:r w:rsidR="00456496">
          <w:t>mostraría</w:t>
        </w:r>
      </w:ins>
      <w:ins w:id="2352" w:author="Microsoft Office User" w:date="2023-05-21T17:13:00Z">
        <w:r w:rsidRPr="008A72F1">
          <w:t xml:space="preserve"> una tabla con todas las ofertas que se le recomiendan al alumno y la información relevante de </w:t>
        </w:r>
        <w:r w:rsidRPr="00D46BF7">
          <w:t>las ofertas</w:t>
        </w:r>
        <w:r w:rsidRPr="008A72F1">
          <w:t xml:space="preserve"> (Empresa, Trabajo, Ciudad, …).</w:t>
        </w:r>
      </w:ins>
    </w:p>
    <w:p w14:paraId="26B107F7" w14:textId="56DBB8F6" w:rsidR="00E62F8C" w:rsidRDefault="00FA23F7" w:rsidP="00FA23F7">
      <w:pPr>
        <w:spacing w:before="0" w:after="0" w:line="240" w:lineRule="auto"/>
        <w:jc w:val="left"/>
      </w:pPr>
      <w:r>
        <w:br w:type="page"/>
      </w:r>
      <w:del w:id="2353" w:author="Microsoft Office User" w:date="2023-05-21T17:13:00Z">
        <w:r w:rsidR="00E62F8C" w:rsidDel="00FD36BC">
          <w:br w:type="page"/>
        </w:r>
      </w:del>
    </w:p>
    <w:p w14:paraId="4CBFBB72" w14:textId="2C089BCC" w:rsidR="00E62F8C" w:rsidRDefault="00E62F8C" w:rsidP="00E62F8C">
      <w:pPr>
        <w:pStyle w:val="Ttulo1"/>
        <w:framePr w:wrap="notBeside"/>
      </w:pPr>
      <w:r>
        <w:lastRenderedPageBreak/>
        <w:br/>
      </w:r>
      <w:bookmarkStart w:id="2354" w:name="_Toc136020137"/>
      <w:r>
        <w:t>Implementación</w:t>
      </w:r>
      <w:bookmarkEnd w:id="2354"/>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2355" w:name="_Toc136020138"/>
      <w:commentRangeStart w:id="2356"/>
      <w:r w:rsidRPr="00E62F8C">
        <w:t xml:space="preserve">Implementación </w:t>
      </w:r>
      <w:r w:rsidR="000A16AC" w:rsidRPr="00C14F35">
        <w:rPr>
          <w:i/>
          <w:iCs/>
        </w:rPr>
        <w:t>b</w:t>
      </w:r>
      <w:r w:rsidRPr="00C14F35">
        <w:rPr>
          <w:i/>
          <w:iCs/>
        </w:rPr>
        <w:t>ackend</w:t>
      </w:r>
      <w:commentRangeEnd w:id="2356"/>
      <w:r w:rsidR="0077095B" w:rsidRPr="00C14F35">
        <w:rPr>
          <w:rStyle w:val="Refdecomentario"/>
          <w:rFonts w:asciiTheme="minorHAnsi" w:eastAsiaTheme="minorHAnsi" w:hAnsiTheme="minorHAnsi" w:cstheme="minorBidi"/>
          <w:b w:val="0"/>
          <w:i/>
          <w:iCs/>
          <w:color w:val="auto"/>
        </w:rPr>
        <w:commentReference w:id="2356"/>
      </w:r>
      <w:bookmarkEnd w:id="2355"/>
    </w:p>
    <w:p w14:paraId="379AB85F" w14:textId="70504486" w:rsidR="008333B1" w:rsidRPr="008333B1" w:rsidRDefault="008333B1" w:rsidP="008333B1">
      <w:ins w:id="2357" w:author="Microsoft Office User" w:date="2023-05-21T17:55:00Z">
        <w:r w:rsidRPr="000C580A">
          <w:rPr>
            <w:rPrChange w:id="2358" w:author="Microsoft Office User" w:date="2023-05-21T17:56:00Z">
              <w:rPr>
                <w:rFonts w:ascii="Segoe UI" w:eastAsia="Times New Roman" w:hAnsi="Segoe UI" w:cs="Segoe UI"/>
                <w:b/>
                <w:color w:val="D1D5DB"/>
                <w:sz w:val="32"/>
                <w:szCs w:val="24"/>
                <w:lang w:eastAsia="es-ES_tradnl"/>
              </w:rPr>
            </w:rPrChange>
          </w:rPr>
          <w:t xml:space="preserve">En este </w:t>
        </w:r>
      </w:ins>
      <w:ins w:id="2359" w:author="Microsoft Office User" w:date="2023-05-21T17:56:00Z">
        <w:r>
          <w:t>epígrafe</w:t>
        </w:r>
      </w:ins>
      <w:ins w:id="2360" w:author="Microsoft Office User" w:date="2023-05-21T17:55:00Z">
        <w:r w:rsidRPr="000C580A">
          <w:rPr>
            <w:rPrChange w:id="2361"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362" w:author="Microsoft Office User" w:date="2023-05-21T17:55:00Z">
        <w:r w:rsidRPr="000C580A">
          <w:rPr>
            <w:rPrChange w:id="2363" w:author="Microsoft Office User" w:date="2023-05-21T17:56:00Z">
              <w:rPr>
                <w:rFonts w:ascii="Segoe UI" w:eastAsia="Times New Roman" w:hAnsi="Segoe UI" w:cs="Segoe UI"/>
                <w:b/>
                <w:color w:val="D1D5DB"/>
                <w:sz w:val="32"/>
                <w:szCs w:val="24"/>
                <w:lang w:eastAsia="es-ES_tradnl"/>
              </w:rPr>
            </w:rPrChange>
          </w:rPr>
          <w:t xml:space="preserve">del </w:t>
        </w:r>
        <w:r w:rsidRPr="00695AA4">
          <w:rPr>
            <w:i/>
            <w:iCs/>
            <w:rPrChange w:id="2364" w:author="Microsoft Office User" w:date="2023-05-21T17:56:00Z">
              <w:rPr>
                <w:rFonts w:ascii="Segoe UI" w:eastAsia="Times New Roman" w:hAnsi="Segoe UI" w:cs="Segoe UI"/>
                <w:b/>
                <w:color w:val="D1D5DB"/>
                <w:sz w:val="32"/>
                <w:szCs w:val="24"/>
                <w:lang w:eastAsia="es-ES_tradnl"/>
              </w:rPr>
            </w:rPrChange>
          </w:rPr>
          <w:t>backend</w:t>
        </w:r>
        <w:r w:rsidRPr="000C580A">
          <w:rPr>
            <w:rPrChange w:id="2365"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366" w:author="Microsoft Office User" w:date="2023-05-21T17:55:00Z">
        <w:r w:rsidRPr="000C580A">
          <w:rPr>
            <w:rPrChange w:id="2367" w:author="Microsoft Office User" w:date="2023-05-21T17:56:00Z">
              <w:rPr>
                <w:rFonts w:ascii="Segoe UI" w:eastAsia="Times New Roman" w:hAnsi="Segoe UI" w:cs="Segoe UI"/>
                <w:b/>
                <w:color w:val="D1D5DB"/>
                <w:sz w:val="32"/>
                <w:szCs w:val="24"/>
                <w:lang w:eastAsia="es-ES_tradnl"/>
              </w:rPr>
            </w:rPrChange>
          </w:rPr>
          <w:t xml:space="preserve"> aplicación, </w:t>
        </w:r>
      </w:ins>
      <w:r w:rsidR="00FB4D91">
        <w:t>centrándose</w:t>
      </w:r>
      <w:r w:rsidR="00030018">
        <w:t xml:space="preserve"> </w:t>
      </w:r>
      <w:ins w:id="2368" w:author="Microsoft Office User" w:date="2023-05-21T17:55:00Z">
        <w:r w:rsidRPr="000C580A">
          <w:rPr>
            <w:rPrChange w:id="2369" w:author="Microsoft Office User" w:date="2023-05-21T17:56:00Z">
              <w:rPr>
                <w:rFonts w:ascii="Segoe UI" w:eastAsia="Times New Roman" w:hAnsi="Segoe UI" w:cs="Segoe UI"/>
                <w:b/>
                <w:color w:val="D1D5DB"/>
                <w:sz w:val="32"/>
                <w:szCs w:val="24"/>
                <w:lang w:eastAsia="es-ES_tradnl"/>
              </w:rPr>
            </w:rPrChange>
          </w:rPr>
          <w:t xml:space="preserve">en </w:t>
        </w:r>
      </w:ins>
      <w:r w:rsidR="008465EC">
        <w:t xml:space="preserve">la </w:t>
      </w:r>
      <w:r w:rsidR="008465EC" w:rsidRPr="0081047F">
        <w:t xml:space="preserve">implementación </w:t>
      </w:r>
      <w:r w:rsidR="008465EC">
        <w:t xml:space="preserve">de </w:t>
      </w:r>
      <w:ins w:id="2370" w:author="Microsoft Office User" w:date="2023-05-21T17:55:00Z">
        <w:r w:rsidRPr="000C580A">
          <w:rPr>
            <w:rPrChange w:id="2371" w:author="Microsoft Office User" w:date="2023-05-21T17:56:00Z">
              <w:rPr>
                <w:rFonts w:ascii="Segoe UI" w:eastAsia="Times New Roman" w:hAnsi="Segoe UI" w:cs="Segoe UI"/>
                <w:b/>
                <w:color w:val="D1D5DB"/>
                <w:sz w:val="32"/>
                <w:szCs w:val="24"/>
                <w:lang w:eastAsia="es-ES_tradnl"/>
              </w:rPr>
            </w:rPrChange>
          </w:rPr>
          <w:t xml:space="preserve">tres aspectos clave: </w:t>
        </w:r>
      </w:ins>
      <w:r w:rsidR="00F9407E">
        <w:t>d</w:t>
      </w:r>
      <w:ins w:id="2372" w:author="Microsoft Office User" w:date="2023-05-21T17:55:00Z">
        <w:r w:rsidRPr="000C580A">
          <w:rPr>
            <w:rPrChange w:id="2373" w:author="Microsoft Office User" w:date="2023-05-21T17:56:00Z">
              <w:rPr>
                <w:rFonts w:ascii="Segoe UI" w:eastAsia="Times New Roman" w:hAnsi="Segoe UI" w:cs="Segoe UI"/>
                <w:b/>
                <w:color w:val="D1D5DB"/>
                <w:sz w:val="32"/>
                <w:szCs w:val="24"/>
                <w:lang w:eastAsia="es-ES_tradnl"/>
              </w:rPr>
            </w:rPrChange>
          </w:rPr>
          <w:t xml:space="preserve">el servicio web RESTful, </w:t>
        </w:r>
      </w:ins>
      <w:r w:rsidR="00F9407E">
        <w:t>de</w:t>
      </w:r>
      <w:r w:rsidR="008465EC">
        <w:t>l</w:t>
      </w:r>
      <w:ins w:id="2374" w:author="Microsoft Office User" w:date="2023-05-21T17:56:00Z">
        <w:r>
          <w:t xml:space="preserve"> </w:t>
        </w:r>
      </w:ins>
      <w:ins w:id="2375" w:author="Microsoft Office User" w:date="2023-05-21T17:55:00Z">
        <w:r w:rsidRPr="000C580A">
          <w:rPr>
            <w:rPrChange w:id="2376" w:author="Microsoft Office User" w:date="2023-05-21T17:56:00Z">
              <w:rPr>
                <w:rFonts w:ascii="Segoe UI" w:eastAsia="Times New Roman" w:hAnsi="Segoe UI" w:cs="Segoe UI"/>
                <w:b/>
                <w:color w:val="D1D5DB"/>
                <w:sz w:val="32"/>
                <w:szCs w:val="24"/>
                <w:lang w:eastAsia="es-ES_tradnl"/>
              </w:rPr>
            </w:rPrChange>
          </w:rPr>
          <w:t xml:space="preserve">algoritmo de recomendación y </w:t>
        </w:r>
      </w:ins>
      <w:r w:rsidR="00F9407E">
        <w:t>de</w:t>
      </w:r>
      <w:ins w:id="2377" w:author="Microsoft Office User" w:date="2023-05-21T17:55:00Z">
        <w:r w:rsidRPr="000C580A">
          <w:rPr>
            <w:rPrChange w:id="2378" w:author="Microsoft Office User" w:date="2023-05-21T17:56:00Z">
              <w:rPr>
                <w:rFonts w:ascii="Segoe UI" w:eastAsia="Times New Roman" w:hAnsi="Segoe UI" w:cs="Segoe UI"/>
                <w:b/>
                <w:color w:val="D1D5DB"/>
                <w:sz w:val="32"/>
                <w:szCs w:val="24"/>
                <w:lang w:eastAsia="es-ES_tradnl"/>
              </w:rPr>
            </w:rPrChange>
          </w:rPr>
          <w:t xml:space="preserve"> la base de datos. A lo largo de l</w:t>
        </w:r>
      </w:ins>
      <w:r>
        <w:t>o</w:t>
      </w:r>
      <w:ins w:id="2379" w:author="Microsoft Office User" w:date="2023-05-21T17:55:00Z">
        <w:r w:rsidRPr="000C580A">
          <w:rPr>
            <w:rPrChange w:id="2380" w:author="Microsoft Office User" w:date="2023-05-21T17:56:00Z">
              <w:rPr>
                <w:rFonts w:ascii="Segoe UI" w:eastAsia="Times New Roman" w:hAnsi="Segoe UI" w:cs="Segoe UI"/>
                <w:b/>
                <w:color w:val="D1D5DB"/>
                <w:sz w:val="32"/>
                <w:szCs w:val="24"/>
                <w:lang w:eastAsia="es-ES_tradnl"/>
              </w:rPr>
            </w:rPrChange>
          </w:rPr>
          <w:t xml:space="preserve">s siguientes </w:t>
        </w:r>
      </w:ins>
      <w:r>
        <w:t>epígrafes</w:t>
      </w:r>
      <w:ins w:id="2381" w:author="Microsoft Office User" w:date="2023-05-21T17:55:00Z">
        <w:r w:rsidRPr="000C580A">
          <w:rPr>
            <w:rPrChange w:id="2382" w:author="Microsoft Office User" w:date="2023-05-21T17:56:00Z">
              <w:rPr>
                <w:rFonts w:ascii="Segoe UI" w:eastAsia="Times New Roman" w:hAnsi="Segoe UI" w:cs="Segoe UI"/>
                <w:b/>
                <w:color w:val="D1D5DB"/>
                <w:sz w:val="32"/>
                <w:szCs w:val="24"/>
                <w:lang w:eastAsia="es-ES_tradnl"/>
              </w:rPr>
            </w:rPrChange>
          </w:rPr>
          <w:t>, se analizará cada uno de estos aspectos en detalle</w:t>
        </w:r>
      </w:ins>
      <w:r>
        <w:t>.</w:t>
      </w:r>
    </w:p>
    <w:p w14:paraId="0E0771C5" w14:textId="2C1311E6" w:rsidR="00E62F8C" w:rsidRDefault="00E62F8C" w:rsidP="00E62F8C">
      <w:pPr>
        <w:pStyle w:val="Ttulo3"/>
      </w:pPr>
      <w:bookmarkStart w:id="2383" w:name="_Toc136020139"/>
      <w:r w:rsidRPr="00E62F8C">
        <w:t>Implementación Servicio REST</w:t>
      </w:r>
      <w:bookmarkEnd w:id="2383"/>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5CEFF400" w14:textId="0A67CBF2" w:rsidR="003B2502" w:rsidDel="0088767F" w:rsidRDefault="00F2242C">
      <w:pPr>
        <w:pStyle w:val="Descripcin"/>
        <w:rPr>
          <w:del w:id="2384" w:author="Microsoft Office User" w:date="2023-05-21T11:04:00Z"/>
        </w:rPr>
        <w:pPrChange w:id="2385" w:author="Microsoft Office User" w:date="2023-05-21T10:46:00Z">
          <w:pPr>
            <w:jc w:val="center"/>
          </w:pPr>
        </w:pPrChange>
      </w:pPr>
      <w:r>
        <w:t xml:space="preserve">La </w:t>
      </w:r>
      <w:r w:rsidR="007B2282">
        <w:t>implementación del servicio REST</w:t>
      </w:r>
      <w:r w:rsidR="006A688F">
        <w:t>ful</w:t>
      </w:r>
      <w:r>
        <w:t xml:space="preserve"> del programa</w:t>
      </w:r>
      <w:r w:rsidR="007B2282">
        <w:t xml:space="preserve"> se ha realizado en el fichero</w:t>
      </w:r>
      <w:r w:rsidR="007C7EAC">
        <w:t xml:space="preserve"> </w:t>
      </w:r>
    </w:p>
    <w:p w14:paraId="21A588F7" w14:textId="77777777" w:rsidR="009C163E" w:rsidRPr="009C163E" w:rsidDel="0088767F" w:rsidRDefault="003B2502">
      <w:pPr>
        <w:pStyle w:val="Descripcin"/>
        <w:rPr>
          <w:del w:id="2386" w:author="Microsoft Office User" w:date="2023-05-21T11:04:00Z"/>
        </w:rPr>
        <w:pPrChange w:id="2387" w:author="Microsoft Office User" w:date="2023-05-21T10:46:00Z">
          <w:pPr>
            <w:jc w:val="center"/>
          </w:pPr>
        </w:pPrChange>
      </w:pPr>
      <w:del w:id="2388" w:author="Microsoft Office User" w:date="2023-05-21T10:46:00Z">
        <w:r w:rsidRPr="00CE5888" w:rsidDel="002C3A45">
          <w:delText xml:space="preserve">Ilustración </w:delText>
        </w:r>
        <w:r w:rsidDel="002C3A45">
          <w:delText xml:space="preserve">X: Directorios </w:delText>
        </w:r>
        <w:r w:rsidR="00AB759E" w:rsidDel="002C3A45">
          <w:delText xml:space="preserve">del </w:delText>
        </w:r>
        <w:r w:rsidDel="002C3A45">
          <w:delText>proy</w:delText>
        </w:r>
      </w:del>
      <w:r w:rsidR="009C163E">
        <w:t>“</w:t>
      </w:r>
    </w:p>
    <w:p w14:paraId="18C1F7C4" w14:textId="668432FC" w:rsidR="00030018" w:rsidRPr="009C163E" w:rsidDel="0088767F" w:rsidRDefault="009C163E">
      <w:pPr>
        <w:pStyle w:val="Descripcin"/>
        <w:rPr>
          <w:del w:id="2389" w:author="Microsoft Office User" w:date="2023-05-21T11:04:00Z"/>
        </w:rPr>
        <w:pPrChange w:id="2390" w:author="Microsoft Office User" w:date="2023-05-21T10:46:00Z">
          <w:pPr>
            <w:jc w:val="center"/>
          </w:pPr>
        </w:pPrChange>
      </w:pPr>
      <w:del w:id="2391" w:author="Microsoft Office User" w:date="2023-05-21T10:46:00Z">
        <w:r w:rsidRPr="009C163E" w:rsidDel="002C3A45">
          <w:rPr>
            <w:i w:val="0"/>
            <w:iCs w:val="0"/>
          </w:rPr>
          <w:delText>Ilustración X: Directorios del proy</w:delText>
        </w:r>
      </w:del>
      <w:r w:rsidRPr="009C163E">
        <w:rPr>
          <w:i w:val="0"/>
          <w:iCs w:val="0"/>
        </w:rPr>
        <w:t>app.py</w:t>
      </w:r>
      <w:r>
        <w:rPr>
          <w:i w:val="0"/>
          <w:iCs w:val="0"/>
        </w:rPr>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t>“</w:t>
      </w:r>
    </w:p>
    <w:p w14:paraId="216FDC5B" w14:textId="06B840BC" w:rsidR="005645F7" w:rsidRPr="00030018" w:rsidRDefault="00030018" w:rsidP="00E60BAF">
      <w:del w:id="2392" w:author="Microsoft Office User" w:date="2023-05-21T10:46:00Z">
        <w:r w:rsidRPr="009C163E" w:rsidDel="002C3A45">
          <w:rPr>
            <w:i/>
            <w:iCs/>
          </w:rPr>
          <w:delText>Ilustración X: Directorios del proy</w:delText>
        </w:r>
      </w:del>
      <w:r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03240DD3" w:rsidR="002B4C3A" w:rsidRDefault="002B4C3A" w:rsidP="002B4C3A">
      <w:pPr>
        <w:pStyle w:val="Descripcin"/>
        <w:keepNext/>
        <w:jc w:val="center"/>
      </w:pPr>
      <w:bookmarkStart w:id="2393" w:name="_Toc136012055"/>
      <w:r>
        <w:t xml:space="preserve">Ilustración </w:t>
      </w:r>
      <w:fldSimple w:instr=" SEQ Ilustración \* ARABIC ">
        <w:r w:rsidR="000925CC">
          <w:rPr>
            <w:noProof/>
          </w:rPr>
          <w:t>11</w:t>
        </w:r>
      </w:fldSimple>
      <w:r>
        <w:t xml:space="preserve">: </w:t>
      </w:r>
      <w:r w:rsidRPr="007D1BFC">
        <w:t>P</w:t>
      </w:r>
      <w:r>
        <w:t>arte del</w:t>
      </w:r>
      <w:r w:rsidRPr="007D1BFC">
        <w:t xml:space="preserve"> código para ver ofertas disponibles</w:t>
      </w:r>
      <w:bookmarkEnd w:id="2393"/>
    </w:p>
    <w:p w14:paraId="071C102B" w14:textId="02FF524D" w:rsidR="00A51B96" w:rsidRDefault="0061539A">
      <w:pPr>
        <w:pStyle w:val="Prrafodelista"/>
        <w:keepNext/>
        <w:ind w:left="0"/>
        <w:jc w:val="center"/>
        <w:rPr>
          <w:ins w:id="2394" w:author="Microsoft Office User" w:date="2023-05-21T11:05:00Z"/>
        </w:rPr>
        <w:pPrChange w:id="2395" w:author="Microsoft Office User" w:date="2023-05-25T13:22:00Z">
          <w:pPr>
            <w:pStyle w:val="Prrafodelista"/>
            <w:keepNext/>
            <w:jc w:val="left"/>
          </w:pPr>
        </w:pPrChange>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65"/>
                    <a:stretch>
                      <a:fillRect/>
                    </a:stretch>
                  </pic:blipFill>
                  <pic:spPr>
                    <a:xfrm>
                      <a:off x="0" y="0"/>
                      <a:ext cx="5882976" cy="1481314"/>
                    </a:xfrm>
                    <a:prstGeom prst="rect">
                      <a:avLst/>
                    </a:prstGeom>
                  </pic:spPr>
                </pic:pic>
              </a:graphicData>
            </a:graphic>
          </wp:inline>
        </w:drawing>
      </w:r>
      <w:commentRangeStart w:id="2396"/>
    </w:p>
    <w:p w14:paraId="51DF81FC" w14:textId="3BD8F84D" w:rsidR="008A138E" w:rsidRPr="00E915F2" w:rsidDel="002C3A45" w:rsidRDefault="00E915F2">
      <w:pPr>
        <w:pStyle w:val="Prrafodelista"/>
        <w:keepNext/>
        <w:ind w:left="0"/>
        <w:jc w:val="center"/>
        <w:rPr>
          <w:del w:id="2397" w:author="Microsoft Office User" w:date="2023-05-21T10:47:00Z"/>
          <w:i/>
          <w:iCs/>
          <w:color w:val="44546A" w:themeColor="text2"/>
          <w:sz w:val="22"/>
          <w:szCs w:val="18"/>
        </w:rPr>
        <w:pPrChange w:id="2398" w:author="Microsoft Office User" w:date="2023-05-21T11:05:00Z">
          <w:pPr>
            <w:pStyle w:val="Prrafodelista"/>
            <w:jc w:val="left"/>
          </w:pPr>
        </w:pPrChange>
      </w:pPr>
      <w:r w:rsidRPr="00D46BF7">
        <w:rPr>
          <w:i/>
          <w:iCs/>
          <w:color w:val="44546A" w:themeColor="text2"/>
          <w:sz w:val="22"/>
          <w:szCs w:val="18"/>
        </w:rPr>
        <w:t xml:space="preserve">Fuente: </w:t>
      </w:r>
      <w:r>
        <w:rPr>
          <w:i/>
          <w:iCs/>
          <w:color w:val="44546A" w:themeColor="text2"/>
          <w:sz w:val="22"/>
          <w:szCs w:val="18"/>
        </w:rPr>
        <w:t>Elaboración propia</w:t>
      </w:r>
    </w:p>
    <w:p w14:paraId="23305F49" w14:textId="31A123E2" w:rsidR="002B633F" w:rsidRPr="002C3A45" w:rsidRDefault="002B633F" w:rsidP="00E915F2">
      <w:pPr>
        <w:pStyle w:val="Prrafodelista"/>
        <w:jc w:val="center"/>
      </w:pPr>
      <w:del w:id="2399" w:author="Microsoft Office User" w:date="2023-05-21T10:47:00Z">
        <w:r w:rsidRPr="002C3A45" w:rsidDel="002C3A45">
          <w:delText xml:space="preserve">Ilustración C: </w:delText>
        </w:r>
        <w:r w:rsidR="008A138E" w:rsidRPr="002C3A45" w:rsidDel="002C3A45">
          <w:delText>Porción código para ver ofertas disponibles</w:delText>
        </w:r>
      </w:del>
    </w:p>
    <w:p w14:paraId="18ACF272" w14:textId="7B3F216A" w:rsidR="002B633F" w:rsidRDefault="00CF08B2">
      <w:pPr>
        <w:pStyle w:val="Prrafodelista"/>
        <w:tabs>
          <w:tab w:val="left" w:pos="6220"/>
        </w:tabs>
        <w:jc w:val="left"/>
        <w:pPrChange w:id="2400" w:author="Microsoft Office User" w:date="2023-05-25T13:30:00Z">
          <w:pPr>
            <w:pStyle w:val="Prrafodelista"/>
            <w:jc w:val="left"/>
          </w:pPr>
        </w:pPrChange>
      </w:pPr>
      <w:ins w:id="2401" w:author="Microsoft Office User" w:date="2023-05-25T13:30:00Z">
        <w:r>
          <w:lastRenderedPageBreak/>
          <w:tab/>
        </w:r>
      </w:ins>
    </w:p>
    <w:p w14:paraId="0DE6E397" w14:textId="18B7ADE3" w:rsidR="007A76FB" w:rsidRDefault="007A76FB" w:rsidP="007A76FB">
      <w:pPr>
        <w:pStyle w:val="Descripcin"/>
        <w:keepNext/>
        <w:jc w:val="center"/>
      </w:pPr>
      <w:bookmarkStart w:id="2402" w:name="_Toc136012056"/>
      <w:r>
        <w:t xml:space="preserve">Ilustración </w:t>
      </w:r>
      <w:fldSimple w:instr=" SEQ Ilustración \* ARABIC ">
        <w:r w:rsidR="000925CC">
          <w:rPr>
            <w:noProof/>
          </w:rPr>
          <w:t>12</w:t>
        </w:r>
      </w:fldSimple>
      <w:r>
        <w:t xml:space="preserve">: </w:t>
      </w:r>
      <w:r w:rsidRPr="00880792">
        <w:t xml:space="preserve">Parte del código REST </w:t>
      </w:r>
      <w:r>
        <w:t>del método GET de las ofertas</w:t>
      </w:r>
      <w:bookmarkEnd w:id="2402"/>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66"/>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ns w:id="2403" w:author="Microsoft Office User" w:date="2023-05-21T11:05: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2795AA" w14:textId="77777777" w:rsidR="0061539A" w:rsidRPr="00E60BAF" w:rsidDel="0056775E" w:rsidRDefault="0061539A">
      <w:pPr>
        <w:pStyle w:val="Descripcin"/>
        <w:rPr>
          <w:del w:id="2404" w:author="Microsoft Office User" w:date="2023-05-21T11:05:00Z"/>
          <w:szCs w:val="24"/>
        </w:rPr>
        <w:pPrChange w:id="2405" w:author="Microsoft Office User" w:date="2023-05-21T10:48:00Z">
          <w:pPr>
            <w:pStyle w:val="Prrafodelista"/>
            <w:jc w:val="left"/>
          </w:pPr>
        </w:pPrChange>
      </w:pPr>
    </w:p>
    <w:p w14:paraId="144DD484" w14:textId="4937FEDC" w:rsidR="002B633F" w:rsidRPr="00E60BAF" w:rsidDel="002C3A45" w:rsidRDefault="002B633F" w:rsidP="00E60BAF">
      <w:pPr>
        <w:rPr>
          <w:del w:id="2406" w:author="Microsoft Office User" w:date="2023-05-21T10:48:00Z"/>
          <w:i/>
          <w:iCs/>
          <w:szCs w:val="24"/>
        </w:rPr>
      </w:pPr>
      <w:del w:id="2407" w:author="Microsoft Office User" w:date="2023-05-21T10:48:00Z">
        <w:r w:rsidRPr="00E60BAF" w:rsidDel="002C3A45">
          <w:rPr>
            <w:i/>
            <w:iCs/>
            <w:szCs w:val="24"/>
          </w:rPr>
          <w:delText xml:space="preserve">Ilustración Z: </w:delText>
        </w:r>
        <w:r w:rsidR="008A138E" w:rsidRPr="00E60BAF" w:rsidDel="002C3A45">
          <w:rPr>
            <w:i/>
            <w:iCs/>
            <w:szCs w:val="24"/>
          </w:rPr>
          <w:delText>Porción código REST para ver ofertas disponibles</w:delText>
        </w:r>
      </w:del>
    </w:p>
    <w:p w14:paraId="428E71B9" w14:textId="54C386C2" w:rsidR="005645F7" w:rsidRPr="00E60BAF" w:rsidDel="0056775E" w:rsidRDefault="005645F7">
      <w:pPr>
        <w:pStyle w:val="Descripcin"/>
        <w:rPr>
          <w:del w:id="2408" w:author="Microsoft Office User" w:date="2023-05-21T11:05:00Z"/>
          <w:szCs w:val="24"/>
        </w:rPr>
        <w:pPrChange w:id="2409" w:author="Microsoft Office User" w:date="2023-05-21T10:48:00Z">
          <w:pPr>
            <w:ind w:left="142"/>
            <w:jc w:val="center"/>
          </w:pPr>
        </w:pPrChange>
      </w:pPr>
    </w:p>
    <w:p w14:paraId="3DBF9548" w14:textId="71B2AEC5" w:rsidR="005645F7" w:rsidRPr="00E60BAF" w:rsidDel="00FC71FB" w:rsidRDefault="005645F7" w:rsidP="00E60BAF">
      <w:pPr>
        <w:rPr>
          <w:del w:id="2410" w:author="Microsoft Office User" w:date="2023-05-21T10:49:00Z"/>
          <w:i/>
          <w:iCs/>
          <w:szCs w:val="24"/>
        </w:rPr>
      </w:pPr>
      <w:del w:id="2411" w:author="Microsoft Office User" w:date="2023-05-21T10:49:00Z">
        <w:r w:rsidRPr="00E60BAF" w:rsidDel="00FC71FB">
          <w:rPr>
            <w:i/>
            <w:iCs/>
            <w:szCs w:val="24"/>
          </w:rPr>
          <w:delText>Ilustración T: Porción código REST para comprobar el estado de la oferta</w:delText>
        </w:r>
        <w:commentRangeEnd w:id="2396"/>
        <w:r w:rsidR="004A126C" w:rsidRPr="00E60BAF" w:rsidDel="00FC71FB">
          <w:rPr>
            <w:rStyle w:val="Refdecomentario"/>
            <w:sz w:val="24"/>
            <w:szCs w:val="24"/>
          </w:rPr>
          <w:commentReference w:id="2396"/>
        </w:r>
      </w:del>
    </w:p>
    <w:p w14:paraId="451A6E8E" w14:textId="4B7D87D4"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del w:id="2412" w:author="Microsoft Office User" w:date="2023-05-21T10:47:00Z">
        <w:r w:rsidR="008A138E" w:rsidRPr="00E60BAF" w:rsidDel="002C3A45">
          <w:rPr>
            <w:szCs w:val="24"/>
          </w:rPr>
          <w:delText xml:space="preserve">ilustración </w:delText>
        </w:r>
      </w:del>
      <w:ins w:id="2413" w:author="Microsoft Office User" w:date="2023-05-21T11:06:00Z">
        <w:r w:rsidR="00C72E25" w:rsidRPr="00E60BAF">
          <w:rPr>
            <w:szCs w:val="24"/>
          </w:rPr>
          <w:t>Ilustración</w:t>
        </w:r>
      </w:ins>
      <w:ins w:id="2414" w:author="Microsoft Office User" w:date="2023-05-21T10:47:00Z">
        <w:r w:rsidR="002C3A45" w:rsidRPr="00E60BAF">
          <w:rPr>
            <w:szCs w:val="24"/>
          </w:rPr>
          <w:t xml:space="preserve"> 1</w:t>
        </w:r>
      </w:ins>
      <w:r w:rsidR="00815373" w:rsidRPr="00E60BAF">
        <w:rPr>
          <w:szCs w:val="24"/>
        </w:rPr>
        <w:t>1</w:t>
      </w:r>
      <w:del w:id="2415" w:author="Microsoft Office User" w:date="2023-05-21T10:47:00Z">
        <w:r w:rsidR="008A138E" w:rsidRPr="00E60BAF" w:rsidDel="002C3A45">
          <w:rPr>
            <w:szCs w:val="24"/>
          </w:rPr>
          <w:delText>C</w:delText>
        </w:r>
      </w:del>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78996597"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del w:id="2416" w:author="Microsoft Office User" w:date="2023-05-21T10:48:00Z">
        <w:r w:rsidR="005645F7" w:rsidRPr="00E60BAF" w:rsidDel="002C3A45">
          <w:rPr>
            <w:szCs w:val="24"/>
          </w:rPr>
          <w:delText xml:space="preserve">ilustración </w:delText>
        </w:r>
      </w:del>
      <w:ins w:id="2417" w:author="Microsoft Office User" w:date="2023-05-21T11:06:00Z">
        <w:r w:rsidR="00C72E25" w:rsidRPr="00E60BAF">
          <w:rPr>
            <w:szCs w:val="24"/>
          </w:rPr>
          <w:t xml:space="preserve">Ilustración </w:t>
        </w:r>
      </w:ins>
      <w:del w:id="2418" w:author="Microsoft Office User" w:date="2023-05-21T10:48:00Z">
        <w:r w:rsidR="005645F7" w:rsidRPr="00E60BAF" w:rsidDel="002C3A45">
          <w:rPr>
            <w:szCs w:val="24"/>
          </w:rPr>
          <w:delText xml:space="preserve">Z </w:delText>
        </w:r>
      </w:del>
      <w:ins w:id="2419" w:author="Microsoft Office User" w:date="2023-05-21T10:48:00Z">
        <w:r w:rsidR="002C3A45" w:rsidRPr="00E60BAF">
          <w:rPr>
            <w:szCs w:val="24"/>
          </w:rPr>
          <w:t>1</w:t>
        </w:r>
      </w:ins>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2682C243"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del w:id="2420" w:author="Microsoft Office User" w:date="2023-05-21T10:48:00Z">
        <w:r w:rsidRPr="00E60BAF" w:rsidDel="00811A01">
          <w:rPr>
            <w:szCs w:val="24"/>
          </w:rPr>
          <w:delText xml:space="preserve">ilustración </w:delText>
        </w:r>
      </w:del>
      <w:ins w:id="2421" w:author="Microsoft Office User" w:date="2023-05-21T11:06:00Z">
        <w:r w:rsidR="00C72E25" w:rsidRPr="00E60BAF">
          <w:rPr>
            <w:szCs w:val="24"/>
          </w:rPr>
          <w:t xml:space="preserve">Ilustración </w:t>
        </w:r>
      </w:ins>
      <w:ins w:id="2422" w:author="Microsoft Office User" w:date="2023-05-21T10:48:00Z">
        <w:r w:rsidR="00811A01" w:rsidRPr="00E60BAF">
          <w:rPr>
            <w:szCs w:val="24"/>
          </w:rPr>
          <w:t>1</w:t>
        </w:r>
      </w:ins>
      <w:r w:rsidR="007803F0" w:rsidRPr="00E60BAF">
        <w:rPr>
          <w:szCs w:val="24"/>
        </w:rPr>
        <w:t>2</w:t>
      </w:r>
      <w:del w:id="2423" w:author="Microsoft Office User" w:date="2023-05-21T10:48:00Z">
        <w:r w:rsidRPr="00E60BAF" w:rsidDel="00811A01">
          <w:rPr>
            <w:szCs w:val="24"/>
          </w:rPr>
          <w:delText>T</w:delText>
        </w:r>
      </w:del>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2424" w:name="_Toc136020140"/>
      <w:r w:rsidRPr="0060248F">
        <w:t xml:space="preserve">Implementación </w:t>
      </w:r>
      <w:commentRangeStart w:id="2425"/>
      <w:r w:rsidRPr="0060248F">
        <w:t>Algoritmo recomendación</w:t>
      </w:r>
      <w:commentRangeEnd w:id="2425"/>
      <w:r w:rsidR="004A126C">
        <w:rPr>
          <w:rStyle w:val="Refdecomentario"/>
          <w:rFonts w:asciiTheme="minorHAnsi" w:eastAsiaTheme="minorHAnsi" w:hAnsiTheme="minorHAnsi" w:cstheme="minorBidi"/>
          <w:b w:val="0"/>
        </w:rPr>
        <w:commentReference w:id="2425"/>
      </w:r>
      <w:bookmarkEnd w:id="2424"/>
    </w:p>
    <w:p w14:paraId="7392A9F2" w14:textId="0E5AF220" w:rsidR="0059597C" w:rsidRPr="0059597C" w:rsidRDefault="0059597C" w:rsidP="0059597C">
      <w:ins w:id="2426" w:author="Microsoft Office User" w:date="2023-05-21T17:55:00Z">
        <w:r w:rsidRPr="000C580A">
          <w:rPr>
            <w:rPrChange w:id="2427" w:author="Microsoft Office User" w:date="2023-05-21T17:56:00Z">
              <w:rPr>
                <w:rFonts w:ascii="Segoe UI" w:eastAsia="Times New Roman" w:hAnsi="Segoe UI" w:cs="Segoe UI"/>
                <w:b/>
                <w:color w:val="D1D5DB"/>
                <w:sz w:val="32"/>
                <w:szCs w:val="24"/>
                <w:lang w:eastAsia="es-ES_tradnl"/>
              </w:rPr>
            </w:rPrChange>
          </w:rPr>
          <w:t xml:space="preserve">En este </w:t>
        </w:r>
      </w:ins>
      <w:ins w:id="2428" w:author="Microsoft Office User" w:date="2023-05-21T17:56:00Z">
        <w:r>
          <w:t>epígrafe</w:t>
        </w:r>
      </w:ins>
      <w:ins w:id="2429" w:author="Microsoft Office User" w:date="2023-05-21T17:55:00Z">
        <w:r w:rsidRPr="000C580A">
          <w:rPr>
            <w:rPrChange w:id="2430"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431" w:author="Microsoft Office User" w:date="2023-05-21T17:55:00Z">
        <w:r w:rsidRPr="000C580A">
          <w:rPr>
            <w:rPrChange w:id="2432" w:author="Microsoft Office User" w:date="2023-05-21T17:56:00Z">
              <w:rPr>
                <w:rFonts w:ascii="Segoe UI" w:eastAsia="Times New Roman" w:hAnsi="Segoe UI" w:cs="Segoe UI"/>
                <w:b/>
                <w:color w:val="D1D5DB"/>
                <w:sz w:val="32"/>
                <w:szCs w:val="24"/>
                <w:lang w:eastAsia="es-ES_tradnl"/>
              </w:rPr>
            </w:rPrChange>
          </w:rPr>
          <w:t xml:space="preserve">del </w:t>
        </w:r>
      </w:ins>
      <w:r w:rsidRPr="0059597C">
        <w:t>algoritmo de recomendación</w:t>
      </w:r>
      <w:ins w:id="2433" w:author="Microsoft Office User" w:date="2023-05-21T17:55:00Z">
        <w:r w:rsidRPr="000C580A">
          <w:rPr>
            <w:rPrChange w:id="2434"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435" w:author="Microsoft Office User" w:date="2023-05-21T17:55:00Z">
        <w:r w:rsidRPr="000C580A">
          <w:rPr>
            <w:rPrChange w:id="2436" w:author="Microsoft Office User" w:date="2023-05-21T17:56:00Z">
              <w:rPr>
                <w:rFonts w:ascii="Segoe UI" w:eastAsia="Times New Roman" w:hAnsi="Segoe UI" w:cs="Segoe UI"/>
                <w:b/>
                <w:color w:val="D1D5DB"/>
                <w:sz w:val="32"/>
                <w:szCs w:val="24"/>
                <w:lang w:eastAsia="es-ES_tradnl"/>
              </w:rPr>
            </w:rPrChange>
          </w:rPr>
          <w:t xml:space="preserve"> aplicación, </w:t>
        </w:r>
      </w:ins>
      <w:r>
        <w:t xml:space="preserve">centrándose </w:t>
      </w:r>
      <w:ins w:id="2437" w:author="Microsoft Office User" w:date="2023-05-21T17:55:00Z">
        <w:r w:rsidRPr="000C580A">
          <w:rPr>
            <w:rPrChange w:id="2438" w:author="Microsoft Office User" w:date="2023-05-21T17:56:00Z">
              <w:rPr>
                <w:rFonts w:ascii="Segoe UI" w:eastAsia="Times New Roman" w:hAnsi="Segoe UI" w:cs="Segoe UI"/>
                <w:b/>
                <w:color w:val="D1D5DB"/>
                <w:sz w:val="32"/>
                <w:szCs w:val="24"/>
                <w:lang w:eastAsia="es-ES_tradnl"/>
              </w:rPr>
            </w:rPrChange>
          </w:rPr>
          <w:t xml:space="preserve">en </w:t>
        </w:r>
      </w:ins>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2439" w:author="Sergio Saugar García" w:date="2023-04-20T19:42:00Z"/>
        </w:rPr>
      </w:pPr>
      <w:del w:id="2440"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3EBB601D" w:rsidR="00E7323B" w:rsidRPr="00E7323B" w:rsidRDefault="00E7323B" w:rsidP="00E7323B">
      <w:del w:id="2441" w:author="Sergio Saugar García" w:date="2023-04-20T19:40:00Z">
        <w:r w:rsidRPr="00E7323B" w:rsidDel="004A126C">
          <w:delText xml:space="preserve">He elegido </w:delText>
        </w:r>
      </w:del>
      <w:ins w:id="2442" w:author="Sergio Saugar García" w:date="2023-04-20T19:40:00Z">
        <w:r w:rsidR="004A126C">
          <w:t xml:space="preserve">Como lenguaje de programación del algoritmo se ha elegido </w:t>
        </w:r>
      </w:ins>
      <w:r w:rsidRPr="00E7323B">
        <w:t xml:space="preserve">R ya que </w:t>
      </w:r>
      <w:del w:id="2443" w:author="Sergio Saugar García" w:date="2023-04-20T19:40:00Z">
        <w:r w:rsidRPr="00E7323B" w:rsidDel="004A126C">
          <w:delText xml:space="preserve">he considerado que </w:delText>
        </w:r>
      </w:del>
      <w:r w:rsidRPr="00E7323B">
        <w:t xml:space="preserve">presenta </w:t>
      </w:r>
      <w:ins w:id="2444" w:author="Sergio Saugar García" w:date="2023-04-20T19:40:00Z">
        <w:r w:rsidR="004A126C">
          <w:t xml:space="preserve">las siguientes </w:t>
        </w:r>
      </w:ins>
      <w:r w:rsidRPr="00E7323B">
        <w:t>ventajas</w:t>
      </w:r>
      <w:del w:id="2445" w:author="Sergio Saugar García" w:date="2023-04-20T19:40:00Z">
        <w:r w:rsidRPr="00E7323B" w:rsidDel="004A126C">
          <w:delText xml:space="preserve"> significativas</w:delText>
        </w:r>
      </w:del>
      <w:r w:rsidRPr="00E7323B">
        <w:t xml:space="preserve">: </w:t>
      </w:r>
      <w:commentRangeStart w:id="2446"/>
      <w:r w:rsidRPr="00E7323B">
        <w:t>excelente gama de paquetes de código abierto y de alta calidad</w:t>
      </w:r>
      <w:commentRangeEnd w:id="2446"/>
      <w:r w:rsidR="004A126C">
        <w:rPr>
          <w:rStyle w:val="Refdecomentario"/>
        </w:rPr>
        <w:commentReference w:id="2446"/>
      </w:r>
      <w:r w:rsidRPr="00E7323B">
        <w:t>, dispone funciones y métodos estadísticos integrales muy completos</w:t>
      </w:r>
      <w:r w:rsidR="0094465A">
        <w:t xml:space="preserve">. </w:t>
      </w:r>
      <w:commentRangeStart w:id="2447"/>
      <w:r w:rsidRPr="00E7323B">
        <w:t xml:space="preserve">También </w:t>
      </w:r>
      <w:ins w:id="2448" w:author="Microsoft Office User" w:date="2023-05-06T18:48:00Z">
        <w:r w:rsidR="00A67651">
          <w:t xml:space="preserve">se ha </w:t>
        </w:r>
      </w:ins>
      <w:del w:id="2449" w:author="Microsoft Office User" w:date="2023-05-06T18:48:00Z">
        <w:r w:rsidRPr="00E7323B" w:rsidDel="00A67651">
          <w:delText xml:space="preserve">he </w:delText>
        </w:r>
      </w:del>
      <w:r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2447"/>
      <w:r w:rsidR="004A126C">
        <w:rPr>
          <w:rStyle w:val="Refdecomentario"/>
        </w:rPr>
        <w:commentReference w:id="2447"/>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18B9A8E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2450"/>
      <w:ins w:id="2451" w:author="Microsoft Office User" w:date="2023-04-22T18:42:00Z">
        <w:r w:rsidR="00DE1509">
          <w:t>álculo</w:t>
        </w:r>
      </w:ins>
      <w:del w:id="2452" w:author="Microsoft Office User" w:date="2023-04-22T18:42:00Z">
        <w:r w:rsidR="00DE1509" w:rsidDel="00C71FDD">
          <w:delText>alculador</w:delText>
        </w:r>
      </w:del>
      <w:r w:rsidR="00DE1509">
        <w:t xml:space="preserve"> </w:t>
      </w:r>
      <w:commentRangeEnd w:id="2450"/>
      <w:r w:rsidR="00DE1509">
        <w:rPr>
          <w:rStyle w:val="Refdecomentario"/>
        </w:rPr>
        <w:commentReference w:id="2450"/>
      </w:r>
      <w:r w:rsidR="00DE1509">
        <w:t xml:space="preserve">de similitud </w:t>
      </w:r>
      <w:r w:rsidR="001A4F93">
        <w:t xml:space="preserve">de </w:t>
      </w:r>
      <w:r w:rsidR="00DE1509">
        <w:t>ofertas sin asignar y ofertas que están asignadas</w:t>
      </w:r>
      <w:r w:rsidR="004F310C">
        <w:t xml:space="preserve"> descrito en el epígrafe </w:t>
      </w:r>
      <w:r w:rsidR="00947F42">
        <w:t>5</w:t>
      </w:r>
      <w:r w:rsidR="004F310C">
        <w:t>.1.2.</w:t>
      </w:r>
      <w:r>
        <w:t xml:space="preserve"> </w:t>
      </w:r>
    </w:p>
    <w:p w14:paraId="413E4CDF" w14:textId="1C61EDD9"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el epígrafe 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2453"/>
      <w:r>
        <w:t xml:space="preserve"> “apis.R” mediante la librería </w:t>
      </w:r>
      <w:r w:rsidRPr="00692573">
        <w:rPr>
          <w:i/>
          <w:iCs/>
        </w:rPr>
        <w:t>plumber</w:t>
      </w:r>
      <w:r w:rsidR="00692573">
        <w:t xml:space="preserve"> de R</w:t>
      </w:r>
      <w:r>
        <w:t xml:space="preserve"> y lo ejecuta en el puerto 8015.</w:t>
      </w:r>
      <w:commentRangeEnd w:id="2453"/>
      <w:r w:rsidR="004A126C">
        <w:rPr>
          <w:rStyle w:val="Refdecomentario"/>
        </w:rPr>
        <w:commentReference w:id="2453"/>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2454"/>
      <w:r>
        <w:t>de la API “Calculador similaridad ofertas sin asignar”</w:t>
      </w:r>
      <w:r w:rsidR="00A93795">
        <w:t xml:space="preserve"> y a su vez el input de </w:t>
      </w:r>
      <w:r>
        <w:t>la API “Recomendador ofertas alumno sin oferta asignada”.</w:t>
      </w:r>
      <w:commentRangeEnd w:id="2454"/>
      <w:r w:rsidR="004A126C">
        <w:rPr>
          <w:rStyle w:val="Refdecomentario"/>
        </w:rPr>
        <w:commentReference w:id="2454"/>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2455"/>
      <w:r>
        <w:t xml:space="preserve">Esta API realiza un GET de la URI ‘/ofertas’ para </w:t>
      </w:r>
      <w:commentRangeEnd w:id="2455"/>
      <w:r w:rsidR="004A126C">
        <w:rPr>
          <w:rStyle w:val="Refdecomentario"/>
        </w:rPr>
        <w:commentReference w:id="2455"/>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2456"/>
      <w:r w:rsidRPr="00E60BAF">
        <w:rPr>
          <w:szCs w:val="24"/>
        </w:rPr>
        <w:t>únicamente cuando un alumno que no tenga ninguna oferta asignada acceda a la página ‘Recomendador’ y pulse el botón para obtener las ofertas no asignadas que le recomienda el algoritmo.</w:t>
      </w:r>
      <w:commentRangeEnd w:id="2456"/>
      <w:r w:rsidR="004A126C" w:rsidRPr="00E60BAF">
        <w:rPr>
          <w:rStyle w:val="Refdecomentario"/>
          <w:sz w:val="24"/>
          <w:szCs w:val="24"/>
        </w:rPr>
        <w:commentReference w:id="2456"/>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2457" w:name="_Toc136020141"/>
      <w:r w:rsidRPr="0029688C">
        <w:t>Implementación Base de datos</w:t>
      </w:r>
      <w:bookmarkEnd w:id="2457"/>
    </w:p>
    <w:p w14:paraId="4730DBF7" w14:textId="7E4CA234" w:rsidR="00A831F2" w:rsidDel="0064483C" w:rsidRDefault="006C77EC" w:rsidP="00E60BAF">
      <w:pPr>
        <w:rPr>
          <w:del w:id="2458" w:author="Microsoft Office User" w:date="2023-05-21T10:49:00Z"/>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del w:id="2459" w:author="Microsoft Office User" w:date="2023-05-21T10:49:00Z">
        <w:r w:rsidR="00A831F2" w:rsidDel="0064483C">
          <w:delText>. A continuación, se mostrará un ejemplo de la tabla alumnos:</w:delText>
        </w:r>
      </w:del>
    </w:p>
    <w:p w14:paraId="387371D1" w14:textId="3BDBE89F" w:rsidR="00A831F2" w:rsidDel="0064483C" w:rsidRDefault="00A831F2" w:rsidP="00E60BAF">
      <w:pPr>
        <w:rPr>
          <w:del w:id="2460" w:author="Microsoft Office User" w:date="2023-05-21T10:49:00Z"/>
        </w:rPr>
      </w:pPr>
      <w:commentRangeStart w:id="2461"/>
      <w:del w:id="2462" w:author="Microsoft Office User" w:date="2023-05-21T10:49:00Z">
        <w:r w:rsidRPr="000437BC" w:rsidDel="0064483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7"/>
                      <a:stretch>
                        <a:fillRect/>
                      </a:stretch>
                    </pic:blipFill>
                    <pic:spPr>
                      <a:xfrm>
                        <a:off x="0" y="0"/>
                        <a:ext cx="5036185" cy="1406525"/>
                      </a:xfrm>
                      <a:prstGeom prst="rect">
                        <a:avLst/>
                      </a:prstGeom>
                    </pic:spPr>
                  </pic:pic>
                </a:graphicData>
              </a:graphic>
            </wp:inline>
          </w:drawing>
        </w:r>
      </w:del>
    </w:p>
    <w:p w14:paraId="23FB6E2D" w14:textId="0B43852E" w:rsidR="009C36B1" w:rsidRPr="00556A7A" w:rsidRDefault="00A831F2" w:rsidP="00E60BAF">
      <w:pPr>
        <w:rPr>
          <w:i/>
          <w:iCs/>
        </w:rPr>
      </w:pPr>
      <w:del w:id="2463" w:author="Microsoft Office User" w:date="2023-05-21T10:49:00Z">
        <w:r w:rsidRPr="00CE5888" w:rsidDel="0064483C">
          <w:rPr>
            <w:i/>
            <w:iCs/>
          </w:rPr>
          <w:delText xml:space="preserve">Ilustración </w:delText>
        </w:r>
        <w:r w:rsidDel="0064483C">
          <w:rPr>
            <w:i/>
            <w:iCs/>
          </w:rPr>
          <w:delText>X: tabla alumnos PostGresql</w:delText>
        </w:r>
        <w:commentRangeEnd w:id="2461"/>
        <w:r w:rsidR="00941C1E" w:rsidDel="0064483C">
          <w:rPr>
            <w:rStyle w:val="Refdecomentario"/>
          </w:rPr>
          <w:commentReference w:id="2461"/>
        </w:r>
      </w:del>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w:t>
      </w:r>
      <w:commentRangeStart w:id="2464"/>
      <w:r w:rsidR="00E93B4A">
        <w:t>siguientes directorios:</w:t>
      </w:r>
    </w:p>
    <w:p w14:paraId="587458A5" w14:textId="0E87FEBE" w:rsidR="00A831F2" w:rsidDel="00872376" w:rsidRDefault="00271D3A" w:rsidP="00E60BAF">
      <w:pPr>
        <w:ind w:left="1276"/>
        <w:rPr>
          <w:del w:id="2465" w:author="Microsoft Office User" w:date="2023-05-06T19:32:00Z"/>
        </w:rPr>
      </w:pPr>
      <w:del w:id="2466" w:author="Microsoft Office User" w:date="2023-05-06T19:32:00Z">
        <w:r w:rsidRPr="00271D3A" w:rsidDel="00872376">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8"/>
                      <a:stretch>
                        <a:fillRect/>
                      </a:stretch>
                    </pic:blipFill>
                    <pic:spPr>
                      <a:xfrm>
                        <a:off x="0" y="0"/>
                        <a:ext cx="2865623" cy="1862137"/>
                      </a:xfrm>
                      <a:prstGeom prst="rect">
                        <a:avLst/>
                      </a:prstGeom>
                    </pic:spPr>
                  </pic:pic>
                </a:graphicData>
              </a:graphic>
            </wp:inline>
          </w:drawing>
        </w:r>
      </w:del>
    </w:p>
    <w:p w14:paraId="59CA5E19" w14:textId="0DB7AAB4" w:rsidR="00E93B4A" w:rsidDel="00872376" w:rsidRDefault="00E93B4A" w:rsidP="00E60BAF">
      <w:pPr>
        <w:rPr>
          <w:del w:id="2467" w:author="Microsoft Office User" w:date="2023-05-06T19:32:00Z"/>
          <w:i/>
          <w:iCs/>
        </w:rPr>
      </w:pPr>
      <w:del w:id="2468" w:author="Microsoft Office User" w:date="2023-05-06T19:32:00Z">
        <w:r w:rsidRPr="00CE5888" w:rsidDel="00872376">
          <w:rPr>
            <w:i/>
            <w:iCs/>
          </w:rPr>
          <w:delText xml:space="preserve">Ilustración </w:delText>
        </w:r>
        <w:r w:rsidDel="00872376">
          <w:rPr>
            <w:i/>
            <w:iCs/>
          </w:rPr>
          <w:delText>X: directorios Base de datos</w:delText>
        </w:r>
        <w:commentRangeEnd w:id="2464"/>
        <w:r w:rsidR="004A126C" w:rsidDel="00872376">
          <w:rPr>
            <w:rStyle w:val="Refdecomentario"/>
          </w:rPr>
          <w:commentReference w:id="2464"/>
        </w:r>
      </w:del>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5A9CF01A" w:rsidR="00F67641" w:rsidRDefault="00F67641" w:rsidP="00E60BAF">
      <w:pPr>
        <w:pStyle w:val="Prrafodelista"/>
        <w:numPr>
          <w:ilvl w:val="0"/>
          <w:numId w:val="22"/>
        </w:numPr>
        <w:rPr>
          <w:ins w:id="2469" w:author="Microsoft Office User" w:date="2023-05-21T10:50:00Z"/>
        </w:rPr>
      </w:pPr>
      <w:r w:rsidRPr="005766A7">
        <w:t>model:</w:t>
      </w:r>
      <w:r w:rsidR="00BF0BC5">
        <w:t xml:space="preserve"> </w:t>
      </w:r>
      <w:r w:rsidR="00221D5B">
        <w:t>c</w:t>
      </w:r>
      <w:commentRangeStart w:id="2470"/>
      <w:r w:rsidR="00BF0BC5">
        <w:t>ontiene las clases</w:t>
      </w:r>
      <w:ins w:id="2471" w:author="Microsoft Office User" w:date="2023-05-06T19:30:00Z">
        <w:r w:rsidR="00872376">
          <w:t>: Alum</w:t>
        </w:r>
      </w:ins>
      <w:r w:rsidR="00B0360F">
        <w:t>n</w:t>
      </w:r>
      <w:ins w:id="2472" w:author="Microsoft Office User" w:date="2023-05-06T19:30:00Z">
        <w:r w:rsidR="00872376">
          <w:t xml:space="preserve">o, </w:t>
        </w:r>
      </w:ins>
      <w:ins w:id="2473" w:author="Microsoft Office User" w:date="2023-05-06T19:31:00Z">
        <w:r w:rsidR="00872376">
          <w:t>CV, Ofertas, Empresa y Admin</w:t>
        </w:r>
      </w:ins>
      <w:del w:id="2474" w:author="Microsoft Office User" w:date="2023-05-06T19:30:00Z">
        <w:r w:rsidR="00BF0BC5" w:rsidDel="00872376">
          <w:delText xml:space="preserve"> </w:delText>
        </w:r>
      </w:del>
      <w:del w:id="2475" w:author="Microsoft Office User" w:date="2023-05-21T10:49:00Z">
        <w:r w:rsidR="00BF0BC5" w:rsidDel="0064483C">
          <w:delText>y</w:delText>
        </w:r>
      </w:del>
      <w:ins w:id="2476" w:author="Microsoft Office User" w:date="2023-05-06T19:32:00Z">
        <w:r w:rsidR="00872376">
          <w:t xml:space="preserve">, además </w:t>
        </w:r>
      </w:ins>
      <w:del w:id="2477" w:author="Microsoft Office User" w:date="2023-05-06T19:37:00Z">
        <w:r w:rsidR="00BF0BC5" w:rsidDel="00401E6C">
          <w:delText xml:space="preserve"> los</w:delText>
        </w:r>
      </w:del>
      <w:ins w:id="2478" w:author="Microsoft Office User" w:date="2023-05-06T19:37:00Z">
        <w:r w:rsidR="00401E6C">
          <w:t>de los</w:t>
        </w:r>
      </w:ins>
      <w:r w:rsidR="00BF0BC5">
        <w:t xml:space="preserve"> métodos para realizar las consultas a la base de datos. Cada vez que se actualiza una clase hay que realizar una </w:t>
      </w:r>
      <w:commentRangeEnd w:id="2470"/>
      <w:r w:rsidR="00941C1E">
        <w:rPr>
          <w:rStyle w:val="Refdecomentario"/>
        </w:rPr>
        <w:commentReference w:id="2470"/>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2479"/>
      <w:r w:rsidR="00F33F5D">
        <w:t xml:space="preserve"> </w:t>
      </w:r>
      <w:r w:rsidR="00016D38">
        <w:t xml:space="preserve">un ejemplo de </w:t>
      </w:r>
      <w:r w:rsidR="00F33F5D">
        <w:t>la clase Alumno:</w:t>
      </w:r>
      <w:commentRangeEnd w:id="2479"/>
      <w:r w:rsidR="00941C1E">
        <w:rPr>
          <w:rStyle w:val="Refdecomentario"/>
        </w:rPr>
        <w:commentReference w:id="2479"/>
      </w:r>
    </w:p>
    <w:p w14:paraId="53DAEC7F" w14:textId="77777777" w:rsidR="0064483C" w:rsidRDefault="0064483C">
      <w:pPr>
        <w:pStyle w:val="Prrafodelista"/>
        <w:pPrChange w:id="2480" w:author="Microsoft Office User" w:date="2023-05-21T10:50:00Z">
          <w:pPr>
            <w:pStyle w:val="Prrafodelista"/>
            <w:numPr>
              <w:numId w:val="22"/>
            </w:numPr>
            <w:ind w:hanging="360"/>
            <w:jc w:val="left"/>
          </w:pPr>
        </w:pPrChange>
      </w:pPr>
    </w:p>
    <w:p w14:paraId="46F47D24" w14:textId="4BD0F578" w:rsidR="00D15BE8" w:rsidRDefault="00D15BE8" w:rsidP="00D15BE8">
      <w:pPr>
        <w:pStyle w:val="Descripcin"/>
        <w:keepNext/>
        <w:jc w:val="center"/>
      </w:pPr>
      <w:bookmarkStart w:id="2481" w:name="_Toc136012057"/>
      <w:r>
        <w:lastRenderedPageBreak/>
        <w:t xml:space="preserve">Ilustración </w:t>
      </w:r>
      <w:fldSimple w:instr=" SEQ Ilustración \* ARABIC ">
        <w:r w:rsidR="000925CC">
          <w:rPr>
            <w:noProof/>
          </w:rPr>
          <w:t>13</w:t>
        </w:r>
      </w:fldSimple>
      <w:r>
        <w:t>: Clase Alumno de la base de datos en python</w:t>
      </w:r>
      <w:bookmarkEnd w:id="2481"/>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ns w:id="2482" w:author="Microsoft Office User" w:date="2023-05-21T11:0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DDB0FE7" w14:textId="6CC2472B" w:rsidR="00192812" w:rsidDel="00C72E25" w:rsidRDefault="00192812">
      <w:pPr>
        <w:pStyle w:val="Descripcin"/>
        <w:ind w:left="426"/>
        <w:jc w:val="center"/>
        <w:rPr>
          <w:del w:id="2483" w:author="Microsoft Office User" w:date="2023-05-21T11:06:00Z"/>
        </w:rPr>
        <w:pPrChange w:id="2484" w:author="Microsoft Office User" w:date="2023-05-21T10:50:00Z">
          <w:pPr>
            <w:pStyle w:val="Prrafodelista"/>
            <w:jc w:val="left"/>
          </w:pPr>
        </w:pPrChange>
      </w:pPr>
    </w:p>
    <w:p w14:paraId="2EA49A3C" w14:textId="472C1CED" w:rsidR="00872376" w:rsidRPr="00B0360F" w:rsidRDefault="00192812">
      <w:pPr>
        <w:ind w:left="426"/>
        <w:pPrChange w:id="2485" w:author="Microsoft Office User" w:date="2023-05-06T19:37:00Z">
          <w:pPr>
            <w:jc w:val="center"/>
          </w:pPr>
        </w:pPrChange>
      </w:pPr>
      <w:del w:id="2486" w:author="Microsoft Office User" w:date="2023-05-21T10:50:00Z">
        <w:r w:rsidRPr="00B0360F" w:rsidDel="0064483C">
          <w:delText>Ilustración XX: Tabla alumnos base de datos</w:delText>
        </w:r>
      </w:del>
      <w:ins w:id="2487" w:author="Microsoft Office User" w:date="2023-05-06T19:26:00Z">
        <w:r w:rsidR="00872376">
          <w:t xml:space="preserve">Como se observa en la </w:t>
        </w:r>
      </w:ins>
      <w:ins w:id="2488" w:author="Microsoft Office User" w:date="2023-05-21T11:07:00Z">
        <w:r w:rsidR="00C72E25">
          <w:t>Ilustración</w:t>
        </w:r>
      </w:ins>
      <w:ins w:id="2489" w:author="Microsoft Office User" w:date="2023-05-21T10:50:00Z">
        <w:r w:rsidR="0064483C">
          <w:t xml:space="preserve"> 1</w:t>
        </w:r>
      </w:ins>
      <w:r w:rsidR="004D4FB3">
        <w:t>3</w:t>
      </w:r>
      <w:ins w:id="2490" w:author="Microsoft Office User" w:date="2023-05-06T19:26:00Z">
        <w:r w:rsidR="00872376">
          <w:t>, primero se definen cada uno de los</w:t>
        </w:r>
      </w:ins>
      <w:r w:rsidR="009B315C">
        <w:t xml:space="preserve"> </w:t>
      </w:r>
      <w:ins w:id="2491" w:author="Microsoft Office User" w:date="2023-05-06T19:26:00Z">
        <w:r w:rsidR="00872376">
          <w:t xml:space="preserve">atributos del Alumno </w:t>
        </w:r>
      </w:ins>
      <w:ins w:id="2492" w:author="Microsoft Office User" w:date="2023-05-06T19:27:00Z">
        <w:r w:rsidR="00872376">
          <w:t xml:space="preserve">y que tipo de dato </w:t>
        </w:r>
      </w:ins>
      <w:ins w:id="2493" w:author="Microsoft Office User" w:date="2023-05-21T10:50:00Z">
        <w:r w:rsidR="0064483C">
          <w:t>son</w:t>
        </w:r>
      </w:ins>
      <w:ins w:id="2494" w:author="Microsoft Office User" w:date="2023-05-06T19:27:00Z">
        <w:r w:rsidR="00872376">
          <w:t xml:space="preserve">, posteriormente se </w:t>
        </w:r>
      </w:ins>
      <w:ins w:id="2495" w:author="Microsoft Office User" w:date="2023-05-06T19:37:00Z">
        <w:r w:rsidR="00872376">
          <w:t>inicializan</w:t>
        </w:r>
      </w:ins>
      <w:ins w:id="2496" w:author="Microsoft Office User" w:date="2023-05-06T19:27:00Z">
        <w:r w:rsidR="00872376">
          <w:t xml:space="preserve"> l</w:t>
        </w:r>
      </w:ins>
      <w:ins w:id="2497" w:author="Microsoft Office User" w:date="2023-05-06T19:28:00Z">
        <w:r w:rsidR="00872376">
          <w:t xml:space="preserve">os atributos del alumno mediante el método </w:t>
        </w:r>
        <w:r w:rsidR="00872376" w:rsidRPr="005544EC">
          <w:t>init</w:t>
        </w:r>
        <w:r w:rsidR="00872376">
          <w:t>.</w:t>
        </w:r>
        <w:r w:rsidR="00872376" w:rsidRPr="00B0360F">
          <w:t xml:space="preserve"> </w:t>
        </w:r>
      </w:ins>
    </w:p>
    <w:p w14:paraId="42F91626" w14:textId="16078274" w:rsidR="00E62F8C" w:rsidRPr="00072D65" w:rsidRDefault="00AD0769" w:rsidP="00E62F8C">
      <w:pPr>
        <w:pStyle w:val="Ttulo2"/>
      </w:pPr>
      <w:bookmarkStart w:id="2498" w:name="_Toc136020142"/>
      <w:r w:rsidRPr="00072D65">
        <w:t>Implementación Frontend</w:t>
      </w:r>
      <w:bookmarkEnd w:id="2498"/>
    </w:p>
    <w:p w14:paraId="07297C91" w14:textId="506BFBE6"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ins w:id="2499" w:author="Microsoft Office User" w:date="2023-05-21T10:52:00Z">
        <w:r w:rsidR="004253C8">
          <w:t xml:space="preserve"> los</w:t>
        </w:r>
      </w:ins>
      <w:r w:rsidR="00BF3458">
        <w:t xml:space="preserve"> fichero</w:t>
      </w:r>
      <w:ins w:id="2500" w:author="Microsoft Office User" w:date="2023-05-21T10:52:00Z">
        <w:r w:rsidR="004253C8">
          <w:t>s</w:t>
        </w:r>
      </w:ins>
      <w:r w:rsidR="00BF3458">
        <w:t xml:space="preserve"> CSS y JavaScript.</w:t>
      </w:r>
      <w:commentRangeStart w:id="2501"/>
      <w:del w:id="2502" w:author="Microsoft Office User" w:date="2023-05-21T10:52:00Z">
        <w:r w:rsidR="00BF3458" w:rsidDel="004253C8">
          <w:delText xml:space="preserve"> A continuación, se mostrará un ejemplo del código de la </w:delText>
        </w:r>
        <w:r w:rsidR="00072D65" w:rsidDel="004253C8">
          <w:delText>tabla para ver todas las ofertas disponibles:</w:delText>
        </w:r>
        <w:commentRangeEnd w:id="2501"/>
        <w:r w:rsidR="00941C1E" w:rsidDel="004253C8">
          <w:rPr>
            <w:rStyle w:val="Refdecomentario"/>
          </w:rPr>
          <w:commentReference w:id="2501"/>
        </w:r>
      </w:del>
    </w:p>
    <w:p w14:paraId="060D89CC" w14:textId="37A1263D" w:rsidR="00A25CD9" w:rsidRDefault="0004305F" w:rsidP="0004305F">
      <w:pPr>
        <w:spacing w:before="0" w:after="0" w:line="240" w:lineRule="auto"/>
        <w:jc w:val="left"/>
      </w:pPr>
      <w:r>
        <w:br w:type="page"/>
      </w:r>
    </w:p>
    <w:p w14:paraId="74BE4C7F" w14:textId="503A6737" w:rsidR="006E62E8" w:rsidDel="004253C8" w:rsidRDefault="006E62E8" w:rsidP="006E62E8">
      <w:pPr>
        <w:ind w:left="851"/>
        <w:jc w:val="center"/>
        <w:rPr>
          <w:del w:id="2503" w:author="Microsoft Office User" w:date="2023-05-21T10:52:00Z"/>
        </w:rPr>
      </w:pPr>
      <w:del w:id="2504" w:author="Microsoft Office User" w:date="2023-05-21T10:52:00Z">
        <w:r w:rsidRPr="006E62E8" w:rsidDel="004253C8">
          <w:rPr>
            <w:noProof/>
          </w:rPr>
          <w:lastRenderedPageBreak/>
          <w:drawing>
            <wp:inline distT="0" distB="0" distL="0" distR="0" wp14:anchorId="563785AF" wp14:editId="6B9685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bookmarkStart w:id="2505" w:name="_Toc135582804"/>
        <w:bookmarkStart w:id="2506" w:name="_Toc135928388"/>
        <w:bookmarkStart w:id="2507" w:name="_Toc136012016"/>
        <w:bookmarkStart w:id="2508" w:name="_Toc136018846"/>
        <w:bookmarkStart w:id="2509" w:name="_Toc136019725"/>
        <w:bookmarkStart w:id="2510" w:name="_Toc136020143"/>
        <w:bookmarkEnd w:id="2505"/>
        <w:bookmarkEnd w:id="2506"/>
        <w:bookmarkEnd w:id="2507"/>
        <w:bookmarkEnd w:id="2508"/>
        <w:bookmarkEnd w:id="2509"/>
        <w:bookmarkEnd w:id="2510"/>
      </w:del>
    </w:p>
    <w:p w14:paraId="5C9508F3" w14:textId="530B11BA" w:rsidR="006E62E8" w:rsidRPr="00192812" w:rsidDel="004253C8" w:rsidRDefault="006E62E8" w:rsidP="006E62E8">
      <w:pPr>
        <w:jc w:val="center"/>
        <w:rPr>
          <w:del w:id="2511" w:author="Microsoft Office User" w:date="2023-05-21T10:52:00Z"/>
          <w:i/>
          <w:iCs/>
        </w:rPr>
      </w:pPr>
      <w:del w:id="2512" w:author="Microsoft Office User" w:date="2023-05-21T10:52:00Z">
        <w:r w:rsidRPr="00CE5888" w:rsidDel="004253C8">
          <w:rPr>
            <w:i/>
            <w:iCs/>
          </w:rPr>
          <w:delText xml:space="preserve">Ilustración </w:delText>
        </w:r>
        <w:r w:rsidDel="004253C8">
          <w:rPr>
            <w:i/>
            <w:iCs/>
          </w:rPr>
          <w:delText>XX: Porción HTML tabla de ofertas</w:delText>
        </w:r>
        <w:bookmarkStart w:id="2513" w:name="_Toc135582805"/>
        <w:bookmarkStart w:id="2514" w:name="_Toc135928389"/>
        <w:bookmarkStart w:id="2515" w:name="_Toc136012017"/>
        <w:bookmarkStart w:id="2516" w:name="_Toc136018847"/>
        <w:bookmarkStart w:id="2517" w:name="_Toc136019726"/>
        <w:bookmarkStart w:id="2518" w:name="_Toc136020144"/>
        <w:bookmarkEnd w:id="2513"/>
        <w:bookmarkEnd w:id="2514"/>
        <w:bookmarkEnd w:id="2515"/>
        <w:bookmarkEnd w:id="2516"/>
        <w:bookmarkEnd w:id="2517"/>
        <w:bookmarkEnd w:id="2518"/>
      </w:del>
    </w:p>
    <w:p w14:paraId="29CCA6AA" w14:textId="4CB0BA66" w:rsidR="00624B42" w:rsidRPr="006E62E8" w:rsidDel="004253C8" w:rsidRDefault="00624B42">
      <w:pPr>
        <w:ind w:left="851"/>
        <w:rPr>
          <w:del w:id="2519" w:author="Microsoft Office User" w:date="2023-05-21T10:52:00Z"/>
        </w:rPr>
        <w:pPrChange w:id="2520" w:author="Microsoft Office User" w:date="2023-05-21T10:52:00Z">
          <w:pPr/>
        </w:pPrChange>
      </w:pPr>
      <w:bookmarkStart w:id="2521" w:name="_Toc135582806"/>
      <w:bookmarkStart w:id="2522" w:name="_Toc135928390"/>
      <w:bookmarkStart w:id="2523" w:name="_Toc136012018"/>
      <w:bookmarkStart w:id="2524" w:name="_Toc136018848"/>
      <w:bookmarkStart w:id="2525" w:name="_Toc136019727"/>
      <w:bookmarkStart w:id="2526" w:name="_Toc136020145"/>
      <w:bookmarkEnd w:id="2521"/>
      <w:bookmarkEnd w:id="2522"/>
      <w:bookmarkEnd w:id="2523"/>
      <w:bookmarkEnd w:id="2524"/>
      <w:bookmarkEnd w:id="2525"/>
      <w:bookmarkEnd w:id="2526"/>
    </w:p>
    <w:p w14:paraId="67F87DE1" w14:textId="4FC4501C" w:rsidR="00B4739D" w:rsidDel="004253C8" w:rsidRDefault="00072D65">
      <w:pPr>
        <w:rPr>
          <w:del w:id="2527" w:author="Microsoft Office User" w:date="2023-05-21T10:52:00Z"/>
        </w:rPr>
      </w:pPr>
      <w:del w:id="2528" w:author="Microsoft Office User" w:date="2023-05-21T10:52:00Z">
        <w:r w:rsidDel="004253C8">
          <w:delText xml:space="preserve">La variable ofertas de </w:delText>
        </w:r>
        <w:r w:rsidR="00D20DF8" w:rsidDel="004253C8">
          <w:delText>en el</w:delText>
        </w:r>
        <w:r w:rsidDel="004253C8">
          <w:delText xml:space="preserve"> código anterior se obtiene a través de una petición GET que se ha explicado previamente en el epígrafe 6.1.1. </w:delText>
        </w:r>
        <w:r w:rsidR="00B4739D" w:rsidDel="004253C8">
          <w:delText xml:space="preserve">A </w:delText>
        </w:r>
        <w:r w:rsidR="00922208" w:rsidDel="004253C8">
          <w:delText>continuación,</w:delText>
        </w:r>
        <w:r w:rsidR="00B4739D" w:rsidDel="004253C8">
          <w:delText xml:space="preserve"> se mostrará como se ve el código anterior desde un navegador:</w:delText>
        </w:r>
        <w:bookmarkStart w:id="2529" w:name="_Toc135582807"/>
        <w:bookmarkStart w:id="2530" w:name="_Toc135928391"/>
        <w:bookmarkStart w:id="2531" w:name="_Toc136012019"/>
        <w:bookmarkStart w:id="2532" w:name="_Toc136018849"/>
        <w:bookmarkStart w:id="2533" w:name="_Toc136019728"/>
        <w:bookmarkStart w:id="2534" w:name="_Toc136020146"/>
        <w:bookmarkEnd w:id="2529"/>
        <w:bookmarkEnd w:id="2530"/>
        <w:bookmarkEnd w:id="2531"/>
        <w:bookmarkEnd w:id="2532"/>
        <w:bookmarkEnd w:id="2533"/>
        <w:bookmarkEnd w:id="2534"/>
      </w:del>
    </w:p>
    <w:p w14:paraId="0E6CDCED" w14:textId="4DDE9C64" w:rsidR="00B4739D" w:rsidRPr="00FC3422" w:rsidDel="004253C8" w:rsidRDefault="00072D65">
      <w:pPr>
        <w:ind w:left="-567"/>
        <w:rPr>
          <w:del w:id="2535" w:author="Microsoft Office User" w:date="2023-05-21T10:52:00Z"/>
          <w:u w:val="single"/>
        </w:rPr>
        <w:pPrChange w:id="2536" w:author="Microsoft Office User" w:date="2023-05-21T10:52:00Z">
          <w:pPr>
            <w:ind w:left="-567"/>
            <w:jc w:val="center"/>
          </w:pPr>
        </w:pPrChange>
      </w:pPr>
      <w:del w:id="2537" w:author="Microsoft Office User" w:date="2023-05-21T10:52:00Z">
        <w:r w:rsidRPr="00072D65" w:rsidDel="004253C8">
          <w:rPr>
            <w:noProof/>
          </w:rPr>
          <w:drawing>
            <wp:inline distT="0" distB="0" distL="0" distR="0" wp14:anchorId="638C43AE" wp14:editId="2822433A">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bookmarkStart w:id="2538" w:name="_Toc135582808"/>
        <w:bookmarkStart w:id="2539" w:name="_Toc135928392"/>
        <w:bookmarkStart w:id="2540" w:name="_Toc136012020"/>
        <w:bookmarkStart w:id="2541" w:name="_Toc136018850"/>
        <w:bookmarkStart w:id="2542" w:name="_Toc136019729"/>
        <w:bookmarkStart w:id="2543" w:name="_Toc136020147"/>
        <w:bookmarkEnd w:id="2538"/>
        <w:bookmarkEnd w:id="2539"/>
        <w:bookmarkEnd w:id="2540"/>
        <w:bookmarkEnd w:id="2541"/>
        <w:bookmarkEnd w:id="2542"/>
        <w:bookmarkEnd w:id="2543"/>
      </w:del>
    </w:p>
    <w:p w14:paraId="3F11EF41" w14:textId="45DA4691" w:rsidR="001E1567" w:rsidRPr="00072D65" w:rsidDel="004253C8" w:rsidRDefault="00E4541A" w:rsidP="006E62E8">
      <w:pPr>
        <w:jc w:val="center"/>
        <w:rPr>
          <w:del w:id="2544" w:author="Microsoft Office User" w:date="2023-05-21T10:52:00Z"/>
          <w:i/>
          <w:iCs/>
        </w:rPr>
      </w:pPr>
      <w:del w:id="2545" w:author="Microsoft Office User" w:date="2023-05-21T10:52:00Z">
        <w:r w:rsidRPr="00CE5888" w:rsidDel="004253C8">
          <w:rPr>
            <w:i/>
            <w:iCs/>
          </w:rPr>
          <w:delText xml:space="preserve">Ilustración </w:delText>
        </w:r>
        <w:r w:rsidDel="004253C8">
          <w:rPr>
            <w:i/>
            <w:iCs/>
          </w:rPr>
          <w:delText xml:space="preserve">X: Visualización </w:delText>
        </w:r>
        <w:r w:rsidR="00072D65" w:rsidDel="004253C8">
          <w:rPr>
            <w:i/>
            <w:iCs/>
          </w:rPr>
          <w:delText>tabla ofertas disponibles</w:delText>
        </w:r>
        <w:bookmarkStart w:id="2546" w:name="_Toc135582809"/>
        <w:bookmarkStart w:id="2547" w:name="_Toc135928393"/>
        <w:bookmarkStart w:id="2548" w:name="_Toc136012021"/>
        <w:bookmarkStart w:id="2549" w:name="_Toc136018851"/>
        <w:bookmarkStart w:id="2550" w:name="_Toc136019730"/>
        <w:bookmarkStart w:id="2551" w:name="_Toc136020148"/>
        <w:bookmarkEnd w:id="2546"/>
        <w:bookmarkEnd w:id="2547"/>
        <w:bookmarkEnd w:id="2548"/>
        <w:bookmarkEnd w:id="2549"/>
        <w:bookmarkEnd w:id="2550"/>
        <w:bookmarkEnd w:id="2551"/>
      </w:del>
    </w:p>
    <w:p w14:paraId="4F9173C3" w14:textId="57179E90" w:rsidR="00B06FE8" w:rsidDel="004253C8" w:rsidRDefault="00B06FE8" w:rsidP="00B06FE8">
      <w:pPr>
        <w:jc w:val="left"/>
        <w:rPr>
          <w:del w:id="2552" w:author="Microsoft Office User" w:date="2023-05-21T10:52:00Z"/>
        </w:rPr>
      </w:pPr>
      <w:del w:id="2553" w:author="Microsoft Office User" w:date="2023-05-21T10:52:00Z">
        <w:r w:rsidDel="004253C8">
          <w:delText>En el proyecto se han organizado las plantillas HTML en un directorio llamado templates como se puede apreciar a continuación:</w:delText>
        </w:r>
        <w:bookmarkStart w:id="2554" w:name="_Toc135582810"/>
        <w:bookmarkStart w:id="2555" w:name="_Toc135928394"/>
        <w:bookmarkStart w:id="2556" w:name="_Toc136012022"/>
        <w:bookmarkStart w:id="2557" w:name="_Toc136018852"/>
        <w:bookmarkStart w:id="2558" w:name="_Toc136019731"/>
        <w:bookmarkStart w:id="2559" w:name="_Toc136020149"/>
        <w:bookmarkEnd w:id="2554"/>
        <w:bookmarkEnd w:id="2555"/>
        <w:bookmarkEnd w:id="2556"/>
        <w:bookmarkEnd w:id="2557"/>
        <w:bookmarkEnd w:id="2558"/>
        <w:bookmarkEnd w:id="2559"/>
      </w:del>
    </w:p>
    <w:p w14:paraId="45612344" w14:textId="72C7DE5D" w:rsidR="00B06FE8" w:rsidDel="004253C8" w:rsidRDefault="006E62E8" w:rsidP="00B06FE8">
      <w:pPr>
        <w:jc w:val="center"/>
        <w:rPr>
          <w:del w:id="2560" w:author="Microsoft Office User" w:date="2023-05-21T10:52:00Z"/>
        </w:rPr>
      </w:pPr>
      <w:del w:id="2561" w:author="Microsoft Office User" w:date="2023-05-21T10:52:00Z">
        <w:r w:rsidRPr="006E62E8" w:rsidDel="004253C8">
          <w:rPr>
            <w:noProof/>
          </w:rPr>
          <w:drawing>
            <wp:inline distT="0" distB="0" distL="0" distR="0" wp14:anchorId="2A0151A1" wp14:editId="78AA8161">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bookmarkStart w:id="2562" w:name="_Toc135582811"/>
        <w:bookmarkStart w:id="2563" w:name="_Toc135928395"/>
        <w:bookmarkStart w:id="2564" w:name="_Toc136012023"/>
        <w:bookmarkStart w:id="2565" w:name="_Toc136018853"/>
        <w:bookmarkStart w:id="2566" w:name="_Toc136019732"/>
        <w:bookmarkStart w:id="2567" w:name="_Toc136020150"/>
        <w:bookmarkEnd w:id="2562"/>
        <w:bookmarkEnd w:id="2563"/>
        <w:bookmarkEnd w:id="2564"/>
        <w:bookmarkEnd w:id="2565"/>
        <w:bookmarkEnd w:id="2566"/>
        <w:bookmarkEnd w:id="2567"/>
      </w:del>
    </w:p>
    <w:p w14:paraId="371C1297" w14:textId="7022926D" w:rsidR="00B06FE8" w:rsidDel="004253C8" w:rsidRDefault="00B06FE8" w:rsidP="004253C8">
      <w:pPr>
        <w:jc w:val="center"/>
        <w:rPr>
          <w:del w:id="2568" w:author="Microsoft Office User" w:date="2023-05-21T10:52:00Z"/>
          <w:i/>
          <w:iCs/>
        </w:rPr>
      </w:pPr>
      <w:del w:id="2569" w:author="Microsoft Office User" w:date="2023-05-21T10:52:00Z">
        <w:r w:rsidRPr="00CE5888" w:rsidDel="004253C8">
          <w:rPr>
            <w:i/>
            <w:iCs/>
          </w:rPr>
          <w:delText xml:space="preserve">Ilustración </w:delText>
        </w:r>
        <w:r w:rsidDel="004253C8">
          <w:rPr>
            <w:i/>
            <w:iCs/>
          </w:rPr>
          <w:delText>X: Directorio templates</w:delText>
        </w:r>
        <w:bookmarkStart w:id="2570" w:name="_Toc135582812"/>
        <w:bookmarkStart w:id="2571" w:name="_Toc135928396"/>
        <w:bookmarkStart w:id="2572" w:name="_Toc136012024"/>
        <w:bookmarkStart w:id="2573" w:name="_Toc136018854"/>
        <w:bookmarkStart w:id="2574" w:name="_Toc136019733"/>
        <w:bookmarkStart w:id="2575" w:name="_Toc136020151"/>
        <w:bookmarkEnd w:id="2570"/>
        <w:bookmarkEnd w:id="2571"/>
        <w:bookmarkEnd w:id="2572"/>
        <w:bookmarkEnd w:id="2573"/>
        <w:bookmarkEnd w:id="2574"/>
        <w:bookmarkEnd w:id="2575"/>
      </w:del>
    </w:p>
    <w:p w14:paraId="68DA8A5A" w14:textId="5CAB7B1A" w:rsidR="00B06FE8" w:rsidDel="00A67651" w:rsidRDefault="00B06FE8" w:rsidP="00B06FE8">
      <w:pPr>
        <w:jc w:val="left"/>
        <w:rPr>
          <w:del w:id="2576" w:author="Microsoft Office User" w:date="2023-05-06T18:50:00Z"/>
        </w:rPr>
      </w:pPr>
      <w:commentRangeStart w:id="2577"/>
      <w:del w:id="2578" w:author="Microsoft Office User" w:date="2023-05-06T18:50:00Z">
        <w:r w:rsidDel="00A67651">
          <w:delText>Las pla</w:delText>
        </w:r>
        <w:r w:rsidR="006C2E01" w:rsidDel="00A67651">
          <w:delText>n</w:delText>
        </w:r>
        <w:r w:rsidDel="00A67651">
          <w:delText xml:space="preserve">tillas css, </w:delText>
        </w:r>
        <w:r w:rsidR="006C2E01" w:rsidDel="00A67651">
          <w:delText xml:space="preserve">archivos </w:delText>
        </w:r>
        <w:r w:rsidDel="00A67651">
          <w:delText>json y las imagenes se encuentran en el directorio static:</w:delText>
        </w:r>
        <w:bookmarkStart w:id="2579" w:name="_Toc135582813"/>
        <w:bookmarkStart w:id="2580" w:name="_Toc135928397"/>
        <w:bookmarkStart w:id="2581" w:name="_Toc136012025"/>
        <w:bookmarkStart w:id="2582" w:name="_Toc136018855"/>
        <w:bookmarkStart w:id="2583" w:name="_Toc136019734"/>
        <w:bookmarkStart w:id="2584" w:name="_Toc136020152"/>
        <w:bookmarkEnd w:id="2579"/>
        <w:bookmarkEnd w:id="2580"/>
        <w:bookmarkEnd w:id="2581"/>
        <w:bookmarkEnd w:id="2582"/>
        <w:bookmarkEnd w:id="2583"/>
        <w:bookmarkEnd w:id="2584"/>
      </w:del>
    </w:p>
    <w:p w14:paraId="4296F867" w14:textId="0D65AED1" w:rsidR="00B06FE8" w:rsidDel="00A67651" w:rsidRDefault="00597DA4" w:rsidP="00B06FE8">
      <w:pPr>
        <w:jc w:val="center"/>
        <w:rPr>
          <w:del w:id="2585" w:author="Microsoft Office User" w:date="2023-05-06T18:50:00Z"/>
        </w:rPr>
      </w:pPr>
      <w:del w:id="2586" w:author="Microsoft Office User" w:date="2023-05-06T18:50:00Z">
        <w:r w:rsidRPr="00597DA4" w:rsidDel="00A67651">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bookmarkStart w:id="2587" w:name="_Toc135582814"/>
        <w:bookmarkStart w:id="2588" w:name="_Toc135928398"/>
        <w:bookmarkStart w:id="2589" w:name="_Toc136012026"/>
        <w:bookmarkStart w:id="2590" w:name="_Toc136018856"/>
        <w:bookmarkStart w:id="2591" w:name="_Toc136019735"/>
        <w:bookmarkStart w:id="2592" w:name="_Toc136020153"/>
        <w:bookmarkEnd w:id="2587"/>
        <w:bookmarkEnd w:id="2588"/>
        <w:bookmarkEnd w:id="2589"/>
        <w:bookmarkEnd w:id="2590"/>
        <w:bookmarkEnd w:id="2591"/>
        <w:bookmarkEnd w:id="2592"/>
      </w:del>
    </w:p>
    <w:p w14:paraId="49316E31" w14:textId="78C0C94B" w:rsidR="00980513" w:rsidRPr="00904377" w:rsidDel="00A67651" w:rsidRDefault="00B06FE8" w:rsidP="00904377">
      <w:pPr>
        <w:jc w:val="center"/>
        <w:rPr>
          <w:del w:id="2593" w:author="Microsoft Office User" w:date="2023-05-06T18:50:00Z"/>
          <w:i/>
          <w:iCs/>
        </w:rPr>
      </w:pPr>
      <w:del w:id="2594" w:author="Microsoft Office User" w:date="2023-05-06T18:50:00Z">
        <w:r w:rsidRPr="00CE5888" w:rsidDel="00A67651">
          <w:rPr>
            <w:i/>
            <w:iCs/>
          </w:rPr>
          <w:delText xml:space="preserve">Ilustración </w:delText>
        </w:r>
        <w:r w:rsidDel="00A67651">
          <w:rPr>
            <w:i/>
            <w:iCs/>
          </w:rPr>
          <w:delText>X: Directorio static</w:delText>
        </w:r>
        <w:commentRangeEnd w:id="2577"/>
        <w:r w:rsidR="00941C1E" w:rsidDel="00A67651">
          <w:rPr>
            <w:rStyle w:val="Refdecomentario"/>
          </w:rPr>
          <w:commentReference w:id="2577"/>
        </w:r>
        <w:bookmarkStart w:id="2595" w:name="_Toc135582815"/>
        <w:bookmarkStart w:id="2596" w:name="_Toc135928399"/>
        <w:bookmarkStart w:id="2597" w:name="_Toc136012027"/>
        <w:bookmarkStart w:id="2598" w:name="_Toc136018857"/>
        <w:bookmarkStart w:id="2599" w:name="_Toc136019736"/>
        <w:bookmarkStart w:id="2600" w:name="_Toc136020154"/>
        <w:bookmarkEnd w:id="2595"/>
        <w:bookmarkEnd w:id="2596"/>
        <w:bookmarkEnd w:id="2597"/>
        <w:bookmarkEnd w:id="2598"/>
        <w:bookmarkEnd w:id="2599"/>
        <w:bookmarkEnd w:id="2600"/>
      </w:del>
    </w:p>
    <w:p w14:paraId="085A06CF" w14:textId="0E750EBB" w:rsidR="00A576EE" w:rsidRDefault="00980513" w:rsidP="00F07C90">
      <w:pPr>
        <w:pStyle w:val="Ttulo1"/>
        <w:framePr w:wrap="notBeside"/>
      </w:pPr>
      <w:r>
        <w:br/>
      </w:r>
      <w:bookmarkStart w:id="2601" w:name="_Toc136020155"/>
      <w:r w:rsidR="004023AA">
        <w:t>Despliegue</w:t>
      </w:r>
      <w:r w:rsidR="00E663C9">
        <w:t xml:space="preserve"> y pruebas</w:t>
      </w:r>
      <w:bookmarkEnd w:id="2601"/>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2602" w:name="_Toc136020156"/>
      <w:r>
        <w:t>Despliegue</w:t>
      </w:r>
      <w:bookmarkEnd w:id="2602"/>
    </w:p>
    <w:p w14:paraId="6CDCD273" w14:textId="77777777" w:rsidR="000925CC" w:rsidDel="00941C1E" w:rsidRDefault="000925CC" w:rsidP="000925CC">
      <w:pPr>
        <w:rPr>
          <w:del w:id="2603" w:author="Sergio Saugar García" w:date="2023-04-20T19:54:00Z"/>
        </w:rPr>
      </w:pPr>
      <w:r>
        <w:t xml:space="preserve">Para que la aplicación sea accesible desde cualquier dispositivo y desde cualquier lugar, se ha desplegado en la plataforma AWS </w:t>
      </w:r>
      <w:ins w:id="2604" w:author="Microsoft Office User" w:date="2023-04-22T12:45:00Z">
        <w:r>
          <w:t>C</w:t>
        </w:r>
      </w:ins>
      <w:commentRangeStart w:id="2605"/>
      <w:del w:id="2606" w:author="Microsoft Office User" w:date="2023-04-22T12:45:00Z">
        <w:r w:rsidDel="00927C23">
          <w:delText>c</w:delText>
        </w:r>
      </w:del>
      <w:r>
        <w:t>loud</w:t>
      </w:r>
      <w:commentRangeEnd w:id="2605"/>
      <w:r>
        <w:rPr>
          <w:rStyle w:val="Refdecomentario"/>
        </w:rPr>
        <w:commentReference w:id="2605"/>
      </w:r>
      <w:del w:id="2607" w:author="Sergio Saugar García" w:date="2023-04-20T19:54:00Z">
        <w:r w:rsidDel="00941C1E">
          <w:delText>.</w:delText>
        </w:r>
      </w:del>
      <w:ins w:id="2608" w:author="Sergio Saugar García" w:date="2023-04-20T19:55:00Z">
        <w:r>
          <w:t xml:space="preserve"> Para ello,</w:t>
        </w:r>
      </w:ins>
    </w:p>
    <w:p w14:paraId="6E8276FE" w14:textId="77777777" w:rsidR="000925CC" w:rsidRDefault="000925CC" w:rsidP="000925CC">
      <w:del w:id="2609" w:author="Sergio Saugar García" w:date="2023-04-20T19:54:00Z">
        <w:r w:rsidDel="00941C1E">
          <w:delText>Se</w:delText>
        </w:r>
      </w:del>
      <w:r>
        <w:t xml:space="preserve"> </w:t>
      </w:r>
      <w:ins w:id="2610" w:author="Microsoft Office User" w:date="2023-05-06T18:52:00Z">
        <w:r>
          <w:t xml:space="preserve">se </w:t>
        </w:r>
      </w:ins>
      <w:r>
        <w:t xml:space="preserve">ha </w:t>
      </w:r>
      <w:commentRangeStart w:id="2611"/>
      <w:ins w:id="2612" w:author="Sergio Saugar García" w:date="2023-04-20T19:55:00Z">
        <w:r>
          <w:t>elegido</w:t>
        </w:r>
      </w:ins>
      <w:del w:id="2613" w:author="Sergio Saugar García" w:date="2023-04-20T19:55:00Z">
        <w:r w:rsidDel="00941C1E">
          <w:delText>creado</w:delText>
        </w:r>
      </w:del>
      <w:r>
        <w:t xml:space="preserve"> una instancia EC2 de la capa gratuita</w:t>
      </w:r>
      <w:commentRangeEnd w:id="2611"/>
      <w:r>
        <w:rPr>
          <w:rStyle w:val="Refdecomentario"/>
        </w:rPr>
        <w:commentReference w:id="2611"/>
      </w:r>
      <w:ins w:id="2614" w:author="Microsoft Office User" w:date="2023-05-06T18:58:00Z">
        <w:r>
          <w:t xml:space="preserve"> </w:t>
        </w:r>
      </w:ins>
      <w:ins w:id="2615" w:author="Microsoft Office User" w:date="2023-05-06T18:59:00Z">
        <w:r>
          <w:t xml:space="preserve">con </w:t>
        </w:r>
      </w:ins>
      <w:ins w:id="2616" w:author="Microsoft Office User" w:date="2023-05-06T19:00:00Z">
        <w:r>
          <w:t xml:space="preserve">la distribución de Linux, Ubuntu. Dicha </w:t>
        </w:r>
      </w:ins>
      <w:ins w:id="2617" w:author="Microsoft Office User" w:date="2023-05-06T19:04:00Z">
        <w:r>
          <w:t>instancia</w:t>
        </w:r>
      </w:ins>
      <w:ins w:id="2618" w:author="Microsoft Office User" w:date="2023-05-06T19:00:00Z">
        <w:r>
          <w:t xml:space="preserve"> ofrece</w:t>
        </w:r>
      </w:ins>
      <w:ins w:id="2619" w:author="Microsoft Office User" w:date="2023-05-06T19:01:00Z">
        <w:r>
          <w:t xml:space="preserve"> un almacenamiento óptimo para </w:t>
        </w:r>
      </w:ins>
      <w:ins w:id="2620" w:author="Microsoft Office User" w:date="2023-05-06T19:05:00Z">
        <w:r>
          <w:t xml:space="preserve">la </w:t>
        </w:r>
      </w:ins>
      <w:ins w:id="2621" w:author="Microsoft Office User" w:date="2023-05-06T19:01:00Z">
        <w:r>
          <w:t>carga de trabajo</w:t>
        </w:r>
      </w:ins>
      <w:ins w:id="2622" w:author="Microsoft Office User" w:date="2023-05-06T19:02:00Z">
        <w:r>
          <w:t>, configuraciones de CPU optimizadas</w:t>
        </w:r>
      </w:ins>
      <w:ins w:id="2623" w:author="Microsoft Office User" w:date="2023-05-06T19:05:00Z">
        <w:r>
          <w:t xml:space="preserve"> y alto rendimiento de las redes</w:t>
        </w:r>
      </w:ins>
      <w:del w:id="2624" w:author="Microsoft Office User" w:date="2023-05-06T19:00:00Z">
        <w:r w:rsidDel="00A67651">
          <w:delText>,</w:delText>
        </w:r>
      </w:del>
      <w:del w:id="2625" w:author="Microsoft Office User" w:date="2023-05-06T19:05:00Z">
        <w:r w:rsidDel="00A67651">
          <w:delText xml:space="preserve"> </w:delText>
        </w:r>
      </w:del>
      <w:ins w:id="2626" w:author="Sergio Saugar García" w:date="2023-04-20T19:55:00Z">
        <w:r>
          <w:t xml:space="preserve">. Para el despliegue de la aplicación, en esta instancia </w:t>
        </w:r>
      </w:ins>
      <w:del w:id="2627" w:author="Sergio Saugar García" w:date="2023-04-20T19:55:00Z">
        <w:r w:rsidDel="00941C1E">
          <w:delText xml:space="preserve">en la que </w:delText>
        </w:r>
      </w:del>
      <w:r>
        <w:t xml:space="preserve">se ha clonado el repositorio del proyecto. Dentro de la aplicación, </w:t>
      </w:r>
      <w:commentRangeStart w:id="2628"/>
      <w:del w:id="2629" w:author="Microsoft Office User" w:date="2023-05-06T19:06:00Z">
        <w:r w:rsidDel="00A67651">
          <w:delText xml:space="preserve">como se comenta en el apartado 6.1.1 </w:delText>
        </w:r>
        <w:commentRangeEnd w:id="2628"/>
        <w:r w:rsidDel="00A67651">
          <w:rPr>
            <w:rStyle w:val="Refdecomentario"/>
          </w:rPr>
          <w:commentReference w:id="2628"/>
        </w:r>
      </w:del>
      <w:r>
        <w:t>se han creado dos scripts para facilitar el despliegue:</w:t>
      </w:r>
    </w:p>
    <w:p w14:paraId="1E1BD9CC" w14:textId="440A830C" w:rsidR="000925CC" w:rsidDel="00F72511" w:rsidRDefault="000925CC" w:rsidP="000925CC">
      <w:pPr>
        <w:pStyle w:val="Prrafodelista"/>
        <w:numPr>
          <w:ilvl w:val="0"/>
          <w:numId w:val="22"/>
        </w:numPr>
        <w:rPr>
          <w:del w:id="2630" w:author="Microsoft Office User" w:date="2023-05-25T13:25:00Z"/>
        </w:r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2D7F33C3" w14:textId="77777777" w:rsidR="000925CC" w:rsidRDefault="000925CC">
      <w:pPr>
        <w:pStyle w:val="Prrafodelista"/>
        <w:numPr>
          <w:ilvl w:val="0"/>
          <w:numId w:val="22"/>
        </w:numPr>
        <w:pPrChange w:id="2631" w:author="Microsoft Office User" w:date="2023-05-25T13:25:00Z">
          <w:pPr>
            <w:pStyle w:val="Prrafodelista"/>
          </w:pPr>
        </w:pPrChange>
      </w:pPr>
    </w:p>
    <w:p w14:paraId="5B43C5F4" w14:textId="19E52230" w:rsidR="000925CC" w:rsidRDefault="000925CC" w:rsidP="000925CC">
      <w:pPr>
        <w:pStyle w:val="Descripcin"/>
        <w:keepNext/>
        <w:ind w:left="709"/>
        <w:jc w:val="center"/>
      </w:pPr>
      <w:bookmarkStart w:id="2632" w:name="_Toc136012058"/>
      <w:r>
        <w:lastRenderedPageBreak/>
        <w:t xml:space="preserve">Ilustración </w:t>
      </w:r>
      <w:fldSimple w:instr=" SEQ Ilustración \* ARABIC ">
        <w:r>
          <w:rPr>
            <w:noProof/>
          </w:rPr>
          <w:t>14</w:t>
        </w:r>
      </w:fldSimple>
      <w:r>
        <w:t xml:space="preserve">: </w:t>
      </w:r>
      <w:r w:rsidRPr="00F5421D">
        <w:t>Código del archivo R.py</w:t>
      </w:r>
      <w:bookmarkEnd w:id="2632"/>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ns w:id="2633"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9A60924" w14:textId="77777777" w:rsidR="000925CC" w:rsidDel="00942F7E" w:rsidRDefault="000925CC">
      <w:pPr>
        <w:pStyle w:val="Descripcin"/>
        <w:jc w:val="center"/>
        <w:rPr>
          <w:del w:id="2634" w:author="Microsoft Office User" w:date="2023-05-21T11:08:00Z"/>
        </w:rPr>
        <w:pPrChange w:id="2635" w:author="Microsoft Office User" w:date="2023-05-21T10:55:00Z">
          <w:pPr>
            <w:pStyle w:val="Prrafodelista"/>
            <w:ind w:left="1276"/>
          </w:pPr>
        </w:pPrChange>
      </w:pP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3B2657FA" w:rsidR="000925CC" w:rsidRDefault="000925CC">
      <w:pPr>
        <w:pStyle w:val="Descripcin"/>
        <w:keepNext/>
        <w:jc w:val="center"/>
        <w:rPr>
          <w:ins w:id="2636" w:author="Microsoft Office User" w:date="2023-05-25T13:25:00Z"/>
        </w:rPr>
        <w:pPrChange w:id="2637" w:author="Microsoft Office User" w:date="2023-05-25T13:25:00Z">
          <w:pPr>
            <w:pStyle w:val="Descripcin"/>
          </w:pPr>
        </w:pPrChange>
      </w:pPr>
      <w:bookmarkStart w:id="2638" w:name="_Toc136012059"/>
      <w:ins w:id="2639" w:author="Microsoft Office User" w:date="2023-05-25T13:25:00Z">
        <w:r>
          <w:t xml:space="preserve">Ilustración </w:t>
        </w:r>
        <w:r>
          <w:fldChar w:fldCharType="begin"/>
        </w:r>
        <w:r>
          <w:instrText xml:space="preserve"> SEQ Ilustración \* ARABIC </w:instrText>
        </w:r>
      </w:ins>
      <w:r>
        <w:fldChar w:fldCharType="separate"/>
      </w:r>
      <w:r>
        <w:rPr>
          <w:noProof/>
        </w:rPr>
        <w:t>15</w:t>
      </w:r>
      <w:ins w:id="2640" w:author="Microsoft Office User" w:date="2023-05-25T13:25:00Z">
        <w:r>
          <w:fldChar w:fldCharType="end"/>
        </w:r>
        <w:r>
          <w:t xml:space="preserve">: </w:t>
        </w:r>
        <w:r w:rsidRPr="00EC41D1">
          <w:t>Código del archivo ExecuteTFG.sh</w:t>
        </w:r>
        <w:bookmarkEnd w:id="2638"/>
      </w:ins>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ns w:id="2641" w:author="Microsoft Office User" w:date="2023-05-21T10:5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0E762DB" w14:textId="77777777" w:rsidR="000925CC" w:rsidRPr="00B93FFD" w:rsidDel="00942F7E" w:rsidRDefault="000925CC">
      <w:pPr>
        <w:pStyle w:val="Descripcin"/>
        <w:jc w:val="center"/>
        <w:rPr>
          <w:del w:id="2642" w:author="Microsoft Office User" w:date="2023-05-21T11:08:00Z"/>
          <w:szCs w:val="24"/>
        </w:rPr>
        <w:pPrChange w:id="2643" w:author="Microsoft Office User" w:date="2023-05-21T10:56:00Z">
          <w:pPr>
            <w:pStyle w:val="Prrafodelista"/>
            <w:ind w:left="1418"/>
          </w:pPr>
        </w:pPrChange>
      </w:pPr>
    </w:p>
    <w:p w14:paraId="020DB2F8" w14:textId="1D967BB6"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2644"/>
      <w:del w:id="2645" w:author="Microsoft Office User" w:date="2023-04-22T12:44:00Z">
        <w:r w:rsidRPr="00B93FFD" w:rsidDel="00927C23">
          <w:rPr>
            <w:szCs w:val="24"/>
          </w:rPr>
          <w:delText>ip</w:delText>
        </w:r>
      </w:del>
      <w:ins w:id="2646" w:author="Microsoft Office User" w:date="2023-04-22T12:44:00Z">
        <w:r w:rsidRPr="00B93FFD">
          <w:rPr>
            <w:szCs w:val="24"/>
          </w:rPr>
          <w:t xml:space="preserve">IP </w:t>
        </w:r>
      </w:ins>
      <w:del w:id="2647" w:author="Microsoft Office User" w:date="2023-04-22T12:44:00Z">
        <w:r w:rsidRPr="00B93FFD" w:rsidDel="00927C23">
          <w:rPr>
            <w:szCs w:val="24"/>
          </w:rPr>
          <w:delText xml:space="preserve"> </w:delText>
        </w:r>
      </w:del>
      <w:commentRangeEnd w:id="2644"/>
      <w:r w:rsidRPr="00B93FFD">
        <w:rPr>
          <w:rStyle w:val="Refdecomentario"/>
          <w:sz w:val="24"/>
          <w:szCs w:val="24"/>
        </w:rPr>
        <w:commentReference w:id="2644"/>
      </w:r>
      <w:r w:rsidRPr="00B93FFD">
        <w:rPr>
          <w:szCs w:val="24"/>
        </w:rPr>
        <w:t xml:space="preserve">elástica: </w:t>
      </w:r>
      <w:hyperlink r:id="rId76" w:history="1">
        <w:r w:rsidRPr="00B93FFD">
          <w:rPr>
            <w:rStyle w:val="Hipervnculo"/>
            <w:szCs w:val="24"/>
          </w:rPr>
          <w:t>http://13.37.90.252:5000</w:t>
        </w:r>
      </w:hyperlink>
      <w:r w:rsidRPr="00B93FFD">
        <w:rPr>
          <w:szCs w:val="24"/>
        </w:rPr>
        <w:t xml:space="preserve">, para poder acceder a la aplicación desde una dirección fija. </w:t>
      </w:r>
    </w:p>
    <w:p w14:paraId="41413AAC" w14:textId="122550AA" w:rsidR="00E663C9" w:rsidRPr="00E663C9" w:rsidRDefault="00E663C9" w:rsidP="00E663C9">
      <w:pPr>
        <w:pStyle w:val="Ttulo2"/>
      </w:pPr>
      <w:bookmarkStart w:id="2648" w:name="_Toc136020157"/>
      <w:r>
        <w:t>Pruebas</w:t>
      </w:r>
      <w:bookmarkEnd w:id="2648"/>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2649"/>
      <w:r>
        <w:t xml:space="preserve">te permite </w:t>
      </w:r>
      <w:commentRangeEnd w:id="2649"/>
      <w:r w:rsidR="00941C1E">
        <w:rPr>
          <w:rStyle w:val="Refdecomentario"/>
        </w:rPr>
        <w:commentReference w:id="2649"/>
      </w:r>
      <w:r>
        <w:t xml:space="preserve">realizar peticiones HTTP para poder analizar los resultados obtenidos de cada una de las peticiones. </w:t>
      </w:r>
      <w:r w:rsidR="00497AED">
        <w:t>En la Ilustración 1</w:t>
      </w:r>
      <w:r w:rsidR="00214A45">
        <w:t>6</w:t>
      </w:r>
      <w:r>
        <w:t xml:space="preserve"> </w:t>
      </w:r>
      <w:commentRangeStart w:id="2650"/>
      <w:r>
        <w:t>se muestra un ejemplo en el que se crea al alumno Pablo Sotelo a través de una petición POST:</w:t>
      </w:r>
      <w:commentRangeEnd w:id="2650"/>
      <w:r w:rsidR="00941C1E">
        <w:rPr>
          <w:rStyle w:val="Refdecomentario"/>
        </w:rPr>
        <w:commentReference w:id="2650"/>
      </w:r>
    </w:p>
    <w:p w14:paraId="5450629B" w14:textId="0EB743FD" w:rsidR="004118E5" w:rsidRDefault="004118E5">
      <w:pPr>
        <w:pStyle w:val="Descripcin"/>
        <w:keepNext/>
        <w:jc w:val="center"/>
        <w:rPr>
          <w:ins w:id="2651" w:author="Microsoft Office User" w:date="2023-05-25T13:24:00Z"/>
        </w:rPr>
        <w:pPrChange w:id="2652" w:author="Microsoft Office User" w:date="2023-05-25T13:24:00Z">
          <w:pPr>
            <w:pStyle w:val="Descripcin"/>
          </w:pPr>
        </w:pPrChange>
      </w:pPr>
      <w:bookmarkStart w:id="2653" w:name="_Toc136012060"/>
      <w:ins w:id="2654" w:author="Microsoft Office User" w:date="2023-05-25T13:24:00Z">
        <w:r>
          <w:lastRenderedPageBreak/>
          <w:t xml:space="preserve">Ilustración </w:t>
        </w:r>
        <w:r>
          <w:fldChar w:fldCharType="begin"/>
        </w:r>
        <w:r>
          <w:instrText xml:space="preserve"> SEQ Ilustración \* ARABIC </w:instrText>
        </w:r>
      </w:ins>
      <w:r>
        <w:fldChar w:fldCharType="separate"/>
      </w:r>
      <w:r w:rsidR="000925CC">
        <w:rPr>
          <w:noProof/>
        </w:rPr>
        <w:t>16</w:t>
      </w:r>
      <w:ins w:id="2655" w:author="Microsoft Office User" w:date="2023-05-25T13:24:00Z">
        <w:r>
          <w:fldChar w:fldCharType="end"/>
        </w:r>
        <w:r>
          <w:t xml:space="preserve">: </w:t>
        </w:r>
        <w:r w:rsidRPr="00F24CE5">
          <w:t>Petición POST en Postman</w:t>
        </w:r>
        <w:bookmarkEnd w:id="2653"/>
      </w:ins>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7"/>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ns w:id="2656" w:author="Microsoft Office User" w:date="2023-05-21T11:07: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F1EA325" w14:textId="2D85F339" w:rsidR="003B10F3" w:rsidDel="00B16EAB" w:rsidRDefault="003B10F3">
      <w:pPr>
        <w:pStyle w:val="Descripcin"/>
        <w:jc w:val="center"/>
        <w:rPr>
          <w:del w:id="2657" w:author="Microsoft Office User" w:date="2023-05-21T11:07:00Z"/>
        </w:rPr>
        <w:pPrChange w:id="2658" w:author="Microsoft Office User" w:date="2023-05-21T10:53:00Z">
          <w:pPr>
            <w:keepNext/>
          </w:pPr>
        </w:pPrChange>
      </w:pPr>
    </w:p>
    <w:p w14:paraId="3565AD5E" w14:textId="0576CED0" w:rsidR="003B10F3" w:rsidRPr="00E04E49" w:rsidDel="001D242A" w:rsidRDefault="003B10F3" w:rsidP="003B10F3">
      <w:pPr>
        <w:pStyle w:val="Descripcin"/>
        <w:ind w:left="2552"/>
        <w:rPr>
          <w:del w:id="2659" w:author="Microsoft Office User" w:date="2023-05-21T10:53:00Z"/>
        </w:rPr>
      </w:pPr>
      <w:del w:id="2660" w:author="Microsoft Office User" w:date="2023-05-21T10:53:00Z">
        <w:r w:rsidDel="001D242A">
          <w:delText>Ilustración X: Petición POST en Postman</w:delText>
        </w:r>
      </w:del>
    </w:p>
    <w:p w14:paraId="18B8B5CF" w14:textId="2693C18E" w:rsidR="003B10F3" w:rsidRDefault="003B10F3" w:rsidP="003B10F3">
      <w:r>
        <w:t xml:space="preserve">Como se puede observar en la </w:t>
      </w:r>
      <w:del w:id="2661" w:author="Microsoft Office User" w:date="2023-05-21T10:53:00Z">
        <w:r w:rsidDel="001D242A">
          <w:delText xml:space="preserve">ilustración </w:delText>
        </w:r>
      </w:del>
      <w:ins w:id="2662" w:author="Microsoft Office User" w:date="2023-05-21T11:07:00Z">
        <w:r w:rsidR="00B35C3F">
          <w:t>Ilustración</w:t>
        </w:r>
      </w:ins>
      <w:ins w:id="2663" w:author="Microsoft Office User" w:date="2023-05-21T10:53:00Z">
        <w:r w:rsidR="001D242A">
          <w:t xml:space="preserve"> 1</w:t>
        </w:r>
      </w:ins>
      <w:r w:rsidR="00214A45">
        <w:t>6</w:t>
      </w:r>
      <w:del w:id="2664" w:author="Microsoft Office User" w:date="2023-05-21T10:53:00Z">
        <w:r w:rsidDel="001D242A">
          <w:delText>X</w:delText>
        </w:r>
      </w:del>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del w:id="2665" w:author="Microsoft Office User" w:date="2023-05-21T10:53:00Z">
        <w:r w:rsidDel="002620F2">
          <w:delText xml:space="preserve">ilustración </w:delText>
        </w:r>
      </w:del>
      <w:ins w:id="2666" w:author="Microsoft Office User" w:date="2023-05-21T11:07:00Z">
        <w:r w:rsidR="004F4158">
          <w:t>Ilustración</w:t>
        </w:r>
      </w:ins>
      <w:ins w:id="2667" w:author="Microsoft Office User" w:date="2023-05-21T10:53:00Z">
        <w:r w:rsidR="002620F2">
          <w:t xml:space="preserve"> 1</w:t>
        </w:r>
      </w:ins>
      <w:r w:rsidR="00214A45">
        <w:t>6</w:t>
      </w:r>
      <w:del w:id="2668" w:author="Microsoft Office User" w:date="2023-05-21T10:53:00Z">
        <w:r w:rsidDel="002620F2">
          <w:delText>X</w:delText>
        </w:r>
      </w:del>
      <w:r>
        <w:t>:</w:t>
      </w:r>
    </w:p>
    <w:p w14:paraId="088D1761" w14:textId="18CFECF7" w:rsidR="004118E5" w:rsidRDefault="004118E5">
      <w:pPr>
        <w:pStyle w:val="Descripcin"/>
        <w:keepNext/>
        <w:jc w:val="center"/>
        <w:rPr>
          <w:ins w:id="2669" w:author="Microsoft Office User" w:date="2023-05-25T13:24:00Z"/>
        </w:rPr>
        <w:pPrChange w:id="2670" w:author="Microsoft Office User" w:date="2023-05-25T13:24:00Z">
          <w:pPr>
            <w:pStyle w:val="Descripcin"/>
          </w:pPr>
        </w:pPrChange>
      </w:pPr>
      <w:bookmarkStart w:id="2671" w:name="_Toc136012061"/>
      <w:ins w:id="2672" w:author="Microsoft Office User" w:date="2023-05-25T13:24:00Z">
        <w:r>
          <w:t xml:space="preserve">Ilustración </w:t>
        </w:r>
        <w:r>
          <w:fldChar w:fldCharType="begin"/>
        </w:r>
        <w:r>
          <w:instrText xml:space="preserve"> SEQ Ilustración \* ARABIC </w:instrText>
        </w:r>
      </w:ins>
      <w:r>
        <w:fldChar w:fldCharType="separate"/>
      </w:r>
      <w:r w:rsidR="000925CC">
        <w:rPr>
          <w:noProof/>
        </w:rPr>
        <w:t>17</w:t>
      </w:r>
      <w:ins w:id="2673" w:author="Microsoft Office User" w:date="2023-05-25T13:24:00Z">
        <w:r>
          <w:fldChar w:fldCharType="end"/>
        </w:r>
        <w:r>
          <w:t xml:space="preserve">: </w:t>
        </w:r>
        <w:r w:rsidRPr="00C65685">
          <w:t>Respuesta de petición POST en Postman</w:t>
        </w:r>
        <w:bookmarkEnd w:id="2671"/>
      </w:ins>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78"/>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ns w:id="2674"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2384B2" w14:textId="3667E122" w:rsidR="003B10F3" w:rsidDel="001F10D7" w:rsidRDefault="003B10F3">
      <w:pPr>
        <w:pStyle w:val="Descripcin"/>
        <w:jc w:val="center"/>
        <w:rPr>
          <w:del w:id="2675" w:author="Microsoft Office User" w:date="2023-05-21T11:08:00Z"/>
        </w:rPr>
        <w:pPrChange w:id="2676" w:author="Microsoft Office User" w:date="2023-05-21T10:53:00Z">
          <w:pPr/>
        </w:pPrChange>
      </w:pPr>
    </w:p>
    <w:p w14:paraId="4AA64082" w14:textId="3BF20D9C" w:rsidR="003B10F3" w:rsidDel="002620F2" w:rsidRDefault="003B10F3" w:rsidP="003B10F3">
      <w:pPr>
        <w:pStyle w:val="Descripcin"/>
        <w:ind w:left="2127"/>
        <w:rPr>
          <w:del w:id="2677" w:author="Microsoft Office User" w:date="2023-05-21T10:53:00Z"/>
        </w:rPr>
      </w:pPr>
      <w:del w:id="2678" w:author="Microsoft Office User" w:date="2023-05-21T10:53:00Z">
        <w:r w:rsidDel="002620F2">
          <w:delText>Ilustración Y: Respuesta de petición POST en Postman</w:delText>
        </w:r>
      </w:del>
    </w:p>
    <w:p w14:paraId="67059CA2" w14:textId="65251889" w:rsidR="003B10F3" w:rsidRDefault="003B10F3">
      <w:r>
        <w:t xml:space="preserve">Observando </w:t>
      </w:r>
      <w:commentRangeStart w:id="2679"/>
      <w:r>
        <w:t xml:space="preserve">la </w:t>
      </w:r>
      <w:del w:id="2680" w:author="Microsoft Office User" w:date="2023-05-21T10:54:00Z">
        <w:r w:rsidDel="002620F2">
          <w:delText xml:space="preserve">ilustración </w:delText>
        </w:r>
      </w:del>
      <w:ins w:id="2681" w:author="Microsoft Office User" w:date="2023-05-21T11:07:00Z">
        <w:r w:rsidR="0051310D">
          <w:t>Ilustración</w:t>
        </w:r>
      </w:ins>
      <w:ins w:id="2682" w:author="Microsoft Office User" w:date="2023-05-21T10:54:00Z">
        <w:r w:rsidR="002620F2">
          <w:t xml:space="preserve"> 1</w:t>
        </w:r>
      </w:ins>
      <w:r w:rsidR="00F3118F">
        <w:t>7</w:t>
      </w:r>
      <w:del w:id="2683" w:author="Microsoft Office User" w:date="2023-05-21T10:54:00Z">
        <w:r w:rsidDel="002620F2">
          <w:delText>Y</w:delText>
        </w:r>
      </w:del>
      <w:r>
        <w:t xml:space="preserve">, la API nos devuelve el código 201, </w:t>
      </w:r>
      <w:r w:rsidR="00ED4B7E">
        <w:t>lo</w:t>
      </w:r>
      <w:r>
        <w:t xml:space="preserve"> cual significa que el alumno Pablo Sotelo ha sido creado correctamente. </w:t>
      </w:r>
      <w:del w:id="2684" w:author="Microsoft Office User" w:date="2023-05-21T10:54:00Z">
        <w:r w:rsidDel="002620F2">
          <w:delText>A continuación, se muestra que el usuario Pablo Sotelo se ha almacenado correctamente en la base de datos</w:delText>
        </w:r>
        <w:commentRangeEnd w:id="2679"/>
        <w:r w:rsidR="00941C1E" w:rsidDel="002620F2">
          <w:rPr>
            <w:rStyle w:val="Refdecomentario"/>
          </w:rPr>
          <w:commentReference w:id="2679"/>
        </w:r>
      </w:del>
    </w:p>
    <w:p w14:paraId="402AA2A2" w14:textId="5B31E047" w:rsidR="0064560E" w:rsidRDefault="006F4DE2" w:rsidP="00CC4208">
      <w:commentRangeStart w:id="2685"/>
      <w:r>
        <w:t xml:space="preserve">Adicionalmente se ha creado un banco de pruebas en POSTMAN </w:t>
      </w:r>
      <w:r w:rsidR="008D073F">
        <w:t xml:space="preserve">para realizar pruebas sobre todos los métodos mencionados en el epígrafe 5.1.1.3. Para </w:t>
      </w:r>
      <w:commentRangeEnd w:id="2685"/>
      <w:r w:rsidR="00143882">
        <w:rPr>
          <w:rStyle w:val="Refdecomentario"/>
        </w:rPr>
        <w:commentReference w:id="2685"/>
      </w:r>
      <w:r w:rsidR="008D073F">
        <w:t xml:space="preserve">más </w:t>
      </w:r>
      <w:r w:rsidR="008D073F">
        <w:lastRenderedPageBreak/>
        <w:t xml:space="preserve">información consultar el Anexo B,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2686" w:name="_Toc136020158"/>
      <w:r>
        <w:t>Conclusiones y líneas futuras</w:t>
      </w:r>
      <w:bookmarkEnd w:id="2686"/>
    </w:p>
    <w:p w14:paraId="1C36A288" w14:textId="77777777" w:rsidR="0064560E" w:rsidRDefault="0064560E" w:rsidP="0064560E">
      <w:r w:rsidRPr="00322082">
        <w:t xml:space="preserve">Se ha desarrollado una aplicación, denominada "JOBS", que cumple con los </w:t>
      </w:r>
      <w:commentRangeStart w:id="2687"/>
      <w:r w:rsidRPr="00322082">
        <w:t>objetivos de este TFG</w:t>
      </w:r>
      <w:commentRangeEnd w:id="2687"/>
      <w:r w:rsidR="00143882">
        <w:rPr>
          <w:rStyle w:val="Refdecomentario"/>
        </w:rPr>
        <w:commentReference w:id="2687"/>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77777777"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p>
    <w:p w14:paraId="3058D6B6" w14:textId="77777777" w:rsidR="00AE5D7B" w:rsidDel="002620F2" w:rsidRDefault="00AE5D7B" w:rsidP="00AE5D7B">
      <w:pPr>
        <w:rPr>
          <w:del w:id="2688" w:author="Microsoft Office User" w:date="2023-05-21T10:54:00Z"/>
        </w:rPr>
      </w:pPr>
    </w:p>
    <w:p w14:paraId="5D56DD40" w14:textId="77777777" w:rsidR="003B10F3" w:rsidDel="002620F2" w:rsidRDefault="003B10F3" w:rsidP="003B10F3">
      <w:pPr>
        <w:spacing w:before="0" w:after="0" w:line="240" w:lineRule="auto"/>
        <w:jc w:val="left"/>
        <w:rPr>
          <w:del w:id="2689" w:author="Microsoft Office User" w:date="2023-05-21T10:54:00Z"/>
        </w:rPr>
      </w:pPr>
    </w:p>
    <w:p w14:paraId="6872B764" w14:textId="0A21F865" w:rsidR="003B10F3" w:rsidDel="002620F2" w:rsidRDefault="003B10F3" w:rsidP="003B10F3">
      <w:pPr>
        <w:spacing w:before="0" w:after="0" w:line="240" w:lineRule="auto"/>
        <w:jc w:val="left"/>
        <w:rPr>
          <w:del w:id="2690" w:author="Microsoft Office User" w:date="2023-05-21T10:54:00Z"/>
        </w:rPr>
      </w:pPr>
      <w:del w:id="2691" w:author="Microsoft Office User" w:date="2023-05-21T10:54:00Z">
        <w:r w:rsidRPr="00076E54" w:rsidDel="002620F2">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93379" cy="186927"/>
                      </a:xfrm>
                      <a:prstGeom prst="rect">
                        <a:avLst/>
                      </a:prstGeom>
                    </pic:spPr>
                  </pic:pic>
                </a:graphicData>
              </a:graphic>
            </wp:inline>
          </w:drawing>
        </w:r>
      </w:del>
    </w:p>
    <w:p w14:paraId="13F25AB0" w14:textId="56E8DE1B" w:rsidR="003B10F3" w:rsidDel="002620F2" w:rsidRDefault="003B10F3" w:rsidP="003B10F3">
      <w:pPr>
        <w:spacing w:before="0" w:after="0" w:line="240" w:lineRule="auto"/>
        <w:jc w:val="left"/>
        <w:rPr>
          <w:del w:id="2692" w:author="Microsoft Office User" w:date="2023-05-21T10:54:00Z"/>
        </w:rPr>
      </w:pPr>
    </w:p>
    <w:p w14:paraId="682719AA" w14:textId="06097911" w:rsidR="00CB27AF" w:rsidRDefault="003B10F3" w:rsidP="00CB27AF">
      <w:pPr>
        <w:spacing w:before="0" w:after="0" w:line="240" w:lineRule="auto"/>
        <w:jc w:val="left"/>
      </w:pPr>
      <w:del w:id="2693" w:author="Microsoft Office User" w:date="2023-05-21T10:54:00Z">
        <w:r w:rsidDel="002620F2">
          <w:delText>Ilustración XXX: Fila alumno Pablo Sotelo en la base de</w:delText>
        </w:r>
      </w:del>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191EE149" w14:textId="77777777" w:rsidR="00A576EE" w:rsidDel="004253C8" w:rsidRDefault="00A576EE" w:rsidP="00A576EE">
      <w:pPr>
        <w:framePr w:wrap="auto" w:hAnchor="text" w:y="1"/>
        <w:ind w:left="851"/>
        <w:jc w:val="center"/>
        <w:rPr>
          <w:del w:id="2694" w:author="Microsoft Office User" w:date="2023-05-21T10:52:00Z"/>
        </w:rPr>
      </w:pPr>
      <w:del w:id="2695" w:author="Microsoft Office User" w:date="2023-05-21T10:52:00Z">
        <w:r w:rsidRPr="006E62E8" w:rsidDel="004253C8">
          <w:rPr>
            <w:noProof/>
          </w:rPr>
          <w:lastRenderedPageBreak/>
          <w:drawing>
            <wp:inline distT="0" distB="0" distL="0" distR="0" wp14:anchorId="28D792E1" wp14:editId="712A8D0A">
              <wp:extent cx="5036185" cy="4547235"/>
              <wp:effectExtent l="0" t="0" r="5715" b="0"/>
              <wp:docPr id="2099110175" name="Imagen 209911017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del>
    </w:p>
    <w:p w14:paraId="50B579CC" w14:textId="77777777" w:rsidR="00A576EE" w:rsidRPr="00192812" w:rsidDel="004253C8" w:rsidRDefault="00A576EE" w:rsidP="00A576EE">
      <w:pPr>
        <w:framePr w:wrap="auto" w:hAnchor="text" w:y="1"/>
        <w:jc w:val="center"/>
        <w:rPr>
          <w:del w:id="2696" w:author="Microsoft Office User" w:date="2023-05-21T10:52:00Z"/>
          <w:i/>
          <w:iCs/>
        </w:rPr>
      </w:pPr>
      <w:del w:id="2697" w:author="Microsoft Office User" w:date="2023-05-21T10:52:00Z">
        <w:r w:rsidRPr="00CE5888" w:rsidDel="004253C8">
          <w:rPr>
            <w:i/>
            <w:iCs/>
          </w:rPr>
          <w:delText xml:space="preserve">Ilustración </w:delText>
        </w:r>
        <w:r w:rsidDel="004253C8">
          <w:rPr>
            <w:i/>
            <w:iCs/>
          </w:rPr>
          <w:delText>XX: Porción HTML tabla de ofertas</w:delText>
        </w:r>
      </w:del>
    </w:p>
    <w:p w14:paraId="5D0E5D80" w14:textId="77777777" w:rsidR="00A576EE" w:rsidRPr="006E62E8" w:rsidDel="004253C8" w:rsidRDefault="00A576EE">
      <w:pPr>
        <w:framePr w:wrap="auto" w:hAnchor="text" w:y="1"/>
        <w:ind w:left="851"/>
        <w:rPr>
          <w:del w:id="2698" w:author="Microsoft Office User" w:date="2023-05-21T10:52:00Z"/>
        </w:rPr>
        <w:pPrChange w:id="2699" w:author="Microsoft Office User" w:date="2023-05-21T10:52:00Z">
          <w:pPr/>
        </w:pPrChange>
      </w:pPr>
    </w:p>
    <w:p w14:paraId="0B25E1E7" w14:textId="77777777" w:rsidR="00A576EE" w:rsidDel="004253C8" w:rsidRDefault="00A576EE" w:rsidP="00A576EE">
      <w:pPr>
        <w:framePr w:wrap="auto" w:hAnchor="text" w:y="1"/>
        <w:rPr>
          <w:del w:id="2700" w:author="Microsoft Office User" w:date="2023-05-21T10:52:00Z"/>
        </w:rPr>
      </w:pPr>
      <w:del w:id="2701" w:author="Microsoft Office User" w:date="2023-05-21T10:52:00Z">
        <w:r w:rsidDel="004253C8">
          <w:delText>La variable ofertas de en el código anterior se obtiene a través de una petición GET que se ha explicado previamente en el epígrafe 6.1.1. A continuación, se mostrará como se ve el código anterior desde un navegador:</w:delText>
        </w:r>
      </w:del>
    </w:p>
    <w:p w14:paraId="47580BB2" w14:textId="77777777" w:rsidR="00A576EE" w:rsidRPr="00FC3422" w:rsidDel="004253C8" w:rsidRDefault="00A576EE">
      <w:pPr>
        <w:framePr w:wrap="auto" w:hAnchor="text" w:y="1"/>
        <w:ind w:left="-567"/>
        <w:rPr>
          <w:del w:id="2702" w:author="Microsoft Office User" w:date="2023-05-21T10:52:00Z"/>
          <w:u w:val="single"/>
        </w:rPr>
        <w:pPrChange w:id="2703" w:author="Microsoft Office User" w:date="2023-05-21T10:52:00Z">
          <w:pPr>
            <w:ind w:left="-567"/>
            <w:jc w:val="center"/>
          </w:pPr>
        </w:pPrChange>
      </w:pPr>
      <w:del w:id="2704" w:author="Microsoft Office User" w:date="2023-05-21T10:52:00Z">
        <w:r w:rsidRPr="00072D65" w:rsidDel="004253C8">
          <w:rPr>
            <w:noProof/>
          </w:rPr>
          <w:drawing>
            <wp:inline distT="0" distB="0" distL="0" distR="0" wp14:anchorId="0871A788" wp14:editId="0B34B94B">
              <wp:extent cx="6102252" cy="2953795"/>
              <wp:effectExtent l="0" t="0" r="0" b="5715"/>
              <wp:docPr id="8198600" name="Imagen 819860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del>
    </w:p>
    <w:p w14:paraId="17C58F06" w14:textId="77777777" w:rsidR="00A576EE" w:rsidRPr="00072D65" w:rsidDel="004253C8" w:rsidRDefault="00A576EE" w:rsidP="00A576EE">
      <w:pPr>
        <w:framePr w:wrap="auto" w:hAnchor="text" w:y="1"/>
        <w:jc w:val="center"/>
        <w:rPr>
          <w:del w:id="2705" w:author="Microsoft Office User" w:date="2023-05-21T10:52:00Z"/>
          <w:i/>
          <w:iCs/>
        </w:rPr>
      </w:pPr>
      <w:del w:id="2706" w:author="Microsoft Office User" w:date="2023-05-21T10:52:00Z">
        <w:r w:rsidRPr="00CE5888" w:rsidDel="004253C8">
          <w:rPr>
            <w:i/>
            <w:iCs/>
          </w:rPr>
          <w:delText xml:space="preserve">Ilustración </w:delText>
        </w:r>
        <w:r w:rsidDel="004253C8">
          <w:rPr>
            <w:i/>
            <w:iCs/>
          </w:rPr>
          <w:delText>X: Visualización tabla ofertas disponibles</w:delText>
        </w:r>
      </w:del>
    </w:p>
    <w:p w14:paraId="110C871D" w14:textId="77777777" w:rsidR="00A576EE" w:rsidDel="004253C8" w:rsidRDefault="00A576EE" w:rsidP="00A576EE">
      <w:pPr>
        <w:framePr w:wrap="auto" w:hAnchor="text" w:y="1"/>
        <w:jc w:val="left"/>
        <w:rPr>
          <w:del w:id="2707" w:author="Microsoft Office User" w:date="2023-05-21T10:52:00Z"/>
        </w:rPr>
      </w:pPr>
      <w:del w:id="2708" w:author="Microsoft Office User" w:date="2023-05-21T10:52:00Z">
        <w:r w:rsidDel="004253C8">
          <w:delText>En el proyecto se han organizado las plantillas HTML en un directorio llamado templates como se puede apreciar a continuación:</w:delText>
        </w:r>
      </w:del>
    </w:p>
    <w:p w14:paraId="28A82446" w14:textId="77777777" w:rsidR="00A576EE" w:rsidDel="004253C8" w:rsidRDefault="00A576EE" w:rsidP="00A576EE">
      <w:pPr>
        <w:framePr w:wrap="auto" w:hAnchor="text" w:y="1"/>
        <w:jc w:val="center"/>
        <w:rPr>
          <w:del w:id="2709" w:author="Microsoft Office User" w:date="2023-05-21T10:52:00Z"/>
        </w:rPr>
      </w:pPr>
      <w:del w:id="2710" w:author="Microsoft Office User" w:date="2023-05-21T10:52:00Z">
        <w:r w:rsidRPr="006E62E8" w:rsidDel="004253C8">
          <w:rPr>
            <w:noProof/>
          </w:rPr>
          <w:drawing>
            <wp:inline distT="0" distB="0" distL="0" distR="0" wp14:anchorId="00B51E29" wp14:editId="3F52A8F1">
              <wp:extent cx="2743831" cy="3149958"/>
              <wp:effectExtent l="0" t="0" r="0" b="0"/>
              <wp:docPr id="1469232228" name="Imagen 14692322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del>
    </w:p>
    <w:p w14:paraId="558468DF" w14:textId="77777777" w:rsidR="00A576EE" w:rsidDel="004253C8" w:rsidRDefault="00A576EE" w:rsidP="00A576EE">
      <w:pPr>
        <w:framePr w:wrap="auto" w:hAnchor="text" w:y="1"/>
        <w:jc w:val="center"/>
        <w:rPr>
          <w:del w:id="2711" w:author="Microsoft Office User" w:date="2023-05-21T10:52:00Z"/>
          <w:i/>
          <w:iCs/>
        </w:rPr>
      </w:pPr>
      <w:del w:id="2712" w:author="Microsoft Office User" w:date="2023-05-21T10:52:00Z">
        <w:r w:rsidRPr="00CE5888" w:rsidDel="004253C8">
          <w:rPr>
            <w:i/>
            <w:iCs/>
          </w:rPr>
          <w:delText xml:space="preserve">Ilustración </w:delText>
        </w:r>
        <w:r w:rsidDel="004253C8">
          <w:rPr>
            <w:i/>
            <w:iCs/>
          </w:rPr>
          <w:delText>X: Directorio templates</w:delText>
        </w:r>
      </w:del>
    </w:p>
    <w:p w14:paraId="53B80BE0" w14:textId="77777777" w:rsidR="00A576EE" w:rsidDel="00A67651" w:rsidRDefault="00A576EE" w:rsidP="00A576EE">
      <w:pPr>
        <w:framePr w:wrap="auto" w:hAnchor="text" w:y="1"/>
        <w:jc w:val="left"/>
        <w:rPr>
          <w:del w:id="2713" w:author="Microsoft Office User" w:date="2023-05-06T18:50:00Z"/>
        </w:rPr>
      </w:pPr>
      <w:commentRangeStart w:id="2714"/>
      <w:del w:id="2715" w:author="Microsoft Office User" w:date="2023-05-06T18:50:00Z">
        <w:r w:rsidDel="00A67651">
          <w:delText>Las plantillas css, archivos json y las imagenes se encuentran en el directorio static:</w:delText>
        </w:r>
      </w:del>
    </w:p>
    <w:p w14:paraId="56AC7A8C" w14:textId="77777777" w:rsidR="00A576EE" w:rsidDel="00A67651" w:rsidRDefault="00A576EE" w:rsidP="00A576EE">
      <w:pPr>
        <w:framePr w:wrap="auto" w:hAnchor="text" w:y="1"/>
        <w:jc w:val="center"/>
        <w:rPr>
          <w:del w:id="2716" w:author="Microsoft Office User" w:date="2023-05-06T18:50:00Z"/>
        </w:rPr>
      </w:pPr>
      <w:del w:id="2717" w:author="Microsoft Office User" w:date="2023-05-06T18:50:00Z">
        <w:r w:rsidRPr="00597DA4" w:rsidDel="00A67651">
          <w:rPr>
            <w:noProof/>
          </w:rPr>
          <w:drawing>
            <wp:inline distT="0" distB="0" distL="0" distR="0" wp14:anchorId="6127F92C" wp14:editId="558EE732">
              <wp:extent cx="3517900" cy="1765300"/>
              <wp:effectExtent l="0" t="0" r="0" b="0"/>
              <wp:docPr id="1484828509" name="Imagen 148482850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del>
    </w:p>
    <w:p w14:paraId="31E63576" w14:textId="77777777" w:rsidR="00A576EE" w:rsidRPr="00904377" w:rsidDel="00A67651" w:rsidRDefault="00A576EE" w:rsidP="00A576EE">
      <w:pPr>
        <w:framePr w:wrap="auto" w:hAnchor="text" w:y="1"/>
        <w:jc w:val="center"/>
        <w:rPr>
          <w:del w:id="2718" w:author="Microsoft Office User" w:date="2023-05-06T18:50:00Z"/>
          <w:i/>
          <w:iCs/>
        </w:rPr>
      </w:pPr>
      <w:del w:id="2719" w:author="Microsoft Office User" w:date="2023-05-06T18:50:00Z">
        <w:r w:rsidRPr="00CE5888" w:rsidDel="00A67651">
          <w:rPr>
            <w:i/>
            <w:iCs/>
          </w:rPr>
          <w:delText xml:space="preserve">Ilustración </w:delText>
        </w:r>
        <w:r w:rsidDel="00A67651">
          <w:rPr>
            <w:i/>
            <w:iCs/>
          </w:rPr>
          <w:delText>X: Directorio static</w:delText>
        </w:r>
        <w:commentRangeEnd w:id="2714"/>
        <w:r w:rsidDel="00A67651">
          <w:rPr>
            <w:rStyle w:val="Refdecomentario"/>
          </w:rPr>
          <w:commentReference w:id="2714"/>
        </w:r>
      </w:del>
    </w:p>
    <w:p w14:paraId="679DB938" w14:textId="1D0479A7" w:rsidR="00A576EE" w:rsidRDefault="00A576EE" w:rsidP="00A576EE">
      <w:pPr>
        <w:pStyle w:val="Ttulo1"/>
        <w:framePr w:wrap="notBeside"/>
        <w:numPr>
          <w:ilvl w:val="0"/>
          <w:numId w:val="0"/>
        </w:numPr>
      </w:pPr>
      <w:bookmarkStart w:id="2720" w:name="_Toc136020159"/>
      <w:ins w:id="2721" w:author="Microsoft Office User" w:date="2023-05-02T09:17:00Z">
        <w:r>
          <w:t>Bibliografía</w:t>
        </w:r>
      </w:ins>
      <w:bookmarkEnd w:id="2720"/>
    </w:p>
    <w:customXmlInsRangeStart w:id="2722" w:author="Microsoft Office User" w:date="2023-05-02T09:17:00Z"/>
    <w:sdt>
      <w:sdtPr>
        <w:rPr>
          <w:b/>
        </w:rPr>
        <w:id w:val="2064915340"/>
        <w:docPartObj>
          <w:docPartGallery w:val="Bibliographies"/>
          <w:docPartUnique/>
        </w:docPartObj>
      </w:sdtPr>
      <w:sdtEndPr>
        <w:rPr>
          <w:b w:val="0"/>
        </w:rPr>
      </w:sdtEndPr>
      <w:sdtContent>
        <w:customXmlInsRangeEnd w:id="2722"/>
        <w:customXmlInsRangeStart w:id="2723" w:author="Microsoft Office User" w:date="2023-05-02T09:17:00Z"/>
        <w:sdt>
          <w:sdtPr>
            <w:id w:val="111145805"/>
            <w:bibliography/>
          </w:sdtPr>
          <w:sdtContent>
            <w:customXmlInsRangeEnd w:id="2723"/>
            <w:commentRangeStart w:id="2724" w:displacedByCustomXml="prev"/>
            <w:p w14:paraId="70B2FDA2" w14:textId="77777777" w:rsidR="00A576EE" w:rsidRDefault="00A6172C" w:rsidP="00A576EE">
              <w:pPr>
                <w:pStyle w:val="Bibliografa"/>
                <w:ind w:left="720" w:hanging="720"/>
                <w:rPr>
                  <w:noProof/>
                  <w:szCs w:val="24"/>
                </w:rPr>
              </w:pPr>
              <w:ins w:id="2725" w:author="Microsoft Office User" w:date="2023-05-02T09:17:00Z">
                <w:r>
                  <w:fldChar w:fldCharType="begin"/>
                </w:r>
                <w:r>
                  <w:instrText>BIBLIOGRAPHY</w:instrText>
                </w:r>
                <w:r>
                  <w:fldChar w:fldCharType="separate"/>
                </w:r>
              </w:ins>
              <w:r w:rsidR="00A576EE">
                <w:rPr>
                  <w:noProof/>
                </w:rPr>
                <w:t xml:space="preserve">atvise. (2021). </w:t>
              </w:r>
              <w:r w:rsidR="00A576EE">
                <w:rPr>
                  <w:i/>
                  <w:iCs/>
                  <w:noProof/>
                </w:rPr>
                <w:t>Tipos De Web Service En La Industria 4.0</w:t>
              </w:r>
              <w:r w:rsidR="00A576EE">
                <w:rPr>
                  <w:noProof/>
                </w:rPr>
                <w:t>. Recuperado el 11 de Enero de 2023, de atvise: https://atvise.vesterbusiness.com/news/tipos-web-service-en-la-industria/</w:t>
              </w:r>
            </w:p>
            <w:p w14:paraId="1DB92FE8" w14:textId="77777777" w:rsidR="00A576EE" w:rsidRDefault="00A576EE" w:rsidP="00A576EE">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646F9B17" w14:textId="77777777" w:rsidR="00A576EE" w:rsidRDefault="00A576EE" w:rsidP="00A576EE">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289DA9F5" w14:textId="77777777" w:rsidR="00A576EE" w:rsidRDefault="00A576EE" w:rsidP="00A576EE">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438DE55C" w14:textId="77777777" w:rsidR="00A576EE" w:rsidRDefault="00A576EE" w:rsidP="00A576EE">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35A4CD98" w14:textId="77777777" w:rsidR="00A576EE" w:rsidRDefault="00A576EE" w:rsidP="00A576EE">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0E700B86" w14:textId="77777777" w:rsidR="00A576EE" w:rsidRDefault="00A576EE" w:rsidP="00A576EE">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7B76DC35" w14:textId="77777777" w:rsidR="00A576EE" w:rsidRDefault="00A576EE" w:rsidP="00A576EE">
              <w:pPr>
                <w:pStyle w:val="Bibliografa"/>
                <w:ind w:left="720" w:hanging="720"/>
                <w:rPr>
                  <w:noProof/>
                </w:rPr>
              </w:pPr>
              <w:r w:rsidRPr="0076637E">
                <w:rPr>
                  <w:noProof/>
                  <w:lang w:val="en-US"/>
                </w:rPr>
                <w:lastRenderedPageBreak/>
                <w:t xml:space="preserve">Fowler, M. (2010). </w:t>
              </w:r>
              <w:r w:rsidRPr="0076637E">
                <w:rPr>
                  <w:i/>
                  <w:iCs/>
                  <w:noProof/>
                  <w:lang w:val="en-US"/>
                </w:rPr>
                <w:t>Richardson Maturity Model</w:t>
              </w:r>
              <w:r w:rsidRPr="0076637E">
                <w:rPr>
                  <w:noProof/>
                  <w:lang w:val="en-US"/>
                </w:rPr>
                <w:t xml:space="preserve">. </w:t>
              </w:r>
              <w:r>
                <w:rPr>
                  <w:noProof/>
                </w:rPr>
                <w:t>Recuperado el 20 de Febrero de 2023, de martinFowler: https://martinfowler.com/articles/richardsonMaturityModel.html</w:t>
              </w:r>
            </w:p>
            <w:p w14:paraId="19EAD6DD" w14:textId="77777777" w:rsidR="00A576EE" w:rsidRDefault="00A576EE" w:rsidP="00A576EE">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141AEA1" w14:textId="77777777" w:rsidR="00A576EE" w:rsidRDefault="00A576EE" w:rsidP="00A576EE">
              <w:pPr>
                <w:pStyle w:val="Bibliografa"/>
                <w:ind w:left="720" w:hanging="720"/>
                <w:rPr>
                  <w:noProof/>
                </w:rPr>
              </w:pPr>
              <w:r w:rsidRPr="0076637E">
                <w:rPr>
                  <w:noProof/>
                  <w:lang w:val="en-US"/>
                </w:rPr>
                <w:t xml:space="preserve">Gupta, L. (2022). </w:t>
              </w:r>
              <w:r w:rsidRPr="0076637E">
                <w:rPr>
                  <w:i/>
                  <w:iCs/>
                  <w:noProof/>
                  <w:lang w:val="en-US"/>
                </w:rPr>
                <w:t>HATEOAS Driven REST APIs</w:t>
              </w:r>
              <w:r w:rsidRPr="0076637E">
                <w:rPr>
                  <w:noProof/>
                  <w:lang w:val="en-US"/>
                </w:rPr>
                <w:t xml:space="preserve">. </w:t>
              </w:r>
              <w:r>
                <w:rPr>
                  <w:noProof/>
                </w:rPr>
                <w:t>Recuperado el 20 de Abril de 2023, de restfulapi: https://restfulapi.net/hateoas/</w:t>
              </w:r>
            </w:p>
            <w:p w14:paraId="2FD5483B" w14:textId="77777777" w:rsidR="00A576EE" w:rsidRDefault="00A576EE" w:rsidP="00A576EE">
              <w:pPr>
                <w:pStyle w:val="Bibliografa"/>
                <w:ind w:left="720" w:hanging="720"/>
                <w:rPr>
                  <w:noProof/>
                </w:rPr>
              </w:pPr>
              <w:r w:rsidRPr="0076637E">
                <w:rPr>
                  <w:noProof/>
                  <w:lang w:val="en-US"/>
                </w:rPr>
                <w:t xml:space="preserve">IBM. (2022). </w:t>
              </w:r>
              <w:r w:rsidRPr="0076637E">
                <w:rPr>
                  <w:i/>
                  <w:iCs/>
                  <w:noProof/>
                  <w:lang w:val="en-US"/>
                </w:rPr>
                <w:t>WebSphere Application Server: Overview</w:t>
              </w:r>
              <w:r w:rsidRPr="0076637E">
                <w:rPr>
                  <w:noProof/>
                  <w:lang w:val="en-US"/>
                </w:rPr>
                <w:t xml:space="preserve">. </w:t>
              </w:r>
              <w:r>
                <w:rPr>
                  <w:noProof/>
                </w:rPr>
                <w:t>Recuperado el 6 de Febrero de 2023, de IBM: https://www.ibm.com/docs/en/was/9.0.5?topic=websphere-application-server-overview</w:t>
              </w:r>
            </w:p>
            <w:p w14:paraId="2440CEEF" w14:textId="77777777" w:rsidR="00A576EE" w:rsidRDefault="00A576EE" w:rsidP="00A576EE">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654F75F2" w14:textId="77777777" w:rsidR="00A576EE" w:rsidRDefault="00A576EE" w:rsidP="00A576EE">
              <w:pPr>
                <w:pStyle w:val="Bibliografa"/>
                <w:ind w:left="720" w:hanging="720"/>
                <w:rPr>
                  <w:noProof/>
                </w:rPr>
              </w:pPr>
              <w:r w:rsidRPr="0076637E">
                <w:rPr>
                  <w:noProof/>
                  <w:lang w:val="en-US"/>
                </w:rPr>
                <w:t xml:space="preserve">IBM. (2023). </w:t>
              </w:r>
              <w:r w:rsidRPr="0076637E">
                <w:rPr>
                  <w:i/>
                  <w:iCs/>
                  <w:noProof/>
                  <w:lang w:val="en-US"/>
                </w:rPr>
                <w:t>IBM Spectrum Scale Overview</w:t>
              </w:r>
              <w:r w:rsidRPr="0076637E">
                <w:rPr>
                  <w:noProof/>
                  <w:lang w:val="en-US"/>
                </w:rPr>
                <w:t xml:space="preserve">. </w:t>
              </w:r>
              <w:r>
                <w:rPr>
                  <w:noProof/>
                </w:rPr>
                <w:t>Recuperado el 6 de Febrero de 2023, de IBM: https://www.ibm.com/docs/en/spectrum-scale?topic=STXKQY/gpfsclustersfaq.html</w:t>
              </w:r>
            </w:p>
            <w:p w14:paraId="346CBDED" w14:textId="77777777" w:rsidR="00A576EE" w:rsidRDefault="00A576EE" w:rsidP="00A576EE">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4ABEEDFC" w14:textId="77777777" w:rsidR="00A576EE" w:rsidRDefault="00A576EE" w:rsidP="00A576EE">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19BCC1ED" w14:textId="77777777" w:rsidR="00A576EE" w:rsidRDefault="00A576EE" w:rsidP="00A576EE">
              <w:pPr>
                <w:pStyle w:val="Bibliografa"/>
                <w:ind w:left="720" w:hanging="720"/>
                <w:rPr>
                  <w:noProof/>
                </w:rPr>
              </w:pPr>
              <w:r>
                <w:rPr>
                  <w:noProof/>
                </w:rPr>
                <w:t>Lucidchart. (s.f.). Obtenido de Lucidchart: https://www.lucidchart.com/pages/es/simbolos-de-diagramas-entidad-relacion</w:t>
              </w:r>
            </w:p>
            <w:p w14:paraId="796871B8" w14:textId="77777777" w:rsidR="00A576EE" w:rsidRDefault="00A576EE" w:rsidP="00A576EE">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36DF8AC4" w14:textId="77777777" w:rsidR="00A576EE" w:rsidRDefault="00A576EE" w:rsidP="00A576EE">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38DB62D6" w14:textId="77777777" w:rsidR="00A576EE" w:rsidRDefault="00A576EE" w:rsidP="00A576EE">
              <w:pPr>
                <w:pStyle w:val="Bibliografa"/>
                <w:ind w:left="720" w:hanging="720"/>
                <w:rPr>
                  <w:noProof/>
                </w:rPr>
              </w:pPr>
              <w:r w:rsidRPr="0076637E">
                <w:rPr>
                  <w:noProof/>
                  <w:lang w:val="en-US"/>
                </w:rPr>
                <w:t xml:space="preserve">Richardson, L., &amp; Ruby, S. (2007). </w:t>
              </w:r>
              <w:r w:rsidRPr="0076637E">
                <w:rPr>
                  <w:i/>
                  <w:iCs/>
                  <w:noProof/>
                  <w:lang w:val="en-US"/>
                </w:rPr>
                <w:t>RESTful Web Services.</w:t>
              </w:r>
              <w:r w:rsidRPr="0076637E">
                <w:rPr>
                  <w:noProof/>
                  <w:lang w:val="en-US"/>
                </w:rPr>
                <w:t xml:space="preserve"> </w:t>
              </w:r>
              <w:r>
                <w:rPr>
                  <w:noProof/>
                </w:rPr>
                <w:t>O´REILLY.</w:t>
              </w:r>
            </w:p>
            <w:p w14:paraId="536B7938" w14:textId="77777777" w:rsidR="00A576EE" w:rsidRDefault="00A576EE" w:rsidP="00A576EE">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5D162C23" w14:textId="77777777" w:rsidR="00A576EE" w:rsidRDefault="00A576EE" w:rsidP="00A576EE">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6A82FE7" w14:textId="77777777" w:rsidR="00A576EE" w:rsidRPr="0076637E" w:rsidRDefault="00A576EE" w:rsidP="00A576EE">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76637E">
                <w:rPr>
                  <w:noProof/>
                  <w:lang w:val="en-US"/>
                </w:rPr>
                <w:t>Pearson Educación.</w:t>
              </w:r>
            </w:p>
            <w:p w14:paraId="6D428E0D" w14:textId="77777777" w:rsidR="00A576EE" w:rsidRDefault="00A576EE" w:rsidP="00A576EE">
              <w:pPr>
                <w:pStyle w:val="Bibliografa"/>
                <w:ind w:left="720" w:hanging="720"/>
                <w:rPr>
                  <w:noProof/>
                </w:rPr>
              </w:pPr>
              <w:r w:rsidRPr="0076637E">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065A0CEC" w14:textId="0736E849" w:rsidR="00383C7D" w:rsidRDefault="00A6172C">
              <w:pPr>
                <w:pPrChange w:id="2726" w:author="Microsoft Office User" w:date="2023-05-02T09:17:00Z">
                  <w:pPr>
                    <w:pStyle w:val="Prrafodelista"/>
                    <w:numPr>
                      <w:numId w:val="3"/>
                    </w:numPr>
                    <w:spacing w:after="0" w:line="240" w:lineRule="auto"/>
                    <w:ind w:left="567" w:hanging="567"/>
                    <w:contextualSpacing w:val="0"/>
                  </w:pPr>
                </w:pPrChange>
              </w:pPr>
              <w:ins w:id="2727" w:author="Microsoft Office User" w:date="2023-05-02T09:17:00Z">
                <w:r>
                  <w:rPr>
                    <w:b/>
                    <w:bCs/>
                    <w:noProof/>
                  </w:rPr>
                  <w:fldChar w:fldCharType="end"/>
                </w:r>
              </w:ins>
              <w:commentRangeEnd w:id="2724"/>
              <w:r w:rsidR="00143882">
                <w:rPr>
                  <w:rStyle w:val="Refdecomentario"/>
                </w:rPr>
                <w:commentReference w:id="2724"/>
              </w:r>
            </w:p>
            <w:customXmlInsRangeStart w:id="2728" w:author="Microsoft Office User" w:date="2023-05-02T09:17:00Z"/>
          </w:sdtContent>
        </w:sdt>
        <w:customXmlInsRangeEnd w:id="2728"/>
        <w:customXmlInsRangeStart w:id="2729" w:author="Microsoft Office User" w:date="2023-05-02T09:17:00Z"/>
      </w:sdtContent>
    </w:sdt>
    <w:customXmlInsRangeEnd w:id="2729"/>
    <w:p w14:paraId="350FECE2" w14:textId="191470DA" w:rsidR="5DC65E9C" w:rsidRDefault="5DC65E9C" w:rsidP="39E28D74">
      <w:pPr>
        <w:pStyle w:val="Ttulo1"/>
        <w:framePr w:wrap="notBeside"/>
        <w:numPr>
          <w:ilvl w:val="0"/>
          <w:numId w:val="0"/>
        </w:numPr>
      </w:pPr>
      <w:bookmarkStart w:id="2730" w:name="_Toc136020160"/>
      <w:r>
        <w:lastRenderedPageBreak/>
        <w:t xml:space="preserve">Anexo </w:t>
      </w:r>
      <w:ins w:id="2731" w:author="Microsoft Office User" w:date="2023-05-21T17:10:00Z">
        <w:r w:rsidR="008A72F1">
          <w:t>A</w:t>
        </w:r>
      </w:ins>
      <w:bookmarkEnd w:id="2730"/>
      <w:del w:id="2732" w:author="Microsoft Office User" w:date="2023-05-21T17:10:00Z">
        <w:r w:rsidDel="008A72F1">
          <w:delText>I</w:delText>
        </w:r>
      </w:del>
    </w:p>
    <w:p w14:paraId="24CD3EB6" w14:textId="1091939E" w:rsidR="5DC65E9C" w:rsidRDefault="003225DB" w:rsidP="39E28D74">
      <w:pPr>
        <w:pStyle w:val="Ttulo1"/>
        <w:framePr w:wrap="notBeside"/>
        <w:numPr>
          <w:ilvl w:val="0"/>
          <w:numId w:val="0"/>
        </w:numPr>
      </w:pPr>
      <w:bookmarkStart w:id="2733" w:name="_Toc136020161"/>
      <w:r>
        <w:t>Diseño de</w:t>
      </w:r>
      <w:r w:rsidR="00516AA8">
        <w:t xml:space="preserve"> las pantallas del </w:t>
      </w:r>
      <w:r w:rsidR="00516AA8" w:rsidRPr="00516AA8">
        <w:rPr>
          <w:i/>
          <w:iCs/>
        </w:rPr>
        <w:t>frontend</w:t>
      </w:r>
      <w:bookmarkEnd w:id="2733"/>
    </w:p>
    <w:p w14:paraId="0B7FE811" w14:textId="77777777" w:rsidR="008A72F1" w:rsidRDefault="008A72F1" w:rsidP="008A72F1">
      <w:pPr>
        <w:rPr>
          <w:moveTo w:id="2734" w:author="Microsoft Office User" w:date="2023-05-21T17:10:00Z"/>
        </w:rPr>
      </w:pPr>
      <w:moveToRangeStart w:id="2735" w:author="Microsoft Office User" w:date="2023-05-21T17:10:00Z" w:name="move135581455"/>
      <w:moveTo w:id="2736" w:author="Microsoft Office User" w:date="2023-05-21T17:10:00Z">
        <w:r w:rsidRPr="00F31C71">
          <w:rPr>
            <w:noProof/>
          </w:rPr>
          <w:drawing>
            <wp:inline distT="0" distB="0" distL="0" distR="0" wp14:anchorId="4723BA23" wp14:editId="40A89A25">
              <wp:extent cx="5036185" cy="3454400"/>
              <wp:effectExtent l="0" t="0" r="5715" b="0"/>
              <wp:docPr id="852689977" name="Imagen 8526899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To>
    </w:p>
    <w:p w14:paraId="44F69058" w14:textId="77777777" w:rsidR="008A72F1" w:rsidRDefault="008A72F1" w:rsidP="008A72F1">
      <w:pPr>
        <w:jc w:val="center"/>
        <w:rPr>
          <w:moveTo w:id="2737" w:author="Microsoft Office User" w:date="2023-05-21T17:10:00Z"/>
          <w:i/>
          <w:iCs/>
        </w:rPr>
      </w:pPr>
      <w:moveTo w:id="2738" w:author="Microsoft Office User" w:date="2023-05-21T17:10:00Z">
        <w:r w:rsidRPr="00CE5888">
          <w:rPr>
            <w:i/>
            <w:iCs/>
          </w:rPr>
          <w:t xml:space="preserve">Ilustración </w:t>
        </w:r>
        <w:r>
          <w:rPr>
            <w:i/>
            <w:iCs/>
          </w:rPr>
          <w:t>X: Ventana Login</w:t>
        </w:r>
      </w:moveTo>
    </w:p>
    <w:p w14:paraId="420C5457" w14:textId="77777777" w:rsidR="008A72F1" w:rsidRDefault="008A72F1" w:rsidP="008A72F1">
      <w:pPr>
        <w:jc w:val="center"/>
        <w:rPr>
          <w:moveTo w:id="2739" w:author="Microsoft Office User" w:date="2023-05-21T17:10:00Z"/>
          <w:i/>
          <w:iCs/>
        </w:rPr>
      </w:pPr>
      <w:moveTo w:id="2740" w:author="Microsoft Office User" w:date="2023-05-21T17:10:00Z">
        <w:r>
          <w:rPr>
            <w:i/>
            <w:iCs/>
            <w:noProof/>
          </w:rPr>
          <w:lastRenderedPageBreak/>
          <mc:AlternateContent>
            <mc:Choice Requires="wpi">
              <w:drawing>
                <wp:anchor distT="0" distB="0" distL="114300" distR="114300" simplePos="0" relativeHeight="251672576" behindDoc="0" locked="0" layoutInCell="1" allowOverlap="1" wp14:anchorId="1F2E5795" wp14:editId="4FE2B64F">
                  <wp:simplePos x="0" y="0"/>
                  <wp:positionH relativeFrom="column">
                    <wp:posOffset>2108200</wp:posOffset>
                  </wp:positionH>
                  <wp:positionV relativeFrom="paragraph">
                    <wp:posOffset>3053080</wp:posOffset>
                  </wp:positionV>
                  <wp:extent cx="845820" cy="167540"/>
                  <wp:effectExtent l="76200" t="76200" r="68580" b="86995"/>
                  <wp:wrapNone/>
                  <wp:docPr id="1363424151" name="Entrada de lápiz 1363424151"/>
                  <wp:cNvGraphicFramePr/>
                  <a:graphic xmlns:a="http://schemas.openxmlformats.org/drawingml/2006/main">
                    <a:graphicData uri="http://schemas.microsoft.com/office/word/2010/wordprocessingInk">
                      <w14:contentPart bwMode="auto" r:id="rId80">
                        <w14:nvContentPartPr>
                          <w14:cNvContentPartPr/>
                        </w14:nvContentPartPr>
                        <w14:xfrm>
                          <a:off x="0" y="0"/>
                          <a:ext cx="845820" cy="167540"/>
                        </w14:xfrm>
                      </w14:contentPart>
                    </a:graphicData>
                  </a:graphic>
                </wp:anchor>
              </w:drawing>
            </mc:Choice>
            <mc:Fallback xmlns:w16du="http://schemas.microsoft.com/office/word/2023/wordml/word16du">
              <w:pict>
                <v:shapetype w14:anchorId="454D58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63424151" o:spid="_x0000_s1026" type="#_x0000_t75" style="position:absolute;margin-left:163.15pt;margin-top:237.55pt;width:72.25pt;height:1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D7vyil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4" o:title=""/>
                </v:shape>
              </w:pict>
            </mc:Fallback>
          </mc:AlternateContent>
        </w:r>
        <w:r>
          <w:rPr>
            <w:i/>
            <w:iCs/>
            <w:noProof/>
          </w:rPr>
          <mc:AlternateContent>
            <mc:Choice Requires="wpi">
              <w:drawing>
                <wp:anchor distT="0" distB="0" distL="114300" distR="114300" simplePos="0" relativeHeight="251671552" behindDoc="0" locked="0" layoutInCell="1" allowOverlap="1" wp14:anchorId="4778E3F8" wp14:editId="03CE70D2">
                  <wp:simplePos x="0" y="0"/>
                  <wp:positionH relativeFrom="column">
                    <wp:posOffset>1980212</wp:posOffset>
                  </wp:positionH>
                  <wp:positionV relativeFrom="paragraph">
                    <wp:posOffset>3045644</wp:posOffset>
                  </wp:positionV>
                  <wp:extent cx="886320" cy="171720"/>
                  <wp:effectExtent l="38100" t="38100" r="0" b="31750"/>
                  <wp:wrapNone/>
                  <wp:docPr id="2080734277" name="Entrada de lápiz 2080734277"/>
                  <wp:cNvGraphicFramePr/>
                  <a:graphic xmlns:a="http://schemas.openxmlformats.org/drawingml/2006/main">
                    <a:graphicData uri="http://schemas.microsoft.com/office/word/2010/wordprocessingInk">
                      <w14:contentPart bwMode="auto" r:id="rId85">
                        <w14:nvContentPartPr>
                          <w14:cNvContentPartPr/>
                        </w14:nvContentPartPr>
                        <w14:xfrm>
                          <a:off x="0" y="0"/>
                          <a:ext cx="886320" cy="171720"/>
                        </w14:xfrm>
                      </w14:contentPart>
                    </a:graphicData>
                  </a:graphic>
                </wp:anchor>
              </w:drawing>
            </mc:Choice>
            <mc:Fallback xmlns:w16du="http://schemas.microsoft.com/office/word/2023/wordml/word16du">
              <w:pict>
                <v:shape w14:anchorId="23FBDC25" id="Entrada de lápiz 2080734277" o:spid="_x0000_s1026" type="#_x0000_t75" style="position:absolute;margin-left:155.55pt;margin-top:239.45pt;width:70.5pt;height:14.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">
                  <v:imagedata r:id="rId86" o:title=""/>
                </v:shape>
              </w:pict>
            </mc:Fallback>
          </mc:AlternateContent>
        </w:r>
        <w:r w:rsidRPr="00985CBC">
          <w:rPr>
            <w:i/>
            <w:iCs/>
            <w:noProof/>
          </w:rPr>
          <w:drawing>
            <wp:inline distT="0" distB="0" distL="0" distR="0" wp14:anchorId="21CAE5F5" wp14:editId="7FE4AE48">
              <wp:extent cx="5036185" cy="3454400"/>
              <wp:effectExtent l="0" t="0" r="5715" b="0"/>
              <wp:docPr id="717278669" name="Imagen 7172786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To>
    </w:p>
    <w:p w14:paraId="6E0C554F" w14:textId="77777777" w:rsidR="008A72F1" w:rsidRDefault="008A72F1" w:rsidP="008A72F1">
      <w:pPr>
        <w:jc w:val="center"/>
        <w:rPr>
          <w:moveTo w:id="2741" w:author="Microsoft Office User" w:date="2023-05-21T17:10:00Z"/>
          <w:i/>
          <w:iCs/>
        </w:rPr>
      </w:pPr>
      <w:moveTo w:id="2742" w:author="Microsoft Office User" w:date="2023-05-21T17:10:00Z">
        <w:r w:rsidRPr="00CE5888">
          <w:rPr>
            <w:i/>
            <w:iCs/>
          </w:rPr>
          <w:t xml:space="preserve">Ilustración </w:t>
        </w:r>
        <w:r>
          <w:rPr>
            <w:i/>
            <w:iCs/>
          </w:rPr>
          <w:t>X: Ventana creación nueva cuenta</w:t>
        </w:r>
      </w:moveTo>
    </w:p>
    <w:p w14:paraId="6A31B161" w14:textId="77777777" w:rsidR="008A72F1" w:rsidRDefault="008A72F1" w:rsidP="008A72F1">
      <w:pPr>
        <w:jc w:val="center"/>
        <w:rPr>
          <w:moveTo w:id="2743" w:author="Microsoft Office User" w:date="2023-05-21T17:10:00Z"/>
          <w:i/>
          <w:iCs/>
        </w:rPr>
      </w:pPr>
      <w:moveTo w:id="2744" w:author="Microsoft Office User" w:date="2023-05-21T17:10:00Z">
        <w:r w:rsidRPr="00EB4861">
          <w:rPr>
            <w:i/>
            <w:iCs/>
            <w:noProof/>
          </w:rPr>
          <w:lastRenderedPageBreak/>
          <w:drawing>
            <wp:inline distT="0" distB="0" distL="0" distR="0" wp14:anchorId="02FF0EE6" wp14:editId="0DEB4215">
              <wp:extent cx="5036185" cy="4966335"/>
              <wp:effectExtent l="0" t="0" r="5715" b="0"/>
              <wp:docPr id="319488858" name="Imagen 31948885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To>
    </w:p>
    <w:p w14:paraId="0F6ED5D8" w14:textId="77777777" w:rsidR="008A72F1" w:rsidRDefault="008A72F1" w:rsidP="008A72F1">
      <w:pPr>
        <w:jc w:val="center"/>
        <w:rPr>
          <w:moveTo w:id="2745" w:author="Microsoft Office User" w:date="2023-05-21T17:10:00Z"/>
          <w:i/>
          <w:iCs/>
        </w:rPr>
      </w:pPr>
      <w:moveTo w:id="2746" w:author="Microsoft Office User" w:date="2023-05-21T17:10:00Z">
        <w:r w:rsidRPr="00CE5888">
          <w:rPr>
            <w:i/>
            <w:iCs/>
          </w:rPr>
          <w:t xml:space="preserve">Ilustración </w:t>
        </w:r>
        <w:r>
          <w:rPr>
            <w:i/>
            <w:iCs/>
          </w:rPr>
          <w:t>X: Ventana principal</w:t>
        </w:r>
      </w:moveTo>
    </w:p>
    <w:p w14:paraId="2A0E7FC2" w14:textId="77777777" w:rsidR="008A72F1" w:rsidRDefault="008A72F1" w:rsidP="008A72F1">
      <w:pPr>
        <w:jc w:val="center"/>
        <w:rPr>
          <w:moveTo w:id="2747" w:author="Microsoft Office User" w:date="2023-05-21T17:10:00Z"/>
          <w:i/>
          <w:iCs/>
        </w:rPr>
      </w:pPr>
      <w:moveTo w:id="2748" w:author="Microsoft Office User" w:date="2023-05-21T17:10:00Z">
        <w:r w:rsidRPr="0037114F">
          <w:rPr>
            <w:i/>
            <w:iCs/>
            <w:noProof/>
          </w:rPr>
          <w:lastRenderedPageBreak/>
          <w:drawing>
            <wp:inline distT="0" distB="0" distL="0" distR="0" wp14:anchorId="1552DFC6" wp14:editId="275F65A1">
              <wp:extent cx="5036185" cy="3520440"/>
              <wp:effectExtent l="0" t="0" r="5715" b="0"/>
              <wp:docPr id="1603908356" name="Imagen 16039083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To>
    </w:p>
    <w:p w14:paraId="0948097A" w14:textId="77777777" w:rsidR="008A72F1" w:rsidRDefault="008A72F1" w:rsidP="008A72F1">
      <w:pPr>
        <w:jc w:val="center"/>
        <w:rPr>
          <w:moveTo w:id="2749" w:author="Microsoft Office User" w:date="2023-05-21T17:10:00Z"/>
          <w:i/>
          <w:iCs/>
        </w:rPr>
      </w:pPr>
      <w:moveTo w:id="2750" w:author="Microsoft Office User" w:date="2023-05-21T17:10:00Z">
        <w:r w:rsidRPr="00CE5888">
          <w:rPr>
            <w:i/>
            <w:iCs/>
          </w:rPr>
          <w:t xml:space="preserve">Ilustración </w:t>
        </w:r>
        <w:r>
          <w:rPr>
            <w:i/>
            <w:iCs/>
          </w:rPr>
          <w:t>X: Ventana perfil</w:t>
        </w:r>
      </w:moveTo>
    </w:p>
    <w:p w14:paraId="2BA03230" w14:textId="77777777" w:rsidR="008A72F1" w:rsidRDefault="008A72F1" w:rsidP="008A72F1">
      <w:pPr>
        <w:jc w:val="center"/>
        <w:rPr>
          <w:moveTo w:id="2751" w:author="Microsoft Office User" w:date="2023-05-21T17:10:00Z"/>
          <w:i/>
          <w:iCs/>
        </w:rPr>
      </w:pPr>
      <w:moveTo w:id="2752" w:author="Microsoft Office User" w:date="2023-05-21T17:10:00Z">
        <w:r w:rsidRPr="00B04C3C">
          <w:rPr>
            <w:i/>
            <w:iCs/>
            <w:noProof/>
          </w:rPr>
          <w:drawing>
            <wp:inline distT="0" distB="0" distL="0" distR="0" wp14:anchorId="11CA9BE5" wp14:editId="24CB61D5">
              <wp:extent cx="5036185" cy="3512820"/>
              <wp:effectExtent l="0" t="0" r="5715" b="5080"/>
              <wp:docPr id="1610526913" name="Imagen 1610526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To>
    </w:p>
    <w:p w14:paraId="3BB21D00" w14:textId="77777777" w:rsidR="008A72F1" w:rsidRDefault="008A72F1" w:rsidP="008A72F1">
      <w:pPr>
        <w:jc w:val="center"/>
        <w:rPr>
          <w:moveTo w:id="2753" w:author="Microsoft Office User" w:date="2023-05-21T17:10:00Z"/>
          <w:i/>
          <w:iCs/>
        </w:rPr>
      </w:pPr>
      <w:moveTo w:id="2754" w:author="Microsoft Office User" w:date="2023-05-21T17:10:00Z">
        <w:r w:rsidRPr="00CE5888">
          <w:rPr>
            <w:i/>
            <w:iCs/>
          </w:rPr>
          <w:t xml:space="preserve">Ilustración </w:t>
        </w:r>
        <w:r>
          <w:rPr>
            <w:i/>
            <w:iCs/>
          </w:rPr>
          <w:t>X: Ventana introducir/modificar CV</w:t>
        </w:r>
      </w:moveTo>
    </w:p>
    <w:p w14:paraId="3B0F605E" w14:textId="77777777" w:rsidR="008A72F1" w:rsidRDefault="008A72F1" w:rsidP="008A72F1">
      <w:pPr>
        <w:rPr>
          <w:moveTo w:id="2755" w:author="Microsoft Office User" w:date="2023-05-21T17:10:00Z"/>
        </w:rPr>
      </w:pPr>
      <w:moveTo w:id="2756" w:author="Microsoft Office User" w:date="2023-05-21T17:10:00Z">
        <w:r w:rsidRPr="00B04C3C">
          <w:rPr>
            <w:noProof/>
          </w:rPr>
          <w:lastRenderedPageBreak/>
          <w:drawing>
            <wp:inline distT="0" distB="0" distL="0" distR="0" wp14:anchorId="2974E05A" wp14:editId="03CFAA7A">
              <wp:extent cx="5036185" cy="3512820"/>
              <wp:effectExtent l="0" t="0" r="5715" b="5080"/>
              <wp:docPr id="982273231" name="Imagen 982273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To>
    </w:p>
    <w:p w14:paraId="57F0C80B" w14:textId="77777777" w:rsidR="008A72F1" w:rsidRDefault="008A72F1" w:rsidP="008A72F1">
      <w:pPr>
        <w:jc w:val="center"/>
        <w:rPr>
          <w:moveTo w:id="2757" w:author="Microsoft Office User" w:date="2023-05-21T17:10:00Z"/>
          <w:i/>
          <w:iCs/>
        </w:rPr>
      </w:pPr>
      <w:moveTo w:id="2758" w:author="Microsoft Office User" w:date="2023-05-21T17:10:00Z">
        <w:r w:rsidRPr="00CE5888">
          <w:rPr>
            <w:i/>
            <w:iCs/>
          </w:rPr>
          <w:t xml:space="preserve">Ilustración </w:t>
        </w:r>
        <w:r>
          <w:rPr>
            <w:i/>
            <w:iCs/>
          </w:rPr>
          <w:t>X: Ventana mostrar CV</w:t>
        </w:r>
      </w:moveTo>
    </w:p>
    <w:p w14:paraId="4B373C4A" w14:textId="77777777" w:rsidR="008A72F1" w:rsidRDefault="008A72F1" w:rsidP="008A72F1">
      <w:pPr>
        <w:rPr>
          <w:moveTo w:id="2759" w:author="Microsoft Office User" w:date="2023-05-21T17:10:00Z"/>
        </w:rPr>
      </w:pPr>
    </w:p>
    <w:p w14:paraId="2110CB1C" w14:textId="77777777" w:rsidR="008A72F1" w:rsidRDefault="008A72F1" w:rsidP="008A72F1">
      <w:pPr>
        <w:rPr>
          <w:moveTo w:id="2760" w:author="Microsoft Office User" w:date="2023-05-21T17:10:00Z"/>
        </w:rPr>
      </w:pPr>
      <w:moveTo w:id="2761" w:author="Microsoft Office User" w:date="2023-05-21T17:10:00Z">
        <w:r w:rsidRPr="00C71F27">
          <w:rPr>
            <w:noProof/>
          </w:rPr>
          <w:drawing>
            <wp:inline distT="0" distB="0" distL="0" distR="0" wp14:anchorId="50CBAC43" wp14:editId="309C6B0B">
              <wp:extent cx="5036185" cy="2720340"/>
              <wp:effectExtent l="0" t="0" r="5715" b="0"/>
              <wp:docPr id="1779662045" name="Imagen 17796620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To>
    </w:p>
    <w:p w14:paraId="1C4CBE0D" w14:textId="77777777" w:rsidR="008A72F1" w:rsidRDefault="008A72F1" w:rsidP="008A72F1">
      <w:pPr>
        <w:jc w:val="center"/>
        <w:rPr>
          <w:ins w:id="2762" w:author="Microsoft Office User" w:date="2023-05-21T17:12:00Z"/>
          <w:i/>
          <w:iCs/>
        </w:rPr>
      </w:pPr>
      <w:moveTo w:id="2763" w:author="Microsoft Office User" w:date="2023-05-21T17:10:00Z">
        <w:r w:rsidRPr="00CE5888">
          <w:rPr>
            <w:i/>
            <w:iCs/>
          </w:rPr>
          <w:t xml:space="preserve">Ilustración </w:t>
        </w:r>
        <w:r>
          <w:rPr>
            <w:i/>
            <w:iCs/>
          </w:rPr>
          <w:t>X: Ventana ver ofertas</w:t>
        </w:r>
      </w:moveTo>
    </w:p>
    <w:p w14:paraId="6CF70F0D" w14:textId="77777777" w:rsidR="001B1EEC" w:rsidRDefault="001B1EEC" w:rsidP="001B1EEC">
      <w:pPr>
        <w:jc w:val="center"/>
        <w:rPr>
          <w:ins w:id="2764" w:author="Microsoft Office User" w:date="2023-05-21T17:12:00Z"/>
          <w:i/>
          <w:iCs/>
        </w:rPr>
      </w:pPr>
      <w:ins w:id="2765" w:author="Microsoft Office User" w:date="2023-05-21T17:12:00Z">
        <w:r w:rsidRPr="00020FBD">
          <w:rPr>
            <w:i/>
            <w:iCs/>
            <w:noProof/>
          </w:rPr>
          <w:lastRenderedPageBreak/>
          <w:drawing>
            <wp:inline distT="0" distB="0" distL="0" distR="0" wp14:anchorId="05C0986C" wp14:editId="48A4147E">
              <wp:extent cx="5036185" cy="3186430"/>
              <wp:effectExtent l="0" t="0" r="5715" b="127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ins>
    </w:p>
    <w:p w14:paraId="5D0949E6" w14:textId="77777777" w:rsidR="001B1EEC" w:rsidRDefault="001B1EEC" w:rsidP="001B1EEC">
      <w:pPr>
        <w:jc w:val="center"/>
        <w:rPr>
          <w:ins w:id="2766" w:author="Microsoft Office User" w:date="2023-05-21T17:12:00Z"/>
          <w:i/>
          <w:iCs/>
        </w:rPr>
      </w:pPr>
      <w:ins w:id="2767" w:author="Microsoft Office User" w:date="2023-05-21T17:12:00Z">
        <w:r w:rsidRPr="00CE5888">
          <w:rPr>
            <w:i/>
            <w:iCs/>
          </w:rPr>
          <w:t xml:space="preserve">Ilustración </w:t>
        </w:r>
        <w:r>
          <w:rPr>
            <w:i/>
            <w:iCs/>
          </w:rPr>
          <w:t>X: Ventana crear nueva oferta trabajo</w:t>
        </w:r>
      </w:ins>
    </w:p>
    <w:p w14:paraId="4864F736" w14:textId="77777777" w:rsidR="001B1EEC" w:rsidRDefault="001B1EEC" w:rsidP="001B1EEC">
      <w:pPr>
        <w:jc w:val="center"/>
        <w:rPr>
          <w:ins w:id="2768" w:author="Microsoft Office User" w:date="2023-05-21T17:12:00Z"/>
          <w:i/>
          <w:iCs/>
        </w:rPr>
      </w:pPr>
    </w:p>
    <w:p w14:paraId="646CB9B7" w14:textId="77777777" w:rsidR="001B1EEC" w:rsidRDefault="001B1EEC" w:rsidP="001B1EEC">
      <w:pPr>
        <w:jc w:val="center"/>
        <w:rPr>
          <w:ins w:id="2769" w:author="Microsoft Office User" w:date="2023-05-21T17:12:00Z"/>
          <w:i/>
          <w:iCs/>
        </w:rPr>
      </w:pPr>
      <w:ins w:id="2770" w:author="Microsoft Office User" w:date="2023-05-21T17:12:00Z">
        <w:r w:rsidRPr="00020FBD">
          <w:rPr>
            <w:i/>
            <w:iCs/>
            <w:noProof/>
          </w:rPr>
          <w:drawing>
            <wp:inline distT="0" distB="0" distL="0" distR="0" wp14:anchorId="59B2F486" wp14:editId="415B8ED9">
              <wp:extent cx="5036185" cy="3054350"/>
              <wp:effectExtent l="0" t="0" r="5715" b="635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ins>
    </w:p>
    <w:p w14:paraId="3A1D9F49" w14:textId="77777777" w:rsidR="001B1EEC" w:rsidRDefault="001B1EEC" w:rsidP="001B1EEC">
      <w:pPr>
        <w:jc w:val="center"/>
        <w:rPr>
          <w:ins w:id="2771" w:author="Microsoft Office User" w:date="2023-05-21T17:12:00Z"/>
          <w:i/>
          <w:iCs/>
        </w:rPr>
      </w:pPr>
      <w:ins w:id="2772" w:author="Microsoft Office User" w:date="2023-05-21T17:12:00Z">
        <w:r w:rsidRPr="00CE5888">
          <w:rPr>
            <w:i/>
            <w:iCs/>
          </w:rPr>
          <w:t xml:space="preserve">Ilustración </w:t>
        </w:r>
        <w:r>
          <w:rPr>
            <w:i/>
            <w:iCs/>
          </w:rPr>
          <w:t>X: Ventana ver alumnos sin ofertas asignadas</w:t>
        </w:r>
      </w:ins>
    </w:p>
    <w:p w14:paraId="1D748C63" w14:textId="77777777" w:rsidR="001B1EEC" w:rsidRDefault="001B1EEC" w:rsidP="001B1EEC">
      <w:pPr>
        <w:jc w:val="center"/>
        <w:rPr>
          <w:ins w:id="2773" w:author="Microsoft Office User" w:date="2023-05-21T17:12:00Z"/>
          <w:i/>
          <w:iCs/>
        </w:rPr>
      </w:pPr>
    </w:p>
    <w:p w14:paraId="1B3A75C7" w14:textId="77777777" w:rsidR="001B1EEC" w:rsidRDefault="001B1EEC" w:rsidP="001B1EEC">
      <w:pPr>
        <w:jc w:val="center"/>
        <w:rPr>
          <w:ins w:id="2774" w:author="Microsoft Office User" w:date="2023-05-21T17:12:00Z"/>
          <w:i/>
          <w:iCs/>
        </w:rPr>
      </w:pPr>
      <w:ins w:id="2775" w:author="Microsoft Office User" w:date="2023-05-21T17:12:00Z">
        <w:r w:rsidRPr="00020FBD">
          <w:rPr>
            <w:i/>
            <w:iCs/>
            <w:noProof/>
          </w:rPr>
          <w:lastRenderedPageBreak/>
          <w:drawing>
            <wp:inline distT="0" distB="0" distL="0" distR="0" wp14:anchorId="7083F053" wp14:editId="10A783A9">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ins>
    </w:p>
    <w:p w14:paraId="2CC51588" w14:textId="77777777" w:rsidR="001B1EEC" w:rsidRDefault="001B1EEC" w:rsidP="001B1EEC">
      <w:pPr>
        <w:jc w:val="center"/>
        <w:rPr>
          <w:ins w:id="2776" w:author="Microsoft Office User" w:date="2023-05-21T17:12:00Z"/>
          <w:i/>
          <w:iCs/>
        </w:rPr>
      </w:pPr>
      <w:ins w:id="2777" w:author="Microsoft Office User" w:date="2023-05-21T17:12:00Z">
        <w:r w:rsidRPr="00CE5888">
          <w:rPr>
            <w:i/>
            <w:iCs/>
          </w:rPr>
          <w:t xml:space="preserve">Ilustración </w:t>
        </w:r>
        <w:r>
          <w:rPr>
            <w:i/>
            <w:iCs/>
          </w:rPr>
          <w:t>X: Ventana asignar oferta de trabajo</w:t>
        </w:r>
      </w:ins>
    </w:p>
    <w:p w14:paraId="1FD7CBC3" w14:textId="77777777" w:rsidR="001B1EEC" w:rsidRDefault="001B1EEC" w:rsidP="001B1EEC">
      <w:pPr>
        <w:jc w:val="center"/>
        <w:rPr>
          <w:ins w:id="2778" w:author="Microsoft Office User" w:date="2023-05-21T17:12:00Z"/>
          <w:i/>
          <w:iCs/>
        </w:rPr>
      </w:pPr>
      <w:ins w:id="2779" w:author="Microsoft Office User" w:date="2023-05-21T17:12:00Z">
        <w:r w:rsidRPr="006C7A92">
          <w:rPr>
            <w:i/>
            <w:iCs/>
            <w:noProof/>
          </w:rPr>
          <w:drawing>
            <wp:inline distT="0" distB="0" distL="0" distR="0" wp14:anchorId="0572A644" wp14:editId="1A613734">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ins>
    </w:p>
    <w:p w14:paraId="34B0CB03" w14:textId="77777777" w:rsidR="001B1EEC" w:rsidRDefault="001B1EEC" w:rsidP="001B1EEC">
      <w:pPr>
        <w:jc w:val="center"/>
        <w:rPr>
          <w:ins w:id="2780" w:author="Microsoft Office User" w:date="2023-05-21T17:12:00Z"/>
          <w:i/>
          <w:iCs/>
        </w:rPr>
      </w:pPr>
      <w:ins w:id="2781" w:author="Microsoft Office User" w:date="2023-05-21T17:12:00Z">
        <w:r w:rsidRPr="00CE5888">
          <w:rPr>
            <w:i/>
            <w:iCs/>
          </w:rPr>
          <w:t xml:space="preserve">Ilustración </w:t>
        </w:r>
        <w:r>
          <w:rPr>
            <w:i/>
            <w:iCs/>
          </w:rPr>
          <w:t>X: Ventana Modificar Alumno</w:t>
        </w:r>
      </w:ins>
    </w:p>
    <w:p w14:paraId="7D68FD64" w14:textId="77777777" w:rsidR="001B1EEC" w:rsidRDefault="001B1EEC" w:rsidP="001B1EEC">
      <w:pPr>
        <w:jc w:val="center"/>
        <w:rPr>
          <w:ins w:id="2782" w:author="Microsoft Office User" w:date="2023-05-21T17:12:00Z"/>
          <w:i/>
          <w:iCs/>
        </w:rPr>
      </w:pPr>
      <w:ins w:id="2783" w:author="Microsoft Office User" w:date="2023-05-21T17:12:00Z">
        <w:r w:rsidRPr="00431755">
          <w:rPr>
            <w:i/>
            <w:iCs/>
            <w:noProof/>
          </w:rPr>
          <w:lastRenderedPageBreak/>
          <w:drawing>
            <wp:inline distT="0" distB="0" distL="0" distR="0" wp14:anchorId="1E8F77B8" wp14:editId="00F09FAB">
              <wp:extent cx="5036185" cy="2922270"/>
              <wp:effectExtent l="0" t="0" r="5715" b="0"/>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ins>
    </w:p>
    <w:p w14:paraId="3FCDD439" w14:textId="77777777" w:rsidR="001B1EEC" w:rsidRDefault="001B1EEC" w:rsidP="001B1EEC">
      <w:pPr>
        <w:jc w:val="center"/>
        <w:rPr>
          <w:ins w:id="2784" w:author="Microsoft Office User" w:date="2023-05-21T17:12:00Z"/>
          <w:i/>
          <w:iCs/>
        </w:rPr>
      </w:pPr>
      <w:ins w:id="2785" w:author="Microsoft Office User" w:date="2023-05-21T17:12:00Z">
        <w:r w:rsidRPr="00CE5888">
          <w:rPr>
            <w:i/>
            <w:iCs/>
          </w:rPr>
          <w:t xml:space="preserve">Ilustración </w:t>
        </w:r>
        <w:r>
          <w:rPr>
            <w:i/>
            <w:iCs/>
          </w:rPr>
          <w:t>X: Ventana Modificar Empresa</w:t>
        </w:r>
      </w:ins>
    </w:p>
    <w:p w14:paraId="565361F4" w14:textId="77777777" w:rsidR="001B1EEC" w:rsidRDefault="001B1EEC" w:rsidP="001B1EEC">
      <w:pPr>
        <w:jc w:val="center"/>
        <w:rPr>
          <w:ins w:id="2786" w:author="Microsoft Office User" w:date="2023-05-21T17:12:00Z"/>
          <w:i/>
          <w:iCs/>
        </w:rPr>
      </w:pPr>
      <w:ins w:id="2787" w:author="Microsoft Office User" w:date="2023-05-21T17:12:00Z">
        <w:r w:rsidRPr="00C01639">
          <w:rPr>
            <w:i/>
            <w:iCs/>
            <w:noProof/>
          </w:rPr>
          <w:drawing>
            <wp:inline distT="0" distB="0" distL="0" distR="0" wp14:anchorId="2A2A2416" wp14:editId="2DB725FA">
              <wp:extent cx="5036185" cy="3054350"/>
              <wp:effectExtent l="0" t="0" r="5715" b="635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ins>
    </w:p>
    <w:p w14:paraId="57E19FE9" w14:textId="77777777" w:rsidR="001B1EEC" w:rsidRPr="009C4C58" w:rsidRDefault="001B1EEC" w:rsidP="001B1EEC">
      <w:pPr>
        <w:jc w:val="center"/>
        <w:rPr>
          <w:ins w:id="2788" w:author="Microsoft Office User" w:date="2023-05-21T17:12:00Z"/>
          <w:i/>
          <w:iCs/>
        </w:rPr>
      </w:pPr>
      <w:ins w:id="2789" w:author="Microsoft Office User" w:date="2023-05-21T17:12:00Z">
        <w:r w:rsidRPr="00CE5888">
          <w:rPr>
            <w:i/>
            <w:iCs/>
          </w:rPr>
          <w:t xml:space="preserve">Ilustración </w:t>
        </w:r>
        <w:r>
          <w:rPr>
            <w:i/>
            <w:iCs/>
          </w:rPr>
          <w:t>X: Ventana ver ofertas de una empresa</w:t>
        </w:r>
      </w:ins>
    </w:p>
    <w:p w14:paraId="19A9CFB0" w14:textId="77777777" w:rsidR="001B1EEC" w:rsidRDefault="001B1EEC" w:rsidP="008A72F1">
      <w:pPr>
        <w:jc w:val="center"/>
        <w:rPr>
          <w:moveTo w:id="2790" w:author="Microsoft Office User" w:date="2023-05-21T17:10:00Z"/>
          <w:i/>
          <w:iCs/>
        </w:rPr>
      </w:pPr>
    </w:p>
    <w:moveToRangeEnd w:id="2735"/>
    <w:p w14:paraId="4F0151E1" w14:textId="5A27F554" w:rsidR="39E28D74" w:rsidRPr="00E3760D" w:rsidDel="008A72F1" w:rsidRDefault="39E28D74" w:rsidP="39E28D74">
      <w:pPr>
        <w:rPr>
          <w:del w:id="2791" w:author="Microsoft Office User" w:date="2023-05-21T17:10:00Z"/>
          <w:color w:val="FF0000"/>
        </w:rPr>
      </w:pPr>
      <w:del w:id="2792" w:author="Microsoft Office User" w:date="2023-05-21T17:10:00Z">
        <w:r w:rsidRPr="00E3760D" w:rsidDel="008A72F1">
          <w:rPr>
            <w:color w:val="FF0000"/>
          </w:rPr>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209D5C2" w:rsidR="39E28D74" w:rsidRPr="00E3760D" w:rsidDel="008A72F1" w:rsidRDefault="39E28D74" w:rsidP="39E28D74">
      <w:pPr>
        <w:rPr>
          <w:del w:id="2793" w:author="Microsoft Office User" w:date="2023-05-21T17:10:00Z"/>
          <w:color w:val="FF0000"/>
        </w:rPr>
      </w:pPr>
      <w:del w:id="2794" w:author="Microsoft Office User" w:date="2023-05-21T17:10:00Z">
        <w:r w:rsidRPr="00E3760D" w:rsidDel="008A72F1">
          <w:rPr>
            <w:color w:val="FF0000"/>
          </w:rPr>
          <w:delText>Asimismo, es posible utilizar el diagrama entidad-relación de forma complementaria a los diagramas de clases.</w:delText>
        </w:r>
      </w:del>
    </w:p>
    <w:p w14:paraId="2B1C0A00" w14:textId="5FB58073" w:rsidR="001D1A78" w:rsidRPr="003E491F" w:rsidDel="001D1A78" w:rsidRDefault="39E28D74" w:rsidP="39E28D74">
      <w:pPr>
        <w:rPr>
          <w:del w:id="2795" w:author="Microsoft Office User" w:date="2023-05-02T08:16:00Z"/>
          <w:color w:val="FF0000"/>
        </w:rPr>
      </w:pPr>
      <w:del w:id="2796" w:author="Microsoft Office User" w:date="2023-05-21T17:10:00Z">
        <w:r w:rsidRPr="00E3760D" w:rsidDel="008A72F1">
          <w:rPr>
            <w:color w:val="FF0000"/>
          </w:rPr>
          <w:delText>Por otra parte, el tutor del proyecto puede dar sus propias orientaciones si lo considera oportuno.</w:delText>
        </w:r>
      </w:del>
    </w:p>
    <w:p w14:paraId="7F523D2F" w14:textId="0E12AA8C" w:rsidR="39E28D74" w:rsidRPr="003E491F" w:rsidRDefault="39E28D74" w:rsidP="39E28D74">
      <w:r w:rsidRPr="003E491F">
        <w:br w:type="page"/>
      </w:r>
    </w:p>
    <w:p w14:paraId="040EF320" w14:textId="78A418A6" w:rsidR="5DC65E9C" w:rsidRDefault="5DC65E9C" w:rsidP="39E28D74">
      <w:pPr>
        <w:pStyle w:val="Ttulo1"/>
        <w:framePr w:wrap="notBeside"/>
        <w:numPr>
          <w:ilvl w:val="0"/>
          <w:numId w:val="0"/>
        </w:numPr>
      </w:pPr>
      <w:bookmarkStart w:id="2797" w:name="_Toc136020162"/>
      <w:r>
        <w:lastRenderedPageBreak/>
        <w:t xml:space="preserve">Anexo </w:t>
      </w:r>
      <w:r w:rsidR="00A9654B">
        <w:t>B</w:t>
      </w:r>
      <w:bookmarkEnd w:id="2797"/>
    </w:p>
    <w:p w14:paraId="45D16DE4" w14:textId="23DF26F7" w:rsidR="5DC65E9C" w:rsidRDefault="006E7D41" w:rsidP="39E28D74">
      <w:pPr>
        <w:pStyle w:val="Ttulo1"/>
        <w:framePr w:wrap="notBeside"/>
        <w:numPr>
          <w:ilvl w:val="0"/>
          <w:numId w:val="0"/>
        </w:numPr>
      </w:pPr>
      <w:bookmarkStart w:id="2798" w:name="_Toc136020163"/>
      <w:r>
        <w:t>JSON</w:t>
      </w:r>
      <w:r w:rsidR="00D777EB">
        <w:t xml:space="preserve"> del banco de pruebas</w:t>
      </w:r>
      <w:bookmarkEnd w:id="2798"/>
    </w:p>
    <w:p w14:paraId="0392430F" w14:textId="62B24B5A" w:rsidR="005A0D55" w:rsidRPr="005A0D55" w:rsidRDefault="005A0D55" w:rsidP="005A0D55">
      <w:pPr>
        <w:pStyle w:val="Ttulo2"/>
        <w:numPr>
          <w:ilvl w:val="0"/>
          <w:numId w:val="0"/>
        </w:numPr>
      </w:pPr>
      <w:bookmarkStart w:id="2799" w:name="_Toc136020164"/>
      <w:r>
        <w:t>Colección Alumnos:</w:t>
      </w:r>
      <w:bookmarkEnd w:id="2799"/>
    </w:p>
    <w:p w14:paraId="1A8A3A57" w14:textId="77777777" w:rsidR="009834F6" w:rsidRPr="009834F6" w:rsidRDefault="009834F6" w:rsidP="006E7D41">
      <w:pPr>
        <w:spacing w:after="0" w:line="240" w:lineRule="auto"/>
        <w:jc w:val="center"/>
        <w:rPr>
          <w:sz w:val="32"/>
          <w:szCs w:val="28"/>
          <w:u w:val="single"/>
        </w:rPr>
      </w:pPr>
    </w:p>
    <w:p w14:paraId="3D41AFC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1C00D7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"info": {</w:t>
      </w:r>
    </w:p>
    <w:p w14:paraId="674FC04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"_postman_id": "fd541ac4-2e5d-49b1-a896-fc994e0a6570",</w:t>
      </w:r>
    </w:p>
    <w:p w14:paraId="798FEC1B"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p>
    <w:p w14:paraId="2161CE3B" w14:textId="77777777" w:rsidR="006E7D41" w:rsidRPr="006E7D41"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4031822E" w14:textId="77777777" w:rsidR="006E7D41" w:rsidRPr="00407B90"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p>
    <w:p w14:paraId="465BE2E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w:t>
      </w:r>
    </w:p>
    <w:p w14:paraId="4E1C504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"item": [</w:t>
      </w:r>
    </w:p>
    <w:p w14:paraId="2F40422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4F37B3C1"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p>
    <w:p w14:paraId="26F7D32C" w14:textId="77777777" w:rsidR="006E7D41" w:rsidRPr="006E7D41"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0C6D139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F94F16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1FFCDD3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42BEA187"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2647942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230A98E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8985A0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7C30B1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08D93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6257D26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E306BF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2AA26A4"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499217E"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11A6B64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3AC2BB8"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F160ED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C43C4D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EE24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A7E56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4BCA97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p>
    <w:p w14:paraId="361244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75CAE2D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036C82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74D8792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2FAC3CD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p>
    <w:p w14:paraId="7DA6A0C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7C73C8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00D0F34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B10B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7BFD15D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373AF8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C5181F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DF2CF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7047B1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p>
    <w:p w14:paraId="41F258A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940B75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2C6844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4CDABC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143C12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F565A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0ED021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193184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p>
    <w:p w14:paraId="6317EF6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84738E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4F5FAA0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40A7E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41A0D1B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5199790C" w14:textId="77777777" w:rsidR="006E7D41" w:rsidRPr="005E2926" w:rsidRDefault="006E7D41" w:rsidP="009C4224">
      <w:pPr>
        <w:pStyle w:val="Textosinformato"/>
        <w:rPr>
          <w:rFonts w:ascii="Courier New" w:hAnsi="Courier New" w:cs="Courier New"/>
          <w:lang w:val="en-US"/>
          <w:rPrChange w:id="2800" w:author="Sergio Saugar García" w:date="2023-06-05T10:27:00Z">
            <w:rPr>
              <w:rFonts w:ascii="Courier New" w:hAnsi="Courier New" w:cs="Courier New"/>
            </w:rPr>
          </w:rPrChange>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5E2926">
        <w:rPr>
          <w:rFonts w:ascii="Courier New" w:hAnsi="Courier New" w:cs="Courier New"/>
          <w:lang w:val="en-US"/>
          <w:rPrChange w:id="2801" w:author="Sergio Saugar García" w:date="2023-06-05T10:27:00Z">
            <w:rPr>
              <w:rFonts w:ascii="Courier New" w:hAnsi="Courier New" w:cs="Courier New"/>
            </w:rPr>
          </w:rPrChange>
        </w:rPr>
        <w:t>"raw": "{\n    \"username\": \"dsfads\", \n    \"password\": \"dsd\", \n    \"nombre\": \"Pedro\",\n    \"apellido\": \"jijiji\", \n    \"telefono\": \"737373738\", \n    \"email\": \"jiijij@gmail.com\"\n}",</w:t>
      </w:r>
    </w:p>
    <w:p w14:paraId="07C5A3F8" w14:textId="77777777" w:rsidR="006E7D41" w:rsidRPr="006E7D41" w:rsidRDefault="006E7D41" w:rsidP="009C4224">
      <w:pPr>
        <w:pStyle w:val="Textosinformato"/>
        <w:rPr>
          <w:rFonts w:ascii="Courier New" w:hAnsi="Courier New" w:cs="Courier New"/>
          <w:lang w:val="en-US"/>
        </w:rPr>
      </w:pPr>
      <w:r w:rsidRPr="005E2926">
        <w:rPr>
          <w:rFonts w:ascii="Courier New" w:hAnsi="Courier New" w:cs="Courier New"/>
          <w:lang w:val="en-US"/>
          <w:rPrChange w:id="2802" w:author="Sergio Saugar García" w:date="2023-06-05T10:27:00Z">
            <w:rPr>
              <w:rFonts w:ascii="Courier New" w:hAnsi="Courier New" w:cs="Courier New"/>
            </w:rPr>
          </w:rPrChange>
        </w:rPr>
        <w:tab/>
      </w:r>
      <w:r w:rsidRPr="005E2926">
        <w:rPr>
          <w:rFonts w:ascii="Courier New" w:hAnsi="Courier New" w:cs="Courier New"/>
          <w:lang w:val="en-US"/>
          <w:rPrChange w:id="2803" w:author="Sergio Saugar García" w:date="2023-06-05T10:27:00Z">
            <w:rPr>
              <w:rFonts w:ascii="Courier New" w:hAnsi="Courier New" w:cs="Courier New"/>
            </w:rPr>
          </w:rPrChange>
        </w:rPr>
        <w:tab/>
      </w:r>
      <w:r w:rsidRPr="005E2926">
        <w:rPr>
          <w:rFonts w:ascii="Courier New" w:hAnsi="Courier New" w:cs="Courier New"/>
          <w:lang w:val="en-US"/>
          <w:rPrChange w:id="2804" w:author="Sergio Saugar García" w:date="2023-06-05T10:27:00Z">
            <w:rPr>
              <w:rFonts w:ascii="Courier New" w:hAnsi="Courier New" w:cs="Courier New"/>
            </w:rPr>
          </w:rPrChange>
        </w:rPr>
        <w:tab/>
      </w:r>
      <w:r w:rsidRPr="005E2926">
        <w:rPr>
          <w:rFonts w:ascii="Courier New" w:hAnsi="Courier New" w:cs="Courier New"/>
          <w:lang w:val="en-US"/>
          <w:rPrChange w:id="2805" w:author="Sergio Saugar García" w:date="2023-06-05T10:27:00Z">
            <w:rPr>
              <w:rFonts w:ascii="Courier New" w:hAnsi="Courier New" w:cs="Courier New"/>
            </w:rPr>
          </w:rPrChange>
        </w:rPr>
        <w:tab/>
      </w:r>
      <w:r w:rsidRPr="005E2926">
        <w:rPr>
          <w:rFonts w:ascii="Courier New" w:hAnsi="Courier New" w:cs="Courier New"/>
          <w:lang w:val="en-US"/>
          <w:rPrChange w:id="2806" w:author="Sergio Saugar García" w:date="2023-06-05T10:27:00Z">
            <w:rPr>
              <w:rFonts w:ascii="Courier New" w:hAnsi="Courier New" w:cs="Courier New"/>
            </w:rPr>
          </w:rPrChange>
        </w:rPr>
        <w:tab/>
      </w:r>
      <w:r w:rsidRPr="006E7D41">
        <w:rPr>
          <w:rFonts w:ascii="Courier New" w:hAnsi="Courier New" w:cs="Courier New"/>
          <w:lang w:val="en-US"/>
        </w:rPr>
        <w:t>"options": {</w:t>
      </w:r>
    </w:p>
    <w:p w14:paraId="443016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3CB742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p>
    <w:p w14:paraId="2F32C35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97BF68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3ACAB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33724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p>
    <w:p w14:paraId="0AB4AD9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p>
    <w:p w14:paraId="50746DD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1DA6EF3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83325C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4D3C60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203F195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FBAEC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10CEDB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5807357A"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279B8088" w14:textId="77777777" w:rsidR="006E7D41" w:rsidRPr="009C4224" w:rsidRDefault="006E7D41" w:rsidP="009C4224">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139EBAE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B73D23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55402E3"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72FF8AD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07D51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72A443F2"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22CF805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p>
    <w:p w14:paraId="0D7C6DE5"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9909233" w14:textId="77777777" w:rsidR="006E7D41" w:rsidRPr="009834F6"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3A45AE95"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E474DF1"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3085D8CA" w14:textId="77777777" w:rsidR="006E7D41" w:rsidRPr="00407B90" w:rsidRDefault="006E7D41" w:rsidP="009C4224">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p>
    <w:p w14:paraId="19DA86B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p>
    <w:p w14:paraId="6F6FD3D4" w14:textId="77777777" w:rsidR="006E7D41" w:rsidRPr="009834F6"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301E5DA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17FCCB2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p>
    <w:p w14:paraId="580B7DEC"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BEABB3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1E4B0A"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3031685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727DBEA7" w14:textId="77777777" w:rsidR="006E7D41" w:rsidRPr="00407B90"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p>
    <w:p w14:paraId="5D080B12"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9D9BD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1713D7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04F98FB"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28ACA92E"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2E314F1"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5CA7231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FAE6E8"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3E7914D1"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46207B2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6721703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8DAE126"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FFC294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17C749C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367173C"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34F349DD"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w:t>
      </w:r>
    </w:p>
    <w:p w14:paraId="746580CB"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4AC0C849" w14:textId="77777777" w:rsidR="00FB0D27" w:rsidRPr="00FB0D27" w:rsidRDefault="00FB0D27" w:rsidP="39E28D74">
      <w:pPr>
        <w:spacing w:after="0" w:line="240" w:lineRule="auto"/>
        <w:rPr>
          <w:b/>
          <w:bCs/>
        </w:rPr>
      </w:pPr>
    </w:p>
    <w:p w14:paraId="090CF8E6" w14:textId="682ECB45" w:rsidR="00FB0D27" w:rsidRPr="003561BF" w:rsidRDefault="00FB0D27" w:rsidP="003561BF">
      <w:pPr>
        <w:pStyle w:val="Ttulo2"/>
        <w:numPr>
          <w:ilvl w:val="0"/>
          <w:numId w:val="0"/>
        </w:numPr>
      </w:pPr>
      <w:bookmarkStart w:id="2807" w:name="_Toc136020165"/>
      <w:r w:rsidRPr="003561BF">
        <w:t>Colección Empresas</w:t>
      </w:r>
      <w:bookmarkEnd w:id="2807"/>
    </w:p>
    <w:p w14:paraId="7AD197C7" w14:textId="77777777" w:rsidR="009834F6" w:rsidRPr="009834F6" w:rsidRDefault="009834F6" w:rsidP="009834F6">
      <w:pPr>
        <w:spacing w:after="0" w:line="240" w:lineRule="auto"/>
        <w:jc w:val="center"/>
        <w:rPr>
          <w:sz w:val="32"/>
          <w:szCs w:val="28"/>
          <w:u w:val="single"/>
        </w:rPr>
      </w:pPr>
    </w:p>
    <w:p w14:paraId="5D64159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w:t>
      </w:r>
    </w:p>
    <w:p w14:paraId="639C9C9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"info": {</w:t>
      </w:r>
    </w:p>
    <w:p w14:paraId="0A3128A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"_postman_id": "cdd285f4-6825-44a0-9493-e9522546e4bd",</w:t>
      </w:r>
    </w:p>
    <w:p w14:paraId="1AF22F12" w14:textId="77777777" w:rsidR="009834F6" w:rsidRPr="009834F6"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p>
    <w:p w14:paraId="58047E2F"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3F69B734"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"_exporter_id": "17512099"</w:t>
      </w:r>
    </w:p>
    <w:p w14:paraId="55A60F7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w:t>
      </w:r>
    </w:p>
    <w:p w14:paraId="5EAC56AB"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"item": [</w:t>
      </w:r>
    </w:p>
    <w:p w14:paraId="1485C3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AA6F64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p>
    <w:p w14:paraId="2241E44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4DFF2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2E642FF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5491E86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7C8EB6E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p>
    <w:p w14:paraId="0A0B87D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77665D4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2D154C67"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2520DC9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78BA75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24404C6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1BEEE7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24CE50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19F8C3DA"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p>
    <w:p w14:paraId="777E49F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2E8D61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96AC55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0226EC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400BB0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7B13191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26B6474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p>
    <w:p w14:paraId="39D8F9A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3EE88D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104355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97E010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p>
    <w:p w14:paraId="11FB120A" w14:textId="77777777" w:rsidR="009834F6" w:rsidRPr="002666BD"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p>
    <w:p w14:paraId="67EFBF1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7382D9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7DDBA9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F158A7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286D76D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758C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AAED98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00DB96B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0331A45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2279E6B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3993A77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08B7FC3"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B15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994FEC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43FED1F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21CAAB8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772250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p>
    <w:p w14:paraId="7A761F4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209AC13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BF3D79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04A1951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5E07A6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4FC58BDA" w14:textId="77777777" w:rsidR="009834F6" w:rsidRPr="005E2926" w:rsidRDefault="009834F6" w:rsidP="00C73659">
      <w:pPr>
        <w:pStyle w:val="Textosinformato"/>
        <w:rPr>
          <w:rFonts w:ascii="Courier New" w:hAnsi="Courier New" w:cs="Courier New"/>
          <w:lang w:val="en-US"/>
          <w:rPrChange w:id="2808" w:author="Sergio Saugar García" w:date="2023-06-05T10:32:00Z">
            <w:rPr>
              <w:rFonts w:ascii="Courier New" w:hAnsi="Courier New" w:cs="Courier New"/>
            </w:rPr>
          </w:rPrChange>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5E2926">
        <w:rPr>
          <w:rFonts w:ascii="Courier New" w:hAnsi="Courier New" w:cs="Courier New"/>
          <w:lang w:val="en-US"/>
          <w:rPrChange w:id="2809" w:author="Sergio Saugar García" w:date="2023-06-05T10:32:00Z">
            <w:rPr>
              <w:rFonts w:ascii="Courier New" w:hAnsi="Courier New" w:cs="Courier New"/>
            </w:rPr>
          </w:rPrChange>
        </w:rPr>
        <w:t>"raw": "{\n    \"username\": \"Holaquetal\", \n    \"password\": \"Holaquetal\",\n    \"empresa_nombre\": \"Holaquetal\", \n    \"telefono\": \"666666666\", \n    \"email\": \"carlo22@gmail.com\"\n}",</w:t>
      </w:r>
    </w:p>
    <w:p w14:paraId="68930562" w14:textId="77777777" w:rsidR="009834F6" w:rsidRPr="002666BD" w:rsidRDefault="009834F6" w:rsidP="00C73659">
      <w:pPr>
        <w:pStyle w:val="Textosinformato"/>
        <w:rPr>
          <w:rFonts w:ascii="Courier New" w:hAnsi="Courier New" w:cs="Courier New"/>
          <w:lang w:val="en-US"/>
        </w:rPr>
      </w:pPr>
      <w:r w:rsidRPr="005E2926">
        <w:rPr>
          <w:rFonts w:ascii="Courier New" w:hAnsi="Courier New" w:cs="Courier New"/>
          <w:lang w:val="en-US"/>
          <w:rPrChange w:id="2810" w:author="Sergio Saugar García" w:date="2023-06-05T10:32:00Z">
            <w:rPr>
              <w:rFonts w:ascii="Courier New" w:hAnsi="Courier New" w:cs="Courier New"/>
            </w:rPr>
          </w:rPrChange>
        </w:rPr>
        <w:tab/>
      </w:r>
      <w:r w:rsidRPr="005E2926">
        <w:rPr>
          <w:rFonts w:ascii="Courier New" w:hAnsi="Courier New" w:cs="Courier New"/>
          <w:lang w:val="en-US"/>
          <w:rPrChange w:id="2811" w:author="Sergio Saugar García" w:date="2023-06-05T10:32:00Z">
            <w:rPr>
              <w:rFonts w:ascii="Courier New" w:hAnsi="Courier New" w:cs="Courier New"/>
            </w:rPr>
          </w:rPrChange>
        </w:rPr>
        <w:tab/>
      </w:r>
      <w:r w:rsidRPr="005E2926">
        <w:rPr>
          <w:rFonts w:ascii="Courier New" w:hAnsi="Courier New" w:cs="Courier New"/>
          <w:lang w:val="en-US"/>
          <w:rPrChange w:id="2812" w:author="Sergio Saugar García" w:date="2023-06-05T10:32:00Z">
            <w:rPr>
              <w:rFonts w:ascii="Courier New" w:hAnsi="Courier New" w:cs="Courier New"/>
            </w:rPr>
          </w:rPrChange>
        </w:rPr>
        <w:tab/>
      </w:r>
      <w:r w:rsidRPr="005E2926">
        <w:rPr>
          <w:rFonts w:ascii="Courier New" w:hAnsi="Courier New" w:cs="Courier New"/>
          <w:lang w:val="en-US"/>
          <w:rPrChange w:id="2813" w:author="Sergio Saugar García" w:date="2023-06-05T10:32:00Z">
            <w:rPr>
              <w:rFonts w:ascii="Courier New" w:hAnsi="Courier New" w:cs="Courier New"/>
            </w:rPr>
          </w:rPrChange>
        </w:rPr>
        <w:tab/>
      </w:r>
      <w:r w:rsidRPr="005E2926">
        <w:rPr>
          <w:rFonts w:ascii="Courier New" w:hAnsi="Courier New" w:cs="Courier New"/>
          <w:lang w:val="en-US"/>
          <w:rPrChange w:id="2814" w:author="Sergio Saugar García" w:date="2023-06-05T10:32:00Z">
            <w:rPr>
              <w:rFonts w:ascii="Courier New" w:hAnsi="Courier New" w:cs="Courier New"/>
            </w:rPr>
          </w:rPrChange>
        </w:rPr>
        <w:tab/>
      </w:r>
      <w:r w:rsidRPr="002666BD">
        <w:rPr>
          <w:rFonts w:ascii="Courier New" w:hAnsi="Courier New" w:cs="Courier New"/>
          <w:lang w:val="en-US"/>
        </w:rPr>
        <w:t>"options": {</w:t>
      </w:r>
    </w:p>
    <w:p w14:paraId="6B425C9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BE7CEF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36FBFB8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BEC3DA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lastRenderedPageBreak/>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1054B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32AFA2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12CB5913" w14:textId="77777777" w:rsidR="009834F6" w:rsidRPr="00407B90"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p>
    <w:p w14:paraId="1E24FC8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0BF7A919"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371EDB74"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35D5D3E6"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72EE177"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C8C73F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34892A3"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2E1F88" w14:textId="77777777" w:rsidR="009834F6" w:rsidRPr="002666BD"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0E7C4D3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p>
    <w:p w14:paraId="51AC34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65923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4A602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C0B40E"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7EC872C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AE8E3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0372A57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p>
    <w:p w14:paraId="604161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7454A1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4838BDE8" w14:textId="77777777" w:rsidR="009834F6" w:rsidRPr="00407B90"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p>
    <w:p w14:paraId="43DA4DCA" w14:textId="77777777" w:rsidR="009834F6" w:rsidRPr="00407B90"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p>
    <w:p w14:paraId="28E7166D" w14:textId="77777777" w:rsidR="009834F6" w:rsidRPr="00C73659"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p>
    <w:p w14:paraId="4454177C"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p>
    <w:p w14:paraId="6915B940" w14:textId="77777777" w:rsidR="009834F6" w:rsidRPr="002666BD"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170B7D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5C49D36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173EF80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5BDBD9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B1E57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1D66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5F8AC41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p>
    <w:p w14:paraId="6992B48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C245BA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59DD3A3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170EF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557F8F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F5D34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3B7E8B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1167BA1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535A65EF" w14:textId="77777777" w:rsidR="009834F6" w:rsidRPr="00C73659"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4E056567"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4010099E"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424DCD2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3DC39048"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282E876"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431CA33A"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3CAEAFE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w:t>
      </w:r>
    </w:p>
    <w:p w14:paraId="52CCAFDD" w14:textId="1A58DFA4" w:rsidR="009834F6" w:rsidRPr="00AA2A40" w:rsidRDefault="009834F6" w:rsidP="00AA2A40">
      <w:pPr>
        <w:pStyle w:val="Textosinformato"/>
        <w:rPr>
          <w:rFonts w:ascii="Courier New" w:hAnsi="Courier New" w:cs="Courier New"/>
        </w:rPr>
      </w:pPr>
      <w:r w:rsidRPr="00C73659">
        <w:rPr>
          <w:rFonts w:ascii="Courier New" w:hAnsi="Courier New" w:cs="Courier New"/>
        </w:rPr>
        <w:t>}</w:t>
      </w:r>
    </w:p>
    <w:p w14:paraId="01A88D12" w14:textId="3510639A" w:rsidR="009834F6" w:rsidRPr="003561BF" w:rsidRDefault="009834F6" w:rsidP="003561BF">
      <w:pPr>
        <w:pStyle w:val="Ttulo2"/>
        <w:numPr>
          <w:ilvl w:val="0"/>
          <w:numId w:val="0"/>
        </w:numPr>
      </w:pPr>
      <w:bookmarkStart w:id="2815" w:name="_Toc136020166"/>
      <w:r w:rsidRPr="003561BF">
        <w:lastRenderedPageBreak/>
        <w:t>Colección CV</w:t>
      </w:r>
      <w:bookmarkEnd w:id="2815"/>
    </w:p>
    <w:p w14:paraId="08F41C9C" w14:textId="77777777" w:rsidR="006E7D41" w:rsidRDefault="006E7D41" w:rsidP="00FB0D27">
      <w:pPr>
        <w:spacing w:after="0" w:line="240" w:lineRule="auto"/>
        <w:rPr>
          <w:b/>
          <w:bCs/>
        </w:rPr>
      </w:pPr>
    </w:p>
    <w:p w14:paraId="51A4627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w:t>
      </w:r>
    </w:p>
    <w:p w14:paraId="2A61AA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"info": {</w:t>
      </w:r>
    </w:p>
    <w:p w14:paraId="7FC37BC4" w14:textId="77777777" w:rsidR="002666BD" w:rsidRPr="00407B9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p>
    <w:p w14:paraId="09701022" w14:textId="77777777" w:rsidR="002666BD" w:rsidRPr="002666BD" w:rsidRDefault="002666BD" w:rsidP="001729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2B279AA1"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2963E7C2"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"_exporter_id": "17512099"</w:t>
      </w:r>
    </w:p>
    <w:p w14:paraId="78BECC13"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w:t>
      </w:r>
    </w:p>
    <w:p w14:paraId="4AA7E3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"item": [</w:t>
      </w:r>
    </w:p>
    <w:p w14:paraId="25CF5CE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1F2AB9C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45257D7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A4B930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50544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4C5A839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4776E0B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696BFE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4D57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214BF7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31022BB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3B5321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F4B7D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1ECB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4E6A05B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546B096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2954F4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B38DAF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F35FF5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259187D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B1632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DA122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9ADDFA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6AEBD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6E6FBA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p>
    <w:p w14:paraId="56507634"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67D388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392867A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5E1D1A4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1D8600D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38DC0DC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\"gestion_proyectos\": 0, \n    \"redes_sociales\": 0,\n    </w:t>
      </w:r>
      <w:r w:rsidRPr="00172924">
        <w:rPr>
          <w:rFonts w:ascii="Courier New" w:hAnsi="Courier New" w:cs="Courier New"/>
        </w:rPr>
        <w:lastRenderedPageBreak/>
        <w:t>\"sostenibilidad\": 1, \n    \"inteligencia_artificial\": 1, \n    \"big_data\": 0, \n    \"machine_learning\": 1,\n    \"analisis_datos\": 0, \n    \"bases_datos\": 1, \n    \"cloud\": 0, \n    \"intenet_of_things\": 0,\n    \"networks\": 0, \n    \"sistemas_operativos\": 0, \n    \"web_desarrollo\": 2,\n    \"web_diseno\": 1, \n    \"r\": 1, \n    \"java\": 0, \n    \"pascal\": 0, \n    \"python\": 0                     \n}",</w:t>
      </w:r>
    </w:p>
    <w:p w14:paraId="6D096FEB"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1E17886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7D89EF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1C57A23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8F6865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8DD06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814D8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7E88C1E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5F84D2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057944A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184BC8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2E4997C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8511F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3B368DD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6EC801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29F9FBE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7641535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327E21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6C1954F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22DD3B9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C43914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293BF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3ED5CA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34082CD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8ABFF9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79A13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p>
    <w:p w14:paraId="0A29C45F"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7F5F35BE"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029DB3F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70C9FA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3A56B779"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p>
    <w:p w14:paraId="2BC95EA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t>
      </w:r>
      <w:r w:rsidRPr="00172924">
        <w:rPr>
          <w:rFonts w:ascii="Courier New" w:hAnsi="Courier New" w:cs="Courier New"/>
        </w:rPr>
        <w:lastRenderedPageBreak/>
        <w:t>\"web_desarrollo\": 1,\n    \"web_diseno\": 1, \n    \"r\": 3, \n    \"java\": 2, \n    \"pascal\": 2, \n    \"python\": 2                     \n}",</w:t>
      </w:r>
    </w:p>
    <w:p w14:paraId="6741AB6C"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5D5A3E4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A130C4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p>
    <w:p w14:paraId="77CB7A6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249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AE7B06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5685EE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500D8FD2"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3534534"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C92B4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3249AA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6E4EAD7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B60DD0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2E0B737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85958A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p>
    <w:p w14:paraId="66A9B5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p>
    <w:p w14:paraId="1792FB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7CD97A4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E34516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7822C59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902F30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132C8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430CF5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5F8F472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16A9510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7896334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p>
    <w:p w14:paraId="353B5FA0"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41D055C4"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70771578"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37F918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p>
    <w:p w14:paraId="6FFFE34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p>
    <w:p w14:paraId="46BE1951" w14:textId="77777777" w:rsidR="002666BD" w:rsidRPr="008C027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05DE1710"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3427841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6B03914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2E8C3E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36B06BD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292587F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FDE31C7"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"path": [</w:t>
      </w:r>
    </w:p>
    <w:p w14:paraId="2A285C5C"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"ofertas",</w:t>
      </w:r>
    </w:p>
    <w:p w14:paraId="696C10AF"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"cvs"</w:t>
      </w:r>
    </w:p>
    <w:p w14:paraId="71C8EC8D" w14:textId="77777777" w:rsidR="002666BD" w:rsidRPr="00172924" w:rsidRDefault="002666BD" w:rsidP="00172924">
      <w:pPr>
        <w:pStyle w:val="Textosinformato"/>
        <w:rPr>
          <w:rFonts w:ascii="Courier New" w:hAnsi="Courier New" w:cs="Courier New"/>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172924">
        <w:rPr>
          <w:rFonts w:ascii="Courier New" w:hAnsi="Courier New" w:cs="Courier New"/>
        </w:rPr>
        <w:t>],</w:t>
      </w:r>
    </w:p>
    <w:p w14:paraId="4427DB6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p>
    <w:p w14:paraId="4818D3C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B80B56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p>
    <w:p w14:paraId="13BC414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p>
    <w:p w14:paraId="382038C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72FD05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575D9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2AF0D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AA98C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"response": []</w:t>
      </w:r>
    </w:p>
    <w:p w14:paraId="7BB4DCF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648E07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w:t>
      </w:r>
    </w:p>
    <w:p w14:paraId="37C3ECE9" w14:textId="77777777" w:rsidR="002666BD" w:rsidRDefault="002666BD" w:rsidP="00172924">
      <w:pPr>
        <w:pStyle w:val="Textosinformato"/>
        <w:rPr>
          <w:rFonts w:ascii="Courier New" w:hAnsi="Courier New" w:cs="Courier New"/>
        </w:rPr>
      </w:pPr>
      <w:r w:rsidRPr="00172924">
        <w:rPr>
          <w:rFonts w:ascii="Courier New" w:hAnsi="Courier New" w:cs="Courier New"/>
        </w:rPr>
        <w:t>}</w:t>
      </w:r>
    </w:p>
    <w:p w14:paraId="0BFA76DE" w14:textId="77777777" w:rsidR="002666BD" w:rsidRPr="00172924" w:rsidRDefault="002666BD" w:rsidP="00172924">
      <w:pPr>
        <w:pStyle w:val="Textosinformato"/>
        <w:rPr>
          <w:rFonts w:ascii="Courier New" w:hAnsi="Courier New" w:cs="Courier New"/>
        </w:rPr>
      </w:pPr>
    </w:p>
    <w:p w14:paraId="3CB9CB0D" w14:textId="19194743" w:rsidR="002666BD" w:rsidRDefault="002666BD" w:rsidP="002666BD">
      <w:pPr>
        <w:spacing w:after="0" w:line="240" w:lineRule="auto"/>
        <w:jc w:val="center"/>
        <w:rPr>
          <w:sz w:val="32"/>
          <w:szCs w:val="28"/>
          <w:u w:val="single"/>
        </w:rPr>
      </w:pPr>
      <w:r w:rsidRPr="009834F6">
        <w:rPr>
          <w:sz w:val="32"/>
          <w:szCs w:val="28"/>
          <w:u w:val="single"/>
        </w:rPr>
        <w:t>Colección</w:t>
      </w:r>
      <w:r>
        <w:rPr>
          <w:sz w:val="32"/>
          <w:szCs w:val="28"/>
          <w:u w:val="single"/>
        </w:rPr>
        <w:t xml:space="preserve"> Ofertas</w:t>
      </w:r>
    </w:p>
    <w:p w14:paraId="145D2AD9" w14:textId="77777777" w:rsidR="002666BD" w:rsidRDefault="002666BD" w:rsidP="002666BD">
      <w:pPr>
        <w:spacing w:after="0" w:line="240" w:lineRule="auto"/>
        <w:jc w:val="center"/>
        <w:rPr>
          <w:sz w:val="32"/>
          <w:szCs w:val="28"/>
          <w:u w:val="single"/>
        </w:rPr>
      </w:pPr>
    </w:p>
    <w:p w14:paraId="2AE8081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228C402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"info": {</w:t>
      </w:r>
    </w:p>
    <w:p w14:paraId="7985655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"_postman_id": "a3435433-765d-4177-a5ab-20d16edb21d4",</w:t>
      </w:r>
    </w:p>
    <w:p w14:paraId="0D8E9B25" w14:textId="77777777" w:rsidR="002666BD" w:rsidRPr="00407B90"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407B90">
        <w:rPr>
          <w:rFonts w:ascii="Courier New" w:hAnsi="Courier New" w:cs="Courier New"/>
          <w:lang w:val="en-US"/>
        </w:rPr>
        <w:t>"name": "Ofertas",</w:t>
      </w:r>
    </w:p>
    <w:p w14:paraId="32E2A5BF"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"schema": "https://schema.getpostman.com/json/collection/v2.1.0/collection.json",</w:t>
      </w:r>
    </w:p>
    <w:p w14:paraId="3BFD58EB"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"_exporter_id": "17512099"</w:t>
      </w:r>
    </w:p>
    <w:p w14:paraId="0149029F" w14:textId="77777777" w:rsidR="002666BD" w:rsidRPr="00297714"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297714">
        <w:rPr>
          <w:rFonts w:ascii="Courier New" w:hAnsi="Courier New" w:cs="Courier New"/>
          <w:lang w:val="en-US"/>
        </w:rPr>
        <w:t>},</w:t>
      </w:r>
    </w:p>
    <w:p w14:paraId="68F639A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t>"item": [</w:t>
      </w:r>
    </w:p>
    <w:p w14:paraId="490F3F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913134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p>
    <w:p w14:paraId="1BD7518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p>
    <w:p w14:paraId="2E5F6D8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p>
    <w:p w14:paraId="1DF8AFF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882DF0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7FB41DD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3BEA71D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C1E14C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190F0D2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717941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3DC4A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52C861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820C7C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7C9C98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EA187B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E0561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54802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6C6694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4C0EF4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8A7682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95299D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0E3F35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3FB399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27DCCEF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CFC984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616B68C9"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09FC44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3C3AC3A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5706C9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3502493A"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3BFF94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6CB165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82624D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0A5FF5E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t>},</w:t>
      </w:r>
    </w:p>
    <w:p w14:paraId="1E69F97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294DDF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"POST ofertas",</w:t>
      </w:r>
    </w:p>
    <w:p w14:paraId="0414375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69C63B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08AB4705"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2DD039D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2848FC8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130D6D3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p>
    <w:p w14:paraId="05238F1B"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35B42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74D48F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1AF4C4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B21941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23B438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69A27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62E0853C"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A64377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1B0ED4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B8BB23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94066E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06B9A3D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1ACF076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35B0E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27518E8E"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ED696E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09681A6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79C985E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432300B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DFCBB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496234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ED392A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75AD5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581327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8797C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p>
    <w:p w14:paraId="07A8791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539052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7874E5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7CD4F0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0141A50"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6E421C3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94264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31CCE9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32D271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7641100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91073E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73BC42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5AE003F2"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F04529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p>
    <w:p w14:paraId="43E0AE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1D8C15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2230BC1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42ABDC2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6288C7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CA0BC9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D6EE7A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2B90D7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204753F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6C351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p>
    <w:p w14:paraId="313DACD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61B925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0AC9C0DE"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p>
    <w:p w14:paraId="78F8AD0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p>
    <w:p w14:paraId="7713086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p>
    <w:p w14:paraId="3037865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p>
    <w:p w14:paraId="5D293608"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10AB1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25646C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p>
    <w:p w14:paraId="22E5EB7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868C9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CC79A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4651FF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1687339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5BD24BC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DB1955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0BAFD1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08CA7C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F0CAB1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040CAE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57D3B7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605F979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4E47D88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354A3D8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7C2774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10B5FA1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3048C57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2CB152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3F8681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BBE27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68F3B30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82942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11DEAD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p>
    <w:p w14:paraId="26C4E973"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B3C98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0EC28B4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5865962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4C3D5571"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p>
    <w:p w14:paraId="6803A7A4"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6F43256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7DFDDC2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0EF4470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4C5660B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8C91FA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6D014F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37C15CF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01929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p>
    <w:p w14:paraId="304CB5C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E764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0CFD988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7D081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p>
    <w:p w14:paraId="151729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p>
    <w:p w14:paraId="34B2A48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45FA6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489A1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F0EFBF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CE636C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6D08B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9977A5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33D718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p>
    <w:p w14:paraId="6739805D"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3FE69B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7229B07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462FD0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2490BEF2"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p>
    <w:p w14:paraId="5FFA0A8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1671C05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24EDB74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E9C22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6D2A2E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9C0B73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141620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p>
    <w:p w14:paraId="645B082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p>
    <w:p w14:paraId="135496F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2F2F35B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12BFCE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p>
    <w:p w14:paraId="4F92F55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3DA5A3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p>
    <w:p w14:paraId="7AC349B0"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30EEEC1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8E4BBB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A0281F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40F8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7D1A6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4A6AD5A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F9277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0F0E73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p>
    <w:p w14:paraId="24E2BB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39BF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276E321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983784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p>
    <w:p w14:paraId="53A98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p>
    <w:p w14:paraId="293E74A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5C0EDB6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103CDF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4A025F5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581167A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EC3191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DA7290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60DDD3E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3917F188"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6699BE5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33287BA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BAFC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833021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E3166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0DE01BA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992B20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w:t>
      </w:r>
    </w:p>
    <w:p w14:paraId="3BC3E1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1AA4D4CF" w14:textId="7AEFD371" w:rsidR="00B56868" w:rsidDel="00B37D68" w:rsidRDefault="00B56868" w:rsidP="00F0770A">
      <w:pPr>
        <w:rPr>
          <w:del w:id="2816" w:author="Microsoft Office User" w:date="2023-04-21T18:06:00Z"/>
        </w:rPr>
      </w:pPr>
    </w:p>
    <w:p w14:paraId="246E5B30" w14:textId="699800F1" w:rsidR="00B56868" w:rsidDel="00B37D68" w:rsidRDefault="00B56868" w:rsidP="00F0770A">
      <w:pPr>
        <w:rPr>
          <w:del w:id="2817" w:author="Microsoft Office User" w:date="2023-04-21T18:06:00Z"/>
        </w:rPr>
      </w:pPr>
      <w:del w:id="2818" w:author="Microsoft Office User" w:date="2023-04-21T18:06:00Z">
        <w:r w:rsidDel="00B37D68">
          <w:delText>Ejemplo de diagrama lógico de una vpn</w:delText>
        </w:r>
      </w:del>
    </w:p>
    <w:p w14:paraId="1FD5C9B7" w14:textId="37A87EAC" w:rsidR="00B56868" w:rsidDel="00B37D68" w:rsidRDefault="00B56868" w:rsidP="00F0770A">
      <w:pPr>
        <w:rPr>
          <w:del w:id="2819" w:author="Microsoft Office User" w:date="2023-04-21T18:06:00Z"/>
        </w:rPr>
      </w:pPr>
      <w:del w:id="2820" w:author="Microsoft Office User" w:date="2023-04-21T18:06:00Z">
        <w:r w:rsidRPr="00B56868" w:rsidDel="00B37D68">
          <w:rPr>
            <w:noProof/>
          </w:rPr>
          <w:drawing>
            <wp:inline distT="0" distB="0" distL="0" distR="0" wp14:anchorId="534D9FE2" wp14:editId="624EE582">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del>
    </w:p>
    <w:p w14:paraId="74E90338" w14:textId="483403AD" w:rsidR="00E03792" w:rsidDel="00B37D68" w:rsidRDefault="00E03792" w:rsidP="00F0770A">
      <w:pPr>
        <w:rPr>
          <w:del w:id="2821" w:author="Microsoft Office User" w:date="2023-04-21T18:05:00Z"/>
        </w:rPr>
      </w:pPr>
      <w:del w:id="2822" w:author="Microsoft Office User" w:date="2023-04-21T18:05:00Z">
        <w:r w:rsidDel="00B37D68">
          <w:delText>Ejemplo de Diagrama E/R</w:delText>
        </w:r>
      </w:del>
    </w:p>
    <w:p w14:paraId="217C2D6C" w14:textId="16C7FB7A" w:rsidR="00E03792" w:rsidDel="00B37D68" w:rsidRDefault="00E03792" w:rsidP="00F0770A">
      <w:pPr>
        <w:rPr>
          <w:del w:id="2823" w:author="Microsoft Office User" w:date="2023-04-21T18:05:00Z"/>
        </w:rPr>
      </w:pPr>
      <w:del w:id="2824" w:author="Microsoft Office User" w:date="2023-04-21T18:05:00Z">
        <w:r w:rsidRPr="00E03792" w:rsidDel="00B37D68">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del>
    </w:p>
    <w:p w14:paraId="03D67986" w14:textId="5AFEC5E9" w:rsidR="00E03792" w:rsidDel="00B37D68" w:rsidRDefault="00E03792" w:rsidP="00F0770A">
      <w:pPr>
        <w:rPr>
          <w:del w:id="2825" w:author="Microsoft Office User" w:date="2023-04-21T18:05:00Z"/>
        </w:rPr>
      </w:pPr>
      <w:del w:id="2826" w:author="Microsoft Office User" w:date="2023-04-21T18:05:00Z">
        <w:r w:rsidDel="00B37D68">
          <w:delText>Ejemplo de diagrama de clases de usuarios</w:delText>
        </w:r>
      </w:del>
    </w:p>
    <w:p w14:paraId="6D22BCD0" w14:textId="3820FC9B" w:rsidR="00E03792" w:rsidDel="00B37D68" w:rsidRDefault="00E03792" w:rsidP="00F0770A">
      <w:pPr>
        <w:rPr>
          <w:del w:id="2827" w:author="Microsoft Office User" w:date="2023-04-21T18:05:00Z"/>
        </w:rPr>
      </w:pPr>
      <w:del w:id="2828" w:author="Microsoft Office User" w:date="2023-04-21T18:05:00Z">
        <w:r w:rsidRPr="00E03792" w:rsidDel="00B37D68">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del>
    </w:p>
    <w:p w14:paraId="2F481CE1" w14:textId="180D8E3E" w:rsidR="003002FE" w:rsidDel="00B37D68" w:rsidRDefault="003002FE">
      <w:pPr>
        <w:rPr>
          <w:del w:id="2829" w:author="Microsoft Office User" w:date="2023-04-21T18:05:00Z"/>
        </w:rPr>
      </w:pPr>
      <w:del w:id="2830" w:author="Microsoft Office User" w:date="2023-04-21T18:05:00Z">
        <w:r w:rsidDel="00B37D68">
          <w:delText xml:space="preserve">Ejemplo de </w:delText>
        </w:r>
        <w:r w:rsidR="00C13E43" w:rsidDel="00B37D68">
          <w:delText xml:space="preserve">interfaz </w:delText>
        </w:r>
        <w:r w:rsidDel="00B37D68">
          <w:delText>HMI</w:delText>
        </w:r>
      </w:del>
    </w:p>
    <w:p w14:paraId="31BA66A7" w14:textId="7124F311" w:rsidR="003002FE" w:rsidRPr="00F0770A" w:rsidRDefault="003002FE" w:rsidP="00B37D68">
      <w:del w:id="2831" w:author="Microsoft Office User" w:date="2023-04-21T18:05:00Z">
        <w:r w:rsidRPr="003002FE" w:rsidDel="00B37D68">
          <w:rPr>
            <w:noProof/>
          </w:rPr>
          <w:drawing>
            <wp:inline distT="0" distB="0" distL="0" distR="0" wp14:anchorId="59DC0200" wp14:editId="318DD1A8">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del>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36" w:author="Sergio Saugar García" w:date="2023-04-20T17:19:00Z" w:initials="SSG">
    <w:p w14:paraId="1BE7A82A" w14:textId="77777777" w:rsidR="0076637E" w:rsidRDefault="0076637E" w:rsidP="0076637E">
      <w:pPr>
        <w:pStyle w:val="Textocomentario"/>
      </w:pPr>
      <w:r>
        <w:rPr>
          <w:rStyle w:val="Refdecomentario"/>
        </w:rPr>
        <w:annotationRef/>
      </w:r>
      <w:r>
        <w:t>Genera el índice de ilustraciones ahora que ya está casi cerrado todo el doc.</w:t>
      </w:r>
    </w:p>
  </w:comment>
  <w:comment w:id="37" w:author="Sergio Saugar García" w:date="2023-04-20T17:20:00Z" w:initials="SSG">
    <w:p w14:paraId="212B03BD" w14:textId="77777777" w:rsidR="0076637E" w:rsidRDefault="0076637E" w:rsidP="0076637E">
      <w:pPr>
        <w:pStyle w:val="Textocomentario"/>
      </w:pPr>
      <w:r>
        <w:rPr>
          <w:rStyle w:val="Refdecomentario"/>
        </w:rPr>
        <w:annotationRef/>
      </w:r>
    </w:p>
  </w:comment>
  <w:comment w:id="47" w:author="Sergio Saugar García" w:date="2023-04-20T17:20:00Z" w:initials="SSG">
    <w:p w14:paraId="162A0517" w14:textId="21EA0B73" w:rsidR="00CB716F" w:rsidRDefault="00CB716F">
      <w:pPr>
        <w:pStyle w:val="Textocomentario"/>
      </w:pPr>
      <w:r>
        <w:rPr>
          <w:rStyle w:val="Refdecomentario"/>
        </w:rPr>
        <w:annotationRef/>
      </w:r>
      <w:r>
        <w:t>Idem. Genéralo o elimínalo, una de dos</w:t>
      </w:r>
    </w:p>
  </w:comment>
  <w:comment w:id="50" w:author="Sergio Saugar García" w:date="2023-06-05T10:09:00Z" w:initials="SS">
    <w:p w14:paraId="4A9B7831" w14:textId="77777777" w:rsidR="003B2625" w:rsidRDefault="003B2625" w:rsidP="00CA5D84">
      <w:pPr>
        <w:jc w:val="left"/>
      </w:pPr>
      <w:r>
        <w:rPr>
          <w:rStyle w:val="Refdecomentario"/>
        </w:rPr>
        <w:annotationRef/>
      </w:r>
      <w:r>
        <w:rPr>
          <w:color w:val="000000"/>
          <w:sz w:val="20"/>
          <w:szCs w:val="20"/>
        </w:rPr>
        <w:t>Debes hacer una pequeña introducción al dominio antes de describir qué es lo que has hecho.</w:t>
      </w:r>
    </w:p>
  </w:comment>
  <w:comment w:id="56"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113"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114"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150" w:author="Sergio Saugar García" w:date="2023-04-20T17:22:00Z" w:initials="SSG">
    <w:p w14:paraId="68BAF840" w14:textId="2E3ABBBE" w:rsidR="00CB716F" w:rsidRDefault="00CB716F">
      <w:pPr>
        <w:pStyle w:val="Textocomentario"/>
      </w:pPr>
      <w:r>
        <w:rPr>
          <w:rStyle w:val="Refdecomentario"/>
        </w:rPr>
        <w:annotationRef/>
      </w:r>
      <w:r>
        <w:t>Busca una definición formal a la que puedas hacer referencia. Mira en el W3C, por ejemplo.</w:t>
      </w:r>
    </w:p>
  </w:comment>
  <w:comment w:id="155" w:author="Sergio Saugar García" w:date="2023-04-20T17:23:00Z" w:initials="SSG">
    <w:p w14:paraId="45AF692C" w14:textId="77777777" w:rsidR="00CB716F" w:rsidRDefault="00CB716F">
      <w:pPr>
        <w:pStyle w:val="Textocomentario"/>
      </w:pPr>
      <w:r>
        <w:rPr>
          <w:rStyle w:val="Refdecomentario"/>
        </w:rPr>
        <w:annotationRef/>
      </w:r>
      <w:r>
        <w:t xml:space="preserve">Distribuida o distribuido?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Son sistemas distribuidos:…</w:t>
      </w:r>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166"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167" w:author="Microsoft Office User" w:date="2023-04-22T13:02:00Z" w:initials="MOU">
    <w:p w14:paraId="03B84743" w14:textId="77777777" w:rsidR="00887B7D" w:rsidRDefault="00887B7D" w:rsidP="00053963">
      <w:pPr>
        <w:jc w:val="left"/>
      </w:pPr>
      <w:r>
        <w:rPr>
          <w:rStyle w:val="Refdecomentario"/>
        </w:rPr>
        <w:annotationRef/>
      </w:r>
      <w:r>
        <w:rPr>
          <w:sz w:val="20"/>
          <w:szCs w:val="20"/>
        </w:rPr>
        <w:t>Ok</w:t>
      </w:r>
    </w:p>
  </w:comment>
  <w:comment w:id="271"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272"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380" w:author="Sergio Saugar García" w:date="2023-04-20T17:29:00Z" w:initials="SSG">
    <w:p w14:paraId="2B7F7639" w14:textId="77366E0D" w:rsidR="00202F90" w:rsidRDefault="00202F90">
      <w:pPr>
        <w:pStyle w:val="Textocomentario"/>
      </w:pPr>
      <w:r>
        <w:rPr>
          <w:rStyle w:val="Refdecomentario"/>
        </w:rPr>
        <w:annotationRef/>
      </w:r>
      <w:r>
        <w:t>Busca información consistente. -&gt; RESTful Web Services Oreilly.</w:t>
      </w:r>
    </w:p>
  </w:comment>
  <w:comment w:id="381" w:author="Microsoft Office User" w:date="2023-04-22T20:34:00Z" w:initials="MOU">
    <w:p w14:paraId="47D711BD" w14:textId="77777777" w:rsidR="009A6DA1" w:rsidRDefault="009A6DA1" w:rsidP="006C55F3">
      <w:pPr>
        <w:jc w:val="left"/>
      </w:pPr>
      <w:r>
        <w:rPr>
          <w:rStyle w:val="Refdecomentario"/>
        </w:rPr>
        <w:annotationRef/>
      </w:r>
      <w:r>
        <w:rPr>
          <w:sz w:val="20"/>
          <w:szCs w:val="20"/>
        </w:rPr>
        <w:t>Ok</w:t>
      </w:r>
    </w:p>
    <w:p w14:paraId="5415CE1F" w14:textId="77777777" w:rsidR="009A6DA1" w:rsidRDefault="009A6DA1" w:rsidP="006C55F3">
      <w:pPr>
        <w:jc w:val="left"/>
      </w:pPr>
    </w:p>
  </w:comment>
  <w:comment w:id="401" w:author="Sergio Saugar García" w:date="2023-04-20T17:30:00Z" w:initials="SSG">
    <w:p w14:paraId="4F061CE4" w14:textId="7553C62B" w:rsidR="00202F90" w:rsidRDefault="00202F90">
      <w:pPr>
        <w:pStyle w:val="Textocomentario"/>
      </w:pPr>
      <w:r>
        <w:rPr>
          <w:rStyle w:val="Refdecomentario"/>
        </w:rPr>
        <w:annotationRef/>
      </w:r>
      <w:r>
        <w:t>Stateless,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402" w:author="Microsoft Office User" w:date="2023-04-22T13:01:00Z" w:initials="MOU">
    <w:p w14:paraId="2CD7FB25" w14:textId="77777777" w:rsidR="00887B7D" w:rsidRDefault="00887B7D" w:rsidP="00744E55">
      <w:pPr>
        <w:jc w:val="left"/>
      </w:pPr>
      <w:r>
        <w:rPr>
          <w:rStyle w:val="Refdecomentario"/>
        </w:rPr>
        <w:annotationRef/>
      </w:r>
      <w:r>
        <w:rPr>
          <w:sz w:val="20"/>
          <w:szCs w:val="20"/>
        </w:rPr>
        <w:t>Ok</w:t>
      </w:r>
    </w:p>
    <w:p w14:paraId="33111CF9" w14:textId="77777777" w:rsidR="00887B7D" w:rsidRDefault="00887B7D" w:rsidP="00744E55">
      <w:pPr>
        <w:jc w:val="left"/>
      </w:pPr>
    </w:p>
  </w:comment>
  <w:comment w:id="416"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442" w:author="Sergio Saugar García" w:date="2023-06-05T10:40:00Z" w:initials="SS">
    <w:p w14:paraId="7169D06B" w14:textId="77777777" w:rsidR="005C30CE" w:rsidRDefault="005C30CE" w:rsidP="001427EF">
      <w:pPr>
        <w:jc w:val="left"/>
      </w:pPr>
      <w:r>
        <w:rPr>
          <w:rStyle w:val="Refdecomentario"/>
        </w:rPr>
        <w:annotationRef/>
      </w:r>
      <w:r>
        <w:rPr>
          <w:color w:val="000000"/>
          <w:sz w:val="20"/>
          <w:szCs w:val="20"/>
        </w:rPr>
        <w:t>Poco texto y mucha foto que no aporta nada sin explicación.</w:t>
      </w:r>
    </w:p>
  </w:comment>
  <w:comment w:id="499"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500"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502"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509" w:author="Sergio Saugar García" w:date="2023-04-20T17:41:00Z" w:initials="SSG">
    <w:p w14:paraId="2179EB79" w14:textId="0A39A415" w:rsidR="005626FD" w:rsidRDefault="005626FD">
      <w:pPr>
        <w:pStyle w:val="Textocomentario"/>
      </w:pPr>
      <w:r>
        <w:rPr>
          <w:rStyle w:val="Refdecomentario"/>
        </w:rPr>
        <w:annotationRef/>
      </w:r>
      <w:r>
        <w:t>Mucho texto que, con una memoria de 60 páginas ya no es necesario, ve al grano.</w:t>
      </w:r>
    </w:p>
  </w:comment>
  <w:comment w:id="518"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529"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536"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579"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72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735"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744" w:author="Sergio Saugar García" w:date="2023-04-20T17:46:00Z" w:initials="SSG">
    <w:p w14:paraId="7F8EDBF7" w14:textId="22B6520A" w:rsidR="005626FD" w:rsidRDefault="005626FD">
      <w:pPr>
        <w:pStyle w:val="Textocomentario"/>
      </w:pPr>
      <w:r>
        <w:rPr>
          <w:rStyle w:val="Refdecomentario"/>
        </w:rPr>
        <w:annotationRef/>
      </w:r>
      <w:r>
        <w:t>Resume</w:t>
      </w:r>
    </w:p>
  </w:comment>
  <w:comment w:id="752" w:author="Sergio Saugar García" w:date="2023-04-20T17:46:00Z" w:initials="SSG">
    <w:p w14:paraId="6CFB86B5" w14:textId="265D7141" w:rsidR="005626FD" w:rsidRDefault="005626FD">
      <w:pPr>
        <w:pStyle w:val="Textocomentario"/>
      </w:pPr>
      <w:r>
        <w:rPr>
          <w:rStyle w:val="Refdecomentario"/>
        </w:rPr>
        <w:annotationRef/>
      </w:r>
      <w:r>
        <w:t>Céntrate en resaltar (más explicación, etc…) el que tú vas a tomar.</w:t>
      </w:r>
    </w:p>
  </w:comment>
  <w:comment w:id="745"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762"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763"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771"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775"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795"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806"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809"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811"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829"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Aquí sólo se habla de “lo que hay” o de “cómo se hacen las cosas a nivel general”. Por ejemplo, para el diseño de un servicio web restful es necesario: definir recursos, uris, interfaz http …. De forma que luego, en diseño puedas decir que sigues las pautas definidas anteriormente.</w:t>
      </w:r>
    </w:p>
  </w:comment>
  <w:comment w:id="834"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857"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862" w:author="Sergio Saugar García" w:date="2023-04-20T18:03:00Z" w:initials="SSG">
    <w:p w14:paraId="3F4A9749" w14:textId="320F9D5C"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Fíjate que hasta este punto NO HE VISTO NI UNA SOLA REFERENCIA BIBLIOGRÁFICA y de todo este texto, nada lo has hecho tú, por lo que ha debido salir de algún sitio, no????</w:t>
      </w:r>
    </w:p>
  </w:comment>
  <w:comment w:id="871" w:author="Sergio Saugar García" w:date="2023-06-05T11:14:00Z" w:initials="SS">
    <w:p w14:paraId="1AF6248B" w14:textId="77777777" w:rsidR="00F96068" w:rsidRDefault="00F96068" w:rsidP="00263A71">
      <w:pPr>
        <w:jc w:val="left"/>
      </w:pPr>
      <w:r>
        <w:rPr>
          <w:rStyle w:val="Refdecomentario"/>
        </w:rPr>
        <w:annotationRef/>
      </w:r>
      <w:r>
        <w:rPr>
          <w:color w:val="000000"/>
          <w:sz w:val="20"/>
          <w:szCs w:val="20"/>
        </w:rPr>
        <w:t>Todo este texto (el de este punto) parece “muy raro”: “verificado que cada unidad cumpla su especificación”</w:t>
      </w:r>
    </w:p>
    <w:p w14:paraId="6FE4A70F" w14:textId="77777777" w:rsidR="00F96068" w:rsidRDefault="00F96068" w:rsidP="00263A71">
      <w:pPr>
        <w:jc w:val="left"/>
      </w:pPr>
    </w:p>
    <w:p w14:paraId="18F9474A" w14:textId="77777777" w:rsidR="00F96068" w:rsidRDefault="00F96068" w:rsidP="00263A71">
      <w:pPr>
        <w:jc w:val="left"/>
      </w:pPr>
      <w:r>
        <w:rPr>
          <w:color w:val="000000"/>
          <w:sz w:val="20"/>
          <w:szCs w:val="20"/>
        </w:rPr>
        <w:t>Léelo de nuevo y, si es una traducción, dale una vuelta y, si es una copia de algún sitio en iberoamericano, dale una vuelta también.</w:t>
      </w:r>
    </w:p>
  </w:comment>
  <w:comment w:id="905" w:author="Sergio Saugar García" w:date="2023-04-20T18:05:00Z" w:initials="SSG">
    <w:p w14:paraId="44BD62A5" w14:textId="73F61058" w:rsidR="00800C64" w:rsidRDefault="00800C64">
      <w:pPr>
        <w:pStyle w:val="Textocomentario"/>
      </w:pPr>
      <w:r>
        <w:rPr>
          <w:rStyle w:val="Refdecomentario"/>
        </w:rPr>
        <w:annotationRef/>
      </w:r>
      <w:r>
        <w:t>¿?¿??¿</w:t>
      </w:r>
    </w:p>
  </w:comment>
  <w:comment w:id="907"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919" w:author="Sergio Saugar García" w:date="2023-04-20T18:07:00Z" w:initials="SSG">
    <w:p w14:paraId="16C176F5" w14:textId="3EC1A666" w:rsidR="00800C64" w:rsidRDefault="00800C64">
      <w:pPr>
        <w:pStyle w:val="Textocomentario"/>
      </w:pPr>
      <w:r>
        <w:rPr>
          <w:rStyle w:val="Refdecomentario"/>
        </w:rPr>
        <w:annotationRef/>
      </w:r>
      <w:r>
        <w:t>En este diagrama no se ve nada. Todas las figuras que pongas tienen que tener un tamaño de fuente similar al texto (o un poco más pequeño), pero tienen que poderse leer (si no, no sirven de nada). Pon el diagrama de otra manera (en apaisado, por ejemplo).</w:t>
      </w:r>
    </w:p>
  </w:comment>
  <w:comment w:id="982"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993"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1008"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1009"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1023"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1024"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1026"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app. Este análisis tiene un reflejo 1 a 1 con tu app. Si en el análisis aparce carreras profesionales como interviniente, en tu app también. Si hay un proceso de asignación, en tu app también… Pero el dominio y sus procesos existen ANTES de tu app.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debe  tener son XXXXX. Y, a partir de ahí, en el resto de capítulos siguientes sí que te centras en tu app, concretamente en la descripción de la arquitectura, diseño, implementación, pruebas y puesta en producción de la misma. </w:t>
      </w:r>
    </w:p>
  </w:comment>
  <w:comment w:id="1028"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1031" w:author="Sergio Saugar García" w:date="2023-04-20T18:14:00Z" w:initials="SSG">
    <w:p w14:paraId="7F661E3D" w14:textId="128DCB1A" w:rsidR="00800C64" w:rsidRDefault="00800C64">
      <w:pPr>
        <w:pStyle w:val="Textocomentario"/>
      </w:pPr>
      <w:r>
        <w:rPr>
          <w:rStyle w:val="Refdecomentario"/>
        </w:rPr>
        <w:annotationRef/>
      </w:r>
    </w:p>
  </w:comment>
  <w:comment w:id="1048"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1051"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1069"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1095"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De este análisis se deriva todo lo demás. Si pones que hay un CV, tu modelo software tiene que tener un elemento para representarlo (una clase, una tabla…). Si en esa tabla, por ejemplo, está la dirección donde vive el estudiante, es porque, en el análisis, has dicho que una de las cosas que se pone en el CV es la dirección. Tiene que haber una TRAZABILIDAD entre el análisis y el soft. Ningún aspecto del soft debería surgir de la nada, puesto que el soft es un reflejo “computacional” de los procesos, recursos, etc… que existen en el mundo que quieres automatizar.</w:t>
      </w:r>
    </w:p>
  </w:comment>
  <w:comment w:id="1104"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1140"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1141"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1156"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1157" w:author="Sergio Saugar García" w:date="2023-04-20T18:32:00Z" w:initials="SSG">
    <w:p w14:paraId="071FBDA3" w14:textId="7B0DA590" w:rsidR="00800C64" w:rsidRDefault="00800C64">
      <w:pPr>
        <w:pStyle w:val="Textocomentario"/>
      </w:pPr>
      <w:r>
        <w:rPr>
          <w:rStyle w:val="Refdecomentario"/>
        </w:rPr>
        <w:annotationRef/>
      </w:r>
      <w:r>
        <w:t>Esto es muy genérico, qué otros procesos simplificas?</w:t>
      </w:r>
    </w:p>
  </w:comment>
  <w:comment w:id="1171"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1172" w:author="Sergio Saugar García" w:date="2023-04-20T18:14:00Z" w:initials="SSG">
    <w:p w14:paraId="10E6F960" w14:textId="77777777" w:rsidR="002F5A0F" w:rsidRDefault="002F5A0F" w:rsidP="002F5A0F">
      <w:pPr>
        <w:pStyle w:val="Textocomentario"/>
      </w:pPr>
      <w:r>
        <w:rPr>
          <w:rStyle w:val="Refdecomentario"/>
        </w:rPr>
        <w:annotationRef/>
      </w:r>
    </w:p>
  </w:comment>
  <w:comment w:id="1193" w:author="Sergio Saugar García" w:date="2023-06-05T11:17:00Z" w:initials="SS">
    <w:p w14:paraId="0F95F35A" w14:textId="77777777" w:rsidR="00F96068" w:rsidRDefault="00F96068" w:rsidP="006F0875">
      <w:pPr>
        <w:jc w:val="left"/>
      </w:pPr>
      <w:r>
        <w:rPr>
          <w:rStyle w:val="Refdecomentario"/>
        </w:rPr>
        <w:annotationRef/>
      </w:r>
      <w:r>
        <w:rPr>
          <w:color w:val="000000"/>
          <w:sz w:val="20"/>
          <w:szCs w:val="20"/>
        </w:rPr>
        <w:t>Los requisitos deben numerarse. Echa un ojo a los apuntes de ing. del software.</w:t>
      </w:r>
    </w:p>
  </w:comment>
  <w:comment w:id="1194" w:author="Sergio Saugar García" w:date="2023-04-20T18:43:00Z" w:initials="SSG">
    <w:p w14:paraId="74CBCCA4" w14:textId="6AB42AAF" w:rsidR="00EC7E80" w:rsidRDefault="00EC7E80" w:rsidP="00EC7E80">
      <w:pPr>
        <w:pStyle w:val="Textocomentario"/>
      </w:pPr>
      <w:r>
        <w:rPr>
          <w:rStyle w:val="Refdecomentario"/>
        </w:rPr>
        <w:annotationRef/>
      </w:r>
      <w:r>
        <w:t>Debería ser el primer requisito, no? Antes de hablar de la creación de CVs y ofertas, cierto?</w:t>
      </w:r>
    </w:p>
    <w:p w14:paraId="4976A6F0" w14:textId="77777777" w:rsidR="00EC7E80" w:rsidRDefault="00EC7E80" w:rsidP="00EC7E80">
      <w:pPr>
        <w:pStyle w:val="Textocomentario"/>
      </w:pPr>
    </w:p>
    <w:p w14:paraId="67EF2CA9" w14:textId="77777777" w:rsidR="00EC7E80" w:rsidRDefault="00EC7E80" w:rsidP="00EC7E80">
      <w:pPr>
        <w:pStyle w:val="Textocomentario"/>
      </w:pPr>
      <w:r>
        <w:t>Reorganiza los requisitos de una manera lógica.</w:t>
      </w:r>
    </w:p>
  </w:comment>
  <w:comment w:id="1197" w:author="Sergio Saugar García" w:date="2023-04-20T18:34:00Z" w:initials="SSG">
    <w:p w14:paraId="6A9387BA" w14:textId="77777777" w:rsidR="00EC7E80" w:rsidRDefault="00EC7E80" w:rsidP="00EC7E80">
      <w:pPr>
        <w:pStyle w:val="Textocomentario"/>
      </w:pPr>
      <w:r>
        <w:rPr>
          <w:rStyle w:val="Refdecomentario"/>
        </w:rPr>
        <w:annotationRef/>
      </w:r>
      <w:r>
        <w:t>Todo lo que tiene que ver con CV, una línea detrás de otra.</w:t>
      </w:r>
    </w:p>
  </w:comment>
  <w:comment w:id="1198" w:author="Sergio Saugar García" w:date="2023-04-20T18:39:00Z" w:initials="SSG">
    <w:p w14:paraId="25833AEE" w14:textId="77777777" w:rsidR="00EC7E80" w:rsidRDefault="00EC7E80" w:rsidP="00EC7E80">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36787C00" w14:textId="77777777" w:rsidR="00EC7E80" w:rsidRDefault="00EC7E80" w:rsidP="00EC7E80">
      <w:pPr>
        <w:pStyle w:val="Textocomentario"/>
      </w:pPr>
    </w:p>
    <w:p w14:paraId="4739E70A" w14:textId="77777777" w:rsidR="00EC7E80" w:rsidRDefault="00EC7E80" w:rsidP="00EC7E80">
      <w:pPr>
        <w:pStyle w:val="Textocomentario"/>
      </w:pPr>
      <w:r>
        <w:t>FALTA detalle en el análisis del dominio.</w:t>
      </w:r>
    </w:p>
    <w:p w14:paraId="136138B6" w14:textId="77777777" w:rsidR="00EC7E80" w:rsidRDefault="00EC7E80" w:rsidP="00EC7E80">
      <w:pPr>
        <w:pStyle w:val="Textocomentario"/>
      </w:pPr>
    </w:p>
  </w:comment>
  <w:comment w:id="1200" w:author="Sergio Saugar García" w:date="2023-04-20T18:44:00Z" w:initials="SSG">
    <w:p w14:paraId="6E913173" w14:textId="4A3CF6F1" w:rsidR="00800C64" w:rsidRDefault="00800C64">
      <w:pPr>
        <w:pStyle w:val="Textocomentario"/>
      </w:pPr>
      <w:r>
        <w:rPr>
          <w:rStyle w:val="Refdecomentario"/>
        </w:rPr>
        <w:annotationRef/>
      </w:r>
      <w:r>
        <w:t>A qué se refiere que uno de los requisitos es una mejora en el rendimiento???? Podría ser incremento del rendimiento… pero una mejora cuando no existe otro soft… eliminar.</w:t>
      </w:r>
    </w:p>
  </w:comment>
  <w:comment w:id="1203" w:author="Sergio Saugar García" w:date="2023-06-05T11:17:00Z" w:initials="SS">
    <w:p w14:paraId="20164E99" w14:textId="77777777" w:rsidR="00F96068" w:rsidRDefault="00F96068" w:rsidP="00482EB5">
      <w:pPr>
        <w:jc w:val="left"/>
      </w:pPr>
      <w:r>
        <w:rPr>
          <w:rStyle w:val="Refdecomentario"/>
        </w:rPr>
        <w:annotationRef/>
      </w:r>
      <w:r>
        <w:rPr>
          <w:color w:val="000000"/>
          <w:sz w:val="20"/>
          <w:szCs w:val="20"/>
        </w:rPr>
        <w:t>Por qué hablas de la API y no de la aplicación web (no es lo mismo)</w:t>
      </w:r>
    </w:p>
  </w:comment>
  <w:comment w:id="1204" w:author="Sergio Saugar García" w:date="2023-06-05T11:18:00Z" w:initials="SS">
    <w:p w14:paraId="0D51DE70" w14:textId="77777777" w:rsidR="00F96068" w:rsidRDefault="00F96068" w:rsidP="00030011">
      <w:pPr>
        <w:jc w:val="left"/>
      </w:pPr>
      <w:r>
        <w:rPr>
          <w:rStyle w:val="Refdecomentario"/>
        </w:rPr>
        <w:annotationRef/>
      </w:r>
      <w:r>
        <w:rPr>
          <w:color w:val="000000"/>
          <w:sz w:val="20"/>
          <w:szCs w:val="20"/>
        </w:rPr>
        <w:t>Esto no tiene nada que ver con la escalabilidad</w:t>
      </w:r>
    </w:p>
  </w:comment>
  <w:comment w:id="1206" w:author="Sergio Saugar García" w:date="2023-04-20T18:45:00Z" w:initials="SSG">
    <w:p w14:paraId="26E4A1F8" w14:textId="77C236B6"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r>
        <w:t>Dale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1207" w:author="Sergio Saugar García" w:date="2023-06-05T11:18:00Z" w:initials="SS">
    <w:p w14:paraId="51CA3479" w14:textId="77777777" w:rsidR="00F96068" w:rsidRDefault="00F96068" w:rsidP="007A55E3">
      <w:pPr>
        <w:jc w:val="left"/>
      </w:pPr>
      <w:r>
        <w:rPr>
          <w:rStyle w:val="Refdecomentario"/>
        </w:rPr>
        <w:annotationRef/>
      </w:r>
      <w:r>
        <w:rPr>
          <w:color w:val="000000"/>
          <w:sz w:val="20"/>
          <w:szCs w:val="20"/>
        </w:rPr>
        <w:t>Esto no es un requisito, ¿es una explicación? En todo caso tiene que ver con escalabilidad</w:t>
      </w:r>
    </w:p>
  </w:comment>
  <w:comment w:id="1221" w:author="Sergio Saugar García" w:date="2023-06-05T11:19:00Z" w:initials="SS">
    <w:p w14:paraId="3111A9F9" w14:textId="77777777" w:rsidR="00F96068" w:rsidRDefault="00F96068" w:rsidP="0067614F">
      <w:pPr>
        <w:jc w:val="left"/>
      </w:pPr>
      <w:r>
        <w:rPr>
          <w:rStyle w:val="Refdecomentario"/>
        </w:rPr>
        <w:annotationRef/>
      </w:r>
      <w:r>
        <w:rPr>
          <w:color w:val="000000"/>
          <w:sz w:val="20"/>
          <w:szCs w:val="20"/>
        </w:rPr>
        <w:t>Que sea interoperable va más allá. Además, aquí no tienes que hablar de la solución (aplicación de MVC), aquí sólo se expone y explica el requisito.</w:t>
      </w:r>
    </w:p>
  </w:comment>
  <w:comment w:id="1226" w:author="Sergio Saugar García" w:date="2023-04-20T18:47:00Z" w:initials="SSG">
    <w:p w14:paraId="2B0BD9AA" w14:textId="512B5D51"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1256"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1314"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1341" w:author="Sergio Saugar García" w:date="2023-04-20T18:49:00Z" w:initials="SSG">
    <w:p w14:paraId="1FDE6907" w14:textId="61F1D4EF" w:rsidR="00800C64" w:rsidRDefault="00800C64">
      <w:pPr>
        <w:pStyle w:val="Textocomentario"/>
      </w:pPr>
      <w:r>
        <w:rPr>
          <w:rStyle w:val="Refdecomentario"/>
        </w:rPr>
        <w:annotationRef/>
      </w:r>
      <w:r>
        <w:t>Si no aplica de momento, se elimina. Idem con el resto que no apliquen (por ejempo RGPD).</w:t>
      </w:r>
    </w:p>
  </w:comment>
  <w:comment w:id="1379" w:author="Sergio Saugar García" w:date="2023-06-05T11:20:00Z" w:initials="SS">
    <w:p w14:paraId="1B0EF383" w14:textId="77777777" w:rsidR="00F96068" w:rsidRDefault="00F96068" w:rsidP="000A14FA">
      <w:pPr>
        <w:jc w:val="left"/>
      </w:pPr>
      <w:r>
        <w:rPr>
          <w:rStyle w:val="Refdecomentario"/>
        </w:rPr>
        <w:annotationRef/>
      </w:r>
      <w:r>
        <w:rPr>
          <w:color w:val="000000"/>
          <w:sz w:val="20"/>
          <w:szCs w:val="20"/>
        </w:rPr>
        <w:t>No aporta nada esta frase, ya lo has dicho.</w:t>
      </w:r>
    </w:p>
  </w:comment>
  <w:comment w:id="1378" w:author="Sergio Saugar García" w:date="2023-04-20T18:50:00Z" w:initials="SSG">
    <w:p w14:paraId="0B7018AD" w14:textId="29DB5F75" w:rsidR="00800C64" w:rsidRDefault="00800C64">
      <w:pPr>
        <w:pStyle w:val="Textocomentario"/>
      </w:pPr>
      <w:r>
        <w:rPr>
          <w:rStyle w:val="Refdecomentario"/>
        </w:rPr>
        <w:annotationRef/>
      </w:r>
      <w:r>
        <w:t>Que es client-server, etc… debería estar dicho antes. No repetir, poner referencia cruzada “(ver sección 2.1)”</w:t>
      </w:r>
    </w:p>
  </w:comment>
  <w:comment w:id="1384" w:author="Sergio Saugar García" w:date="2023-04-20T18:52:00Z" w:initials="SSG">
    <w:p w14:paraId="0872DCF2" w14:textId="1801EE33" w:rsidR="00800C64" w:rsidRDefault="00800C64">
      <w:pPr>
        <w:pStyle w:val="Textocomentario"/>
      </w:pPr>
      <w:r>
        <w:rPr>
          <w:rStyle w:val="Refdecomentario"/>
        </w:rPr>
        <w:annotationRef/>
      </w:r>
      <w:r>
        <w:t>sobra</w:t>
      </w:r>
    </w:p>
  </w:comment>
  <w:comment w:id="1386"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1430"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1447"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1463"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1464"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1487"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1488" w:author="Microsoft Office User" w:date="2023-04-22T17:48:00Z" w:initials="MOU">
    <w:p w14:paraId="64A4B83A" w14:textId="77777777" w:rsidR="00BF7E58" w:rsidRDefault="00BF7E58" w:rsidP="00C727AA">
      <w:pPr>
        <w:jc w:val="left"/>
      </w:pPr>
      <w:r>
        <w:rPr>
          <w:rStyle w:val="Refdecomentario"/>
        </w:rPr>
        <w:annotationRef/>
      </w:r>
      <w:r>
        <w:rPr>
          <w:sz w:val="20"/>
          <w:szCs w:val="20"/>
        </w:rPr>
        <w:t>Ok</w:t>
      </w:r>
    </w:p>
  </w:comment>
  <w:comment w:id="1516" w:author="Sergio Saugar García" w:date="2023-04-20T19:03:00Z" w:initials="SSG">
    <w:p w14:paraId="3233A117" w14:textId="05CE5808"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1535"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a los idiomas o soft-skills (definidas en XXXX &lt;- porque si uno de los objetivos es estandarizar CVs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HAY QUE explicar, no describir uno a uno los campos de tu BBDD. Así para todos ellos. De hecho, hay mucha info de aquí que deberías haber puesto en el análisis del dominio. ¿Dónde has hablado de las titulaciones, notas medias, etc… que se ponen en las ofertas??</w:t>
      </w:r>
    </w:p>
  </w:comment>
  <w:comment w:id="1613" w:author="Sergio Saugar García" w:date="2023-04-20T19:09:00Z" w:initials="SSG">
    <w:p w14:paraId="7B12B909" w14:textId="77777777" w:rsidR="00800C64" w:rsidRDefault="00800C64">
      <w:pPr>
        <w:pStyle w:val="Textocomentario"/>
      </w:pPr>
      <w:r>
        <w:rPr>
          <w:rStyle w:val="Refdecomentario"/>
        </w:rPr>
        <w:annotationRef/>
      </w:r>
      <w:r>
        <w:t>En todo Servicio Web RESTful los recursos deben estar identificados mediante URIS. A continuación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1614" w:author="Microsoft Office User" w:date="2023-04-22T14:01:00Z" w:initials="MOU">
    <w:p w14:paraId="758CEB68" w14:textId="77777777" w:rsidR="002055A8" w:rsidRDefault="002055A8" w:rsidP="00AC1143">
      <w:pPr>
        <w:jc w:val="left"/>
      </w:pPr>
      <w:r>
        <w:rPr>
          <w:rStyle w:val="Refdecomentario"/>
        </w:rPr>
        <w:annotationRef/>
      </w:r>
      <w:r>
        <w:rPr>
          <w:sz w:val="20"/>
          <w:szCs w:val="20"/>
        </w:rPr>
        <w:t>Ok</w:t>
      </w:r>
    </w:p>
  </w:comment>
  <w:comment w:id="1619"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1631"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1632"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1642"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1643"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1646"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1647" w:author="Sergio Saugar García" w:date="2023-06-05T11:25:00Z" w:initials="SS">
    <w:p w14:paraId="745DCE2F" w14:textId="77777777" w:rsidR="00143882" w:rsidRDefault="00143882" w:rsidP="00D71B92">
      <w:pPr>
        <w:jc w:val="left"/>
      </w:pPr>
      <w:r>
        <w:rPr>
          <w:rStyle w:val="Refdecomentario"/>
        </w:rPr>
        <w:annotationRef/>
      </w:r>
      <w:r>
        <w:rPr>
          <w:color w:val="000000"/>
          <w:sz w:val="20"/>
          <w:szCs w:val="20"/>
        </w:rPr>
        <w:t>Pon una o dos tablas únicamente (las más representativas o las que tengan más “chicha”) y EXPLÍCALAS. El resto puede ir en un anexo.</w:t>
      </w:r>
    </w:p>
  </w:comment>
  <w:comment w:id="1686" w:author="Sergio Saugar García" w:date="2023-04-20T19:13:00Z" w:initials="SSG">
    <w:p w14:paraId="56C9BAB6" w14:textId="2F5DEE57" w:rsidR="00800C64" w:rsidRDefault="00800C64">
      <w:pPr>
        <w:pStyle w:val="Textocomentario"/>
      </w:pPr>
      <w:r>
        <w:rPr>
          <w:rStyle w:val="Refdecomentario"/>
        </w:rPr>
        <w:annotationRef/>
      </w:r>
      <w:r>
        <w:t>Representación de un Alumno</w:t>
      </w:r>
    </w:p>
  </w:comment>
  <w:comment w:id="1696" w:author="Sergio Saugar García" w:date="2023-04-20T19:13:00Z" w:initials="SSG">
    <w:p w14:paraId="2EC55543" w14:textId="5B818AB3" w:rsidR="00800C64" w:rsidRDefault="00800C64">
      <w:pPr>
        <w:pStyle w:val="Textocomentario"/>
      </w:pPr>
      <w:r>
        <w:rPr>
          <w:rStyle w:val="Refdecomentario"/>
        </w:rPr>
        <w:annotationRef/>
      </w:r>
      <w:r>
        <w:t>Devuelves esto realmente????</w:t>
      </w:r>
    </w:p>
  </w:comment>
  <w:comment w:id="1701"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1716"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1717" w:author="Sergio Saugar García" w:date="2023-04-20T19:15:00Z" w:initials="SSG">
    <w:p w14:paraId="1C6654A2" w14:textId="5B74A2CD" w:rsidR="00800C64" w:rsidRDefault="00800C64">
      <w:pPr>
        <w:pStyle w:val="Textocomentario"/>
      </w:pPr>
      <w:r>
        <w:rPr>
          <w:rStyle w:val="Refdecomentario"/>
        </w:rPr>
        <w:annotationRef/>
      </w:r>
      <w:r>
        <w:t xml:space="preserve">Dónde está lo que hablamos de parametrizar ese GET y que </w:t>
      </w:r>
      <w:r w:rsidR="005669FA">
        <w:t>pudieras obtener los alumnos que no tienen oferta asignada o similar???</w:t>
      </w:r>
    </w:p>
  </w:comment>
  <w:comment w:id="1830" w:author="Sergio Saugar García" w:date="2023-04-20T19:18:00Z" w:initials="SSG">
    <w:p w14:paraId="7C71E108" w14:textId="77FF3F6C" w:rsidR="005669FA" w:rsidRDefault="005669FA">
      <w:pPr>
        <w:pStyle w:val="Textocomentario"/>
      </w:pPr>
      <w:r>
        <w:rPr>
          <w:rStyle w:val="Refdecomentario"/>
        </w:rPr>
        <w:annotationRef/>
      </w:r>
      <w:r>
        <w:t>Faltan : en el id, para hacerlo consistente con las rutas anteriores.</w:t>
      </w:r>
    </w:p>
  </w:comment>
  <w:comment w:id="1833" w:author="Sergio Saugar García" w:date="2023-04-20T19:16:00Z" w:initials="SSG">
    <w:p w14:paraId="137015E8" w14:textId="58C4C9AF" w:rsidR="005669FA" w:rsidRDefault="005669FA">
      <w:pPr>
        <w:pStyle w:val="Textocomentario"/>
      </w:pPr>
      <w:r>
        <w:rPr>
          <w:rStyle w:val="Refdecomentario"/>
        </w:rPr>
        <w:annotationRef/>
      </w:r>
      <w:r>
        <w:t>Utiliza un lenguaje correcto. Si utilizamos RESTFulWS, se devuelve “la representación de un Alumno”</w:t>
      </w:r>
    </w:p>
  </w:comment>
  <w:comment w:id="1834" w:author="Microsoft Office User" w:date="2023-04-22T18:30:00Z" w:initials="MOU">
    <w:p w14:paraId="49553549" w14:textId="77777777" w:rsidR="003321A5" w:rsidRDefault="003321A5" w:rsidP="00326277">
      <w:pPr>
        <w:jc w:val="left"/>
      </w:pPr>
      <w:r>
        <w:rPr>
          <w:rStyle w:val="Refdecomentario"/>
        </w:rPr>
        <w:annotationRef/>
      </w:r>
      <w:r>
        <w:rPr>
          <w:sz w:val="20"/>
          <w:szCs w:val="20"/>
        </w:rPr>
        <w:t>Ok</w:t>
      </w:r>
    </w:p>
  </w:comment>
  <w:comment w:id="1836" w:author="Sergio Saugar García" w:date="2023-03-15T12:02:00Z" w:initials="SS">
    <w:p w14:paraId="038C0D68" w14:textId="4496D04C"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1837" w:author="Sergio Saugar García" w:date="2023-04-20T19:17:00Z" w:initials="SSG">
    <w:p w14:paraId="1D093FDE" w14:textId="0110762D" w:rsidR="005669FA" w:rsidRDefault="005669FA">
      <w:pPr>
        <w:pStyle w:val="Textocomentario"/>
      </w:pPr>
      <w:r>
        <w:rPr>
          <w:rStyle w:val="Refdecomentario"/>
        </w:rPr>
        <w:annotationRef/>
      </w:r>
      <w:r>
        <w:t>idem</w:t>
      </w:r>
    </w:p>
  </w:comment>
  <w:comment w:id="1855"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1854"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1888"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193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1937"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1938" w:author="Microsoft Office User" w:date="2023-04-22T18:40:00Z" w:initials="MOU">
    <w:p w14:paraId="1EB84A04" w14:textId="77777777" w:rsidR="00395D7E" w:rsidRDefault="00395D7E" w:rsidP="00446C96">
      <w:pPr>
        <w:jc w:val="left"/>
      </w:pPr>
      <w:r>
        <w:rPr>
          <w:rStyle w:val="Refdecomentario"/>
        </w:rPr>
        <w:annotationRef/>
      </w:r>
      <w:r>
        <w:rPr>
          <w:sz w:val="20"/>
          <w:szCs w:val="20"/>
        </w:rPr>
        <w:t>Ok</w:t>
      </w:r>
    </w:p>
  </w:comment>
  <w:comment w:id="1965" w:author="Sergio Saugar García" w:date="2023-03-15T12:07:00Z" w:initials="SS">
    <w:p w14:paraId="61AA0802" w14:textId="58319769"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1966"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1967" w:author="Microsoft Office User" w:date="2023-04-22T18:40:00Z" w:initials="MOU">
    <w:p w14:paraId="3A5B1802" w14:textId="77777777" w:rsidR="00395D7E" w:rsidRDefault="00395D7E" w:rsidP="00304110">
      <w:pPr>
        <w:jc w:val="left"/>
      </w:pPr>
      <w:r>
        <w:rPr>
          <w:rStyle w:val="Refdecomentario"/>
        </w:rPr>
        <w:annotationRef/>
      </w:r>
      <w:r>
        <w:rPr>
          <w:sz w:val="20"/>
          <w:szCs w:val="20"/>
        </w:rPr>
        <w:t>Ok</w:t>
      </w:r>
    </w:p>
  </w:comment>
  <w:comment w:id="2027" w:author="Sergio Saugar García" w:date="2023-03-15T12:07:00Z" w:initials="SS">
    <w:p w14:paraId="10058713" w14:textId="105E7DEE" w:rsidR="00355ED0" w:rsidRDefault="00355ED0" w:rsidP="001F63BE">
      <w:pPr>
        <w:jc w:val="left"/>
      </w:pPr>
      <w:r>
        <w:rPr>
          <w:rStyle w:val="Refdecomentario"/>
        </w:rPr>
        <w:annotationRef/>
      </w:r>
      <w:r>
        <w:rPr>
          <w:color w:val="000000"/>
          <w:sz w:val="20"/>
          <w:szCs w:val="20"/>
        </w:rPr>
        <w:t>Mejor PATCH, PUT para modificar la oferta completamente</w:t>
      </w:r>
    </w:p>
  </w:comment>
  <w:comment w:id="2028"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204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205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2051" w:author="Sergio Saugar García" w:date="2023-04-20T19:20:00Z" w:initials="SSG">
    <w:p w14:paraId="684D51F5" w14:textId="3AFE1F23" w:rsidR="005669FA" w:rsidRDefault="005669FA">
      <w:pPr>
        <w:pStyle w:val="Textocomentario"/>
      </w:pPr>
      <w:r>
        <w:rPr>
          <w:rStyle w:val="Refdecomentario"/>
        </w:rPr>
        <w:annotationRef/>
      </w:r>
      <w:r>
        <w:t>Este comentario es de una revisión antigua del 15 de marzo… has actualizado este doc?</w:t>
      </w:r>
    </w:p>
  </w:comment>
  <w:comment w:id="2102"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2103"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2105"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2106"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2175"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2194"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2211" w:author="Sergio Saugar García" w:date="2023-04-20T19:30:00Z" w:initials="SSG">
    <w:p w14:paraId="7692794F" w14:textId="77777777" w:rsidR="0077095B" w:rsidRDefault="0077095B">
      <w:pPr>
        <w:pStyle w:val="Textocomentario"/>
      </w:pPr>
      <w:r>
        <w:rPr>
          <w:rStyle w:val="Refdecomentario"/>
        </w:rPr>
        <w:annotationRef/>
      </w:r>
      <w:r>
        <w:t>Estas imágenes que, justamente, no muestran cuestiones tan importantes como  el ER tienen un tamaño excesivo… Di que se ha hecho un diseño de todas las pantallas, y pon una para explicar las partes más relevantes de la misma (por ejemplo, pon la de la pantalla más relevante que será la del recomendador).</w:t>
      </w:r>
    </w:p>
    <w:p w14:paraId="6BFBD10B" w14:textId="77777777" w:rsidR="0077095B" w:rsidRDefault="0077095B">
      <w:pPr>
        <w:pStyle w:val="Textocomentario"/>
      </w:pPr>
    </w:p>
    <w:p w14:paraId="41F5F5F5" w14:textId="77777777" w:rsidR="0077095B" w:rsidRDefault="0077095B">
      <w:pPr>
        <w:pStyle w:val="Textocomentario"/>
      </w:pPr>
      <w:r>
        <w:t>Y lo mismo de antes, no se pone un pantallazo y ya. Hay que explicar. Te coges la imagen del recomendador y dices que la interfaz se estructura en una barra horizontal superior donde se muestra el menú (con las opciones xxxxxx), una barra inferior…. , una zona central donde, en el caso del recomendador, en formato tabulado se pone…..</w:t>
      </w:r>
    </w:p>
    <w:p w14:paraId="49A35B5C" w14:textId="2CCFFBA7" w:rsidR="0077095B" w:rsidRDefault="0077095B">
      <w:pPr>
        <w:pStyle w:val="Textocomentario"/>
      </w:pPr>
    </w:p>
  </w:comment>
  <w:comment w:id="2312" w:author="Sergio Saugar García" w:date="2023-04-20T19:33:00Z" w:initials="SSG">
    <w:p w14:paraId="65B03835" w14:textId="4662C44A" w:rsidR="0077095B" w:rsidRDefault="0077095B">
      <w:pPr>
        <w:pStyle w:val="Textocomentario"/>
      </w:pPr>
      <w:r>
        <w:rPr>
          <w:rStyle w:val="Refdecomentario"/>
        </w:rPr>
        <w:annotationRef/>
      </w:r>
      <w:r>
        <w:t>fuera</w:t>
      </w:r>
    </w:p>
  </w:comment>
  <w:comment w:id="2319" w:author="Sergio Saugar García" w:date="2023-04-20T19:33:00Z" w:initials="SSG">
    <w:p w14:paraId="04474575" w14:textId="1FA55D14" w:rsidR="0077095B" w:rsidRDefault="0077095B">
      <w:pPr>
        <w:pStyle w:val="Textocomentario"/>
      </w:pPr>
      <w:r>
        <w:rPr>
          <w:rStyle w:val="Refdecomentario"/>
        </w:rPr>
        <w:annotationRef/>
      </w:r>
      <w:r>
        <w:t>fuera</w:t>
      </w:r>
    </w:p>
  </w:comment>
  <w:comment w:id="2326" w:author="Sergio Saugar García" w:date="2023-04-20T19:34:00Z" w:initials="SSG">
    <w:p w14:paraId="60C73F11" w14:textId="771E58F7" w:rsidR="0077095B" w:rsidRDefault="0077095B">
      <w:pPr>
        <w:pStyle w:val="Textocomentario"/>
      </w:pPr>
      <w:r>
        <w:rPr>
          <w:rStyle w:val="Refdecomentario"/>
        </w:rPr>
        <w:annotationRef/>
      </w:r>
      <w:r>
        <w:t>si acaso, pon aquí las pruebas de Testing con postman</w:t>
      </w:r>
    </w:p>
  </w:comment>
  <w:comment w:id="2333" w:author="Sergio Saugar García" w:date="2023-04-20T19:34:00Z" w:initials="SSG">
    <w:p w14:paraId="28A6F050" w14:textId="6B7A55CE" w:rsidR="0077095B" w:rsidRDefault="0077095B">
      <w:pPr>
        <w:pStyle w:val="Textocomentario"/>
      </w:pPr>
      <w:r>
        <w:rPr>
          <w:rStyle w:val="Refdecomentario"/>
        </w:rPr>
        <w:annotationRef/>
      </w:r>
      <w:r>
        <w:t>fuera</w:t>
      </w:r>
    </w:p>
  </w:comment>
  <w:comment w:id="2340" w:author="Sergio Saugar García" w:date="2023-04-20T19:34:00Z" w:initials="SSG">
    <w:p w14:paraId="024AAC5C" w14:textId="0CE5ACF8" w:rsidR="0077095B" w:rsidRDefault="0077095B">
      <w:pPr>
        <w:pStyle w:val="Textocomentario"/>
      </w:pPr>
      <w:r>
        <w:rPr>
          <w:rStyle w:val="Refdecomentario"/>
        </w:rPr>
        <w:annotationRef/>
      </w:r>
      <w:r>
        <w:t>fuera</w:t>
      </w:r>
    </w:p>
  </w:comment>
  <w:comment w:id="2356"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2396"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2425" w:author="Sergio Saugar García" w:date="2023-04-20T19:42:00Z" w:initials="SSG">
    <w:p w14:paraId="08C07647" w14:textId="327F8852" w:rsidR="004A126C" w:rsidRDefault="004A126C">
      <w:pPr>
        <w:pStyle w:val="Textocomentario"/>
      </w:pPr>
      <w:r>
        <w:rPr>
          <w:rStyle w:val="Refdecomentario"/>
        </w:rPr>
        <w:annotationRef/>
      </w:r>
      <w:r>
        <w:t>Texto.</w:t>
      </w:r>
    </w:p>
  </w:comment>
  <w:comment w:id="2446"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2447"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2450"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2453"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2454"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2455"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2456"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2461"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2464" w:author="Sergio Saugar García" w:date="2023-04-20T19:47:00Z" w:initials="SSG">
    <w:p w14:paraId="3A821A03" w14:textId="347D2B2D" w:rsidR="004A126C" w:rsidRDefault="004A126C">
      <w:pPr>
        <w:pStyle w:val="Textocomentario"/>
      </w:pPr>
      <w:r>
        <w:rPr>
          <w:rStyle w:val="Refdecomentario"/>
        </w:rPr>
        <w:annotationRef/>
      </w:r>
      <w:r>
        <w:t>Lo mismo, inneceario.</w:t>
      </w:r>
    </w:p>
  </w:comment>
  <w:comment w:id="2470"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2479"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2501" w:author="Sergio Saugar García" w:date="2023-04-20T19:50:00Z" w:initials="SSG">
    <w:p w14:paraId="5310C1AC" w14:textId="478E709D" w:rsidR="00941C1E" w:rsidRDefault="00941C1E">
      <w:pPr>
        <w:pStyle w:val="Textocomentario"/>
      </w:pPr>
      <w:r>
        <w:rPr>
          <w:rStyle w:val="Refdecomentario"/>
        </w:rPr>
        <w:annotationRef/>
      </w:r>
      <w:r>
        <w:t>A no ser que tengas algún ejemplo con más chicha. Termina la sección aquí. Aunque, supongo yo… que quizá has utilizado alguna aplicación de py para plantillas, no??? Pues eso es lo importante.</w:t>
      </w:r>
    </w:p>
  </w:comment>
  <w:comment w:id="2577"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605"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2611"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2628" w:author="Sergio Saugar García" w:date="2023-04-20T19:55:00Z" w:initials="SSG">
    <w:p w14:paraId="7540F3DA" w14:textId="77777777" w:rsidR="000925CC" w:rsidRDefault="000925CC" w:rsidP="000925CC">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2644"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2649"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2650"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2679" w:author="Sergio Saugar García" w:date="2023-04-20T19:54:00Z" w:initials="SSG">
    <w:p w14:paraId="514BC2BB" w14:textId="1B55EFEC" w:rsidR="00941C1E" w:rsidRDefault="00941C1E">
      <w:pPr>
        <w:pStyle w:val="Textocomentario"/>
      </w:pPr>
      <w:r>
        <w:rPr>
          <w:rStyle w:val="Refdecomentario"/>
        </w:rPr>
        <w:annotationRef/>
      </w:r>
      <w:r>
        <w:t>Habla del banco de prueba que has hecho de POSTman y de todas las pruebas que has realizado. Eso es lo que importa también.</w:t>
      </w:r>
    </w:p>
  </w:comment>
  <w:comment w:id="2685"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2687"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2714" w:author="Sergio Saugar García" w:date="2023-04-20T19:51:00Z" w:initials="SSG">
    <w:p w14:paraId="66485DAD" w14:textId="24745697" w:rsidR="00A576EE" w:rsidRDefault="00A576EE" w:rsidP="00A576E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724"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1"/>
  <w15:commentEx w15:paraId="1BE7A82A" w15:done="1"/>
  <w15:commentEx w15:paraId="212B03BD" w15:paraIdParent="1BE7A82A" w15:done="1"/>
  <w15:commentEx w15:paraId="162A0517" w15:done="0"/>
  <w15:commentEx w15:paraId="4A9B7831" w15:done="0"/>
  <w15:commentEx w15:paraId="49346504" w15:done="0"/>
  <w15:commentEx w15:paraId="574A12FA" w15:done="1"/>
  <w15:commentEx w15:paraId="3E5C892D" w15:paraIdParent="574A12FA" w15:done="1"/>
  <w15:commentEx w15:paraId="68BAF840" w15:done="1"/>
  <w15:commentEx w15:paraId="05C7BDB0" w15:done="1"/>
  <w15:commentEx w15:paraId="55042A5E" w15:done="1"/>
  <w15:commentEx w15:paraId="03B84743" w15:paraIdParent="55042A5E" w15:done="1"/>
  <w15:commentEx w15:paraId="192BA8B8" w15:done="1"/>
  <w15:commentEx w15:paraId="71A3E69D" w15:paraIdParent="192BA8B8" w15:done="1"/>
  <w15:commentEx w15:paraId="2B7F7639" w15:done="1"/>
  <w15:commentEx w15:paraId="5415CE1F" w15:paraIdParent="2B7F7639" w15:done="1"/>
  <w15:commentEx w15:paraId="4F061CE4" w15:done="1"/>
  <w15:commentEx w15:paraId="33111CF9" w15:paraIdParent="4F061CE4" w15:done="1"/>
  <w15:commentEx w15:paraId="1BB1FE56" w15:done="0"/>
  <w15:commentEx w15:paraId="7169D06B" w15:done="0"/>
  <w15:commentEx w15:paraId="6EBE8497" w15:done="1"/>
  <w15:commentEx w15:paraId="4FD485D0" w15:paraIdParent="6EBE8497" w15:done="1"/>
  <w15:commentEx w15:paraId="49EE74AF" w15:done="1"/>
  <w15:commentEx w15:paraId="2179EB79" w15:done="0"/>
  <w15:commentEx w15:paraId="659D6F7A" w15:done="0"/>
  <w15:commentEx w15:paraId="1E9FD4C1" w15:done="1"/>
  <w15:commentEx w15:paraId="34119D5D" w15:done="0"/>
  <w15:commentEx w15:paraId="174A4931" w15:done="0"/>
  <w15:commentEx w15:paraId="67F31522" w15:done="1"/>
  <w15:commentEx w15:paraId="1F6208CE" w15:done="1"/>
  <w15:commentEx w15:paraId="7F8EDBF7" w15:done="0"/>
  <w15:commentEx w15:paraId="6CFB86B5" w15:done="0"/>
  <w15:commentEx w15:paraId="6453899A" w15:done="0"/>
  <w15:commentEx w15:paraId="41415F24" w15:done="1"/>
  <w15:commentEx w15:paraId="03EBC00C" w15:done="1"/>
  <w15:commentEx w15:paraId="028999B5" w15:done="0"/>
  <w15:commentEx w15:paraId="59492DA7" w15:done="0"/>
  <w15:commentEx w15:paraId="2B3C0B94" w15:done="1"/>
  <w15:commentEx w15:paraId="14916E36" w15:done="1"/>
  <w15:commentEx w15:paraId="02388F9F" w15:done="0"/>
  <w15:commentEx w15:paraId="0B458782" w15:done="0"/>
  <w15:commentEx w15:paraId="6828DFDB" w15:done="0"/>
  <w15:commentEx w15:paraId="1C361668" w15:done="1"/>
  <w15:commentEx w15:paraId="23592B09" w15:done="0"/>
  <w15:commentEx w15:paraId="22EA2390" w15:done="1"/>
  <w15:commentEx w15:paraId="18F9474A" w15:done="0"/>
  <w15:commentEx w15:paraId="44BD62A5" w15:done="0"/>
  <w15:commentEx w15:paraId="0E763695" w15:done="1"/>
  <w15:commentEx w15:paraId="16C176F5" w15:done="1"/>
  <w15:commentEx w15:paraId="2A1442C7" w15:done="0"/>
  <w15:commentEx w15:paraId="4171D06D" w15:done="0"/>
  <w15:commentEx w15:paraId="4966C223" w15:done="1"/>
  <w15:commentEx w15:paraId="0632A058" w15:done="1"/>
  <w15:commentEx w15:paraId="5F3E0B76" w15:done="1"/>
  <w15:commentEx w15:paraId="6A4A903F" w15:done="1"/>
  <w15:commentEx w15:paraId="61E627C3" w15:done="0"/>
  <w15:commentEx w15:paraId="7706C370" w15:done="0"/>
  <w15:commentEx w15:paraId="7F661E3D" w15:done="1"/>
  <w15:commentEx w15:paraId="08F73A24" w15:done="1"/>
  <w15:commentEx w15:paraId="0A2E3628" w15:done="1"/>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3DFEF2B" w15:done="1"/>
  <w15:commentEx w15:paraId="10E6F960" w15:done="1"/>
  <w15:commentEx w15:paraId="0F95F35A" w15:done="0"/>
  <w15:commentEx w15:paraId="67EF2CA9" w15:done="1"/>
  <w15:commentEx w15:paraId="6A9387BA" w15:done="1"/>
  <w15:commentEx w15:paraId="136138B6" w15:done="1"/>
  <w15:commentEx w15:paraId="6E913173" w15:done="0"/>
  <w15:commentEx w15:paraId="20164E99" w15:done="0"/>
  <w15:commentEx w15:paraId="0D51DE70" w15:done="0"/>
  <w15:commentEx w15:paraId="66E80AFF" w15:done="0"/>
  <w15:commentEx w15:paraId="51CA3479" w15:done="0"/>
  <w15:commentEx w15:paraId="3111A9F9" w15:done="0"/>
  <w15:commentEx w15:paraId="3851A84B" w15:done="0"/>
  <w15:commentEx w15:paraId="0BC0DFA4" w15:done="1"/>
  <w15:commentEx w15:paraId="5D351F43" w15:done="0"/>
  <w15:commentEx w15:paraId="1FDE6907" w15:done="0"/>
  <w15:commentEx w15:paraId="1B0EF383" w15:done="0"/>
  <w15:commentEx w15:paraId="0B7018AD" w15:done="1"/>
  <w15:commentEx w15:paraId="0872DCF2" w15:done="0"/>
  <w15:commentEx w15:paraId="08B0B344" w15:done="0"/>
  <w15:commentEx w15:paraId="75C4EB86" w15:done="1"/>
  <w15:commentEx w15:paraId="11F201D4" w15:done="0"/>
  <w15:commentEx w15:paraId="7A9080C1" w15:done="0"/>
  <w15:commentEx w15:paraId="24F1308B" w15:done="1"/>
  <w15:commentEx w15:paraId="412FB4A6" w15:done="1"/>
  <w15:commentEx w15:paraId="64A4B83A" w15:paraIdParent="412FB4A6" w15:done="1"/>
  <w15:commentEx w15:paraId="3233A117" w15:done="0"/>
  <w15:commentEx w15:paraId="779A90A0" w15:done="0"/>
  <w15:commentEx w15:paraId="68D090F2" w15:done="1"/>
  <w15:commentEx w15:paraId="758CEB68" w15:paraIdParent="68D090F2" w15:done="1"/>
  <w15:commentEx w15:paraId="4CF963D1" w15:done="1"/>
  <w15:commentEx w15:paraId="10B3D4BB" w15:done="0"/>
  <w15:commentEx w15:paraId="2B347EE2" w15:done="1"/>
  <w15:commentEx w15:paraId="3BB281A7" w15:done="1"/>
  <w15:commentEx w15:paraId="154B71DB" w15:paraIdParent="3BB281A7" w15:done="1"/>
  <w15:commentEx w15:paraId="7A271084" w15:done="1"/>
  <w15:commentEx w15:paraId="745DCE2F" w15:done="0"/>
  <w15:commentEx w15:paraId="56C9BAB6" w15:done="0"/>
  <w15:commentEx w15:paraId="2EC55543" w15:done="1"/>
  <w15:commentEx w15:paraId="36F990E6" w15:done="0"/>
  <w15:commentEx w15:paraId="60D8FF07" w15:done="1"/>
  <w15:commentEx w15:paraId="1C6654A2" w15:done="0"/>
  <w15:commentEx w15:paraId="7C71E108" w15:done="0"/>
  <w15:commentEx w15:paraId="137015E8" w15:done="0"/>
  <w15:commentEx w15:paraId="49553549" w15:paraIdParent="137015E8" w15:done="0"/>
  <w15:commentEx w15:paraId="038C0D68" w15:done="1"/>
  <w15:commentEx w15:paraId="1D093FDE" w15:done="0"/>
  <w15:commentEx w15:paraId="4B760BC1" w15:done="1"/>
  <w15:commentEx w15:paraId="5DC7E12C" w15:done="0"/>
  <w15:commentEx w15:paraId="15050F89" w15:done="1"/>
  <w15:commentEx w15:paraId="45CEF77F" w15:done="1"/>
  <w15:commentEx w15:paraId="61677EA2" w15:done="1"/>
  <w15:commentEx w15:paraId="1EB84A04" w15:paraIdParent="61677EA2" w15:done="1"/>
  <w15:commentEx w15:paraId="4695B18D" w15:done="1"/>
  <w15:commentEx w15:paraId="16C0BF7F" w15:done="1"/>
  <w15:commentEx w15:paraId="3A5B1802" w15:paraIdParent="16C0BF7F" w15:done="1"/>
  <w15:commentEx w15:paraId="10058713" w15:done="1"/>
  <w15:commentEx w15:paraId="0BBC070A" w15:done="1"/>
  <w15:commentEx w15:paraId="681B45A9" w15:done="0"/>
  <w15:commentEx w15:paraId="4E607276" w15:done="1"/>
  <w15:commentEx w15:paraId="684D51F5" w15:paraIdParent="4E607276" w15:done="1"/>
  <w15:commentEx w15:paraId="047CF17C" w15:done="1"/>
  <w15:commentEx w15:paraId="59ED28ED" w15:done="1"/>
  <w15:commentEx w15:paraId="4E8E68DC" w15:done="1"/>
  <w15:commentEx w15:paraId="0EE486BE" w15:done="1"/>
  <w15:commentEx w15:paraId="73CF8BD8" w15:done="0"/>
  <w15:commentEx w15:paraId="65F11451" w15:done="0"/>
  <w15:commentEx w15:paraId="49A35B5C" w15:done="1"/>
  <w15:commentEx w15:paraId="65B03835" w15:done="1"/>
  <w15:commentEx w15:paraId="04474575" w15:done="1"/>
  <w15:commentEx w15:paraId="60C73F11" w15:done="0"/>
  <w15:commentEx w15:paraId="28A6F050" w15:done="1"/>
  <w15:commentEx w15:paraId="024AAC5C" w15:done="1"/>
  <w15:commentEx w15:paraId="026071F4" w15:done="1"/>
  <w15:commentEx w15:paraId="2AB76AB5"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08F6FBF4" w15:done="0"/>
  <w15:commentEx w15:paraId="3A821A03" w15:done="1"/>
  <w15:commentEx w15:paraId="55CA36BE" w15:done="1"/>
  <w15:commentEx w15:paraId="1F1B7C05" w15:done="1"/>
  <w15:commentEx w15:paraId="5310C1AC" w15:done="0"/>
  <w15:commentEx w15:paraId="6D340B1D" w15:done="0"/>
  <w15:commentEx w15:paraId="0DF09BDB" w15:done="1"/>
  <w15:commentEx w15:paraId="6297D12F" w15:done="1"/>
  <w15:commentEx w15:paraId="7540F3DA" w15:done="1"/>
  <w15:commentEx w15:paraId="57D7F518" w15:done="1"/>
  <w15:commentEx w15:paraId="0D3751DE" w15:done="1"/>
  <w15:commentEx w15:paraId="279CAFBB" w15:done="1"/>
  <w15:commentEx w15:paraId="514BC2BB" w15:done="1"/>
  <w15:commentEx w15:paraId="65D800C3" w15:done="0"/>
  <w15:commentEx w15:paraId="6F7871C4" w15:done="0"/>
  <w15:commentEx w15:paraId="66485DAD" w15:done="0"/>
  <w15:commentEx w15:paraId="691FB4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82832C0" w16cex:dateUtc="2023-06-05T08:09:00Z"/>
  <w16cex:commentExtensible w16cex:durableId="28283446" w16cex:dateUtc="2023-06-05T08:15:00Z"/>
  <w16cex:commentExtensible w16cex:durableId="27EBF335" w16cex:dateUtc="2023-04-20T15:21:00Z"/>
  <w16cex:commentExtensible w16cex:durableId="27EE5B79" w16cex:dateUtc="2023-04-22T11:1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E594A" w16cex:dateUtc="2023-04-22T11:02:00Z"/>
  <w16cex:commentExtensible w16cex:durableId="27EBF420" w16cex:dateUtc="2023-04-20T15:25:00Z"/>
  <w16cex:commentExtensible w16cex:durableId="27EE593D" w16cex:dateUtc="2023-04-22T11:01:00Z"/>
  <w16cex:commentExtensible w16cex:durableId="27EBF4E7" w16cex:dateUtc="2023-04-20T15:29:00Z"/>
  <w16cex:commentExtensible w16cex:durableId="27EEC36F" w16cex:dateUtc="2023-04-22T18:34:00Z"/>
  <w16cex:commentExtensible w16cex:durableId="27EBF51B" w16cex:dateUtc="2023-04-20T15:30:00Z"/>
  <w16cex:commentExtensible w16cex:durableId="27EE5931" w16cex:dateUtc="2023-04-22T11:01:00Z"/>
  <w16cex:commentExtensible w16cex:durableId="2828376A" w16cex:dateUtc="2023-06-05T08:28:00Z"/>
  <w16cex:commentExtensible w16cex:durableId="28283A05" w16cex:dateUtc="2023-06-05T08:40:00Z"/>
  <w16cex:commentExtensible w16cex:durableId="27EBF754" w16cex:dateUtc="2023-04-20T15:39:00Z"/>
  <w16cex:commentExtensible w16cex:durableId="27EE65DB" w16cex:dateUtc="2023-04-22T11:55:00Z"/>
  <w16cex:commentExtensible w16cex:durableId="2808D7B8" w16cex:dateUtc="2023-04-20T15:42:00Z"/>
  <w16cex:commentExtensible w16cex:durableId="27EBF7D1" w16cex:dateUtc="2023-04-20T15:41:00Z"/>
  <w16cex:commentExtensible w16cex:durableId="27EBF7EA" w16cex:dateUtc="2023-04-20T15:42:00Z"/>
  <w16cex:commentExtensible w16cex:durableId="2808D7B9" w16cex:dateUtc="2023-04-20T15:42:00Z"/>
  <w16cex:commentExtensible w16cex:durableId="27EBF80B" w16cex:dateUtc="2023-04-20T15:42:00Z"/>
  <w16cex:commentExtensible w16cex:durableId="27EBF85A" w16cex:dateUtc="2023-04-20T15:43:00Z"/>
  <w16cex:commentExtensible w16cex:durableId="2808D7DB" w16cex:dateUtc="2023-04-20T15:46:00Z"/>
  <w16cex:commentExtensible w16cex:durableId="2808D7F8" w16cex:dateUtc="2023-04-20T15:46:00Z"/>
  <w16cex:commentExtensible w16cex:durableId="27EBF8DD" w16cex:dateUtc="2023-04-20T15:46:00Z"/>
  <w16cex:commentExtensible w16cex:durableId="27EBF8EE"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7EBFA1B" w16cex:dateUtc="2023-04-20T15:51:00Z"/>
  <w16cex:commentExtensible w16cex:durableId="27EBF90A" w16cex:dateUtc="2023-04-20T15:46:00Z"/>
  <w16cex:commentExtensible w16cex:durableId="2808D96D" w16cex:dateUtc="2023-04-20T15:59: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828427F" w16cex:dateUtc="2023-06-05T09:16:00Z"/>
  <w16cex:commentExtensible w16cex:durableId="27EBFD04" w16cex:dateUtc="2023-04-20T16:03:00Z"/>
  <w16cex:commentExtensible w16cex:durableId="28284207" w16cex:dateUtc="2023-06-05T09:14: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81B18A9" w16cex:dateUtc="2023-04-20T16:09:00Z"/>
  <w16cex:commentExtensible w16cex:durableId="281B18A8" w16cex:dateUtc="2023-04-20T16:14:00Z"/>
  <w16cex:commentExtensible w16cex:durableId="282842B1" w16cex:dateUtc="2023-06-05T09:17:00Z"/>
  <w16cex:commentExtensible w16cex:durableId="281A3638" w16cex:dateUtc="2023-04-20T16:43:00Z"/>
  <w16cex:commentExtensible w16cex:durableId="27EC044B" w16cex:dateUtc="2023-04-20T16:34:00Z"/>
  <w16cex:commentExtensible w16cex:durableId="281A376A" w16cex:dateUtc="2023-04-20T16:39:00Z"/>
  <w16cex:commentExtensible w16cex:durableId="27EC0678" w16cex:dateUtc="2023-04-20T16:44:00Z"/>
  <w16cex:commentExtensible w16cex:durableId="282842D2" w16cex:dateUtc="2023-06-05T09:17:00Z"/>
  <w16cex:commentExtensible w16cex:durableId="2828430A" w16cex:dateUtc="2023-06-05T09:18:00Z"/>
  <w16cex:commentExtensible w16cex:durableId="27EC06D7" w16cex:dateUtc="2023-04-20T16:45:00Z"/>
  <w16cex:commentExtensible w16cex:durableId="282842FB" w16cex:dateUtc="2023-06-05T09:18:00Z"/>
  <w16cex:commentExtensible w16cex:durableId="28284336" w16cex:dateUtc="2023-06-05T09:19:00Z"/>
  <w16cex:commentExtensible w16cex:durableId="27EC0744" w16cex:dateUtc="2023-04-20T16:47:00Z"/>
  <w16cex:commentExtensible w16cex:durableId="280118CF" w16cex:dateUtc="2023-04-20T16:47:00Z"/>
  <w16cex:commentExtensible w16cex:durableId="27EC079B" w16cex:dateUtc="2023-04-20T16:48:00Z"/>
  <w16cex:commentExtensible w16cex:durableId="27EC07CF" w16cex:dateUtc="2023-04-20T16:49:00Z"/>
  <w16cex:commentExtensible w16cex:durableId="28284375" w16cex:dateUtc="2023-06-05T09:20:00Z"/>
  <w16cex:commentExtensible w16cex:durableId="27EC07F3" w16cex:dateUtc="2023-04-20T16:50:00Z"/>
  <w16cex:commentExtensible w16cex:durableId="27EC0855" w16cex:dateUtc="2023-04-20T16:52: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A4C" w16cex:dateUtc="2023-04-20T17:00:00Z"/>
  <w16cex:commentExtensible w16cex:durableId="27EE9C8A" w16cex:dateUtc="2023-04-22T15:48: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E6737" w16cex:dateUtc="2023-04-22T12:01: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4493" w16cex:dateUtc="2023-06-05T09:25: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7EC0E69" w16cex:dateUtc="2023-04-20T17:18:00Z"/>
  <w16cex:commentExtensible w16cex:durableId="27EC0E0B" w16cex:dateUtc="2023-04-20T17:16:00Z"/>
  <w16cex:commentExtensible w16cex:durableId="27EEA65B" w16cex:dateUtc="2023-04-22T16:30: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EEA88E" w16cex:dateUtc="2023-04-22T16:40:00Z"/>
  <w16cex:commentExtensible w16cex:durableId="27BC3373" w16cex:dateUtc="2023-03-15T11:07:00Z"/>
  <w16cex:commentExtensible w16cex:durableId="27EC0EC8" w16cex:dateUtc="2023-04-20T17:19:00Z"/>
  <w16cex:commentExtensible w16cex:durableId="27EEA898" w16cex:dateUtc="2023-04-22T16:40: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0F1" w16cex:dateUtc="2023-04-20T17:28:00Z"/>
  <w16cex:commentExtensible w16cex:durableId="27EC1103"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65" w16cex:dateUtc="2023-04-20T17:35:00Z"/>
  <w16cex:commentExtensible w16cex:durableId="27EC1327" w16cex:dateUtc="2023-04-20T17:38: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7EC16D9" w16cex:dateUtc="2023-04-20T17:54:00Z"/>
  <w16cex:commentExtensible w16cex:durableId="282845FD" w16cex:dateUtc="2023-06-05T09:31:00Z"/>
  <w16cex:commentExtensible w16cex:durableId="28284540" w16cex:dateUtc="2023-06-05T09:28:00Z"/>
  <w16cex:commentExtensible w16cex:durableId="281B8026" w16cex:dateUtc="2023-04-20T17:51:00Z"/>
  <w16cex:commentExtensible w16cex:durableId="282845A5" w16cex:dateUtc="2023-06-05T0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1BE7A82A" w16cid:durableId="27EBF2AB"/>
  <w16cid:commentId w16cid:paraId="212B03BD" w16cid:durableId="27EBF2C1"/>
  <w16cid:commentId w16cid:paraId="162A0517" w16cid:durableId="27EBF2CA"/>
  <w16cid:commentId w16cid:paraId="4A9B7831" w16cid:durableId="282832C0"/>
  <w16cid:commentId w16cid:paraId="49346504" w16cid:durableId="28283446"/>
  <w16cid:commentId w16cid:paraId="574A12FA" w16cid:durableId="27EBF335"/>
  <w16cid:commentId w16cid:paraId="3E5C892D" w16cid:durableId="27EE5B79"/>
  <w16cid:commentId w16cid:paraId="68BAF840" w16cid:durableId="27EBF356"/>
  <w16cid:commentId w16cid:paraId="05C7BDB0" w16cid:durableId="27EBF398"/>
  <w16cid:commentId w16cid:paraId="55042A5E" w16cid:durableId="27EBF3E8"/>
  <w16cid:commentId w16cid:paraId="03B84743" w16cid:durableId="27EE594A"/>
  <w16cid:commentId w16cid:paraId="192BA8B8" w16cid:durableId="27EBF420"/>
  <w16cid:commentId w16cid:paraId="71A3E69D" w16cid:durableId="27EE593D"/>
  <w16cid:commentId w16cid:paraId="2B7F7639" w16cid:durableId="27EBF4E7"/>
  <w16cid:commentId w16cid:paraId="5415CE1F" w16cid:durableId="27EEC36F"/>
  <w16cid:commentId w16cid:paraId="4F061CE4" w16cid:durableId="27EBF51B"/>
  <w16cid:commentId w16cid:paraId="33111CF9" w16cid:durableId="27EE5931"/>
  <w16cid:commentId w16cid:paraId="1BB1FE56" w16cid:durableId="2828376A"/>
  <w16cid:commentId w16cid:paraId="7169D06B" w16cid:durableId="28283A05"/>
  <w16cid:commentId w16cid:paraId="6EBE8497" w16cid:durableId="27EBF754"/>
  <w16cid:commentId w16cid:paraId="4FD485D0" w16cid:durableId="27EE65DB"/>
  <w16cid:commentId w16cid:paraId="49EE74AF" w16cid:durableId="2808D7B8"/>
  <w16cid:commentId w16cid:paraId="2179EB79" w16cid:durableId="27EBF7D1"/>
  <w16cid:commentId w16cid:paraId="659D6F7A" w16cid:durableId="27EBF7EA"/>
  <w16cid:commentId w16cid:paraId="1E9FD4C1" w16cid:durableId="2808D7B9"/>
  <w16cid:commentId w16cid:paraId="34119D5D" w16cid:durableId="27EBF80B"/>
  <w16cid:commentId w16cid:paraId="174A4931" w16cid:durableId="27EBF85A"/>
  <w16cid:commentId w16cid:paraId="67F31522" w16cid:durableId="2808D7DB"/>
  <w16cid:commentId w16cid:paraId="1F6208CE" w16cid:durableId="2808D7F8"/>
  <w16cid:commentId w16cid:paraId="7F8EDBF7" w16cid:durableId="27EBF8DD"/>
  <w16cid:commentId w16cid:paraId="6CFB86B5" w16cid:durableId="27EBF8EE"/>
  <w16cid:commentId w16cid:paraId="6453899A" w16cid:durableId="28284169"/>
  <w16cid:commentId w16cid:paraId="41415F24" w16cid:durableId="2808D81A"/>
  <w16cid:commentId w16cid:paraId="03EBC00C" w16cid:durableId="2808D819"/>
  <w16cid:commentId w16cid:paraId="028999B5" w16cid:durableId="27EBFA1B"/>
  <w16cid:commentId w16cid:paraId="59492DA7" w16cid:durableId="27EBF90A"/>
  <w16cid:commentId w16cid:paraId="2B3C0B94" w16cid:durableId="2808D96D"/>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3592B09" w16cid:durableId="2828427F"/>
  <w16cid:commentId w16cid:paraId="22EA2390" w16cid:durableId="27EBFD04"/>
  <w16cid:commentId w16cid:paraId="18F9474A" w16cid:durableId="28284207"/>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4966C223" w16cid:durableId="2808D973"/>
  <w16cid:commentId w16cid:paraId="0632A058" w16cid:durableId="2808D972"/>
  <w16cid:commentId w16cid:paraId="5F3E0B76" w16cid:durableId="2808D971"/>
  <w16cid:commentId w16cid:paraId="6A4A903F" w16cid:durableId="2808D970"/>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3DFEF2B" w16cid:durableId="281B18A9"/>
  <w16cid:commentId w16cid:paraId="10E6F960" w16cid:durableId="281B18A8"/>
  <w16cid:commentId w16cid:paraId="0F95F35A" w16cid:durableId="282842B1"/>
  <w16cid:commentId w16cid:paraId="67EF2CA9" w16cid:durableId="281A3638"/>
  <w16cid:commentId w16cid:paraId="6A9387BA" w16cid:durableId="27EC044B"/>
  <w16cid:commentId w16cid:paraId="136138B6" w16cid:durableId="281A376A"/>
  <w16cid:commentId w16cid:paraId="6E913173" w16cid:durableId="27EC0678"/>
  <w16cid:commentId w16cid:paraId="20164E99" w16cid:durableId="282842D2"/>
  <w16cid:commentId w16cid:paraId="0D51DE70" w16cid:durableId="2828430A"/>
  <w16cid:commentId w16cid:paraId="66E80AFF" w16cid:durableId="27EC06D7"/>
  <w16cid:commentId w16cid:paraId="51CA3479" w16cid:durableId="282842FB"/>
  <w16cid:commentId w16cid:paraId="3111A9F9" w16cid:durableId="28284336"/>
  <w16cid:commentId w16cid:paraId="3851A84B" w16cid:durableId="27EC0744"/>
  <w16cid:commentId w16cid:paraId="0BC0DFA4" w16cid:durableId="280118CF"/>
  <w16cid:commentId w16cid:paraId="5D351F43" w16cid:durableId="27EC079B"/>
  <w16cid:commentId w16cid:paraId="1FDE6907" w16cid:durableId="27EC07CF"/>
  <w16cid:commentId w16cid:paraId="1B0EF383" w16cid:durableId="28284375"/>
  <w16cid:commentId w16cid:paraId="0B7018AD" w16cid:durableId="27EC07F3"/>
  <w16cid:commentId w16cid:paraId="0872DCF2" w16cid:durableId="27EC0855"/>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12FB4A6" w16cid:durableId="27EC0A4C"/>
  <w16cid:commentId w16cid:paraId="64A4B83A" w16cid:durableId="27EE9C8A"/>
  <w16cid:commentId w16cid:paraId="3233A117" w16cid:durableId="27EC0AE7"/>
  <w16cid:commentId w16cid:paraId="779A90A0" w16cid:durableId="27EC0B1C"/>
  <w16cid:commentId w16cid:paraId="68D090F2" w16cid:durableId="27EC0C5B"/>
  <w16cid:commentId w16cid:paraId="758CEB68" w16cid:durableId="27EE6737"/>
  <w16cid:commentId w16cid:paraId="4CF963D1" w16cid:durableId="27EC0CD2"/>
  <w16cid:commentId w16cid:paraId="10B3D4BB" w16cid:durableId="27EC0C99"/>
  <w16cid:commentId w16cid:paraId="2B347EE2" w16cid:durableId="27BC318D"/>
  <w16cid:commentId w16cid:paraId="3BB281A7" w16cid:durableId="27EC0D1E"/>
  <w16cid:commentId w16cid:paraId="154B71DB" w16cid:durableId="27EEA0B6"/>
  <w16cid:commentId w16cid:paraId="7A271084" w16cid:durableId="27BC9A97"/>
  <w16cid:commentId w16cid:paraId="745DCE2F" w16cid:durableId="28284493"/>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7C71E108" w16cid:durableId="27EC0E69"/>
  <w16cid:commentId w16cid:paraId="137015E8" w16cid:durableId="27EC0E0B"/>
  <w16cid:commentId w16cid:paraId="49553549" w16cid:durableId="27EEA65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1EB84A04" w16cid:durableId="27EEA88E"/>
  <w16cid:commentId w16cid:paraId="4695B18D" w16cid:durableId="27BC3373"/>
  <w16cid:commentId w16cid:paraId="16C0BF7F" w16cid:durableId="27EC0EC8"/>
  <w16cid:commentId w16cid:paraId="3A5B1802" w16cid:durableId="27EEA89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047CF17C" w16cid:durableId="281B2123"/>
  <w16cid:commentId w16cid:paraId="59ED28ED" w16cid:durableId="27EBFA3B"/>
  <w16cid:commentId w16cid:paraId="4E8E68DC" w16cid:durableId="27EC101F"/>
  <w16cid:commentId w16cid:paraId="0EE486BE" w16cid:durableId="27EC103C"/>
  <w16cid:commentId w16cid:paraId="73CF8BD8" w16cid:durableId="27EC10F1"/>
  <w16cid:commentId w16cid:paraId="65F11451" w16cid:durableId="27EC1103"/>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026071F4" w16cid:durableId="27EC1265"/>
  <w16cid:commentId w16cid:paraId="2AB76AB5" w16cid:durableId="27EC1327"/>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F09BDB" w16cid:durableId="27EC1707"/>
  <w16cid:commentId w16cid:paraId="6297D12F" w16cid:durableId="27EC1724"/>
  <w16cid:commentId w16cid:paraId="7540F3DA" w16cid:durableId="27EC1743"/>
  <w16cid:commentId w16cid:paraId="57D7F518" w16cid:durableId="27EC1787"/>
  <w16cid:commentId w16cid:paraId="0D3751DE" w16cid:durableId="27EC164C"/>
  <w16cid:commentId w16cid:paraId="279CAFBB" w16cid:durableId="27EC165C"/>
  <w16cid:commentId w16cid:paraId="514BC2BB" w16cid:durableId="27EC16D9"/>
  <w16cid:commentId w16cid:paraId="65D800C3" w16cid:durableId="282845FD"/>
  <w16cid:commentId w16cid:paraId="6F7871C4" w16cid:durableId="28284540"/>
  <w16cid:commentId w16cid:paraId="66485DAD" w16cid:durableId="281B8026"/>
  <w16cid:commentId w16cid:paraId="691FB42C" w16cid:durableId="282845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5E139" w14:textId="77777777" w:rsidR="00464C8F" w:rsidRDefault="00464C8F" w:rsidP="00A91FB3">
      <w:pPr>
        <w:spacing w:after="0" w:line="240" w:lineRule="auto"/>
      </w:pPr>
      <w:r>
        <w:separator/>
      </w:r>
    </w:p>
  </w:endnote>
  <w:endnote w:type="continuationSeparator" w:id="0">
    <w:p w14:paraId="03929F5C" w14:textId="77777777" w:rsidR="00464C8F" w:rsidRDefault="00464C8F"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86868" w14:textId="77777777" w:rsidR="00464C8F" w:rsidRDefault="00464C8F" w:rsidP="00A91FB3">
      <w:pPr>
        <w:spacing w:after="0" w:line="240" w:lineRule="auto"/>
      </w:pPr>
      <w:r>
        <w:separator/>
      </w:r>
    </w:p>
  </w:footnote>
  <w:footnote w:type="continuationSeparator" w:id="0">
    <w:p w14:paraId="5CD2116E" w14:textId="77777777" w:rsidR="00464C8F" w:rsidRDefault="00464C8F"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087DE63F"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7011064" name="Imagen 277011064"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43882">
      <w:rPr>
        <w:rFonts w:asciiTheme="majorHAnsi" w:hAnsiTheme="majorHAnsi" w:cstheme="majorHAnsi"/>
        <w:i/>
        <w:sz w:val="20"/>
      </w:rPr>
      <w:fldChar w:fldCharType="separate"/>
    </w:r>
    <w:r w:rsidR="00143882">
      <w:rPr>
        <w:rFonts w:asciiTheme="majorHAnsi" w:hAnsiTheme="majorHAnsi" w:cstheme="majorHAnsi"/>
        <w:i/>
        <w:noProof/>
        <w:sz w:val="20"/>
      </w:rPr>
      <w:br/>
      <w:t>Despliegue y pruebas</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504666BC"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561648890" name="Imagen 156164889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43882">
      <w:rPr>
        <w:rFonts w:asciiTheme="majorHAnsi" w:hAnsiTheme="majorHAnsi" w:cstheme="majorHAnsi"/>
        <w:i/>
        <w:noProof/>
        <w:sz w:val="20"/>
      </w:rPr>
      <w:br/>
      <w:t>Despliegue y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FB755DE"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313338517" name="Imagen 131333851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143882">
      <w:rPr>
        <w:rFonts w:asciiTheme="majorHAnsi" w:hAnsiTheme="majorHAnsi" w:cstheme="majorHAnsi"/>
        <w:i/>
        <w:sz w:val="20"/>
      </w:rPr>
      <w:fldChar w:fldCharType="separate"/>
    </w:r>
    <w:r w:rsidR="00143882">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200EFF64"/>
    <w:lvl w:ilvl="0" w:tplc="040A0003">
      <w:start w:val="1"/>
      <w:numFmt w:val="bullet"/>
      <w:lvlText w:val="o"/>
      <w:lvlJc w:val="left"/>
      <w:pPr>
        <w:ind w:left="108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565722"/>
    <w:multiLevelType w:val="hybridMultilevel"/>
    <w:tmpl w:val="2D1CE6CA"/>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6E521FC"/>
    <w:multiLevelType w:val="hybridMultilevel"/>
    <w:tmpl w:val="C6507A60"/>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9"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1"/>
  </w:num>
  <w:num w:numId="2" w16cid:durableId="1660958366">
    <w:abstractNumId w:val="23"/>
  </w:num>
  <w:num w:numId="3" w16cid:durableId="900485865">
    <w:abstractNumId w:val="10"/>
  </w:num>
  <w:num w:numId="4" w16cid:durableId="706488921">
    <w:abstractNumId w:val="8"/>
  </w:num>
  <w:num w:numId="5" w16cid:durableId="126628703">
    <w:abstractNumId w:val="6"/>
  </w:num>
  <w:num w:numId="6" w16cid:durableId="1135412791">
    <w:abstractNumId w:val="20"/>
  </w:num>
  <w:num w:numId="7" w16cid:durableId="1849051979">
    <w:abstractNumId w:val="0"/>
  </w:num>
  <w:num w:numId="8" w16cid:durableId="1841771278">
    <w:abstractNumId w:val="12"/>
  </w:num>
  <w:num w:numId="9" w16cid:durableId="959262228">
    <w:abstractNumId w:val="11"/>
  </w:num>
  <w:num w:numId="10" w16cid:durableId="1969555258">
    <w:abstractNumId w:val="1"/>
  </w:num>
  <w:num w:numId="11" w16cid:durableId="216011310">
    <w:abstractNumId w:val="22"/>
  </w:num>
  <w:num w:numId="12" w16cid:durableId="1012027901">
    <w:abstractNumId w:val="27"/>
  </w:num>
  <w:num w:numId="13" w16cid:durableId="1633442903">
    <w:abstractNumId w:val="13"/>
  </w:num>
  <w:num w:numId="14" w16cid:durableId="1503665326">
    <w:abstractNumId w:val="16"/>
  </w:num>
  <w:num w:numId="15" w16cid:durableId="1878274953">
    <w:abstractNumId w:val="3"/>
  </w:num>
  <w:num w:numId="16" w16cid:durableId="375590481">
    <w:abstractNumId w:val="28"/>
  </w:num>
  <w:num w:numId="17" w16cid:durableId="984091962">
    <w:abstractNumId w:val="19"/>
  </w:num>
  <w:num w:numId="18" w16cid:durableId="424345937">
    <w:abstractNumId w:val="15"/>
  </w:num>
  <w:num w:numId="19" w16cid:durableId="349840091">
    <w:abstractNumId w:val="17"/>
  </w:num>
  <w:num w:numId="20" w16cid:durableId="2069261546">
    <w:abstractNumId w:val="7"/>
  </w:num>
  <w:num w:numId="21" w16cid:durableId="1143275628">
    <w:abstractNumId w:val="24"/>
  </w:num>
  <w:num w:numId="22" w16cid:durableId="1722484331">
    <w:abstractNumId w:val="29"/>
  </w:num>
  <w:num w:numId="23" w16cid:durableId="1901209920">
    <w:abstractNumId w:val="5"/>
  </w:num>
  <w:num w:numId="24" w16cid:durableId="1745563305">
    <w:abstractNumId w:val="9"/>
  </w:num>
  <w:num w:numId="25" w16cid:durableId="1914386056">
    <w:abstractNumId w:val="4"/>
  </w:num>
  <w:num w:numId="26" w16cid:durableId="672489012">
    <w:abstractNumId w:val="2"/>
  </w:num>
  <w:num w:numId="27" w16cid:durableId="2001497192">
    <w:abstractNumId w:val="26"/>
  </w:num>
  <w:num w:numId="28" w16cid:durableId="1495220125">
    <w:abstractNumId w:val="14"/>
  </w:num>
  <w:num w:numId="29" w16cid:durableId="807016069">
    <w:abstractNumId w:val="23"/>
  </w:num>
  <w:num w:numId="30" w16cid:durableId="1008872090">
    <w:abstractNumId w:val="23"/>
  </w:num>
  <w:num w:numId="31" w16cid:durableId="936447317">
    <w:abstractNumId w:val="23"/>
  </w:num>
  <w:num w:numId="32" w16cid:durableId="1155609285">
    <w:abstractNumId w:val="25"/>
  </w:num>
  <w:num w:numId="33" w16cid:durableId="957370173">
    <w:abstractNumId w:val="1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20FBD"/>
    <w:rsid w:val="00021139"/>
    <w:rsid w:val="00022AE6"/>
    <w:rsid w:val="00023E3D"/>
    <w:rsid w:val="00030018"/>
    <w:rsid w:val="00031E41"/>
    <w:rsid w:val="00033B3B"/>
    <w:rsid w:val="000345AB"/>
    <w:rsid w:val="00035F06"/>
    <w:rsid w:val="00037792"/>
    <w:rsid w:val="000407C3"/>
    <w:rsid w:val="0004117C"/>
    <w:rsid w:val="00041279"/>
    <w:rsid w:val="00042BF6"/>
    <w:rsid w:val="0004305F"/>
    <w:rsid w:val="00043DFD"/>
    <w:rsid w:val="00044974"/>
    <w:rsid w:val="000457E2"/>
    <w:rsid w:val="00046125"/>
    <w:rsid w:val="000504ED"/>
    <w:rsid w:val="00051FEC"/>
    <w:rsid w:val="00055B3B"/>
    <w:rsid w:val="00055E27"/>
    <w:rsid w:val="00056567"/>
    <w:rsid w:val="00056A21"/>
    <w:rsid w:val="00056FFC"/>
    <w:rsid w:val="000575F3"/>
    <w:rsid w:val="0005788A"/>
    <w:rsid w:val="00060147"/>
    <w:rsid w:val="000603D3"/>
    <w:rsid w:val="00060AFB"/>
    <w:rsid w:val="00062152"/>
    <w:rsid w:val="0006288C"/>
    <w:rsid w:val="00064BC6"/>
    <w:rsid w:val="0006722D"/>
    <w:rsid w:val="000701C6"/>
    <w:rsid w:val="00071FB5"/>
    <w:rsid w:val="00072CD6"/>
    <w:rsid w:val="00072D65"/>
    <w:rsid w:val="00076628"/>
    <w:rsid w:val="00076E54"/>
    <w:rsid w:val="00077894"/>
    <w:rsid w:val="00080090"/>
    <w:rsid w:val="00080F52"/>
    <w:rsid w:val="00090723"/>
    <w:rsid w:val="000925CC"/>
    <w:rsid w:val="000926EB"/>
    <w:rsid w:val="000941DE"/>
    <w:rsid w:val="00096D80"/>
    <w:rsid w:val="0009708E"/>
    <w:rsid w:val="000A0A02"/>
    <w:rsid w:val="000A1435"/>
    <w:rsid w:val="000A16AC"/>
    <w:rsid w:val="000A4B17"/>
    <w:rsid w:val="000A641A"/>
    <w:rsid w:val="000A6A66"/>
    <w:rsid w:val="000A6E25"/>
    <w:rsid w:val="000B1380"/>
    <w:rsid w:val="000B5324"/>
    <w:rsid w:val="000B771C"/>
    <w:rsid w:val="000C0DDE"/>
    <w:rsid w:val="000C0FDC"/>
    <w:rsid w:val="000C1122"/>
    <w:rsid w:val="000C3639"/>
    <w:rsid w:val="000C3A99"/>
    <w:rsid w:val="000C580A"/>
    <w:rsid w:val="000C5951"/>
    <w:rsid w:val="000C7A74"/>
    <w:rsid w:val="000D0191"/>
    <w:rsid w:val="000D026A"/>
    <w:rsid w:val="000D18BE"/>
    <w:rsid w:val="000D2F09"/>
    <w:rsid w:val="000D4069"/>
    <w:rsid w:val="000D52E8"/>
    <w:rsid w:val="000D55F2"/>
    <w:rsid w:val="000D6FA1"/>
    <w:rsid w:val="000D701A"/>
    <w:rsid w:val="000D79DC"/>
    <w:rsid w:val="000E1B0E"/>
    <w:rsid w:val="000E292F"/>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43BA"/>
    <w:rsid w:val="00105345"/>
    <w:rsid w:val="001056A0"/>
    <w:rsid w:val="00105945"/>
    <w:rsid w:val="001069D3"/>
    <w:rsid w:val="00106F4D"/>
    <w:rsid w:val="001071D2"/>
    <w:rsid w:val="00111312"/>
    <w:rsid w:val="00112DDD"/>
    <w:rsid w:val="001132CA"/>
    <w:rsid w:val="001138BA"/>
    <w:rsid w:val="0011644F"/>
    <w:rsid w:val="001165CB"/>
    <w:rsid w:val="00116744"/>
    <w:rsid w:val="00116887"/>
    <w:rsid w:val="00117144"/>
    <w:rsid w:val="00120FEF"/>
    <w:rsid w:val="0012131C"/>
    <w:rsid w:val="001239FB"/>
    <w:rsid w:val="00125CB2"/>
    <w:rsid w:val="00133AA1"/>
    <w:rsid w:val="00133BBB"/>
    <w:rsid w:val="0013407C"/>
    <w:rsid w:val="001351E3"/>
    <w:rsid w:val="00136764"/>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43A"/>
    <w:rsid w:val="00164804"/>
    <w:rsid w:val="00165578"/>
    <w:rsid w:val="00166464"/>
    <w:rsid w:val="00167BC4"/>
    <w:rsid w:val="00167BE3"/>
    <w:rsid w:val="001702A1"/>
    <w:rsid w:val="00170E82"/>
    <w:rsid w:val="001715F3"/>
    <w:rsid w:val="001717E0"/>
    <w:rsid w:val="00172E5A"/>
    <w:rsid w:val="001740DA"/>
    <w:rsid w:val="0017476E"/>
    <w:rsid w:val="00175949"/>
    <w:rsid w:val="00181FE0"/>
    <w:rsid w:val="0018302F"/>
    <w:rsid w:val="001848BE"/>
    <w:rsid w:val="00185425"/>
    <w:rsid w:val="001868E5"/>
    <w:rsid w:val="0019079A"/>
    <w:rsid w:val="00190B56"/>
    <w:rsid w:val="00192812"/>
    <w:rsid w:val="00192B31"/>
    <w:rsid w:val="00192CE9"/>
    <w:rsid w:val="0019314C"/>
    <w:rsid w:val="0019483F"/>
    <w:rsid w:val="00194C51"/>
    <w:rsid w:val="001954AA"/>
    <w:rsid w:val="00197A9E"/>
    <w:rsid w:val="001A38ED"/>
    <w:rsid w:val="001A4F93"/>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BA5"/>
    <w:rsid w:val="002230B3"/>
    <w:rsid w:val="00223142"/>
    <w:rsid w:val="00225302"/>
    <w:rsid w:val="00234064"/>
    <w:rsid w:val="002340BC"/>
    <w:rsid w:val="00234784"/>
    <w:rsid w:val="002366F7"/>
    <w:rsid w:val="00237D1D"/>
    <w:rsid w:val="00241B4B"/>
    <w:rsid w:val="00241D46"/>
    <w:rsid w:val="00242247"/>
    <w:rsid w:val="00244681"/>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83026"/>
    <w:rsid w:val="00285CC5"/>
    <w:rsid w:val="002919F7"/>
    <w:rsid w:val="00291DBB"/>
    <w:rsid w:val="0029376D"/>
    <w:rsid w:val="002938C5"/>
    <w:rsid w:val="0029413B"/>
    <w:rsid w:val="00294B17"/>
    <w:rsid w:val="0029505F"/>
    <w:rsid w:val="0029688C"/>
    <w:rsid w:val="00297714"/>
    <w:rsid w:val="002A3F49"/>
    <w:rsid w:val="002A44E1"/>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1743"/>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F78"/>
    <w:rsid w:val="00342F9B"/>
    <w:rsid w:val="003431C6"/>
    <w:rsid w:val="00344210"/>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D37"/>
    <w:rsid w:val="00377112"/>
    <w:rsid w:val="0037B0AC"/>
    <w:rsid w:val="00380605"/>
    <w:rsid w:val="00380D00"/>
    <w:rsid w:val="00382096"/>
    <w:rsid w:val="00382B6D"/>
    <w:rsid w:val="00382C55"/>
    <w:rsid w:val="00382FEC"/>
    <w:rsid w:val="00383C7D"/>
    <w:rsid w:val="00385F7B"/>
    <w:rsid w:val="00394AB1"/>
    <w:rsid w:val="00395D7E"/>
    <w:rsid w:val="00395F86"/>
    <w:rsid w:val="00396430"/>
    <w:rsid w:val="00397153"/>
    <w:rsid w:val="003A0014"/>
    <w:rsid w:val="003A29B0"/>
    <w:rsid w:val="003A3ACD"/>
    <w:rsid w:val="003A3F39"/>
    <w:rsid w:val="003A4BE6"/>
    <w:rsid w:val="003A594C"/>
    <w:rsid w:val="003A6A82"/>
    <w:rsid w:val="003A7E97"/>
    <w:rsid w:val="003B03EB"/>
    <w:rsid w:val="003B10F3"/>
    <w:rsid w:val="003B2502"/>
    <w:rsid w:val="003B2625"/>
    <w:rsid w:val="003B2FFA"/>
    <w:rsid w:val="003B4C0F"/>
    <w:rsid w:val="003B51DB"/>
    <w:rsid w:val="003B5C98"/>
    <w:rsid w:val="003C263F"/>
    <w:rsid w:val="003C3ABD"/>
    <w:rsid w:val="003C3F39"/>
    <w:rsid w:val="003C4E79"/>
    <w:rsid w:val="003C5022"/>
    <w:rsid w:val="003C7543"/>
    <w:rsid w:val="003D1028"/>
    <w:rsid w:val="003D1078"/>
    <w:rsid w:val="003D2776"/>
    <w:rsid w:val="003D293B"/>
    <w:rsid w:val="003D4017"/>
    <w:rsid w:val="003D4596"/>
    <w:rsid w:val="003D6257"/>
    <w:rsid w:val="003D7175"/>
    <w:rsid w:val="003E0D99"/>
    <w:rsid w:val="003E10B6"/>
    <w:rsid w:val="003E1DC3"/>
    <w:rsid w:val="003E1E1D"/>
    <w:rsid w:val="003E21FE"/>
    <w:rsid w:val="003E2652"/>
    <w:rsid w:val="003E43AB"/>
    <w:rsid w:val="003E491F"/>
    <w:rsid w:val="003E5850"/>
    <w:rsid w:val="003E6156"/>
    <w:rsid w:val="003F1A98"/>
    <w:rsid w:val="003F2391"/>
    <w:rsid w:val="003F3E02"/>
    <w:rsid w:val="003F53DE"/>
    <w:rsid w:val="00401E6C"/>
    <w:rsid w:val="004023AA"/>
    <w:rsid w:val="004065CA"/>
    <w:rsid w:val="00407B90"/>
    <w:rsid w:val="00410007"/>
    <w:rsid w:val="004106E7"/>
    <w:rsid w:val="004118E5"/>
    <w:rsid w:val="004145FE"/>
    <w:rsid w:val="0041498F"/>
    <w:rsid w:val="004156C2"/>
    <w:rsid w:val="00421061"/>
    <w:rsid w:val="00422147"/>
    <w:rsid w:val="00424089"/>
    <w:rsid w:val="004253C8"/>
    <w:rsid w:val="004258BC"/>
    <w:rsid w:val="00425919"/>
    <w:rsid w:val="004260AE"/>
    <w:rsid w:val="004263FF"/>
    <w:rsid w:val="00426E19"/>
    <w:rsid w:val="0043071C"/>
    <w:rsid w:val="004310E1"/>
    <w:rsid w:val="00431755"/>
    <w:rsid w:val="00431974"/>
    <w:rsid w:val="00433718"/>
    <w:rsid w:val="004349CD"/>
    <w:rsid w:val="00437255"/>
    <w:rsid w:val="0044156B"/>
    <w:rsid w:val="0044184D"/>
    <w:rsid w:val="00450D2A"/>
    <w:rsid w:val="00451924"/>
    <w:rsid w:val="00456496"/>
    <w:rsid w:val="00460327"/>
    <w:rsid w:val="004603DD"/>
    <w:rsid w:val="00461831"/>
    <w:rsid w:val="0046275C"/>
    <w:rsid w:val="00464C8F"/>
    <w:rsid w:val="004717F8"/>
    <w:rsid w:val="00471949"/>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9A2"/>
    <w:rsid w:val="004D4FB3"/>
    <w:rsid w:val="004D552C"/>
    <w:rsid w:val="004D676B"/>
    <w:rsid w:val="004D740C"/>
    <w:rsid w:val="004D7FD8"/>
    <w:rsid w:val="004E0B62"/>
    <w:rsid w:val="004E1D52"/>
    <w:rsid w:val="004E1FE6"/>
    <w:rsid w:val="004E20D2"/>
    <w:rsid w:val="004E30B5"/>
    <w:rsid w:val="004E31C0"/>
    <w:rsid w:val="004E5147"/>
    <w:rsid w:val="004E5F10"/>
    <w:rsid w:val="004E64B4"/>
    <w:rsid w:val="004E7D1B"/>
    <w:rsid w:val="004F0593"/>
    <w:rsid w:val="004F086D"/>
    <w:rsid w:val="004F09BE"/>
    <w:rsid w:val="004F310C"/>
    <w:rsid w:val="004F4158"/>
    <w:rsid w:val="004F6119"/>
    <w:rsid w:val="004F760A"/>
    <w:rsid w:val="005019CE"/>
    <w:rsid w:val="005036AE"/>
    <w:rsid w:val="00503D98"/>
    <w:rsid w:val="0050429D"/>
    <w:rsid w:val="00504CF1"/>
    <w:rsid w:val="00507BDC"/>
    <w:rsid w:val="005118DB"/>
    <w:rsid w:val="0051195B"/>
    <w:rsid w:val="005126A4"/>
    <w:rsid w:val="0051310D"/>
    <w:rsid w:val="005143F1"/>
    <w:rsid w:val="005154D7"/>
    <w:rsid w:val="005158BF"/>
    <w:rsid w:val="00516AA8"/>
    <w:rsid w:val="005170CF"/>
    <w:rsid w:val="00520AAC"/>
    <w:rsid w:val="00522EE2"/>
    <w:rsid w:val="005232AF"/>
    <w:rsid w:val="0052528D"/>
    <w:rsid w:val="00525EE6"/>
    <w:rsid w:val="00526A4D"/>
    <w:rsid w:val="00526C5A"/>
    <w:rsid w:val="0052799B"/>
    <w:rsid w:val="00533F7F"/>
    <w:rsid w:val="005356E0"/>
    <w:rsid w:val="00537EB7"/>
    <w:rsid w:val="00541A27"/>
    <w:rsid w:val="00541F13"/>
    <w:rsid w:val="00541F76"/>
    <w:rsid w:val="00542505"/>
    <w:rsid w:val="00546849"/>
    <w:rsid w:val="00547908"/>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5B74"/>
    <w:rsid w:val="005C5EAD"/>
    <w:rsid w:val="005D03ED"/>
    <w:rsid w:val="005D046F"/>
    <w:rsid w:val="005D05BB"/>
    <w:rsid w:val="005D2347"/>
    <w:rsid w:val="005D4C39"/>
    <w:rsid w:val="005D53CE"/>
    <w:rsid w:val="005D7B09"/>
    <w:rsid w:val="005E2926"/>
    <w:rsid w:val="005E2B01"/>
    <w:rsid w:val="005E2ECF"/>
    <w:rsid w:val="005E3205"/>
    <w:rsid w:val="005E375E"/>
    <w:rsid w:val="005E43FC"/>
    <w:rsid w:val="005E60E4"/>
    <w:rsid w:val="005F3172"/>
    <w:rsid w:val="005F3769"/>
    <w:rsid w:val="005F51A4"/>
    <w:rsid w:val="00601516"/>
    <w:rsid w:val="006021A4"/>
    <w:rsid w:val="0060248F"/>
    <w:rsid w:val="00602ED4"/>
    <w:rsid w:val="0060349A"/>
    <w:rsid w:val="006116C9"/>
    <w:rsid w:val="00611FFA"/>
    <w:rsid w:val="0061204B"/>
    <w:rsid w:val="006124A8"/>
    <w:rsid w:val="0061539A"/>
    <w:rsid w:val="00616E5F"/>
    <w:rsid w:val="00620C0D"/>
    <w:rsid w:val="00624178"/>
    <w:rsid w:val="00624B42"/>
    <w:rsid w:val="00626D5B"/>
    <w:rsid w:val="00627312"/>
    <w:rsid w:val="006278BB"/>
    <w:rsid w:val="00630A81"/>
    <w:rsid w:val="00632D58"/>
    <w:rsid w:val="00633B51"/>
    <w:rsid w:val="006351D8"/>
    <w:rsid w:val="00637F92"/>
    <w:rsid w:val="006445ED"/>
    <w:rsid w:val="00644673"/>
    <w:rsid w:val="0064483C"/>
    <w:rsid w:val="0064560E"/>
    <w:rsid w:val="00650702"/>
    <w:rsid w:val="00652D92"/>
    <w:rsid w:val="006531E0"/>
    <w:rsid w:val="00653651"/>
    <w:rsid w:val="00653738"/>
    <w:rsid w:val="0065623E"/>
    <w:rsid w:val="00656313"/>
    <w:rsid w:val="00661BB4"/>
    <w:rsid w:val="006620BC"/>
    <w:rsid w:val="006626E3"/>
    <w:rsid w:val="0066287C"/>
    <w:rsid w:val="00662CA5"/>
    <w:rsid w:val="006646BE"/>
    <w:rsid w:val="006649A8"/>
    <w:rsid w:val="006672AD"/>
    <w:rsid w:val="0066737B"/>
    <w:rsid w:val="0066741D"/>
    <w:rsid w:val="0067020C"/>
    <w:rsid w:val="00673AA3"/>
    <w:rsid w:val="0067506A"/>
    <w:rsid w:val="00675620"/>
    <w:rsid w:val="00675BDC"/>
    <w:rsid w:val="00675FA7"/>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B123B"/>
    <w:rsid w:val="006B38E6"/>
    <w:rsid w:val="006B6108"/>
    <w:rsid w:val="006C1A7F"/>
    <w:rsid w:val="006C2E01"/>
    <w:rsid w:val="006C2FE5"/>
    <w:rsid w:val="006C77EC"/>
    <w:rsid w:val="006C7A92"/>
    <w:rsid w:val="006D0BA9"/>
    <w:rsid w:val="006D13A6"/>
    <w:rsid w:val="006D4B31"/>
    <w:rsid w:val="006D50F3"/>
    <w:rsid w:val="006E17D1"/>
    <w:rsid w:val="006E2BF7"/>
    <w:rsid w:val="006E37CE"/>
    <w:rsid w:val="006E3A0E"/>
    <w:rsid w:val="006E43AC"/>
    <w:rsid w:val="006E4FD3"/>
    <w:rsid w:val="006E55AF"/>
    <w:rsid w:val="006E62E8"/>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4CE4"/>
    <w:rsid w:val="007253AE"/>
    <w:rsid w:val="00726C0B"/>
    <w:rsid w:val="00731DD3"/>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3ADA"/>
    <w:rsid w:val="00754123"/>
    <w:rsid w:val="00754E91"/>
    <w:rsid w:val="00755EC1"/>
    <w:rsid w:val="00757AE5"/>
    <w:rsid w:val="00757C9F"/>
    <w:rsid w:val="007620FB"/>
    <w:rsid w:val="00762A81"/>
    <w:rsid w:val="0076371D"/>
    <w:rsid w:val="00764AAB"/>
    <w:rsid w:val="007655D5"/>
    <w:rsid w:val="0076637E"/>
    <w:rsid w:val="00766464"/>
    <w:rsid w:val="00766682"/>
    <w:rsid w:val="00767F00"/>
    <w:rsid w:val="0077095B"/>
    <w:rsid w:val="00771E63"/>
    <w:rsid w:val="00775114"/>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E12"/>
    <w:rsid w:val="007C23F0"/>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998"/>
    <w:rsid w:val="008211EE"/>
    <w:rsid w:val="0082214D"/>
    <w:rsid w:val="00822507"/>
    <w:rsid w:val="00823029"/>
    <w:rsid w:val="008275F9"/>
    <w:rsid w:val="0083034F"/>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D40"/>
    <w:rsid w:val="008A4DB8"/>
    <w:rsid w:val="008A54D5"/>
    <w:rsid w:val="008A72F1"/>
    <w:rsid w:val="008A7CCB"/>
    <w:rsid w:val="008B06AB"/>
    <w:rsid w:val="008B06B7"/>
    <w:rsid w:val="008B24D4"/>
    <w:rsid w:val="008C0270"/>
    <w:rsid w:val="008C177D"/>
    <w:rsid w:val="008C3786"/>
    <w:rsid w:val="008C3AB5"/>
    <w:rsid w:val="008C521C"/>
    <w:rsid w:val="008C7060"/>
    <w:rsid w:val="008C7798"/>
    <w:rsid w:val="008D073F"/>
    <w:rsid w:val="008D138A"/>
    <w:rsid w:val="008D1AC9"/>
    <w:rsid w:val="008D38AC"/>
    <w:rsid w:val="008D5A25"/>
    <w:rsid w:val="008D6DF5"/>
    <w:rsid w:val="008D7658"/>
    <w:rsid w:val="008E0E34"/>
    <w:rsid w:val="008E189C"/>
    <w:rsid w:val="008E793B"/>
    <w:rsid w:val="008E7D27"/>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744B"/>
    <w:rsid w:val="00917464"/>
    <w:rsid w:val="00917D07"/>
    <w:rsid w:val="0092044D"/>
    <w:rsid w:val="00921B5D"/>
    <w:rsid w:val="00922079"/>
    <w:rsid w:val="00922208"/>
    <w:rsid w:val="00922414"/>
    <w:rsid w:val="00923396"/>
    <w:rsid w:val="00925905"/>
    <w:rsid w:val="00927C23"/>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753E"/>
    <w:rsid w:val="00947F42"/>
    <w:rsid w:val="00950F55"/>
    <w:rsid w:val="00953B2A"/>
    <w:rsid w:val="00956AB1"/>
    <w:rsid w:val="00957BEE"/>
    <w:rsid w:val="0096017C"/>
    <w:rsid w:val="0096046D"/>
    <w:rsid w:val="00961315"/>
    <w:rsid w:val="0096152C"/>
    <w:rsid w:val="00961E9B"/>
    <w:rsid w:val="00965B55"/>
    <w:rsid w:val="00967035"/>
    <w:rsid w:val="00967E00"/>
    <w:rsid w:val="00970F35"/>
    <w:rsid w:val="00975B9E"/>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13F7"/>
    <w:rsid w:val="009A363A"/>
    <w:rsid w:val="009A6DA1"/>
    <w:rsid w:val="009B19BF"/>
    <w:rsid w:val="009B30B3"/>
    <w:rsid w:val="009B315C"/>
    <w:rsid w:val="009B3341"/>
    <w:rsid w:val="009B3362"/>
    <w:rsid w:val="009B441F"/>
    <w:rsid w:val="009B4943"/>
    <w:rsid w:val="009B591C"/>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F21A6"/>
    <w:rsid w:val="009F4299"/>
    <w:rsid w:val="009F459E"/>
    <w:rsid w:val="009F45B3"/>
    <w:rsid w:val="009F4A4B"/>
    <w:rsid w:val="009F4A63"/>
    <w:rsid w:val="009F6D2A"/>
    <w:rsid w:val="009F7625"/>
    <w:rsid w:val="00A0060E"/>
    <w:rsid w:val="00A00917"/>
    <w:rsid w:val="00A00C1F"/>
    <w:rsid w:val="00A01B6C"/>
    <w:rsid w:val="00A03CC1"/>
    <w:rsid w:val="00A04806"/>
    <w:rsid w:val="00A05CAA"/>
    <w:rsid w:val="00A0641F"/>
    <w:rsid w:val="00A070CF"/>
    <w:rsid w:val="00A12058"/>
    <w:rsid w:val="00A1241D"/>
    <w:rsid w:val="00A127F4"/>
    <w:rsid w:val="00A13090"/>
    <w:rsid w:val="00A1546D"/>
    <w:rsid w:val="00A15C86"/>
    <w:rsid w:val="00A1755C"/>
    <w:rsid w:val="00A212F1"/>
    <w:rsid w:val="00A218E1"/>
    <w:rsid w:val="00A21E0C"/>
    <w:rsid w:val="00A23238"/>
    <w:rsid w:val="00A247D6"/>
    <w:rsid w:val="00A24F5F"/>
    <w:rsid w:val="00A25CD9"/>
    <w:rsid w:val="00A26F03"/>
    <w:rsid w:val="00A27636"/>
    <w:rsid w:val="00A32C22"/>
    <w:rsid w:val="00A33601"/>
    <w:rsid w:val="00A345BF"/>
    <w:rsid w:val="00A3581F"/>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35F4"/>
    <w:rsid w:val="00A740A0"/>
    <w:rsid w:val="00A74148"/>
    <w:rsid w:val="00A74A6A"/>
    <w:rsid w:val="00A831F2"/>
    <w:rsid w:val="00A84E06"/>
    <w:rsid w:val="00A85883"/>
    <w:rsid w:val="00A85B96"/>
    <w:rsid w:val="00A87D54"/>
    <w:rsid w:val="00A90507"/>
    <w:rsid w:val="00A91E6F"/>
    <w:rsid w:val="00A91FB3"/>
    <w:rsid w:val="00A92D76"/>
    <w:rsid w:val="00A93795"/>
    <w:rsid w:val="00A9654B"/>
    <w:rsid w:val="00AA0263"/>
    <w:rsid w:val="00AA0D25"/>
    <w:rsid w:val="00AA135F"/>
    <w:rsid w:val="00AA2A40"/>
    <w:rsid w:val="00AA2A4B"/>
    <w:rsid w:val="00AA37BB"/>
    <w:rsid w:val="00AA3CFF"/>
    <w:rsid w:val="00AA42AE"/>
    <w:rsid w:val="00AA66E7"/>
    <w:rsid w:val="00AB133A"/>
    <w:rsid w:val="00AB141F"/>
    <w:rsid w:val="00AB1EFD"/>
    <w:rsid w:val="00AB1F80"/>
    <w:rsid w:val="00AB5CE2"/>
    <w:rsid w:val="00AB759E"/>
    <w:rsid w:val="00AC124F"/>
    <w:rsid w:val="00AC1373"/>
    <w:rsid w:val="00AC35C1"/>
    <w:rsid w:val="00AC37D7"/>
    <w:rsid w:val="00AC74F6"/>
    <w:rsid w:val="00AC7A51"/>
    <w:rsid w:val="00AC7C97"/>
    <w:rsid w:val="00AD03AF"/>
    <w:rsid w:val="00AD0769"/>
    <w:rsid w:val="00AD0D7B"/>
    <w:rsid w:val="00AD1138"/>
    <w:rsid w:val="00AD121B"/>
    <w:rsid w:val="00AD15F3"/>
    <w:rsid w:val="00AD1C97"/>
    <w:rsid w:val="00AD1EB4"/>
    <w:rsid w:val="00AD2A0B"/>
    <w:rsid w:val="00AD334A"/>
    <w:rsid w:val="00AD4AB1"/>
    <w:rsid w:val="00AD4C94"/>
    <w:rsid w:val="00AD59C6"/>
    <w:rsid w:val="00AD6C37"/>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7D68"/>
    <w:rsid w:val="00B37E0A"/>
    <w:rsid w:val="00B4044B"/>
    <w:rsid w:val="00B40F08"/>
    <w:rsid w:val="00B41520"/>
    <w:rsid w:val="00B41A98"/>
    <w:rsid w:val="00B42303"/>
    <w:rsid w:val="00B45D98"/>
    <w:rsid w:val="00B4739D"/>
    <w:rsid w:val="00B51023"/>
    <w:rsid w:val="00B5276C"/>
    <w:rsid w:val="00B52BB7"/>
    <w:rsid w:val="00B536D4"/>
    <w:rsid w:val="00B542F9"/>
    <w:rsid w:val="00B55BE2"/>
    <w:rsid w:val="00B56541"/>
    <w:rsid w:val="00B56868"/>
    <w:rsid w:val="00B57070"/>
    <w:rsid w:val="00B62EF1"/>
    <w:rsid w:val="00B63C6D"/>
    <w:rsid w:val="00B6554E"/>
    <w:rsid w:val="00B65BCD"/>
    <w:rsid w:val="00B65D34"/>
    <w:rsid w:val="00B67476"/>
    <w:rsid w:val="00B701BC"/>
    <w:rsid w:val="00B717EB"/>
    <w:rsid w:val="00B720A6"/>
    <w:rsid w:val="00B72B4E"/>
    <w:rsid w:val="00B7380D"/>
    <w:rsid w:val="00B746DE"/>
    <w:rsid w:val="00B74B1A"/>
    <w:rsid w:val="00B7F62F"/>
    <w:rsid w:val="00B80152"/>
    <w:rsid w:val="00B80674"/>
    <w:rsid w:val="00B80799"/>
    <w:rsid w:val="00B80DCA"/>
    <w:rsid w:val="00B83158"/>
    <w:rsid w:val="00B83CAD"/>
    <w:rsid w:val="00B83DD1"/>
    <w:rsid w:val="00B85A35"/>
    <w:rsid w:val="00B86E46"/>
    <w:rsid w:val="00B8783F"/>
    <w:rsid w:val="00B907FF"/>
    <w:rsid w:val="00B90A22"/>
    <w:rsid w:val="00B91F77"/>
    <w:rsid w:val="00B93FFD"/>
    <w:rsid w:val="00B955D8"/>
    <w:rsid w:val="00B96A15"/>
    <w:rsid w:val="00B96BA1"/>
    <w:rsid w:val="00BA2A07"/>
    <w:rsid w:val="00BA67FA"/>
    <w:rsid w:val="00BB07A4"/>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2D13"/>
    <w:rsid w:val="00BD3A11"/>
    <w:rsid w:val="00BD3B4F"/>
    <w:rsid w:val="00BD4523"/>
    <w:rsid w:val="00BD5866"/>
    <w:rsid w:val="00BD61A8"/>
    <w:rsid w:val="00BD6AA3"/>
    <w:rsid w:val="00BD6CA0"/>
    <w:rsid w:val="00BE2836"/>
    <w:rsid w:val="00BE7093"/>
    <w:rsid w:val="00BE75D1"/>
    <w:rsid w:val="00BF0229"/>
    <w:rsid w:val="00BF0BC5"/>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63D0"/>
    <w:rsid w:val="00C4050F"/>
    <w:rsid w:val="00C421C8"/>
    <w:rsid w:val="00C438D7"/>
    <w:rsid w:val="00C43959"/>
    <w:rsid w:val="00C473B2"/>
    <w:rsid w:val="00C50B38"/>
    <w:rsid w:val="00C519F8"/>
    <w:rsid w:val="00C5209E"/>
    <w:rsid w:val="00C5307A"/>
    <w:rsid w:val="00C535E8"/>
    <w:rsid w:val="00C55A8C"/>
    <w:rsid w:val="00C56786"/>
    <w:rsid w:val="00C606C8"/>
    <w:rsid w:val="00C60CE6"/>
    <w:rsid w:val="00C614E8"/>
    <w:rsid w:val="00C618CE"/>
    <w:rsid w:val="00C61D64"/>
    <w:rsid w:val="00C623FE"/>
    <w:rsid w:val="00C62AAE"/>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54BA"/>
    <w:rsid w:val="00C86443"/>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40D"/>
    <w:rsid w:val="00CA768D"/>
    <w:rsid w:val="00CA7AEC"/>
    <w:rsid w:val="00CB15B7"/>
    <w:rsid w:val="00CB1FD7"/>
    <w:rsid w:val="00CB27AF"/>
    <w:rsid w:val="00CB36B4"/>
    <w:rsid w:val="00CB3D23"/>
    <w:rsid w:val="00CB3E4E"/>
    <w:rsid w:val="00CB51EA"/>
    <w:rsid w:val="00CB5E5D"/>
    <w:rsid w:val="00CB70CD"/>
    <w:rsid w:val="00CB716F"/>
    <w:rsid w:val="00CC1A77"/>
    <w:rsid w:val="00CC3769"/>
    <w:rsid w:val="00CC3E66"/>
    <w:rsid w:val="00CC3E99"/>
    <w:rsid w:val="00CC4208"/>
    <w:rsid w:val="00CD114A"/>
    <w:rsid w:val="00CD207F"/>
    <w:rsid w:val="00CD40CB"/>
    <w:rsid w:val="00CD7419"/>
    <w:rsid w:val="00CD7FE3"/>
    <w:rsid w:val="00CE00CC"/>
    <w:rsid w:val="00CE0950"/>
    <w:rsid w:val="00CE0AF0"/>
    <w:rsid w:val="00CE31E8"/>
    <w:rsid w:val="00CE39E0"/>
    <w:rsid w:val="00CE5888"/>
    <w:rsid w:val="00CE5B4C"/>
    <w:rsid w:val="00CE6487"/>
    <w:rsid w:val="00CF08B2"/>
    <w:rsid w:val="00CF21DC"/>
    <w:rsid w:val="00CF2B92"/>
    <w:rsid w:val="00CF34E7"/>
    <w:rsid w:val="00CF565C"/>
    <w:rsid w:val="00CF778D"/>
    <w:rsid w:val="00CF7988"/>
    <w:rsid w:val="00CF7DDA"/>
    <w:rsid w:val="00D01DB9"/>
    <w:rsid w:val="00D024E2"/>
    <w:rsid w:val="00D0393A"/>
    <w:rsid w:val="00D05719"/>
    <w:rsid w:val="00D05A7C"/>
    <w:rsid w:val="00D05AF8"/>
    <w:rsid w:val="00D06855"/>
    <w:rsid w:val="00D10D56"/>
    <w:rsid w:val="00D14566"/>
    <w:rsid w:val="00D14F10"/>
    <w:rsid w:val="00D15100"/>
    <w:rsid w:val="00D15BE8"/>
    <w:rsid w:val="00D16667"/>
    <w:rsid w:val="00D17605"/>
    <w:rsid w:val="00D1793C"/>
    <w:rsid w:val="00D20C74"/>
    <w:rsid w:val="00D20DF8"/>
    <w:rsid w:val="00D2318A"/>
    <w:rsid w:val="00D25BBC"/>
    <w:rsid w:val="00D264C8"/>
    <w:rsid w:val="00D26E5D"/>
    <w:rsid w:val="00D2759C"/>
    <w:rsid w:val="00D317D4"/>
    <w:rsid w:val="00D31F26"/>
    <w:rsid w:val="00D32360"/>
    <w:rsid w:val="00D33266"/>
    <w:rsid w:val="00D33AF7"/>
    <w:rsid w:val="00D35E52"/>
    <w:rsid w:val="00D371D2"/>
    <w:rsid w:val="00D373CB"/>
    <w:rsid w:val="00D43589"/>
    <w:rsid w:val="00D44044"/>
    <w:rsid w:val="00D44330"/>
    <w:rsid w:val="00D46546"/>
    <w:rsid w:val="00D612CF"/>
    <w:rsid w:val="00D619E2"/>
    <w:rsid w:val="00D61CF9"/>
    <w:rsid w:val="00D63D8C"/>
    <w:rsid w:val="00D65CF1"/>
    <w:rsid w:val="00D73855"/>
    <w:rsid w:val="00D7393F"/>
    <w:rsid w:val="00D74E90"/>
    <w:rsid w:val="00D757A2"/>
    <w:rsid w:val="00D777EB"/>
    <w:rsid w:val="00D80E1D"/>
    <w:rsid w:val="00D82688"/>
    <w:rsid w:val="00D8720C"/>
    <w:rsid w:val="00D90868"/>
    <w:rsid w:val="00D93318"/>
    <w:rsid w:val="00D95696"/>
    <w:rsid w:val="00D97373"/>
    <w:rsid w:val="00D97D1E"/>
    <w:rsid w:val="00D97FE0"/>
    <w:rsid w:val="00DA0765"/>
    <w:rsid w:val="00DA273C"/>
    <w:rsid w:val="00DA4CD8"/>
    <w:rsid w:val="00DA772D"/>
    <w:rsid w:val="00DA7953"/>
    <w:rsid w:val="00DB1B7B"/>
    <w:rsid w:val="00DB2D31"/>
    <w:rsid w:val="00DB3D6D"/>
    <w:rsid w:val="00DB4785"/>
    <w:rsid w:val="00DB4FBD"/>
    <w:rsid w:val="00DB6747"/>
    <w:rsid w:val="00DB7D6B"/>
    <w:rsid w:val="00DC2754"/>
    <w:rsid w:val="00DC2956"/>
    <w:rsid w:val="00DC3223"/>
    <w:rsid w:val="00DC41EC"/>
    <w:rsid w:val="00DC486D"/>
    <w:rsid w:val="00DC7F60"/>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3AC7"/>
    <w:rsid w:val="00E53B7C"/>
    <w:rsid w:val="00E54EE7"/>
    <w:rsid w:val="00E55474"/>
    <w:rsid w:val="00E56A27"/>
    <w:rsid w:val="00E6090A"/>
    <w:rsid w:val="00E60BAF"/>
    <w:rsid w:val="00E62DC7"/>
    <w:rsid w:val="00E62F8C"/>
    <w:rsid w:val="00E6319C"/>
    <w:rsid w:val="00E64C0D"/>
    <w:rsid w:val="00E65E7E"/>
    <w:rsid w:val="00E663C9"/>
    <w:rsid w:val="00E6740C"/>
    <w:rsid w:val="00E7281F"/>
    <w:rsid w:val="00E7323B"/>
    <w:rsid w:val="00E733D2"/>
    <w:rsid w:val="00E738C7"/>
    <w:rsid w:val="00E74421"/>
    <w:rsid w:val="00E74BAF"/>
    <w:rsid w:val="00E759BD"/>
    <w:rsid w:val="00E77C14"/>
    <w:rsid w:val="00E81B95"/>
    <w:rsid w:val="00E82E74"/>
    <w:rsid w:val="00E8370C"/>
    <w:rsid w:val="00E84714"/>
    <w:rsid w:val="00E85392"/>
    <w:rsid w:val="00E86557"/>
    <w:rsid w:val="00E87163"/>
    <w:rsid w:val="00E915F2"/>
    <w:rsid w:val="00E93B4A"/>
    <w:rsid w:val="00E945C1"/>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6316"/>
    <w:rsid w:val="00EC73FD"/>
    <w:rsid w:val="00EC7E80"/>
    <w:rsid w:val="00ED4147"/>
    <w:rsid w:val="00ED4B4F"/>
    <w:rsid w:val="00ED4B7E"/>
    <w:rsid w:val="00ED5873"/>
    <w:rsid w:val="00ED681F"/>
    <w:rsid w:val="00ED6F87"/>
    <w:rsid w:val="00EE5D1F"/>
    <w:rsid w:val="00EE5E46"/>
    <w:rsid w:val="00EE6092"/>
    <w:rsid w:val="00EE60E4"/>
    <w:rsid w:val="00EE6B5E"/>
    <w:rsid w:val="00EE7D6E"/>
    <w:rsid w:val="00EF0F46"/>
    <w:rsid w:val="00EF1449"/>
    <w:rsid w:val="00EF309E"/>
    <w:rsid w:val="00EF7135"/>
    <w:rsid w:val="00EF7B81"/>
    <w:rsid w:val="00F00C2B"/>
    <w:rsid w:val="00F02198"/>
    <w:rsid w:val="00F03B2F"/>
    <w:rsid w:val="00F045A7"/>
    <w:rsid w:val="00F058A3"/>
    <w:rsid w:val="00F0770A"/>
    <w:rsid w:val="00F07C90"/>
    <w:rsid w:val="00F1012E"/>
    <w:rsid w:val="00F12050"/>
    <w:rsid w:val="00F129FD"/>
    <w:rsid w:val="00F12D19"/>
    <w:rsid w:val="00F14731"/>
    <w:rsid w:val="00F1632B"/>
    <w:rsid w:val="00F16509"/>
    <w:rsid w:val="00F17379"/>
    <w:rsid w:val="00F2242C"/>
    <w:rsid w:val="00F22D37"/>
    <w:rsid w:val="00F2303C"/>
    <w:rsid w:val="00F24FA6"/>
    <w:rsid w:val="00F25BE2"/>
    <w:rsid w:val="00F26518"/>
    <w:rsid w:val="00F27702"/>
    <w:rsid w:val="00F27DCD"/>
    <w:rsid w:val="00F27E9E"/>
    <w:rsid w:val="00F3118F"/>
    <w:rsid w:val="00F316A0"/>
    <w:rsid w:val="00F31C71"/>
    <w:rsid w:val="00F322B1"/>
    <w:rsid w:val="00F32627"/>
    <w:rsid w:val="00F32863"/>
    <w:rsid w:val="00F329CD"/>
    <w:rsid w:val="00F33F5D"/>
    <w:rsid w:val="00F3614E"/>
    <w:rsid w:val="00F37DC4"/>
    <w:rsid w:val="00F40184"/>
    <w:rsid w:val="00F42FC3"/>
    <w:rsid w:val="00F4624F"/>
    <w:rsid w:val="00F46AD1"/>
    <w:rsid w:val="00F47F28"/>
    <w:rsid w:val="00F50967"/>
    <w:rsid w:val="00F50FA2"/>
    <w:rsid w:val="00F51B6F"/>
    <w:rsid w:val="00F55F72"/>
    <w:rsid w:val="00F57106"/>
    <w:rsid w:val="00F61C07"/>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3E11"/>
    <w:rsid w:val="00F9407E"/>
    <w:rsid w:val="00F96068"/>
    <w:rsid w:val="00F96D59"/>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525A"/>
    <w:rsid w:val="00FC71FB"/>
    <w:rsid w:val="00FC7258"/>
    <w:rsid w:val="00FD06B3"/>
    <w:rsid w:val="00FD36BC"/>
    <w:rsid w:val="00FD3AE5"/>
    <w:rsid w:val="00FD55CF"/>
    <w:rsid w:val="00FD5D50"/>
    <w:rsid w:val="00FE0E2E"/>
    <w:rsid w:val="00FE344D"/>
    <w:rsid w:val="00FE422F"/>
    <w:rsid w:val="00FE64B6"/>
    <w:rsid w:val="00FE7426"/>
    <w:rsid w:val="00FF31B2"/>
    <w:rsid w:val="00FF4D23"/>
    <w:rsid w:val="00FF5016"/>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B13880"/>
    <w:pPr>
      <w:tabs>
        <w:tab w:val="left" w:pos="1134"/>
        <w:tab w:val="right" w:leader="dot" w:pos="8488"/>
      </w:tabs>
      <w:spacing w:before="360" w:after="120" w:line="240" w:lineRule="auto"/>
      <w:jc w:val="left"/>
      <w:pPrChange w:id="0" w:author="Microsoft Office User" w:date="2023-05-21T17:32:00Z">
        <w:pPr>
          <w:tabs>
            <w:tab w:val="left" w:pos="1134"/>
            <w:tab w:val="right" w:leader="dot" w:pos="8488"/>
          </w:tabs>
          <w:spacing w:before="360" w:after="120"/>
        </w:pPr>
      </w:pPrChange>
    </w:pPr>
    <w:rPr>
      <w:bCs/>
      <w:iCs/>
      <w:noProof/>
      <w:szCs w:val="24"/>
      <w:rPrChange w:id="0" w:author="Microsoft Office User" w:date="2023-05-21T17:32: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carlosoler/Documents/GitHub/TFGWord/TFGCarlosSoler/docs/gisi-tfg-csoler-memoria-curso-2022%20(vLimpio).docx" TargetMode="External"/><Relationship Id="rId21" Type="http://schemas.openxmlformats.org/officeDocument/2006/relationships/footer" Target="footer5.xml"/><Relationship Id="rId42"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1.png"/><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hyperlink" Target="file:////Users/carlosoler/Documents/GitHub/TFGWord/TFGCarlosSoler/docs/gisi-tfg-csoler-memoria-curso-2022%20(vLimpio).docx" TargetMode="Externa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180.png"/><Relationship Id="rId72" Type="http://schemas.openxmlformats.org/officeDocument/2006/relationships/image" Target="media/image40.png"/><Relationship Id="rId80" Type="http://schemas.openxmlformats.org/officeDocument/2006/relationships/customXml" Target="ink/ink3.xml"/><Relationship Id="rId85" Type="http://schemas.openxmlformats.org/officeDocument/2006/relationships/customXml" Target="ink/ink4.xml"/><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customXml" Target="ink/ink1.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0.png"/><Relationship Id="rId49" Type="http://schemas.openxmlformats.org/officeDocument/2006/relationships/image" Target="media/image170.png"/><Relationship Id="rId57" Type="http://schemas.openxmlformats.org/officeDocument/2006/relationships/image" Target="media/image25.png"/><Relationship Id="rId10" Type="http://schemas.microsoft.com/office/2011/relationships/commentsExtended" Target="commentsExtended.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customXml" Target="ink/ink2.xml"/><Relationship Id="rId55" Type="http://schemas.openxmlformats.org/officeDocument/2006/relationships/image" Target="media/image23.png"/><Relationship Id="rId76" Type="http://schemas.openxmlformats.org/officeDocument/2006/relationships/hyperlink" Target="http://13.37.90.252:5000/" TargetMode="External"/><Relationship Id="rId7" Type="http://schemas.openxmlformats.org/officeDocument/2006/relationships/endnotes" Target="endnotes.xml"/><Relationship Id="rId71" Type="http://schemas.openxmlformats.org/officeDocument/2006/relationships/image" Target="media/image39.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61" Type="http://schemas.openxmlformats.org/officeDocument/2006/relationships/image" Target="media/image29.pn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1"/>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4"/>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98</Pages>
  <Words>18787</Words>
  <Characters>103329</Characters>
  <Application>Microsoft Office Word</Application>
  <DocSecurity>0</DocSecurity>
  <Lines>861</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Sergio Saugar García</cp:lastModifiedBy>
  <cp:revision>1000</cp:revision>
  <cp:lastPrinted>2023-02-04T16:19:00Z</cp:lastPrinted>
  <dcterms:created xsi:type="dcterms:W3CDTF">2022-05-26T09:13:00Z</dcterms:created>
  <dcterms:modified xsi:type="dcterms:W3CDTF">2023-06-05T09:31:00Z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