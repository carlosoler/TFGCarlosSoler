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commentRangeStart w:id="0"/>
      <w:r>
        <w:rPr>
          <w:rFonts w:ascii="Eras Medium ITC" w:eastAsia="Times New Roman" w:hAnsi="Eras Medium ITC" w:cs="Times New Roman"/>
          <w:noProof/>
          <w:spacing w:val="20"/>
          <w:szCs w:val="20"/>
          <w:lang w:eastAsia="es-ES"/>
        </w:rPr>
        <w:t>Junio 2022</w:t>
      </w:r>
      <w:commentRangeEnd w:id="0"/>
      <w:r w:rsidR="00CB716F">
        <w:rPr>
          <w:rStyle w:val="Refdecomentario"/>
        </w:rPr>
        <w:commentReference w:id="0"/>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13"/>
          <w:footerReference w:type="even" r:id="rId14"/>
          <w:footerReference w:type="default" r:id="rId15"/>
          <w:headerReference w:type="first" r:id="rId16"/>
          <w:footerReference w:type="first" r:id="rId17"/>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CB716F">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CB716F">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diseño e implementación de una aplicación RESTful para búsqueda de empleo para estudiantes/graduados</w:t>
                  </w:r>
                </w:p>
                <w:p w14:paraId="32685964" w14:textId="1BD3F9F2" w:rsidR="006A2001" w:rsidRPr="00882F9E" w:rsidRDefault="006A2001" w:rsidP="00CB716F">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CB716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CB716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CB716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CB716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CB716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CB716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CB716F">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8"/>
          <w:footerReference w:type="even" r:id="rId19"/>
          <w:headerReference w:type="first" r:id="rId20"/>
          <w:footerReference w:type="first" r:id="rId21"/>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1" w:name="_Toc492311562"/>
      <w:bookmarkStart w:id="2" w:name="_Toc492311855"/>
      <w:bookmarkStart w:id="3" w:name="_Toc492644603"/>
      <w:bookmarkStart w:id="4" w:name="_Toc492644665"/>
      <w:bookmarkStart w:id="5" w:name="_Toc492887858"/>
      <w:bookmarkStart w:id="6" w:name="_Toc492888159"/>
      <w:bookmarkStart w:id="7" w:name="_Toc492901247"/>
      <w:r w:rsidRPr="00BC13A5">
        <w:rPr>
          <w:szCs w:val="48"/>
        </w:rPr>
        <w:lastRenderedPageBreak/>
        <w:t>Resumen</w:t>
      </w:r>
      <w:bookmarkEnd w:id="1"/>
      <w:bookmarkEnd w:id="2"/>
      <w:bookmarkEnd w:id="3"/>
      <w:bookmarkEnd w:id="4"/>
      <w:bookmarkEnd w:id="5"/>
      <w:bookmarkEnd w:id="6"/>
      <w:bookmarkEnd w:id="7"/>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8" w:name="_Toc492311563"/>
      <w:bookmarkStart w:id="9" w:name="_Toc492311856"/>
      <w:bookmarkStart w:id="10" w:name="_Toc492644604"/>
      <w:bookmarkStart w:id="11" w:name="_Toc492644666"/>
      <w:bookmarkStart w:id="12" w:name="_Toc492887859"/>
      <w:bookmarkStart w:id="13" w:name="_Toc492888160"/>
      <w:bookmarkStart w:id="14" w:name="_Toc492901248"/>
      <w:r w:rsidRPr="00B612E8">
        <w:t>Palabras Clave</w:t>
      </w:r>
      <w:bookmarkEnd w:id="8"/>
      <w:bookmarkEnd w:id="9"/>
      <w:bookmarkEnd w:id="10"/>
      <w:bookmarkEnd w:id="11"/>
      <w:bookmarkEnd w:id="12"/>
      <w:bookmarkEnd w:id="13"/>
      <w:bookmarkEnd w:id="14"/>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22"/>
          <w:footerReference w:type="even" r:id="rId23"/>
          <w:headerReference w:type="first" r:id="rId24"/>
          <w:footerReference w:type="first" r:id="rId25"/>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1A341998" w14:textId="566372D3" w:rsidR="00E62DC7"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30206733" w:history="1">
            <w:r w:rsidR="00E62DC7" w:rsidRPr="007D3A9C">
              <w:rPr>
                <w:rStyle w:val="Hipervnculo"/>
              </w:rPr>
              <w:t>Capítulo 1 Introducción</w:t>
            </w:r>
            <w:r w:rsidR="00E62DC7">
              <w:rPr>
                <w:webHidden/>
              </w:rPr>
              <w:tab/>
            </w:r>
            <w:r w:rsidR="00E62DC7">
              <w:rPr>
                <w:webHidden/>
              </w:rPr>
              <w:fldChar w:fldCharType="begin"/>
            </w:r>
            <w:r w:rsidR="00E62DC7">
              <w:rPr>
                <w:webHidden/>
              </w:rPr>
              <w:instrText xml:space="preserve"> PAGEREF _Toc130206733 \h </w:instrText>
            </w:r>
            <w:r w:rsidR="00E62DC7">
              <w:rPr>
                <w:webHidden/>
              </w:rPr>
            </w:r>
            <w:r w:rsidR="00E62DC7">
              <w:rPr>
                <w:webHidden/>
              </w:rPr>
              <w:fldChar w:fldCharType="separate"/>
            </w:r>
            <w:r w:rsidR="00E62DC7">
              <w:rPr>
                <w:webHidden/>
              </w:rPr>
              <w:t>1</w:t>
            </w:r>
            <w:r w:rsidR="00E62DC7">
              <w:rPr>
                <w:webHidden/>
              </w:rPr>
              <w:fldChar w:fldCharType="end"/>
            </w:r>
          </w:hyperlink>
        </w:p>
        <w:p w14:paraId="5BC69C95" w14:textId="2A15D661" w:rsidR="00E62DC7" w:rsidRDefault="00000000">
          <w:pPr>
            <w:pStyle w:val="TDC1"/>
            <w:rPr>
              <w:rFonts w:eastAsiaTheme="minorEastAsia"/>
              <w:bCs w:val="0"/>
              <w:iCs w:val="0"/>
              <w:lang w:eastAsia="es-ES_tradnl"/>
            </w:rPr>
          </w:pPr>
          <w:hyperlink w:anchor="_Toc130206734" w:history="1">
            <w:r w:rsidR="00E62DC7" w:rsidRPr="007D3A9C">
              <w:rPr>
                <w:rStyle w:val="Hipervnculo"/>
              </w:rPr>
              <w:t>Capítulo 2 Estado del arte</w:t>
            </w:r>
            <w:r w:rsidR="00E62DC7">
              <w:rPr>
                <w:webHidden/>
              </w:rPr>
              <w:tab/>
            </w:r>
            <w:r w:rsidR="00E62DC7">
              <w:rPr>
                <w:webHidden/>
              </w:rPr>
              <w:fldChar w:fldCharType="begin"/>
            </w:r>
            <w:r w:rsidR="00E62DC7">
              <w:rPr>
                <w:webHidden/>
              </w:rPr>
              <w:instrText xml:space="preserve"> PAGEREF _Toc130206734 \h </w:instrText>
            </w:r>
            <w:r w:rsidR="00E62DC7">
              <w:rPr>
                <w:webHidden/>
              </w:rPr>
            </w:r>
            <w:r w:rsidR="00E62DC7">
              <w:rPr>
                <w:webHidden/>
              </w:rPr>
              <w:fldChar w:fldCharType="separate"/>
            </w:r>
            <w:r w:rsidR="00E62DC7">
              <w:rPr>
                <w:webHidden/>
              </w:rPr>
              <w:t>3</w:t>
            </w:r>
            <w:r w:rsidR="00E62DC7">
              <w:rPr>
                <w:webHidden/>
              </w:rPr>
              <w:fldChar w:fldCharType="end"/>
            </w:r>
          </w:hyperlink>
        </w:p>
        <w:p w14:paraId="6D71DB17" w14:textId="020E1D6B" w:rsidR="00E62DC7" w:rsidRDefault="00000000">
          <w:pPr>
            <w:pStyle w:val="TDC2"/>
            <w:rPr>
              <w:rFonts w:eastAsiaTheme="minorEastAsia"/>
              <w:bCs w:val="0"/>
              <w:noProof/>
              <w:sz w:val="24"/>
              <w:szCs w:val="24"/>
              <w:lang w:eastAsia="es-ES_tradnl"/>
            </w:rPr>
          </w:pPr>
          <w:hyperlink w:anchor="_Toc130206735" w:history="1">
            <w:r w:rsidR="00E62DC7" w:rsidRPr="007D3A9C">
              <w:rPr>
                <w:rStyle w:val="Hipervnculo"/>
                <w:noProof/>
              </w:rPr>
              <w:t>2.1</w:t>
            </w:r>
            <w:r w:rsidR="00E62DC7">
              <w:rPr>
                <w:rFonts w:eastAsiaTheme="minorEastAsia"/>
                <w:bCs w:val="0"/>
                <w:noProof/>
                <w:sz w:val="24"/>
                <w:szCs w:val="24"/>
                <w:lang w:eastAsia="es-ES_tradnl"/>
              </w:rPr>
              <w:tab/>
            </w:r>
            <w:r w:rsidR="00E62DC7" w:rsidRPr="007D3A9C">
              <w:rPr>
                <w:rStyle w:val="Hipervnculo"/>
                <w:noProof/>
              </w:rPr>
              <w:t>Servicios Web</w:t>
            </w:r>
            <w:r w:rsidR="00E62DC7">
              <w:rPr>
                <w:noProof/>
                <w:webHidden/>
              </w:rPr>
              <w:tab/>
            </w:r>
            <w:r w:rsidR="00E62DC7">
              <w:rPr>
                <w:noProof/>
                <w:webHidden/>
              </w:rPr>
              <w:fldChar w:fldCharType="begin"/>
            </w:r>
            <w:r w:rsidR="00E62DC7">
              <w:rPr>
                <w:noProof/>
                <w:webHidden/>
              </w:rPr>
              <w:instrText xml:space="preserve"> PAGEREF _Toc130206735 \h </w:instrText>
            </w:r>
            <w:r w:rsidR="00E62DC7">
              <w:rPr>
                <w:noProof/>
                <w:webHidden/>
              </w:rPr>
            </w:r>
            <w:r w:rsidR="00E62DC7">
              <w:rPr>
                <w:noProof/>
                <w:webHidden/>
              </w:rPr>
              <w:fldChar w:fldCharType="separate"/>
            </w:r>
            <w:r w:rsidR="00E62DC7">
              <w:rPr>
                <w:noProof/>
                <w:webHidden/>
              </w:rPr>
              <w:t>3</w:t>
            </w:r>
            <w:r w:rsidR="00E62DC7">
              <w:rPr>
                <w:noProof/>
                <w:webHidden/>
              </w:rPr>
              <w:fldChar w:fldCharType="end"/>
            </w:r>
          </w:hyperlink>
        </w:p>
        <w:p w14:paraId="43EEEED3" w14:textId="5EFE61EB" w:rsidR="00E62DC7" w:rsidRDefault="00000000">
          <w:pPr>
            <w:pStyle w:val="TDC2"/>
            <w:rPr>
              <w:rFonts w:eastAsiaTheme="minorEastAsia"/>
              <w:bCs w:val="0"/>
              <w:noProof/>
              <w:sz w:val="24"/>
              <w:szCs w:val="24"/>
              <w:lang w:eastAsia="es-ES_tradnl"/>
            </w:rPr>
          </w:pPr>
          <w:hyperlink w:anchor="_Toc130206736" w:history="1">
            <w:r w:rsidR="00E62DC7" w:rsidRPr="007D3A9C">
              <w:rPr>
                <w:rStyle w:val="Hipervnculo"/>
                <w:noProof/>
              </w:rPr>
              <w:t>2.2</w:t>
            </w:r>
            <w:r w:rsidR="00E62DC7">
              <w:rPr>
                <w:rFonts w:eastAsiaTheme="minorEastAsia"/>
                <w:bCs w:val="0"/>
                <w:noProof/>
                <w:sz w:val="24"/>
                <w:szCs w:val="24"/>
                <w:lang w:eastAsia="es-ES_tradnl"/>
              </w:rPr>
              <w:tab/>
            </w:r>
            <w:r w:rsidR="00E62DC7" w:rsidRPr="007D3A9C">
              <w:rPr>
                <w:rStyle w:val="Hipervnculo"/>
                <w:noProof/>
              </w:rPr>
              <w:t>Algoritmo de recomendación</w:t>
            </w:r>
            <w:r w:rsidR="00E62DC7">
              <w:rPr>
                <w:noProof/>
                <w:webHidden/>
              </w:rPr>
              <w:tab/>
            </w:r>
            <w:r w:rsidR="00E62DC7">
              <w:rPr>
                <w:noProof/>
                <w:webHidden/>
              </w:rPr>
              <w:fldChar w:fldCharType="begin"/>
            </w:r>
            <w:r w:rsidR="00E62DC7">
              <w:rPr>
                <w:noProof/>
                <w:webHidden/>
              </w:rPr>
              <w:instrText xml:space="preserve"> PAGEREF _Toc130206736 \h </w:instrText>
            </w:r>
            <w:r w:rsidR="00E62DC7">
              <w:rPr>
                <w:noProof/>
                <w:webHidden/>
              </w:rPr>
            </w:r>
            <w:r w:rsidR="00E62DC7">
              <w:rPr>
                <w:noProof/>
                <w:webHidden/>
              </w:rPr>
              <w:fldChar w:fldCharType="separate"/>
            </w:r>
            <w:r w:rsidR="00E62DC7">
              <w:rPr>
                <w:noProof/>
                <w:webHidden/>
              </w:rPr>
              <w:t>6</w:t>
            </w:r>
            <w:r w:rsidR="00E62DC7">
              <w:rPr>
                <w:noProof/>
                <w:webHidden/>
              </w:rPr>
              <w:fldChar w:fldCharType="end"/>
            </w:r>
          </w:hyperlink>
        </w:p>
        <w:p w14:paraId="404CFD07" w14:textId="5EF2F053" w:rsidR="00E62DC7" w:rsidRDefault="00000000">
          <w:pPr>
            <w:pStyle w:val="TDC3"/>
            <w:tabs>
              <w:tab w:val="left" w:pos="1440"/>
              <w:tab w:val="right" w:leader="dot" w:pos="7921"/>
            </w:tabs>
            <w:rPr>
              <w:rFonts w:eastAsiaTheme="minorEastAsia"/>
              <w:noProof/>
              <w:sz w:val="24"/>
              <w:szCs w:val="24"/>
              <w:lang w:eastAsia="es-ES_tradnl"/>
            </w:rPr>
          </w:pPr>
          <w:hyperlink w:anchor="_Toc130206737" w:history="1">
            <w:r w:rsidR="00E62DC7" w:rsidRPr="007D3A9C">
              <w:rPr>
                <w:rStyle w:val="Hipervnculo"/>
                <w:noProof/>
              </w:rPr>
              <w:t>2.2.1</w:t>
            </w:r>
            <w:r w:rsidR="00E62DC7">
              <w:rPr>
                <w:rFonts w:eastAsiaTheme="minorEastAsia"/>
                <w:noProof/>
                <w:sz w:val="24"/>
                <w:szCs w:val="24"/>
                <w:lang w:eastAsia="es-ES_tradnl"/>
              </w:rPr>
              <w:tab/>
            </w:r>
            <w:r w:rsidR="00E62DC7" w:rsidRPr="007D3A9C">
              <w:rPr>
                <w:rStyle w:val="Hipervnculo"/>
                <w:noProof/>
              </w:rPr>
              <w:t>Introducción a la ciencia de los datos</w:t>
            </w:r>
            <w:r w:rsidR="00E62DC7">
              <w:rPr>
                <w:noProof/>
                <w:webHidden/>
              </w:rPr>
              <w:tab/>
            </w:r>
            <w:r w:rsidR="00E62DC7">
              <w:rPr>
                <w:noProof/>
                <w:webHidden/>
              </w:rPr>
              <w:fldChar w:fldCharType="begin"/>
            </w:r>
            <w:r w:rsidR="00E62DC7">
              <w:rPr>
                <w:noProof/>
                <w:webHidden/>
              </w:rPr>
              <w:instrText xml:space="preserve"> PAGEREF _Toc130206737 \h </w:instrText>
            </w:r>
            <w:r w:rsidR="00E62DC7">
              <w:rPr>
                <w:noProof/>
                <w:webHidden/>
              </w:rPr>
            </w:r>
            <w:r w:rsidR="00E62DC7">
              <w:rPr>
                <w:noProof/>
                <w:webHidden/>
              </w:rPr>
              <w:fldChar w:fldCharType="separate"/>
            </w:r>
            <w:r w:rsidR="00E62DC7">
              <w:rPr>
                <w:noProof/>
                <w:webHidden/>
              </w:rPr>
              <w:t>6</w:t>
            </w:r>
            <w:r w:rsidR="00E62DC7">
              <w:rPr>
                <w:noProof/>
                <w:webHidden/>
              </w:rPr>
              <w:fldChar w:fldCharType="end"/>
            </w:r>
          </w:hyperlink>
        </w:p>
        <w:p w14:paraId="6493D05B" w14:textId="6EC5877E" w:rsidR="00E62DC7" w:rsidRDefault="00000000">
          <w:pPr>
            <w:pStyle w:val="TDC3"/>
            <w:tabs>
              <w:tab w:val="left" w:pos="1440"/>
              <w:tab w:val="right" w:leader="dot" w:pos="7921"/>
            </w:tabs>
            <w:rPr>
              <w:rFonts w:eastAsiaTheme="minorEastAsia"/>
              <w:noProof/>
              <w:sz w:val="24"/>
              <w:szCs w:val="24"/>
              <w:lang w:eastAsia="es-ES_tradnl"/>
            </w:rPr>
          </w:pPr>
          <w:hyperlink w:anchor="_Toc130206738" w:history="1">
            <w:r w:rsidR="00E62DC7" w:rsidRPr="007D3A9C">
              <w:rPr>
                <w:rStyle w:val="Hipervnculo"/>
                <w:noProof/>
              </w:rPr>
              <w:t>2.2.2</w:t>
            </w:r>
            <w:r w:rsidR="00E62DC7">
              <w:rPr>
                <w:rFonts w:eastAsiaTheme="minorEastAsia"/>
                <w:noProof/>
                <w:sz w:val="24"/>
                <w:szCs w:val="24"/>
                <w:lang w:eastAsia="es-ES_tradnl"/>
              </w:rPr>
              <w:tab/>
            </w:r>
            <w:r w:rsidR="00E62DC7" w:rsidRPr="007D3A9C">
              <w:rPr>
                <w:rStyle w:val="Hipervnculo"/>
                <w:noProof/>
              </w:rPr>
              <w:t>Machine Learning: métodos de aprendizaje</w:t>
            </w:r>
            <w:r w:rsidR="00E62DC7">
              <w:rPr>
                <w:noProof/>
                <w:webHidden/>
              </w:rPr>
              <w:tab/>
            </w:r>
            <w:r w:rsidR="00E62DC7">
              <w:rPr>
                <w:noProof/>
                <w:webHidden/>
              </w:rPr>
              <w:fldChar w:fldCharType="begin"/>
            </w:r>
            <w:r w:rsidR="00E62DC7">
              <w:rPr>
                <w:noProof/>
                <w:webHidden/>
              </w:rPr>
              <w:instrText xml:space="preserve"> PAGEREF _Toc130206738 \h </w:instrText>
            </w:r>
            <w:r w:rsidR="00E62DC7">
              <w:rPr>
                <w:noProof/>
                <w:webHidden/>
              </w:rPr>
            </w:r>
            <w:r w:rsidR="00E62DC7">
              <w:rPr>
                <w:noProof/>
                <w:webHidden/>
              </w:rPr>
              <w:fldChar w:fldCharType="separate"/>
            </w:r>
            <w:r w:rsidR="00E62DC7">
              <w:rPr>
                <w:noProof/>
                <w:webHidden/>
              </w:rPr>
              <w:t>6</w:t>
            </w:r>
            <w:r w:rsidR="00E62DC7">
              <w:rPr>
                <w:noProof/>
                <w:webHidden/>
              </w:rPr>
              <w:fldChar w:fldCharType="end"/>
            </w:r>
          </w:hyperlink>
        </w:p>
        <w:p w14:paraId="15AD1298" w14:textId="329DA70D" w:rsidR="00E62DC7" w:rsidRDefault="00000000">
          <w:pPr>
            <w:pStyle w:val="TDC3"/>
            <w:tabs>
              <w:tab w:val="left" w:pos="1440"/>
              <w:tab w:val="right" w:leader="dot" w:pos="7921"/>
            </w:tabs>
            <w:rPr>
              <w:rFonts w:eastAsiaTheme="minorEastAsia"/>
              <w:noProof/>
              <w:sz w:val="24"/>
              <w:szCs w:val="24"/>
              <w:lang w:eastAsia="es-ES_tradnl"/>
            </w:rPr>
          </w:pPr>
          <w:hyperlink w:anchor="_Toc130206739" w:history="1">
            <w:r w:rsidR="00E62DC7" w:rsidRPr="007D3A9C">
              <w:rPr>
                <w:rStyle w:val="Hipervnculo"/>
                <w:noProof/>
              </w:rPr>
              <w:t>2.2.3</w:t>
            </w:r>
            <w:r w:rsidR="00E62DC7">
              <w:rPr>
                <w:rFonts w:eastAsiaTheme="minorEastAsia"/>
                <w:noProof/>
                <w:sz w:val="24"/>
                <w:szCs w:val="24"/>
                <w:lang w:eastAsia="es-ES_tradnl"/>
              </w:rPr>
              <w:tab/>
            </w:r>
            <w:r w:rsidR="00E62DC7" w:rsidRPr="007D3A9C">
              <w:rPr>
                <w:rStyle w:val="Hipervnculo"/>
                <w:noProof/>
              </w:rPr>
              <w:t>Técnicas de análisis de datos prescriptivas: sistemas de recomendación</w:t>
            </w:r>
            <w:r w:rsidR="00E62DC7">
              <w:rPr>
                <w:noProof/>
                <w:webHidden/>
              </w:rPr>
              <w:tab/>
            </w:r>
            <w:r w:rsidR="00E62DC7">
              <w:rPr>
                <w:noProof/>
                <w:webHidden/>
              </w:rPr>
              <w:fldChar w:fldCharType="begin"/>
            </w:r>
            <w:r w:rsidR="00E62DC7">
              <w:rPr>
                <w:noProof/>
                <w:webHidden/>
              </w:rPr>
              <w:instrText xml:space="preserve"> PAGEREF _Toc130206739 \h </w:instrText>
            </w:r>
            <w:r w:rsidR="00E62DC7">
              <w:rPr>
                <w:noProof/>
                <w:webHidden/>
              </w:rPr>
            </w:r>
            <w:r w:rsidR="00E62DC7">
              <w:rPr>
                <w:noProof/>
                <w:webHidden/>
              </w:rPr>
              <w:fldChar w:fldCharType="separate"/>
            </w:r>
            <w:r w:rsidR="00E62DC7">
              <w:rPr>
                <w:noProof/>
                <w:webHidden/>
              </w:rPr>
              <w:t>9</w:t>
            </w:r>
            <w:r w:rsidR="00E62DC7">
              <w:rPr>
                <w:noProof/>
                <w:webHidden/>
              </w:rPr>
              <w:fldChar w:fldCharType="end"/>
            </w:r>
          </w:hyperlink>
        </w:p>
        <w:p w14:paraId="2BAF1B66" w14:textId="7CFEBF54" w:rsidR="00E62DC7" w:rsidRDefault="00000000">
          <w:pPr>
            <w:pStyle w:val="TDC3"/>
            <w:tabs>
              <w:tab w:val="left" w:pos="1440"/>
              <w:tab w:val="right" w:leader="dot" w:pos="7921"/>
            </w:tabs>
            <w:rPr>
              <w:rFonts w:eastAsiaTheme="minorEastAsia"/>
              <w:noProof/>
              <w:sz w:val="24"/>
              <w:szCs w:val="24"/>
              <w:lang w:eastAsia="es-ES_tradnl"/>
            </w:rPr>
          </w:pPr>
          <w:hyperlink w:anchor="_Toc130206740" w:history="1">
            <w:r w:rsidR="00E62DC7" w:rsidRPr="007D3A9C">
              <w:rPr>
                <w:rStyle w:val="Hipervnculo"/>
                <w:noProof/>
              </w:rPr>
              <w:t>2.2.4</w:t>
            </w:r>
            <w:r w:rsidR="00E62DC7">
              <w:rPr>
                <w:rFonts w:eastAsiaTheme="minorEastAsia"/>
                <w:noProof/>
                <w:sz w:val="24"/>
                <w:szCs w:val="24"/>
                <w:lang w:eastAsia="es-ES_tradnl"/>
              </w:rPr>
              <w:tab/>
            </w:r>
            <w:r w:rsidR="00E62DC7" w:rsidRPr="007D3A9C">
              <w:rPr>
                <w:rStyle w:val="Hipervnculo"/>
                <w:noProof/>
              </w:rPr>
              <w:t>Medidas de similitud o distancia</w:t>
            </w:r>
            <w:r w:rsidR="00E62DC7">
              <w:rPr>
                <w:noProof/>
                <w:webHidden/>
              </w:rPr>
              <w:tab/>
            </w:r>
            <w:r w:rsidR="00E62DC7">
              <w:rPr>
                <w:noProof/>
                <w:webHidden/>
              </w:rPr>
              <w:fldChar w:fldCharType="begin"/>
            </w:r>
            <w:r w:rsidR="00E62DC7">
              <w:rPr>
                <w:noProof/>
                <w:webHidden/>
              </w:rPr>
              <w:instrText xml:space="preserve"> PAGEREF _Toc130206740 \h </w:instrText>
            </w:r>
            <w:r w:rsidR="00E62DC7">
              <w:rPr>
                <w:noProof/>
                <w:webHidden/>
              </w:rPr>
            </w:r>
            <w:r w:rsidR="00E62DC7">
              <w:rPr>
                <w:noProof/>
                <w:webHidden/>
              </w:rPr>
              <w:fldChar w:fldCharType="separate"/>
            </w:r>
            <w:r w:rsidR="00E62DC7">
              <w:rPr>
                <w:noProof/>
                <w:webHidden/>
              </w:rPr>
              <w:t>11</w:t>
            </w:r>
            <w:r w:rsidR="00E62DC7">
              <w:rPr>
                <w:noProof/>
                <w:webHidden/>
              </w:rPr>
              <w:fldChar w:fldCharType="end"/>
            </w:r>
          </w:hyperlink>
        </w:p>
        <w:p w14:paraId="77BAEB26" w14:textId="0F377D12" w:rsidR="00E62DC7" w:rsidRDefault="00000000">
          <w:pPr>
            <w:pStyle w:val="TDC1"/>
            <w:rPr>
              <w:rFonts w:eastAsiaTheme="minorEastAsia"/>
              <w:bCs w:val="0"/>
              <w:iCs w:val="0"/>
              <w:lang w:eastAsia="es-ES_tradnl"/>
            </w:rPr>
          </w:pPr>
          <w:hyperlink w:anchor="_Toc130206741" w:history="1">
            <w:r w:rsidR="00E62DC7" w:rsidRPr="007D3A9C">
              <w:rPr>
                <w:rStyle w:val="Hipervnculo"/>
              </w:rPr>
              <w:t>Capítulo 3 Gestión del Proyecto</w:t>
            </w:r>
            <w:r w:rsidR="00E62DC7">
              <w:rPr>
                <w:webHidden/>
              </w:rPr>
              <w:tab/>
            </w:r>
            <w:r w:rsidR="00E62DC7">
              <w:rPr>
                <w:webHidden/>
              </w:rPr>
              <w:fldChar w:fldCharType="begin"/>
            </w:r>
            <w:r w:rsidR="00E62DC7">
              <w:rPr>
                <w:webHidden/>
              </w:rPr>
              <w:instrText xml:space="preserve"> PAGEREF _Toc130206741 \h </w:instrText>
            </w:r>
            <w:r w:rsidR="00E62DC7">
              <w:rPr>
                <w:webHidden/>
              </w:rPr>
            </w:r>
            <w:r w:rsidR="00E62DC7">
              <w:rPr>
                <w:webHidden/>
              </w:rPr>
              <w:fldChar w:fldCharType="separate"/>
            </w:r>
            <w:r w:rsidR="00E62DC7">
              <w:rPr>
                <w:webHidden/>
              </w:rPr>
              <w:t>13</w:t>
            </w:r>
            <w:r w:rsidR="00E62DC7">
              <w:rPr>
                <w:webHidden/>
              </w:rPr>
              <w:fldChar w:fldCharType="end"/>
            </w:r>
          </w:hyperlink>
        </w:p>
        <w:p w14:paraId="58DBFB80" w14:textId="31126CB6" w:rsidR="00E62DC7" w:rsidRDefault="00000000">
          <w:pPr>
            <w:pStyle w:val="TDC2"/>
            <w:rPr>
              <w:rFonts w:eastAsiaTheme="minorEastAsia"/>
              <w:bCs w:val="0"/>
              <w:noProof/>
              <w:sz w:val="24"/>
              <w:szCs w:val="24"/>
              <w:lang w:eastAsia="es-ES_tradnl"/>
            </w:rPr>
          </w:pPr>
          <w:hyperlink w:anchor="_Toc130206742" w:history="1">
            <w:r w:rsidR="00E62DC7" w:rsidRPr="007D3A9C">
              <w:rPr>
                <w:rStyle w:val="Hipervnculo"/>
                <w:noProof/>
              </w:rPr>
              <w:t>3.1</w:t>
            </w:r>
            <w:r w:rsidR="00E62DC7">
              <w:rPr>
                <w:rFonts w:eastAsiaTheme="minorEastAsia"/>
                <w:bCs w:val="0"/>
                <w:noProof/>
                <w:sz w:val="24"/>
                <w:szCs w:val="24"/>
                <w:lang w:eastAsia="es-ES_tradnl"/>
              </w:rPr>
              <w:tab/>
            </w:r>
            <w:r w:rsidR="00E62DC7" w:rsidRPr="007D3A9C">
              <w:rPr>
                <w:rStyle w:val="Hipervnculo"/>
                <w:noProof/>
              </w:rPr>
              <w:t>Modelo de ciclo de vida</w:t>
            </w:r>
            <w:r w:rsidR="00E62DC7">
              <w:rPr>
                <w:noProof/>
                <w:webHidden/>
              </w:rPr>
              <w:tab/>
            </w:r>
            <w:r w:rsidR="00E62DC7">
              <w:rPr>
                <w:noProof/>
                <w:webHidden/>
              </w:rPr>
              <w:fldChar w:fldCharType="begin"/>
            </w:r>
            <w:r w:rsidR="00E62DC7">
              <w:rPr>
                <w:noProof/>
                <w:webHidden/>
              </w:rPr>
              <w:instrText xml:space="preserve"> PAGEREF _Toc130206742 \h </w:instrText>
            </w:r>
            <w:r w:rsidR="00E62DC7">
              <w:rPr>
                <w:noProof/>
                <w:webHidden/>
              </w:rPr>
            </w:r>
            <w:r w:rsidR="00E62DC7">
              <w:rPr>
                <w:noProof/>
                <w:webHidden/>
              </w:rPr>
              <w:fldChar w:fldCharType="separate"/>
            </w:r>
            <w:r w:rsidR="00E62DC7">
              <w:rPr>
                <w:noProof/>
                <w:webHidden/>
              </w:rPr>
              <w:t>13</w:t>
            </w:r>
            <w:r w:rsidR="00E62DC7">
              <w:rPr>
                <w:noProof/>
                <w:webHidden/>
              </w:rPr>
              <w:fldChar w:fldCharType="end"/>
            </w:r>
          </w:hyperlink>
        </w:p>
        <w:p w14:paraId="0A4C5085" w14:textId="48B8DC9F" w:rsidR="00E62DC7" w:rsidRDefault="00000000">
          <w:pPr>
            <w:pStyle w:val="TDC2"/>
            <w:rPr>
              <w:rFonts w:eastAsiaTheme="minorEastAsia"/>
              <w:bCs w:val="0"/>
              <w:noProof/>
              <w:sz w:val="24"/>
              <w:szCs w:val="24"/>
              <w:lang w:eastAsia="es-ES_tradnl"/>
            </w:rPr>
          </w:pPr>
          <w:hyperlink w:anchor="_Toc130206743" w:history="1">
            <w:r w:rsidR="00E62DC7" w:rsidRPr="007D3A9C">
              <w:rPr>
                <w:rStyle w:val="Hipervnculo"/>
                <w:noProof/>
              </w:rPr>
              <w:t>3.2</w:t>
            </w:r>
            <w:r w:rsidR="00E62DC7">
              <w:rPr>
                <w:rFonts w:eastAsiaTheme="minorEastAsia"/>
                <w:bCs w:val="0"/>
                <w:noProof/>
                <w:sz w:val="24"/>
                <w:szCs w:val="24"/>
                <w:lang w:eastAsia="es-ES_tradnl"/>
              </w:rPr>
              <w:tab/>
            </w:r>
            <w:r w:rsidR="00E62DC7" w:rsidRPr="007D3A9C">
              <w:rPr>
                <w:rStyle w:val="Hipervnculo"/>
                <w:noProof/>
              </w:rPr>
              <w:t>Papeles desempeñados en el proyecto</w:t>
            </w:r>
            <w:r w:rsidR="00E62DC7">
              <w:rPr>
                <w:noProof/>
                <w:webHidden/>
              </w:rPr>
              <w:tab/>
            </w:r>
            <w:r w:rsidR="00E62DC7">
              <w:rPr>
                <w:noProof/>
                <w:webHidden/>
              </w:rPr>
              <w:fldChar w:fldCharType="begin"/>
            </w:r>
            <w:r w:rsidR="00E62DC7">
              <w:rPr>
                <w:noProof/>
                <w:webHidden/>
              </w:rPr>
              <w:instrText xml:space="preserve"> PAGEREF _Toc130206743 \h </w:instrText>
            </w:r>
            <w:r w:rsidR="00E62DC7">
              <w:rPr>
                <w:noProof/>
                <w:webHidden/>
              </w:rPr>
            </w:r>
            <w:r w:rsidR="00E62DC7">
              <w:rPr>
                <w:noProof/>
                <w:webHidden/>
              </w:rPr>
              <w:fldChar w:fldCharType="separate"/>
            </w:r>
            <w:r w:rsidR="00E62DC7">
              <w:rPr>
                <w:noProof/>
                <w:webHidden/>
              </w:rPr>
              <w:t>14</w:t>
            </w:r>
            <w:r w:rsidR="00E62DC7">
              <w:rPr>
                <w:noProof/>
                <w:webHidden/>
              </w:rPr>
              <w:fldChar w:fldCharType="end"/>
            </w:r>
          </w:hyperlink>
        </w:p>
        <w:p w14:paraId="2CB9AAD3" w14:textId="4D8874B2" w:rsidR="00E62DC7" w:rsidRDefault="00000000">
          <w:pPr>
            <w:pStyle w:val="TDC2"/>
            <w:rPr>
              <w:rFonts w:eastAsiaTheme="minorEastAsia"/>
              <w:bCs w:val="0"/>
              <w:noProof/>
              <w:sz w:val="24"/>
              <w:szCs w:val="24"/>
              <w:lang w:eastAsia="es-ES_tradnl"/>
            </w:rPr>
          </w:pPr>
          <w:hyperlink w:anchor="_Toc130206744" w:history="1">
            <w:r w:rsidR="00E62DC7" w:rsidRPr="007D3A9C">
              <w:rPr>
                <w:rStyle w:val="Hipervnculo"/>
                <w:noProof/>
              </w:rPr>
              <w:t>3.3</w:t>
            </w:r>
            <w:r w:rsidR="00E62DC7">
              <w:rPr>
                <w:rFonts w:eastAsiaTheme="minorEastAsia"/>
                <w:bCs w:val="0"/>
                <w:noProof/>
                <w:sz w:val="24"/>
                <w:szCs w:val="24"/>
                <w:lang w:eastAsia="es-ES_tradnl"/>
              </w:rPr>
              <w:tab/>
            </w:r>
            <w:r w:rsidR="00E62DC7" w:rsidRPr="007D3A9C">
              <w:rPr>
                <w:rStyle w:val="Hipervnculo"/>
                <w:noProof/>
              </w:rPr>
              <w:t>Planificación</w:t>
            </w:r>
            <w:r w:rsidR="00E62DC7">
              <w:rPr>
                <w:noProof/>
                <w:webHidden/>
              </w:rPr>
              <w:tab/>
            </w:r>
            <w:r w:rsidR="00E62DC7">
              <w:rPr>
                <w:noProof/>
                <w:webHidden/>
              </w:rPr>
              <w:fldChar w:fldCharType="begin"/>
            </w:r>
            <w:r w:rsidR="00E62DC7">
              <w:rPr>
                <w:noProof/>
                <w:webHidden/>
              </w:rPr>
              <w:instrText xml:space="preserve"> PAGEREF _Toc130206744 \h </w:instrText>
            </w:r>
            <w:r w:rsidR="00E62DC7">
              <w:rPr>
                <w:noProof/>
                <w:webHidden/>
              </w:rPr>
            </w:r>
            <w:r w:rsidR="00E62DC7">
              <w:rPr>
                <w:noProof/>
                <w:webHidden/>
              </w:rPr>
              <w:fldChar w:fldCharType="separate"/>
            </w:r>
            <w:r w:rsidR="00E62DC7">
              <w:rPr>
                <w:noProof/>
                <w:webHidden/>
              </w:rPr>
              <w:t>14</w:t>
            </w:r>
            <w:r w:rsidR="00E62DC7">
              <w:rPr>
                <w:noProof/>
                <w:webHidden/>
              </w:rPr>
              <w:fldChar w:fldCharType="end"/>
            </w:r>
          </w:hyperlink>
        </w:p>
        <w:p w14:paraId="69DB3671" w14:textId="0CD697A8" w:rsidR="00E62DC7" w:rsidRDefault="00000000">
          <w:pPr>
            <w:pStyle w:val="TDC2"/>
            <w:rPr>
              <w:rFonts w:eastAsiaTheme="minorEastAsia"/>
              <w:bCs w:val="0"/>
              <w:noProof/>
              <w:sz w:val="24"/>
              <w:szCs w:val="24"/>
              <w:lang w:eastAsia="es-ES_tradnl"/>
            </w:rPr>
          </w:pPr>
          <w:hyperlink w:anchor="_Toc130206745" w:history="1">
            <w:r w:rsidR="00E62DC7" w:rsidRPr="007D3A9C">
              <w:rPr>
                <w:rStyle w:val="Hipervnculo"/>
                <w:noProof/>
              </w:rPr>
              <w:t>3.4</w:t>
            </w:r>
            <w:r w:rsidR="00E62DC7">
              <w:rPr>
                <w:rFonts w:eastAsiaTheme="minorEastAsia"/>
                <w:bCs w:val="0"/>
                <w:noProof/>
                <w:sz w:val="24"/>
                <w:szCs w:val="24"/>
                <w:lang w:eastAsia="es-ES_tradnl"/>
              </w:rPr>
              <w:tab/>
            </w:r>
            <w:r w:rsidR="00E62DC7" w:rsidRPr="007D3A9C">
              <w:rPr>
                <w:rStyle w:val="Hipervnculo"/>
                <w:noProof/>
              </w:rPr>
              <w:t>Presupuesto</w:t>
            </w:r>
            <w:r w:rsidR="00E62DC7">
              <w:rPr>
                <w:noProof/>
                <w:webHidden/>
              </w:rPr>
              <w:tab/>
            </w:r>
            <w:r w:rsidR="00E62DC7">
              <w:rPr>
                <w:noProof/>
                <w:webHidden/>
              </w:rPr>
              <w:fldChar w:fldCharType="begin"/>
            </w:r>
            <w:r w:rsidR="00E62DC7">
              <w:rPr>
                <w:noProof/>
                <w:webHidden/>
              </w:rPr>
              <w:instrText xml:space="preserve"> PAGEREF _Toc130206745 \h </w:instrText>
            </w:r>
            <w:r w:rsidR="00E62DC7">
              <w:rPr>
                <w:noProof/>
                <w:webHidden/>
              </w:rPr>
            </w:r>
            <w:r w:rsidR="00E62DC7">
              <w:rPr>
                <w:noProof/>
                <w:webHidden/>
              </w:rPr>
              <w:fldChar w:fldCharType="separate"/>
            </w:r>
            <w:r w:rsidR="00E62DC7">
              <w:rPr>
                <w:noProof/>
                <w:webHidden/>
              </w:rPr>
              <w:t>15</w:t>
            </w:r>
            <w:r w:rsidR="00E62DC7">
              <w:rPr>
                <w:noProof/>
                <w:webHidden/>
              </w:rPr>
              <w:fldChar w:fldCharType="end"/>
            </w:r>
          </w:hyperlink>
        </w:p>
        <w:p w14:paraId="19C48C6E" w14:textId="3A4FD7A3" w:rsidR="00E62DC7" w:rsidRDefault="00000000">
          <w:pPr>
            <w:pStyle w:val="TDC2"/>
            <w:rPr>
              <w:rFonts w:eastAsiaTheme="minorEastAsia"/>
              <w:bCs w:val="0"/>
              <w:noProof/>
              <w:sz w:val="24"/>
              <w:szCs w:val="24"/>
              <w:lang w:eastAsia="es-ES_tradnl"/>
            </w:rPr>
          </w:pPr>
          <w:hyperlink w:anchor="_Toc130206746" w:history="1">
            <w:r w:rsidR="00E62DC7" w:rsidRPr="007D3A9C">
              <w:rPr>
                <w:rStyle w:val="Hipervnculo"/>
                <w:noProof/>
              </w:rPr>
              <w:t>3.5</w:t>
            </w:r>
            <w:r w:rsidR="00E62DC7">
              <w:rPr>
                <w:rFonts w:eastAsiaTheme="minorEastAsia"/>
                <w:bCs w:val="0"/>
                <w:noProof/>
                <w:sz w:val="24"/>
                <w:szCs w:val="24"/>
                <w:lang w:eastAsia="es-ES_tradnl"/>
              </w:rPr>
              <w:tab/>
            </w:r>
            <w:r w:rsidR="00E62DC7" w:rsidRPr="007D3A9C">
              <w:rPr>
                <w:rStyle w:val="Hipervnculo"/>
                <w:noProof/>
              </w:rPr>
              <w:t>Ejecución</w:t>
            </w:r>
            <w:r w:rsidR="00E62DC7">
              <w:rPr>
                <w:noProof/>
                <w:webHidden/>
              </w:rPr>
              <w:tab/>
            </w:r>
            <w:r w:rsidR="00E62DC7">
              <w:rPr>
                <w:noProof/>
                <w:webHidden/>
              </w:rPr>
              <w:fldChar w:fldCharType="begin"/>
            </w:r>
            <w:r w:rsidR="00E62DC7">
              <w:rPr>
                <w:noProof/>
                <w:webHidden/>
              </w:rPr>
              <w:instrText xml:space="preserve"> PAGEREF _Toc130206746 \h </w:instrText>
            </w:r>
            <w:r w:rsidR="00E62DC7">
              <w:rPr>
                <w:noProof/>
                <w:webHidden/>
              </w:rPr>
            </w:r>
            <w:r w:rsidR="00E62DC7">
              <w:rPr>
                <w:noProof/>
                <w:webHidden/>
              </w:rPr>
              <w:fldChar w:fldCharType="separate"/>
            </w:r>
            <w:r w:rsidR="00E62DC7">
              <w:rPr>
                <w:noProof/>
                <w:webHidden/>
              </w:rPr>
              <w:t>16</w:t>
            </w:r>
            <w:r w:rsidR="00E62DC7">
              <w:rPr>
                <w:noProof/>
                <w:webHidden/>
              </w:rPr>
              <w:fldChar w:fldCharType="end"/>
            </w:r>
          </w:hyperlink>
        </w:p>
        <w:p w14:paraId="244C29B6" w14:textId="295CC06B" w:rsidR="00E62DC7" w:rsidRDefault="00000000">
          <w:pPr>
            <w:pStyle w:val="TDC1"/>
            <w:rPr>
              <w:rFonts w:eastAsiaTheme="minorEastAsia"/>
              <w:bCs w:val="0"/>
              <w:iCs w:val="0"/>
              <w:lang w:eastAsia="es-ES_tradnl"/>
            </w:rPr>
          </w:pPr>
          <w:hyperlink w:anchor="_Toc130206747" w:history="1">
            <w:r w:rsidR="00E62DC7" w:rsidRPr="007D3A9C">
              <w:rPr>
                <w:rStyle w:val="Hipervnculo"/>
              </w:rPr>
              <w:t>Capítulo 4 Análisis y arquitectura</w:t>
            </w:r>
            <w:r w:rsidR="00E62DC7">
              <w:rPr>
                <w:webHidden/>
              </w:rPr>
              <w:tab/>
            </w:r>
            <w:r w:rsidR="00E62DC7">
              <w:rPr>
                <w:webHidden/>
              </w:rPr>
              <w:fldChar w:fldCharType="begin"/>
            </w:r>
            <w:r w:rsidR="00E62DC7">
              <w:rPr>
                <w:webHidden/>
              </w:rPr>
              <w:instrText xml:space="preserve"> PAGEREF _Toc130206747 \h </w:instrText>
            </w:r>
            <w:r w:rsidR="00E62DC7">
              <w:rPr>
                <w:webHidden/>
              </w:rPr>
            </w:r>
            <w:r w:rsidR="00E62DC7">
              <w:rPr>
                <w:webHidden/>
              </w:rPr>
              <w:fldChar w:fldCharType="separate"/>
            </w:r>
            <w:r w:rsidR="00E62DC7">
              <w:rPr>
                <w:webHidden/>
              </w:rPr>
              <w:t>17</w:t>
            </w:r>
            <w:r w:rsidR="00E62DC7">
              <w:rPr>
                <w:webHidden/>
              </w:rPr>
              <w:fldChar w:fldCharType="end"/>
            </w:r>
          </w:hyperlink>
        </w:p>
        <w:p w14:paraId="18E8E51D" w14:textId="452F2975" w:rsidR="00E62DC7" w:rsidRDefault="00000000">
          <w:pPr>
            <w:pStyle w:val="TDC2"/>
            <w:rPr>
              <w:rFonts w:eastAsiaTheme="minorEastAsia"/>
              <w:bCs w:val="0"/>
              <w:noProof/>
              <w:sz w:val="24"/>
              <w:szCs w:val="24"/>
              <w:lang w:eastAsia="es-ES_tradnl"/>
            </w:rPr>
          </w:pPr>
          <w:hyperlink w:anchor="_Toc130206748" w:history="1">
            <w:r w:rsidR="00E62DC7" w:rsidRPr="007D3A9C">
              <w:rPr>
                <w:rStyle w:val="Hipervnculo"/>
                <w:noProof/>
              </w:rPr>
              <w:t>4.1</w:t>
            </w:r>
            <w:r w:rsidR="00E62DC7">
              <w:rPr>
                <w:rFonts w:eastAsiaTheme="minorEastAsia"/>
                <w:bCs w:val="0"/>
                <w:noProof/>
                <w:sz w:val="24"/>
                <w:szCs w:val="24"/>
                <w:lang w:eastAsia="es-ES_tradnl"/>
              </w:rPr>
              <w:tab/>
            </w:r>
            <w:r w:rsidR="00E62DC7" w:rsidRPr="007D3A9C">
              <w:rPr>
                <w:rStyle w:val="Hipervnculo"/>
                <w:noProof/>
              </w:rPr>
              <w:t>Análisis de dominio</w:t>
            </w:r>
            <w:r w:rsidR="00E62DC7">
              <w:rPr>
                <w:noProof/>
                <w:webHidden/>
              </w:rPr>
              <w:tab/>
            </w:r>
            <w:r w:rsidR="00E62DC7">
              <w:rPr>
                <w:noProof/>
                <w:webHidden/>
              </w:rPr>
              <w:fldChar w:fldCharType="begin"/>
            </w:r>
            <w:r w:rsidR="00E62DC7">
              <w:rPr>
                <w:noProof/>
                <w:webHidden/>
              </w:rPr>
              <w:instrText xml:space="preserve"> PAGEREF _Toc130206748 \h </w:instrText>
            </w:r>
            <w:r w:rsidR="00E62DC7">
              <w:rPr>
                <w:noProof/>
                <w:webHidden/>
              </w:rPr>
            </w:r>
            <w:r w:rsidR="00E62DC7">
              <w:rPr>
                <w:noProof/>
                <w:webHidden/>
              </w:rPr>
              <w:fldChar w:fldCharType="separate"/>
            </w:r>
            <w:r w:rsidR="00E62DC7">
              <w:rPr>
                <w:noProof/>
                <w:webHidden/>
              </w:rPr>
              <w:t>17</w:t>
            </w:r>
            <w:r w:rsidR="00E62DC7">
              <w:rPr>
                <w:noProof/>
                <w:webHidden/>
              </w:rPr>
              <w:fldChar w:fldCharType="end"/>
            </w:r>
          </w:hyperlink>
        </w:p>
        <w:p w14:paraId="39AA53A4" w14:textId="5ADB1240" w:rsidR="00E62DC7" w:rsidRDefault="00000000">
          <w:pPr>
            <w:pStyle w:val="TDC2"/>
            <w:rPr>
              <w:rFonts w:eastAsiaTheme="minorEastAsia"/>
              <w:bCs w:val="0"/>
              <w:noProof/>
              <w:sz w:val="24"/>
              <w:szCs w:val="24"/>
              <w:lang w:eastAsia="es-ES_tradnl"/>
            </w:rPr>
          </w:pPr>
          <w:hyperlink w:anchor="_Toc130206749" w:history="1">
            <w:r w:rsidR="00E62DC7" w:rsidRPr="007D3A9C">
              <w:rPr>
                <w:rStyle w:val="Hipervnculo"/>
                <w:noProof/>
              </w:rPr>
              <w:t>4.2</w:t>
            </w:r>
            <w:r w:rsidR="00E62DC7">
              <w:rPr>
                <w:rFonts w:eastAsiaTheme="minorEastAsia"/>
                <w:bCs w:val="0"/>
                <w:noProof/>
                <w:sz w:val="24"/>
                <w:szCs w:val="24"/>
                <w:lang w:eastAsia="es-ES_tradnl"/>
              </w:rPr>
              <w:tab/>
            </w:r>
            <w:r w:rsidR="00E62DC7" w:rsidRPr="007D3A9C">
              <w:rPr>
                <w:rStyle w:val="Hipervnculo"/>
                <w:noProof/>
              </w:rPr>
              <w:t>Especificación de requisitos</w:t>
            </w:r>
            <w:r w:rsidR="00E62DC7">
              <w:rPr>
                <w:noProof/>
                <w:webHidden/>
              </w:rPr>
              <w:tab/>
            </w:r>
            <w:r w:rsidR="00E62DC7">
              <w:rPr>
                <w:noProof/>
                <w:webHidden/>
              </w:rPr>
              <w:fldChar w:fldCharType="begin"/>
            </w:r>
            <w:r w:rsidR="00E62DC7">
              <w:rPr>
                <w:noProof/>
                <w:webHidden/>
              </w:rPr>
              <w:instrText xml:space="preserve"> PAGEREF _Toc130206749 \h </w:instrText>
            </w:r>
            <w:r w:rsidR="00E62DC7">
              <w:rPr>
                <w:noProof/>
                <w:webHidden/>
              </w:rPr>
            </w:r>
            <w:r w:rsidR="00E62DC7">
              <w:rPr>
                <w:noProof/>
                <w:webHidden/>
              </w:rPr>
              <w:fldChar w:fldCharType="separate"/>
            </w:r>
            <w:r w:rsidR="00E62DC7">
              <w:rPr>
                <w:noProof/>
                <w:webHidden/>
              </w:rPr>
              <w:t>18</w:t>
            </w:r>
            <w:r w:rsidR="00E62DC7">
              <w:rPr>
                <w:noProof/>
                <w:webHidden/>
              </w:rPr>
              <w:fldChar w:fldCharType="end"/>
            </w:r>
          </w:hyperlink>
        </w:p>
        <w:p w14:paraId="565786B4" w14:textId="0F963E4F" w:rsidR="00E62DC7" w:rsidRDefault="00000000">
          <w:pPr>
            <w:pStyle w:val="TDC2"/>
            <w:rPr>
              <w:rFonts w:eastAsiaTheme="minorEastAsia"/>
              <w:bCs w:val="0"/>
              <w:noProof/>
              <w:sz w:val="24"/>
              <w:szCs w:val="24"/>
              <w:lang w:eastAsia="es-ES_tradnl"/>
            </w:rPr>
          </w:pPr>
          <w:hyperlink w:anchor="_Toc130206750" w:history="1">
            <w:r w:rsidR="00E62DC7" w:rsidRPr="007D3A9C">
              <w:rPr>
                <w:rStyle w:val="Hipervnculo"/>
                <w:noProof/>
                <w:highlight w:val="yellow"/>
              </w:rPr>
              <w:t>4.3</w:t>
            </w:r>
            <w:r w:rsidR="00E62DC7">
              <w:rPr>
                <w:rFonts w:eastAsiaTheme="minorEastAsia"/>
                <w:bCs w:val="0"/>
                <w:noProof/>
                <w:sz w:val="24"/>
                <w:szCs w:val="24"/>
                <w:lang w:eastAsia="es-ES_tradnl"/>
              </w:rPr>
              <w:tab/>
            </w:r>
            <w:r w:rsidR="00E62DC7" w:rsidRPr="007D3A9C">
              <w:rPr>
                <w:rStyle w:val="Hipervnculo"/>
                <w:noProof/>
                <w:highlight w:val="yellow"/>
              </w:rPr>
              <w:t>Análisis de los casos de uso y de las clases de análisis</w:t>
            </w:r>
            <w:r w:rsidR="00E62DC7">
              <w:rPr>
                <w:noProof/>
                <w:webHidden/>
              </w:rPr>
              <w:tab/>
            </w:r>
            <w:r w:rsidR="00E62DC7">
              <w:rPr>
                <w:noProof/>
                <w:webHidden/>
              </w:rPr>
              <w:fldChar w:fldCharType="begin"/>
            </w:r>
            <w:r w:rsidR="00E62DC7">
              <w:rPr>
                <w:noProof/>
                <w:webHidden/>
              </w:rPr>
              <w:instrText xml:space="preserve"> PAGEREF _Toc130206750 \h </w:instrText>
            </w:r>
            <w:r w:rsidR="00E62DC7">
              <w:rPr>
                <w:noProof/>
                <w:webHidden/>
              </w:rPr>
            </w:r>
            <w:r w:rsidR="00E62DC7">
              <w:rPr>
                <w:noProof/>
                <w:webHidden/>
              </w:rPr>
              <w:fldChar w:fldCharType="separate"/>
            </w:r>
            <w:r w:rsidR="00E62DC7">
              <w:rPr>
                <w:noProof/>
                <w:webHidden/>
              </w:rPr>
              <w:t>21</w:t>
            </w:r>
            <w:r w:rsidR="00E62DC7">
              <w:rPr>
                <w:noProof/>
                <w:webHidden/>
              </w:rPr>
              <w:fldChar w:fldCharType="end"/>
            </w:r>
          </w:hyperlink>
        </w:p>
        <w:p w14:paraId="76D79635" w14:textId="16A7DAF5" w:rsidR="00E62DC7" w:rsidRDefault="00000000">
          <w:pPr>
            <w:pStyle w:val="TDC2"/>
            <w:rPr>
              <w:rFonts w:eastAsiaTheme="minorEastAsia"/>
              <w:bCs w:val="0"/>
              <w:noProof/>
              <w:sz w:val="24"/>
              <w:szCs w:val="24"/>
              <w:lang w:eastAsia="es-ES_tradnl"/>
            </w:rPr>
          </w:pPr>
          <w:hyperlink w:anchor="_Toc130206751" w:history="1">
            <w:r w:rsidR="00E62DC7" w:rsidRPr="007D3A9C">
              <w:rPr>
                <w:rStyle w:val="Hipervnculo"/>
                <w:noProof/>
                <w:highlight w:val="yellow"/>
              </w:rPr>
              <w:t>4.4</w:t>
            </w:r>
            <w:r w:rsidR="00E62DC7">
              <w:rPr>
                <w:rFonts w:eastAsiaTheme="minorEastAsia"/>
                <w:bCs w:val="0"/>
                <w:noProof/>
                <w:sz w:val="24"/>
                <w:szCs w:val="24"/>
                <w:lang w:eastAsia="es-ES_tradnl"/>
              </w:rPr>
              <w:tab/>
            </w:r>
            <w:r w:rsidR="00E62DC7" w:rsidRPr="007D3A9C">
              <w:rPr>
                <w:rStyle w:val="Hipervnculo"/>
                <w:noProof/>
                <w:highlight w:val="yellow"/>
              </w:rPr>
              <w:t>Análisis de seguridad</w:t>
            </w:r>
            <w:r w:rsidR="00E62DC7">
              <w:rPr>
                <w:noProof/>
                <w:webHidden/>
              </w:rPr>
              <w:tab/>
            </w:r>
            <w:r w:rsidR="00E62DC7">
              <w:rPr>
                <w:noProof/>
                <w:webHidden/>
              </w:rPr>
              <w:fldChar w:fldCharType="begin"/>
            </w:r>
            <w:r w:rsidR="00E62DC7">
              <w:rPr>
                <w:noProof/>
                <w:webHidden/>
              </w:rPr>
              <w:instrText xml:space="preserve"> PAGEREF _Toc130206751 \h </w:instrText>
            </w:r>
            <w:r w:rsidR="00E62DC7">
              <w:rPr>
                <w:noProof/>
                <w:webHidden/>
              </w:rPr>
            </w:r>
            <w:r w:rsidR="00E62DC7">
              <w:rPr>
                <w:noProof/>
                <w:webHidden/>
              </w:rPr>
              <w:fldChar w:fldCharType="separate"/>
            </w:r>
            <w:r w:rsidR="00E62DC7">
              <w:rPr>
                <w:noProof/>
                <w:webHidden/>
              </w:rPr>
              <w:t>22</w:t>
            </w:r>
            <w:r w:rsidR="00E62DC7">
              <w:rPr>
                <w:noProof/>
                <w:webHidden/>
              </w:rPr>
              <w:fldChar w:fldCharType="end"/>
            </w:r>
          </w:hyperlink>
        </w:p>
        <w:p w14:paraId="47AA61E5" w14:textId="1B3D4476" w:rsidR="00E62DC7" w:rsidRDefault="00000000">
          <w:pPr>
            <w:pStyle w:val="TDC2"/>
            <w:rPr>
              <w:rFonts w:eastAsiaTheme="minorEastAsia"/>
              <w:bCs w:val="0"/>
              <w:noProof/>
              <w:sz w:val="24"/>
              <w:szCs w:val="24"/>
              <w:lang w:eastAsia="es-ES_tradnl"/>
            </w:rPr>
          </w:pPr>
          <w:hyperlink w:anchor="_Toc130206752" w:history="1">
            <w:r w:rsidR="00E62DC7" w:rsidRPr="007D3A9C">
              <w:rPr>
                <w:rStyle w:val="Hipervnculo"/>
                <w:noProof/>
                <w:highlight w:val="yellow"/>
              </w:rPr>
              <w:t>4.5</w:t>
            </w:r>
            <w:r w:rsidR="00E62DC7">
              <w:rPr>
                <w:rFonts w:eastAsiaTheme="minorEastAsia"/>
                <w:bCs w:val="0"/>
                <w:noProof/>
                <w:sz w:val="24"/>
                <w:szCs w:val="24"/>
                <w:lang w:eastAsia="es-ES_tradnl"/>
              </w:rPr>
              <w:tab/>
            </w:r>
            <w:r w:rsidR="00E62DC7" w:rsidRPr="007D3A9C">
              <w:rPr>
                <w:rStyle w:val="Hipervnculo"/>
                <w:noProof/>
              </w:rPr>
              <w:t>A</w:t>
            </w:r>
            <w:r w:rsidR="00E62DC7" w:rsidRPr="007D3A9C">
              <w:rPr>
                <w:rStyle w:val="Hipervnculo"/>
                <w:noProof/>
                <w:highlight w:val="yellow"/>
              </w:rPr>
              <w:t>nálisis desde la perspectiva del RGPD (si procede)</w:t>
            </w:r>
            <w:r w:rsidR="00E62DC7">
              <w:rPr>
                <w:noProof/>
                <w:webHidden/>
              </w:rPr>
              <w:tab/>
            </w:r>
            <w:r w:rsidR="00E62DC7">
              <w:rPr>
                <w:noProof/>
                <w:webHidden/>
              </w:rPr>
              <w:fldChar w:fldCharType="begin"/>
            </w:r>
            <w:r w:rsidR="00E62DC7">
              <w:rPr>
                <w:noProof/>
                <w:webHidden/>
              </w:rPr>
              <w:instrText xml:space="preserve"> PAGEREF _Toc130206752 \h </w:instrText>
            </w:r>
            <w:r w:rsidR="00E62DC7">
              <w:rPr>
                <w:noProof/>
                <w:webHidden/>
              </w:rPr>
            </w:r>
            <w:r w:rsidR="00E62DC7">
              <w:rPr>
                <w:noProof/>
                <w:webHidden/>
              </w:rPr>
              <w:fldChar w:fldCharType="separate"/>
            </w:r>
            <w:r w:rsidR="00E62DC7">
              <w:rPr>
                <w:noProof/>
                <w:webHidden/>
              </w:rPr>
              <w:t>22</w:t>
            </w:r>
            <w:r w:rsidR="00E62DC7">
              <w:rPr>
                <w:noProof/>
                <w:webHidden/>
              </w:rPr>
              <w:fldChar w:fldCharType="end"/>
            </w:r>
          </w:hyperlink>
        </w:p>
        <w:p w14:paraId="6E7A64BB" w14:textId="11F4D23F" w:rsidR="00E62DC7" w:rsidRDefault="00000000">
          <w:pPr>
            <w:pStyle w:val="TDC2"/>
            <w:rPr>
              <w:rFonts w:eastAsiaTheme="minorEastAsia"/>
              <w:bCs w:val="0"/>
              <w:noProof/>
              <w:sz w:val="24"/>
              <w:szCs w:val="24"/>
              <w:lang w:eastAsia="es-ES_tradnl"/>
            </w:rPr>
          </w:pPr>
          <w:hyperlink w:anchor="_Toc130206753" w:history="1">
            <w:r w:rsidR="00E62DC7" w:rsidRPr="007D3A9C">
              <w:rPr>
                <w:rStyle w:val="Hipervnculo"/>
                <w:noProof/>
              </w:rPr>
              <w:t>4.6</w:t>
            </w:r>
            <w:r w:rsidR="00E62DC7">
              <w:rPr>
                <w:rFonts w:eastAsiaTheme="minorEastAsia"/>
                <w:bCs w:val="0"/>
                <w:noProof/>
                <w:sz w:val="24"/>
                <w:szCs w:val="24"/>
                <w:lang w:eastAsia="es-ES_tradnl"/>
              </w:rPr>
              <w:tab/>
            </w:r>
            <w:r w:rsidR="00E62DC7" w:rsidRPr="007D3A9C">
              <w:rPr>
                <w:rStyle w:val="Hipervnculo"/>
                <w:noProof/>
              </w:rPr>
              <w:t>Arquitectura del sistema</w:t>
            </w:r>
            <w:r w:rsidR="00E62DC7">
              <w:rPr>
                <w:noProof/>
                <w:webHidden/>
              </w:rPr>
              <w:tab/>
            </w:r>
            <w:r w:rsidR="00E62DC7">
              <w:rPr>
                <w:noProof/>
                <w:webHidden/>
              </w:rPr>
              <w:fldChar w:fldCharType="begin"/>
            </w:r>
            <w:r w:rsidR="00E62DC7">
              <w:rPr>
                <w:noProof/>
                <w:webHidden/>
              </w:rPr>
              <w:instrText xml:space="preserve"> PAGEREF _Toc130206753 \h </w:instrText>
            </w:r>
            <w:r w:rsidR="00E62DC7">
              <w:rPr>
                <w:noProof/>
                <w:webHidden/>
              </w:rPr>
            </w:r>
            <w:r w:rsidR="00E62DC7">
              <w:rPr>
                <w:noProof/>
                <w:webHidden/>
              </w:rPr>
              <w:fldChar w:fldCharType="separate"/>
            </w:r>
            <w:r w:rsidR="00E62DC7">
              <w:rPr>
                <w:noProof/>
                <w:webHidden/>
              </w:rPr>
              <w:t>22</w:t>
            </w:r>
            <w:r w:rsidR="00E62DC7">
              <w:rPr>
                <w:noProof/>
                <w:webHidden/>
              </w:rPr>
              <w:fldChar w:fldCharType="end"/>
            </w:r>
          </w:hyperlink>
        </w:p>
        <w:p w14:paraId="68775244" w14:textId="1B6FFB2C" w:rsidR="00E62DC7" w:rsidRDefault="00000000">
          <w:pPr>
            <w:pStyle w:val="TDC1"/>
            <w:rPr>
              <w:rFonts w:eastAsiaTheme="minorEastAsia"/>
              <w:bCs w:val="0"/>
              <w:iCs w:val="0"/>
              <w:lang w:eastAsia="es-ES_tradnl"/>
            </w:rPr>
          </w:pPr>
          <w:hyperlink w:anchor="_Toc130206754" w:history="1">
            <w:r w:rsidR="00E62DC7" w:rsidRPr="007D3A9C">
              <w:rPr>
                <w:rStyle w:val="Hipervnculo"/>
              </w:rPr>
              <w:t>Capítulo 5 Diseño</w:t>
            </w:r>
            <w:r w:rsidR="00E62DC7">
              <w:rPr>
                <w:webHidden/>
              </w:rPr>
              <w:tab/>
            </w:r>
            <w:r w:rsidR="00E62DC7">
              <w:rPr>
                <w:webHidden/>
              </w:rPr>
              <w:fldChar w:fldCharType="begin"/>
            </w:r>
            <w:r w:rsidR="00E62DC7">
              <w:rPr>
                <w:webHidden/>
              </w:rPr>
              <w:instrText xml:space="preserve"> PAGEREF _Toc130206754 \h </w:instrText>
            </w:r>
            <w:r w:rsidR="00E62DC7">
              <w:rPr>
                <w:webHidden/>
              </w:rPr>
            </w:r>
            <w:r w:rsidR="00E62DC7">
              <w:rPr>
                <w:webHidden/>
              </w:rPr>
              <w:fldChar w:fldCharType="separate"/>
            </w:r>
            <w:r w:rsidR="00E62DC7">
              <w:rPr>
                <w:webHidden/>
              </w:rPr>
              <w:t>24</w:t>
            </w:r>
            <w:r w:rsidR="00E62DC7">
              <w:rPr>
                <w:webHidden/>
              </w:rPr>
              <w:fldChar w:fldCharType="end"/>
            </w:r>
          </w:hyperlink>
        </w:p>
        <w:p w14:paraId="449BF01E" w14:textId="37C1DBE6" w:rsidR="00E62DC7" w:rsidRDefault="00000000">
          <w:pPr>
            <w:pStyle w:val="TDC2"/>
            <w:rPr>
              <w:rFonts w:eastAsiaTheme="minorEastAsia"/>
              <w:bCs w:val="0"/>
              <w:noProof/>
              <w:sz w:val="24"/>
              <w:szCs w:val="24"/>
              <w:lang w:eastAsia="es-ES_tradnl"/>
            </w:rPr>
          </w:pPr>
          <w:hyperlink w:anchor="_Toc130206755" w:history="1">
            <w:r w:rsidR="00E62DC7" w:rsidRPr="007D3A9C">
              <w:rPr>
                <w:rStyle w:val="Hipervnculo"/>
                <w:noProof/>
              </w:rPr>
              <w:t>5.1</w:t>
            </w:r>
            <w:r w:rsidR="00E62DC7">
              <w:rPr>
                <w:rFonts w:eastAsiaTheme="minorEastAsia"/>
                <w:bCs w:val="0"/>
                <w:noProof/>
                <w:sz w:val="24"/>
                <w:szCs w:val="24"/>
                <w:lang w:eastAsia="es-ES_tradnl"/>
              </w:rPr>
              <w:tab/>
            </w:r>
            <w:r w:rsidR="00E62DC7" w:rsidRPr="007D3A9C">
              <w:rPr>
                <w:rStyle w:val="Hipervnculo"/>
                <w:noProof/>
              </w:rPr>
              <w:t>Diseño del Backend</w:t>
            </w:r>
            <w:r w:rsidR="00E62DC7">
              <w:rPr>
                <w:noProof/>
                <w:webHidden/>
              </w:rPr>
              <w:tab/>
            </w:r>
            <w:r w:rsidR="00E62DC7">
              <w:rPr>
                <w:noProof/>
                <w:webHidden/>
              </w:rPr>
              <w:fldChar w:fldCharType="begin"/>
            </w:r>
            <w:r w:rsidR="00E62DC7">
              <w:rPr>
                <w:noProof/>
                <w:webHidden/>
              </w:rPr>
              <w:instrText xml:space="preserve"> PAGEREF _Toc130206755 \h </w:instrText>
            </w:r>
            <w:r w:rsidR="00E62DC7">
              <w:rPr>
                <w:noProof/>
                <w:webHidden/>
              </w:rPr>
            </w:r>
            <w:r w:rsidR="00E62DC7">
              <w:rPr>
                <w:noProof/>
                <w:webHidden/>
              </w:rPr>
              <w:fldChar w:fldCharType="separate"/>
            </w:r>
            <w:r w:rsidR="00E62DC7">
              <w:rPr>
                <w:noProof/>
                <w:webHidden/>
              </w:rPr>
              <w:t>24</w:t>
            </w:r>
            <w:r w:rsidR="00E62DC7">
              <w:rPr>
                <w:noProof/>
                <w:webHidden/>
              </w:rPr>
              <w:fldChar w:fldCharType="end"/>
            </w:r>
          </w:hyperlink>
        </w:p>
        <w:p w14:paraId="2D577A94" w14:textId="421943EB" w:rsidR="00E62DC7" w:rsidRDefault="00000000">
          <w:pPr>
            <w:pStyle w:val="TDC3"/>
            <w:tabs>
              <w:tab w:val="left" w:pos="1440"/>
              <w:tab w:val="right" w:leader="dot" w:pos="7921"/>
            </w:tabs>
            <w:rPr>
              <w:rFonts w:eastAsiaTheme="minorEastAsia"/>
              <w:noProof/>
              <w:sz w:val="24"/>
              <w:szCs w:val="24"/>
              <w:lang w:eastAsia="es-ES_tradnl"/>
            </w:rPr>
          </w:pPr>
          <w:hyperlink w:anchor="_Toc130206756" w:history="1">
            <w:r w:rsidR="00E62DC7" w:rsidRPr="007D3A9C">
              <w:rPr>
                <w:rStyle w:val="Hipervnculo"/>
                <w:noProof/>
              </w:rPr>
              <w:t>5.1.1</w:t>
            </w:r>
            <w:r w:rsidR="00E62DC7">
              <w:rPr>
                <w:rFonts w:eastAsiaTheme="minorEastAsia"/>
                <w:noProof/>
                <w:sz w:val="24"/>
                <w:szCs w:val="24"/>
                <w:lang w:eastAsia="es-ES_tradnl"/>
              </w:rPr>
              <w:tab/>
            </w:r>
            <w:r w:rsidR="00E62DC7" w:rsidRPr="007D3A9C">
              <w:rPr>
                <w:rStyle w:val="Hipervnculo"/>
                <w:noProof/>
              </w:rPr>
              <w:t>Diseño del Servicio Web RESTful</w:t>
            </w:r>
            <w:r w:rsidR="00E62DC7">
              <w:rPr>
                <w:noProof/>
                <w:webHidden/>
              </w:rPr>
              <w:tab/>
            </w:r>
            <w:r w:rsidR="00E62DC7">
              <w:rPr>
                <w:noProof/>
                <w:webHidden/>
              </w:rPr>
              <w:fldChar w:fldCharType="begin"/>
            </w:r>
            <w:r w:rsidR="00E62DC7">
              <w:rPr>
                <w:noProof/>
                <w:webHidden/>
              </w:rPr>
              <w:instrText xml:space="preserve"> PAGEREF _Toc130206756 \h </w:instrText>
            </w:r>
            <w:r w:rsidR="00E62DC7">
              <w:rPr>
                <w:noProof/>
                <w:webHidden/>
              </w:rPr>
            </w:r>
            <w:r w:rsidR="00E62DC7">
              <w:rPr>
                <w:noProof/>
                <w:webHidden/>
              </w:rPr>
              <w:fldChar w:fldCharType="separate"/>
            </w:r>
            <w:r w:rsidR="00E62DC7">
              <w:rPr>
                <w:noProof/>
                <w:webHidden/>
              </w:rPr>
              <w:t>24</w:t>
            </w:r>
            <w:r w:rsidR="00E62DC7">
              <w:rPr>
                <w:noProof/>
                <w:webHidden/>
              </w:rPr>
              <w:fldChar w:fldCharType="end"/>
            </w:r>
          </w:hyperlink>
        </w:p>
        <w:p w14:paraId="100644C7" w14:textId="275E81F8" w:rsidR="00E62DC7" w:rsidRDefault="00000000">
          <w:pPr>
            <w:pStyle w:val="TDC3"/>
            <w:tabs>
              <w:tab w:val="left" w:pos="1440"/>
              <w:tab w:val="right" w:leader="dot" w:pos="7921"/>
            </w:tabs>
            <w:rPr>
              <w:rFonts w:eastAsiaTheme="minorEastAsia"/>
              <w:noProof/>
              <w:sz w:val="24"/>
              <w:szCs w:val="24"/>
              <w:lang w:eastAsia="es-ES_tradnl"/>
            </w:rPr>
          </w:pPr>
          <w:hyperlink w:anchor="_Toc130206757" w:history="1">
            <w:r w:rsidR="00E62DC7" w:rsidRPr="007D3A9C">
              <w:rPr>
                <w:rStyle w:val="Hipervnculo"/>
                <w:noProof/>
              </w:rPr>
              <w:t>5.1.2</w:t>
            </w:r>
            <w:r w:rsidR="00E62DC7">
              <w:rPr>
                <w:rFonts w:eastAsiaTheme="minorEastAsia"/>
                <w:noProof/>
                <w:sz w:val="24"/>
                <w:szCs w:val="24"/>
                <w:lang w:eastAsia="es-ES_tradnl"/>
              </w:rPr>
              <w:tab/>
            </w:r>
            <w:r w:rsidR="00E62DC7" w:rsidRPr="007D3A9C">
              <w:rPr>
                <w:rStyle w:val="Hipervnculo"/>
                <w:noProof/>
              </w:rPr>
              <w:t>Diseño del algoritmo de recomendación</w:t>
            </w:r>
            <w:r w:rsidR="00E62DC7">
              <w:rPr>
                <w:noProof/>
                <w:webHidden/>
              </w:rPr>
              <w:tab/>
            </w:r>
            <w:r w:rsidR="00E62DC7">
              <w:rPr>
                <w:noProof/>
                <w:webHidden/>
              </w:rPr>
              <w:fldChar w:fldCharType="begin"/>
            </w:r>
            <w:r w:rsidR="00E62DC7">
              <w:rPr>
                <w:noProof/>
                <w:webHidden/>
              </w:rPr>
              <w:instrText xml:space="preserve"> PAGEREF _Toc130206757 \h </w:instrText>
            </w:r>
            <w:r w:rsidR="00E62DC7">
              <w:rPr>
                <w:noProof/>
                <w:webHidden/>
              </w:rPr>
            </w:r>
            <w:r w:rsidR="00E62DC7">
              <w:rPr>
                <w:noProof/>
                <w:webHidden/>
              </w:rPr>
              <w:fldChar w:fldCharType="separate"/>
            </w:r>
            <w:r w:rsidR="00E62DC7">
              <w:rPr>
                <w:noProof/>
                <w:webHidden/>
              </w:rPr>
              <w:t>40</w:t>
            </w:r>
            <w:r w:rsidR="00E62DC7">
              <w:rPr>
                <w:noProof/>
                <w:webHidden/>
              </w:rPr>
              <w:fldChar w:fldCharType="end"/>
            </w:r>
          </w:hyperlink>
        </w:p>
        <w:p w14:paraId="5B8944EF" w14:textId="2BCC65FF" w:rsidR="00E62DC7" w:rsidRDefault="00000000">
          <w:pPr>
            <w:pStyle w:val="TDC3"/>
            <w:tabs>
              <w:tab w:val="left" w:pos="1440"/>
              <w:tab w:val="right" w:leader="dot" w:pos="7921"/>
            </w:tabs>
            <w:rPr>
              <w:rFonts w:eastAsiaTheme="minorEastAsia"/>
              <w:noProof/>
              <w:sz w:val="24"/>
              <w:szCs w:val="24"/>
              <w:lang w:eastAsia="es-ES_tradnl"/>
            </w:rPr>
          </w:pPr>
          <w:hyperlink w:anchor="_Toc130206758" w:history="1">
            <w:r w:rsidR="00E62DC7" w:rsidRPr="007D3A9C">
              <w:rPr>
                <w:rStyle w:val="Hipervnculo"/>
                <w:noProof/>
              </w:rPr>
              <w:t>5.1.3</w:t>
            </w:r>
            <w:r w:rsidR="00E62DC7">
              <w:rPr>
                <w:rFonts w:eastAsiaTheme="minorEastAsia"/>
                <w:noProof/>
                <w:sz w:val="24"/>
                <w:szCs w:val="24"/>
                <w:lang w:eastAsia="es-ES_tradnl"/>
              </w:rPr>
              <w:tab/>
            </w:r>
            <w:r w:rsidR="00E62DC7" w:rsidRPr="007D3A9C">
              <w:rPr>
                <w:rStyle w:val="Hipervnculo"/>
                <w:noProof/>
              </w:rPr>
              <w:t>Diseño de la base de datos</w:t>
            </w:r>
            <w:r w:rsidR="00E62DC7">
              <w:rPr>
                <w:noProof/>
                <w:webHidden/>
              </w:rPr>
              <w:tab/>
            </w:r>
            <w:r w:rsidR="00E62DC7">
              <w:rPr>
                <w:noProof/>
                <w:webHidden/>
              </w:rPr>
              <w:fldChar w:fldCharType="begin"/>
            </w:r>
            <w:r w:rsidR="00E62DC7">
              <w:rPr>
                <w:noProof/>
                <w:webHidden/>
              </w:rPr>
              <w:instrText xml:space="preserve"> PAGEREF _Toc130206758 \h </w:instrText>
            </w:r>
            <w:r w:rsidR="00E62DC7">
              <w:rPr>
                <w:noProof/>
                <w:webHidden/>
              </w:rPr>
            </w:r>
            <w:r w:rsidR="00E62DC7">
              <w:rPr>
                <w:noProof/>
                <w:webHidden/>
              </w:rPr>
              <w:fldChar w:fldCharType="separate"/>
            </w:r>
            <w:r w:rsidR="00E62DC7">
              <w:rPr>
                <w:noProof/>
                <w:webHidden/>
              </w:rPr>
              <w:t>41</w:t>
            </w:r>
            <w:r w:rsidR="00E62DC7">
              <w:rPr>
                <w:noProof/>
                <w:webHidden/>
              </w:rPr>
              <w:fldChar w:fldCharType="end"/>
            </w:r>
          </w:hyperlink>
        </w:p>
        <w:p w14:paraId="3C2658F8" w14:textId="3CA15EF5" w:rsidR="00E62DC7" w:rsidRDefault="00000000">
          <w:pPr>
            <w:pStyle w:val="TDC2"/>
            <w:rPr>
              <w:rFonts w:eastAsiaTheme="minorEastAsia"/>
              <w:bCs w:val="0"/>
              <w:noProof/>
              <w:sz w:val="24"/>
              <w:szCs w:val="24"/>
              <w:lang w:eastAsia="es-ES_tradnl"/>
            </w:rPr>
          </w:pPr>
          <w:hyperlink w:anchor="_Toc130206759" w:history="1">
            <w:r w:rsidR="00E62DC7" w:rsidRPr="007D3A9C">
              <w:rPr>
                <w:rStyle w:val="Hipervnculo"/>
                <w:noProof/>
              </w:rPr>
              <w:t>5.2</w:t>
            </w:r>
            <w:r w:rsidR="00E62DC7">
              <w:rPr>
                <w:rFonts w:eastAsiaTheme="minorEastAsia"/>
                <w:bCs w:val="0"/>
                <w:noProof/>
                <w:sz w:val="24"/>
                <w:szCs w:val="24"/>
                <w:lang w:eastAsia="es-ES_tradnl"/>
              </w:rPr>
              <w:tab/>
            </w:r>
            <w:r w:rsidR="00E62DC7" w:rsidRPr="007D3A9C">
              <w:rPr>
                <w:rStyle w:val="Hipervnculo"/>
                <w:noProof/>
              </w:rPr>
              <w:t>Diseño del Frontend</w:t>
            </w:r>
            <w:r w:rsidR="00E62DC7">
              <w:rPr>
                <w:noProof/>
                <w:webHidden/>
              </w:rPr>
              <w:tab/>
            </w:r>
            <w:r w:rsidR="00E62DC7">
              <w:rPr>
                <w:noProof/>
                <w:webHidden/>
              </w:rPr>
              <w:fldChar w:fldCharType="begin"/>
            </w:r>
            <w:r w:rsidR="00E62DC7">
              <w:rPr>
                <w:noProof/>
                <w:webHidden/>
              </w:rPr>
              <w:instrText xml:space="preserve"> PAGEREF _Toc130206759 \h </w:instrText>
            </w:r>
            <w:r w:rsidR="00E62DC7">
              <w:rPr>
                <w:noProof/>
                <w:webHidden/>
              </w:rPr>
            </w:r>
            <w:r w:rsidR="00E62DC7">
              <w:rPr>
                <w:noProof/>
                <w:webHidden/>
              </w:rPr>
              <w:fldChar w:fldCharType="separate"/>
            </w:r>
            <w:r w:rsidR="00E62DC7">
              <w:rPr>
                <w:noProof/>
                <w:webHidden/>
              </w:rPr>
              <w:t>45</w:t>
            </w:r>
            <w:r w:rsidR="00E62DC7">
              <w:rPr>
                <w:noProof/>
                <w:webHidden/>
              </w:rPr>
              <w:fldChar w:fldCharType="end"/>
            </w:r>
          </w:hyperlink>
        </w:p>
        <w:p w14:paraId="262FFB43" w14:textId="00B973E8" w:rsidR="00E62DC7" w:rsidRDefault="00000000">
          <w:pPr>
            <w:pStyle w:val="TDC3"/>
            <w:tabs>
              <w:tab w:val="left" w:pos="1440"/>
              <w:tab w:val="right" w:leader="dot" w:pos="7921"/>
            </w:tabs>
            <w:rPr>
              <w:rFonts w:eastAsiaTheme="minorEastAsia"/>
              <w:noProof/>
              <w:sz w:val="24"/>
              <w:szCs w:val="24"/>
              <w:lang w:eastAsia="es-ES_tradnl"/>
            </w:rPr>
          </w:pPr>
          <w:hyperlink w:anchor="_Toc130206760" w:history="1">
            <w:r w:rsidR="00E62DC7" w:rsidRPr="007D3A9C">
              <w:rPr>
                <w:rStyle w:val="Hipervnculo"/>
                <w:noProof/>
              </w:rPr>
              <w:t>5.2.1</w:t>
            </w:r>
            <w:r w:rsidR="00E62DC7">
              <w:rPr>
                <w:rFonts w:eastAsiaTheme="minorEastAsia"/>
                <w:noProof/>
                <w:sz w:val="24"/>
                <w:szCs w:val="24"/>
                <w:lang w:eastAsia="es-ES_tradnl"/>
              </w:rPr>
              <w:tab/>
            </w:r>
            <w:r w:rsidR="00E62DC7" w:rsidRPr="007D3A9C">
              <w:rPr>
                <w:rStyle w:val="Hipervnculo"/>
                <w:noProof/>
              </w:rPr>
              <w:t>Diseño de la interfaz de usuario</w:t>
            </w:r>
            <w:r w:rsidR="00E62DC7">
              <w:rPr>
                <w:noProof/>
                <w:webHidden/>
              </w:rPr>
              <w:tab/>
            </w:r>
            <w:r w:rsidR="00E62DC7">
              <w:rPr>
                <w:noProof/>
                <w:webHidden/>
              </w:rPr>
              <w:fldChar w:fldCharType="begin"/>
            </w:r>
            <w:r w:rsidR="00E62DC7">
              <w:rPr>
                <w:noProof/>
                <w:webHidden/>
              </w:rPr>
              <w:instrText xml:space="preserve"> PAGEREF _Toc130206760 \h </w:instrText>
            </w:r>
            <w:r w:rsidR="00E62DC7">
              <w:rPr>
                <w:noProof/>
                <w:webHidden/>
              </w:rPr>
            </w:r>
            <w:r w:rsidR="00E62DC7">
              <w:rPr>
                <w:noProof/>
                <w:webHidden/>
              </w:rPr>
              <w:fldChar w:fldCharType="separate"/>
            </w:r>
            <w:r w:rsidR="00E62DC7">
              <w:rPr>
                <w:noProof/>
                <w:webHidden/>
              </w:rPr>
              <w:t>45</w:t>
            </w:r>
            <w:r w:rsidR="00E62DC7">
              <w:rPr>
                <w:noProof/>
                <w:webHidden/>
              </w:rPr>
              <w:fldChar w:fldCharType="end"/>
            </w:r>
          </w:hyperlink>
        </w:p>
        <w:p w14:paraId="19C6F2AA" w14:textId="5E6620CC" w:rsidR="00E62DC7" w:rsidRDefault="00000000">
          <w:pPr>
            <w:pStyle w:val="TDC2"/>
            <w:rPr>
              <w:rFonts w:eastAsiaTheme="minorEastAsia"/>
              <w:bCs w:val="0"/>
              <w:noProof/>
              <w:sz w:val="24"/>
              <w:szCs w:val="24"/>
              <w:lang w:eastAsia="es-ES_tradnl"/>
            </w:rPr>
          </w:pPr>
          <w:hyperlink w:anchor="_Toc130206761" w:history="1">
            <w:r w:rsidR="00E62DC7" w:rsidRPr="007D3A9C">
              <w:rPr>
                <w:rStyle w:val="Hipervnculo"/>
                <w:noProof/>
              </w:rPr>
              <w:t>5.3</w:t>
            </w:r>
            <w:r w:rsidR="00E62DC7">
              <w:rPr>
                <w:rFonts w:eastAsiaTheme="minorEastAsia"/>
                <w:bCs w:val="0"/>
                <w:noProof/>
                <w:sz w:val="24"/>
                <w:szCs w:val="24"/>
                <w:lang w:eastAsia="es-ES_tradnl"/>
              </w:rPr>
              <w:tab/>
            </w:r>
            <w:r w:rsidR="00E62DC7" w:rsidRPr="007D3A9C">
              <w:rPr>
                <w:rStyle w:val="Hipervnculo"/>
                <w:noProof/>
              </w:rPr>
              <w:t>Modelo de clases de diseño</w:t>
            </w:r>
            <w:r w:rsidR="00E62DC7">
              <w:rPr>
                <w:noProof/>
                <w:webHidden/>
              </w:rPr>
              <w:tab/>
            </w:r>
            <w:r w:rsidR="00E62DC7">
              <w:rPr>
                <w:noProof/>
                <w:webHidden/>
              </w:rPr>
              <w:fldChar w:fldCharType="begin"/>
            </w:r>
            <w:r w:rsidR="00E62DC7">
              <w:rPr>
                <w:noProof/>
                <w:webHidden/>
              </w:rPr>
              <w:instrText xml:space="preserve"> PAGEREF _Toc130206761 \h </w:instrText>
            </w:r>
            <w:r w:rsidR="00E62DC7">
              <w:rPr>
                <w:noProof/>
                <w:webHidden/>
              </w:rPr>
            </w:r>
            <w:r w:rsidR="00E62DC7">
              <w:rPr>
                <w:noProof/>
                <w:webHidden/>
              </w:rPr>
              <w:fldChar w:fldCharType="separate"/>
            </w:r>
            <w:r w:rsidR="00E62DC7">
              <w:rPr>
                <w:noProof/>
                <w:webHidden/>
              </w:rPr>
              <w:t>53</w:t>
            </w:r>
            <w:r w:rsidR="00E62DC7">
              <w:rPr>
                <w:noProof/>
                <w:webHidden/>
              </w:rPr>
              <w:fldChar w:fldCharType="end"/>
            </w:r>
          </w:hyperlink>
        </w:p>
        <w:p w14:paraId="00581584" w14:textId="520EE70A" w:rsidR="00E62DC7" w:rsidRDefault="00000000">
          <w:pPr>
            <w:pStyle w:val="TDC2"/>
            <w:rPr>
              <w:rFonts w:eastAsiaTheme="minorEastAsia"/>
              <w:bCs w:val="0"/>
              <w:noProof/>
              <w:sz w:val="24"/>
              <w:szCs w:val="24"/>
              <w:lang w:eastAsia="es-ES_tradnl"/>
            </w:rPr>
          </w:pPr>
          <w:hyperlink w:anchor="_Toc130206762" w:history="1">
            <w:r w:rsidR="00E62DC7" w:rsidRPr="007D3A9C">
              <w:rPr>
                <w:rStyle w:val="Hipervnculo"/>
                <w:noProof/>
                <w:highlight w:val="yellow"/>
              </w:rPr>
              <w:t>5.4</w:t>
            </w:r>
            <w:r w:rsidR="00E62DC7">
              <w:rPr>
                <w:rFonts w:eastAsiaTheme="minorEastAsia"/>
                <w:bCs w:val="0"/>
                <w:noProof/>
                <w:sz w:val="24"/>
                <w:szCs w:val="24"/>
                <w:lang w:eastAsia="es-ES_tradnl"/>
              </w:rPr>
              <w:tab/>
            </w:r>
            <w:r w:rsidR="00E62DC7" w:rsidRPr="007D3A9C">
              <w:rPr>
                <w:rStyle w:val="Hipervnculo"/>
                <w:noProof/>
                <w:highlight w:val="yellow"/>
              </w:rPr>
              <w:t>Entorno de construcción</w:t>
            </w:r>
            <w:r w:rsidR="00E62DC7">
              <w:rPr>
                <w:noProof/>
                <w:webHidden/>
              </w:rPr>
              <w:tab/>
            </w:r>
            <w:r w:rsidR="00E62DC7">
              <w:rPr>
                <w:noProof/>
                <w:webHidden/>
              </w:rPr>
              <w:fldChar w:fldCharType="begin"/>
            </w:r>
            <w:r w:rsidR="00E62DC7">
              <w:rPr>
                <w:noProof/>
                <w:webHidden/>
              </w:rPr>
              <w:instrText xml:space="preserve"> PAGEREF _Toc130206762 \h </w:instrText>
            </w:r>
            <w:r w:rsidR="00E62DC7">
              <w:rPr>
                <w:noProof/>
                <w:webHidden/>
              </w:rPr>
            </w:r>
            <w:r w:rsidR="00E62DC7">
              <w:rPr>
                <w:noProof/>
                <w:webHidden/>
              </w:rPr>
              <w:fldChar w:fldCharType="separate"/>
            </w:r>
            <w:r w:rsidR="00E62DC7">
              <w:rPr>
                <w:noProof/>
                <w:webHidden/>
              </w:rPr>
              <w:t>53</w:t>
            </w:r>
            <w:r w:rsidR="00E62DC7">
              <w:rPr>
                <w:noProof/>
                <w:webHidden/>
              </w:rPr>
              <w:fldChar w:fldCharType="end"/>
            </w:r>
          </w:hyperlink>
        </w:p>
        <w:p w14:paraId="4E3E0D71" w14:textId="09CA06A1" w:rsidR="00E62DC7" w:rsidRDefault="00000000">
          <w:pPr>
            <w:pStyle w:val="TDC2"/>
            <w:rPr>
              <w:rFonts w:eastAsiaTheme="minorEastAsia"/>
              <w:bCs w:val="0"/>
              <w:noProof/>
              <w:sz w:val="24"/>
              <w:szCs w:val="24"/>
              <w:lang w:eastAsia="es-ES_tradnl"/>
            </w:rPr>
          </w:pPr>
          <w:hyperlink w:anchor="_Toc130206763" w:history="1">
            <w:r w:rsidR="00E62DC7" w:rsidRPr="007D3A9C">
              <w:rPr>
                <w:rStyle w:val="Hipervnculo"/>
                <w:noProof/>
                <w:highlight w:val="yellow"/>
              </w:rPr>
              <w:t>5.5</w:t>
            </w:r>
            <w:r w:rsidR="00E62DC7">
              <w:rPr>
                <w:rFonts w:eastAsiaTheme="minorEastAsia"/>
                <w:bCs w:val="0"/>
                <w:noProof/>
                <w:sz w:val="24"/>
                <w:szCs w:val="24"/>
                <w:lang w:eastAsia="es-ES_tradnl"/>
              </w:rPr>
              <w:tab/>
            </w:r>
            <w:r w:rsidR="00E62DC7" w:rsidRPr="007D3A9C">
              <w:rPr>
                <w:rStyle w:val="Hipervnculo"/>
                <w:noProof/>
                <w:highlight w:val="yellow"/>
              </w:rPr>
              <w:t>Plan de pruebas</w:t>
            </w:r>
            <w:r w:rsidR="00E62DC7">
              <w:rPr>
                <w:noProof/>
                <w:webHidden/>
              </w:rPr>
              <w:tab/>
            </w:r>
            <w:r w:rsidR="00E62DC7">
              <w:rPr>
                <w:noProof/>
                <w:webHidden/>
              </w:rPr>
              <w:fldChar w:fldCharType="begin"/>
            </w:r>
            <w:r w:rsidR="00E62DC7">
              <w:rPr>
                <w:noProof/>
                <w:webHidden/>
              </w:rPr>
              <w:instrText xml:space="preserve"> PAGEREF _Toc130206763 \h </w:instrText>
            </w:r>
            <w:r w:rsidR="00E62DC7">
              <w:rPr>
                <w:noProof/>
                <w:webHidden/>
              </w:rPr>
            </w:r>
            <w:r w:rsidR="00E62DC7">
              <w:rPr>
                <w:noProof/>
                <w:webHidden/>
              </w:rPr>
              <w:fldChar w:fldCharType="separate"/>
            </w:r>
            <w:r w:rsidR="00E62DC7">
              <w:rPr>
                <w:noProof/>
                <w:webHidden/>
              </w:rPr>
              <w:t>53</w:t>
            </w:r>
            <w:r w:rsidR="00E62DC7">
              <w:rPr>
                <w:noProof/>
                <w:webHidden/>
              </w:rPr>
              <w:fldChar w:fldCharType="end"/>
            </w:r>
          </w:hyperlink>
        </w:p>
        <w:p w14:paraId="3D969380" w14:textId="18580686" w:rsidR="00E62DC7" w:rsidRDefault="00000000">
          <w:pPr>
            <w:pStyle w:val="TDC2"/>
            <w:rPr>
              <w:rFonts w:eastAsiaTheme="minorEastAsia"/>
              <w:bCs w:val="0"/>
              <w:noProof/>
              <w:sz w:val="24"/>
              <w:szCs w:val="24"/>
              <w:lang w:eastAsia="es-ES_tradnl"/>
            </w:rPr>
          </w:pPr>
          <w:hyperlink w:anchor="_Toc130206764" w:history="1">
            <w:r w:rsidR="00E62DC7" w:rsidRPr="007D3A9C">
              <w:rPr>
                <w:rStyle w:val="Hipervnculo"/>
                <w:noProof/>
                <w:highlight w:val="yellow"/>
              </w:rPr>
              <w:t>5.6</w:t>
            </w:r>
            <w:r w:rsidR="00E62DC7">
              <w:rPr>
                <w:rFonts w:eastAsiaTheme="minorEastAsia"/>
                <w:bCs w:val="0"/>
                <w:noProof/>
                <w:sz w:val="24"/>
                <w:szCs w:val="24"/>
                <w:lang w:eastAsia="es-ES_tradnl"/>
              </w:rPr>
              <w:tab/>
            </w:r>
            <w:r w:rsidR="00E62DC7" w:rsidRPr="007D3A9C">
              <w:rPr>
                <w:rStyle w:val="Hipervnculo"/>
                <w:noProof/>
                <w:highlight w:val="yellow"/>
              </w:rPr>
              <w:t>Diagrama de infraestructuras de nivel 3</w:t>
            </w:r>
            <w:r w:rsidR="00E62DC7">
              <w:rPr>
                <w:noProof/>
                <w:webHidden/>
              </w:rPr>
              <w:tab/>
            </w:r>
            <w:r w:rsidR="00E62DC7">
              <w:rPr>
                <w:noProof/>
                <w:webHidden/>
              </w:rPr>
              <w:fldChar w:fldCharType="begin"/>
            </w:r>
            <w:r w:rsidR="00E62DC7">
              <w:rPr>
                <w:noProof/>
                <w:webHidden/>
              </w:rPr>
              <w:instrText xml:space="preserve"> PAGEREF _Toc130206764 \h </w:instrText>
            </w:r>
            <w:r w:rsidR="00E62DC7">
              <w:rPr>
                <w:noProof/>
                <w:webHidden/>
              </w:rPr>
            </w:r>
            <w:r w:rsidR="00E62DC7">
              <w:rPr>
                <w:noProof/>
                <w:webHidden/>
              </w:rPr>
              <w:fldChar w:fldCharType="separate"/>
            </w:r>
            <w:r w:rsidR="00E62DC7">
              <w:rPr>
                <w:noProof/>
                <w:webHidden/>
              </w:rPr>
              <w:t>54</w:t>
            </w:r>
            <w:r w:rsidR="00E62DC7">
              <w:rPr>
                <w:noProof/>
                <w:webHidden/>
              </w:rPr>
              <w:fldChar w:fldCharType="end"/>
            </w:r>
          </w:hyperlink>
        </w:p>
        <w:p w14:paraId="54A5697E" w14:textId="61408FC1" w:rsidR="00E62DC7" w:rsidRDefault="00000000">
          <w:pPr>
            <w:pStyle w:val="TDC2"/>
            <w:rPr>
              <w:rFonts w:eastAsiaTheme="minorEastAsia"/>
              <w:bCs w:val="0"/>
              <w:noProof/>
              <w:sz w:val="24"/>
              <w:szCs w:val="24"/>
              <w:lang w:eastAsia="es-ES_tradnl"/>
            </w:rPr>
          </w:pPr>
          <w:hyperlink w:anchor="_Toc130206765" w:history="1">
            <w:r w:rsidR="00E62DC7" w:rsidRPr="007D3A9C">
              <w:rPr>
                <w:rStyle w:val="Hipervnculo"/>
                <w:noProof/>
              </w:rPr>
              <w:t>5.7</w:t>
            </w:r>
            <w:r w:rsidR="00E62DC7">
              <w:rPr>
                <w:rFonts w:eastAsiaTheme="minorEastAsia"/>
                <w:bCs w:val="0"/>
                <w:noProof/>
                <w:sz w:val="24"/>
                <w:szCs w:val="24"/>
                <w:lang w:eastAsia="es-ES_tradnl"/>
              </w:rPr>
              <w:tab/>
            </w:r>
            <w:r w:rsidR="00E62DC7" w:rsidRPr="007D3A9C">
              <w:rPr>
                <w:rStyle w:val="Hipervnculo"/>
                <w:noProof/>
              </w:rPr>
              <w:t>Diagrama de infraestructuras de nivel 2 (si procede)</w:t>
            </w:r>
            <w:r w:rsidR="00E62DC7">
              <w:rPr>
                <w:noProof/>
                <w:webHidden/>
              </w:rPr>
              <w:tab/>
            </w:r>
            <w:r w:rsidR="00E62DC7">
              <w:rPr>
                <w:noProof/>
                <w:webHidden/>
              </w:rPr>
              <w:fldChar w:fldCharType="begin"/>
            </w:r>
            <w:r w:rsidR="00E62DC7">
              <w:rPr>
                <w:noProof/>
                <w:webHidden/>
              </w:rPr>
              <w:instrText xml:space="preserve"> PAGEREF _Toc130206765 \h </w:instrText>
            </w:r>
            <w:r w:rsidR="00E62DC7">
              <w:rPr>
                <w:noProof/>
                <w:webHidden/>
              </w:rPr>
            </w:r>
            <w:r w:rsidR="00E62DC7">
              <w:rPr>
                <w:noProof/>
                <w:webHidden/>
              </w:rPr>
              <w:fldChar w:fldCharType="separate"/>
            </w:r>
            <w:r w:rsidR="00E62DC7">
              <w:rPr>
                <w:noProof/>
                <w:webHidden/>
              </w:rPr>
              <w:t>54</w:t>
            </w:r>
            <w:r w:rsidR="00E62DC7">
              <w:rPr>
                <w:noProof/>
                <w:webHidden/>
              </w:rPr>
              <w:fldChar w:fldCharType="end"/>
            </w:r>
          </w:hyperlink>
        </w:p>
        <w:p w14:paraId="68CCF85D" w14:textId="06A50EC4" w:rsidR="00E62DC7" w:rsidRDefault="00000000">
          <w:pPr>
            <w:pStyle w:val="TDC1"/>
            <w:rPr>
              <w:rFonts w:eastAsiaTheme="minorEastAsia"/>
              <w:bCs w:val="0"/>
              <w:iCs w:val="0"/>
              <w:lang w:eastAsia="es-ES_tradnl"/>
            </w:rPr>
          </w:pPr>
          <w:hyperlink w:anchor="_Toc130206766" w:history="1">
            <w:r w:rsidR="00E62DC7" w:rsidRPr="007D3A9C">
              <w:rPr>
                <w:rStyle w:val="Hipervnculo"/>
              </w:rPr>
              <w:t>Capítulo 6 Implementación</w:t>
            </w:r>
            <w:r w:rsidR="00E62DC7">
              <w:rPr>
                <w:webHidden/>
              </w:rPr>
              <w:tab/>
            </w:r>
            <w:r w:rsidR="00E62DC7">
              <w:rPr>
                <w:webHidden/>
              </w:rPr>
              <w:fldChar w:fldCharType="begin"/>
            </w:r>
            <w:r w:rsidR="00E62DC7">
              <w:rPr>
                <w:webHidden/>
              </w:rPr>
              <w:instrText xml:space="preserve"> PAGEREF _Toc130206766 \h </w:instrText>
            </w:r>
            <w:r w:rsidR="00E62DC7">
              <w:rPr>
                <w:webHidden/>
              </w:rPr>
            </w:r>
            <w:r w:rsidR="00E62DC7">
              <w:rPr>
                <w:webHidden/>
              </w:rPr>
              <w:fldChar w:fldCharType="separate"/>
            </w:r>
            <w:r w:rsidR="00E62DC7">
              <w:rPr>
                <w:webHidden/>
              </w:rPr>
              <w:t>55</w:t>
            </w:r>
            <w:r w:rsidR="00E62DC7">
              <w:rPr>
                <w:webHidden/>
              </w:rPr>
              <w:fldChar w:fldCharType="end"/>
            </w:r>
          </w:hyperlink>
        </w:p>
        <w:p w14:paraId="1A60EFB7" w14:textId="17BE3DF0" w:rsidR="00E62DC7" w:rsidRDefault="00000000">
          <w:pPr>
            <w:pStyle w:val="TDC2"/>
            <w:rPr>
              <w:rFonts w:eastAsiaTheme="minorEastAsia"/>
              <w:bCs w:val="0"/>
              <w:noProof/>
              <w:sz w:val="24"/>
              <w:szCs w:val="24"/>
              <w:lang w:eastAsia="es-ES_tradnl"/>
            </w:rPr>
          </w:pPr>
          <w:hyperlink w:anchor="_Toc130206767" w:history="1">
            <w:r w:rsidR="00E62DC7" w:rsidRPr="007D3A9C">
              <w:rPr>
                <w:rStyle w:val="Hipervnculo"/>
                <w:noProof/>
              </w:rPr>
              <w:t>6.1</w:t>
            </w:r>
            <w:r w:rsidR="00E62DC7">
              <w:rPr>
                <w:rFonts w:eastAsiaTheme="minorEastAsia"/>
                <w:bCs w:val="0"/>
                <w:noProof/>
                <w:sz w:val="24"/>
                <w:szCs w:val="24"/>
                <w:lang w:eastAsia="es-ES_tradnl"/>
              </w:rPr>
              <w:tab/>
            </w:r>
            <w:r w:rsidR="00E62DC7" w:rsidRPr="007D3A9C">
              <w:rPr>
                <w:rStyle w:val="Hipervnculo"/>
                <w:noProof/>
              </w:rPr>
              <w:t>Implementación Backend</w:t>
            </w:r>
            <w:r w:rsidR="00E62DC7">
              <w:rPr>
                <w:noProof/>
                <w:webHidden/>
              </w:rPr>
              <w:tab/>
            </w:r>
            <w:r w:rsidR="00E62DC7">
              <w:rPr>
                <w:noProof/>
                <w:webHidden/>
              </w:rPr>
              <w:fldChar w:fldCharType="begin"/>
            </w:r>
            <w:r w:rsidR="00E62DC7">
              <w:rPr>
                <w:noProof/>
                <w:webHidden/>
              </w:rPr>
              <w:instrText xml:space="preserve"> PAGEREF _Toc130206767 \h </w:instrText>
            </w:r>
            <w:r w:rsidR="00E62DC7">
              <w:rPr>
                <w:noProof/>
                <w:webHidden/>
              </w:rPr>
            </w:r>
            <w:r w:rsidR="00E62DC7">
              <w:rPr>
                <w:noProof/>
                <w:webHidden/>
              </w:rPr>
              <w:fldChar w:fldCharType="separate"/>
            </w:r>
            <w:r w:rsidR="00E62DC7">
              <w:rPr>
                <w:noProof/>
                <w:webHidden/>
              </w:rPr>
              <w:t>55</w:t>
            </w:r>
            <w:r w:rsidR="00E62DC7">
              <w:rPr>
                <w:noProof/>
                <w:webHidden/>
              </w:rPr>
              <w:fldChar w:fldCharType="end"/>
            </w:r>
          </w:hyperlink>
        </w:p>
        <w:p w14:paraId="13D8F07D" w14:textId="6251CE90" w:rsidR="00E62DC7" w:rsidRDefault="00000000">
          <w:pPr>
            <w:pStyle w:val="TDC3"/>
            <w:tabs>
              <w:tab w:val="left" w:pos="1440"/>
              <w:tab w:val="right" w:leader="dot" w:pos="7921"/>
            </w:tabs>
            <w:rPr>
              <w:rFonts w:eastAsiaTheme="minorEastAsia"/>
              <w:noProof/>
              <w:sz w:val="24"/>
              <w:szCs w:val="24"/>
              <w:lang w:eastAsia="es-ES_tradnl"/>
            </w:rPr>
          </w:pPr>
          <w:hyperlink w:anchor="_Toc130206768" w:history="1">
            <w:r w:rsidR="00E62DC7" w:rsidRPr="007D3A9C">
              <w:rPr>
                <w:rStyle w:val="Hipervnculo"/>
                <w:noProof/>
              </w:rPr>
              <w:t>6.1.1</w:t>
            </w:r>
            <w:r w:rsidR="00E62DC7">
              <w:rPr>
                <w:rFonts w:eastAsiaTheme="minorEastAsia"/>
                <w:noProof/>
                <w:sz w:val="24"/>
                <w:szCs w:val="24"/>
                <w:lang w:eastAsia="es-ES_tradnl"/>
              </w:rPr>
              <w:tab/>
            </w:r>
            <w:r w:rsidR="00E62DC7" w:rsidRPr="007D3A9C">
              <w:rPr>
                <w:rStyle w:val="Hipervnculo"/>
                <w:noProof/>
              </w:rPr>
              <w:t>Implementación Servicio REST</w:t>
            </w:r>
            <w:r w:rsidR="00E62DC7">
              <w:rPr>
                <w:noProof/>
                <w:webHidden/>
              </w:rPr>
              <w:tab/>
            </w:r>
            <w:r w:rsidR="00E62DC7">
              <w:rPr>
                <w:noProof/>
                <w:webHidden/>
              </w:rPr>
              <w:fldChar w:fldCharType="begin"/>
            </w:r>
            <w:r w:rsidR="00E62DC7">
              <w:rPr>
                <w:noProof/>
                <w:webHidden/>
              </w:rPr>
              <w:instrText xml:space="preserve"> PAGEREF _Toc130206768 \h </w:instrText>
            </w:r>
            <w:r w:rsidR="00E62DC7">
              <w:rPr>
                <w:noProof/>
                <w:webHidden/>
              </w:rPr>
            </w:r>
            <w:r w:rsidR="00E62DC7">
              <w:rPr>
                <w:noProof/>
                <w:webHidden/>
              </w:rPr>
              <w:fldChar w:fldCharType="separate"/>
            </w:r>
            <w:r w:rsidR="00E62DC7">
              <w:rPr>
                <w:noProof/>
                <w:webHidden/>
              </w:rPr>
              <w:t>55</w:t>
            </w:r>
            <w:r w:rsidR="00E62DC7">
              <w:rPr>
                <w:noProof/>
                <w:webHidden/>
              </w:rPr>
              <w:fldChar w:fldCharType="end"/>
            </w:r>
          </w:hyperlink>
        </w:p>
        <w:p w14:paraId="048E96F3" w14:textId="3CF4C910" w:rsidR="00E62DC7" w:rsidRDefault="00000000">
          <w:pPr>
            <w:pStyle w:val="TDC3"/>
            <w:tabs>
              <w:tab w:val="left" w:pos="1440"/>
              <w:tab w:val="right" w:leader="dot" w:pos="7921"/>
            </w:tabs>
            <w:rPr>
              <w:rFonts w:eastAsiaTheme="minorEastAsia"/>
              <w:noProof/>
              <w:sz w:val="24"/>
              <w:szCs w:val="24"/>
              <w:lang w:eastAsia="es-ES_tradnl"/>
            </w:rPr>
          </w:pPr>
          <w:hyperlink w:anchor="_Toc130206769" w:history="1">
            <w:r w:rsidR="00E62DC7" w:rsidRPr="007D3A9C">
              <w:rPr>
                <w:rStyle w:val="Hipervnculo"/>
                <w:noProof/>
                <w:highlight w:val="red"/>
              </w:rPr>
              <w:t>6.1.2</w:t>
            </w:r>
            <w:r w:rsidR="00E62DC7">
              <w:rPr>
                <w:rFonts w:eastAsiaTheme="minorEastAsia"/>
                <w:noProof/>
                <w:sz w:val="24"/>
                <w:szCs w:val="24"/>
                <w:lang w:eastAsia="es-ES_tradnl"/>
              </w:rPr>
              <w:tab/>
            </w:r>
            <w:r w:rsidR="00E62DC7" w:rsidRPr="007D3A9C">
              <w:rPr>
                <w:rStyle w:val="Hipervnculo"/>
                <w:noProof/>
                <w:highlight w:val="red"/>
              </w:rPr>
              <w:t>Implementación Algoritmo recomendación</w:t>
            </w:r>
            <w:r w:rsidR="00E62DC7">
              <w:rPr>
                <w:noProof/>
                <w:webHidden/>
              </w:rPr>
              <w:tab/>
            </w:r>
            <w:r w:rsidR="00E62DC7">
              <w:rPr>
                <w:noProof/>
                <w:webHidden/>
              </w:rPr>
              <w:fldChar w:fldCharType="begin"/>
            </w:r>
            <w:r w:rsidR="00E62DC7">
              <w:rPr>
                <w:noProof/>
                <w:webHidden/>
              </w:rPr>
              <w:instrText xml:space="preserve"> PAGEREF _Toc130206769 \h </w:instrText>
            </w:r>
            <w:r w:rsidR="00E62DC7">
              <w:rPr>
                <w:noProof/>
                <w:webHidden/>
              </w:rPr>
            </w:r>
            <w:r w:rsidR="00E62DC7">
              <w:rPr>
                <w:noProof/>
                <w:webHidden/>
              </w:rPr>
              <w:fldChar w:fldCharType="separate"/>
            </w:r>
            <w:r w:rsidR="00E62DC7">
              <w:rPr>
                <w:noProof/>
                <w:webHidden/>
              </w:rPr>
              <w:t>58</w:t>
            </w:r>
            <w:r w:rsidR="00E62DC7">
              <w:rPr>
                <w:noProof/>
                <w:webHidden/>
              </w:rPr>
              <w:fldChar w:fldCharType="end"/>
            </w:r>
          </w:hyperlink>
        </w:p>
        <w:p w14:paraId="6D4189D8" w14:textId="732E3232" w:rsidR="00E62DC7" w:rsidRDefault="00000000">
          <w:pPr>
            <w:pStyle w:val="TDC3"/>
            <w:tabs>
              <w:tab w:val="left" w:pos="1440"/>
              <w:tab w:val="right" w:leader="dot" w:pos="7921"/>
            </w:tabs>
            <w:rPr>
              <w:rFonts w:eastAsiaTheme="minorEastAsia"/>
              <w:noProof/>
              <w:sz w:val="24"/>
              <w:szCs w:val="24"/>
              <w:lang w:eastAsia="es-ES_tradnl"/>
            </w:rPr>
          </w:pPr>
          <w:hyperlink w:anchor="_Toc130206770" w:history="1">
            <w:r w:rsidR="00E62DC7" w:rsidRPr="007D3A9C">
              <w:rPr>
                <w:rStyle w:val="Hipervnculo"/>
                <w:noProof/>
              </w:rPr>
              <w:t>6.1.3</w:t>
            </w:r>
            <w:r w:rsidR="00E62DC7">
              <w:rPr>
                <w:rFonts w:eastAsiaTheme="minorEastAsia"/>
                <w:noProof/>
                <w:sz w:val="24"/>
                <w:szCs w:val="24"/>
                <w:lang w:eastAsia="es-ES_tradnl"/>
              </w:rPr>
              <w:tab/>
            </w:r>
            <w:r w:rsidR="00E62DC7" w:rsidRPr="007D3A9C">
              <w:rPr>
                <w:rStyle w:val="Hipervnculo"/>
                <w:noProof/>
              </w:rPr>
              <w:t>Implementación Base de datos</w:t>
            </w:r>
            <w:r w:rsidR="00E62DC7">
              <w:rPr>
                <w:noProof/>
                <w:webHidden/>
              </w:rPr>
              <w:tab/>
            </w:r>
            <w:r w:rsidR="00E62DC7">
              <w:rPr>
                <w:noProof/>
                <w:webHidden/>
              </w:rPr>
              <w:fldChar w:fldCharType="begin"/>
            </w:r>
            <w:r w:rsidR="00E62DC7">
              <w:rPr>
                <w:noProof/>
                <w:webHidden/>
              </w:rPr>
              <w:instrText xml:space="preserve"> PAGEREF _Toc130206770 \h </w:instrText>
            </w:r>
            <w:r w:rsidR="00E62DC7">
              <w:rPr>
                <w:noProof/>
                <w:webHidden/>
              </w:rPr>
            </w:r>
            <w:r w:rsidR="00E62DC7">
              <w:rPr>
                <w:noProof/>
                <w:webHidden/>
              </w:rPr>
              <w:fldChar w:fldCharType="separate"/>
            </w:r>
            <w:r w:rsidR="00E62DC7">
              <w:rPr>
                <w:noProof/>
                <w:webHidden/>
              </w:rPr>
              <w:t>62</w:t>
            </w:r>
            <w:r w:rsidR="00E62DC7">
              <w:rPr>
                <w:noProof/>
                <w:webHidden/>
              </w:rPr>
              <w:fldChar w:fldCharType="end"/>
            </w:r>
          </w:hyperlink>
        </w:p>
        <w:p w14:paraId="06520BB3" w14:textId="6F902782" w:rsidR="00E62DC7" w:rsidRDefault="00000000">
          <w:pPr>
            <w:pStyle w:val="TDC2"/>
            <w:rPr>
              <w:rFonts w:eastAsiaTheme="minorEastAsia"/>
              <w:bCs w:val="0"/>
              <w:noProof/>
              <w:sz w:val="24"/>
              <w:szCs w:val="24"/>
              <w:lang w:eastAsia="es-ES_tradnl"/>
            </w:rPr>
          </w:pPr>
          <w:hyperlink w:anchor="_Toc130206771" w:history="1">
            <w:r w:rsidR="00E62DC7" w:rsidRPr="007D3A9C">
              <w:rPr>
                <w:rStyle w:val="Hipervnculo"/>
                <w:noProof/>
              </w:rPr>
              <w:t>6.2</w:t>
            </w:r>
            <w:r w:rsidR="00E62DC7">
              <w:rPr>
                <w:rFonts w:eastAsiaTheme="minorEastAsia"/>
                <w:bCs w:val="0"/>
                <w:noProof/>
                <w:sz w:val="24"/>
                <w:szCs w:val="24"/>
                <w:lang w:eastAsia="es-ES_tradnl"/>
              </w:rPr>
              <w:tab/>
            </w:r>
            <w:r w:rsidR="00E62DC7" w:rsidRPr="007D3A9C">
              <w:rPr>
                <w:rStyle w:val="Hipervnculo"/>
                <w:noProof/>
              </w:rPr>
              <w:t>Implementación Frontend</w:t>
            </w:r>
            <w:r w:rsidR="00E62DC7">
              <w:rPr>
                <w:noProof/>
                <w:webHidden/>
              </w:rPr>
              <w:tab/>
            </w:r>
            <w:r w:rsidR="00E62DC7">
              <w:rPr>
                <w:noProof/>
                <w:webHidden/>
              </w:rPr>
              <w:fldChar w:fldCharType="begin"/>
            </w:r>
            <w:r w:rsidR="00E62DC7">
              <w:rPr>
                <w:noProof/>
                <w:webHidden/>
              </w:rPr>
              <w:instrText xml:space="preserve"> PAGEREF _Toc130206771 \h </w:instrText>
            </w:r>
            <w:r w:rsidR="00E62DC7">
              <w:rPr>
                <w:noProof/>
                <w:webHidden/>
              </w:rPr>
            </w:r>
            <w:r w:rsidR="00E62DC7">
              <w:rPr>
                <w:noProof/>
                <w:webHidden/>
              </w:rPr>
              <w:fldChar w:fldCharType="separate"/>
            </w:r>
            <w:r w:rsidR="00E62DC7">
              <w:rPr>
                <w:noProof/>
                <w:webHidden/>
              </w:rPr>
              <w:t>63</w:t>
            </w:r>
            <w:r w:rsidR="00E62DC7">
              <w:rPr>
                <w:noProof/>
                <w:webHidden/>
              </w:rPr>
              <w:fldChar w:fldCharType="end"/>
            </w:r>
          </w:hyperlink>
        </w:p>
        <w:p w14:paraId="1497789E" w14:textId="22E9B0EB" w:rsidR="00E62DC7" w:rsidRDefault="00000000">
          <w:pPr>
            <w:pStyle w:val="TDC1"/>
            <w:rPr>
              <w:rFonts w:eastAsiaTheme="minorEastAsia"/>
              <w:bCs w:val="0"/>
              <w:iCs w:val="0"/>
              <w:lang w:eastAsia="es-ES_tradnl"/>
            </w:rPr>
          </w:pPr>
          <w:hyperlink w:anchor="_Toc130206772" w:history="1">
            <w:r w:rsidR="00E62DC7" w:rsidRPr="007D3A9C">
              <w:rPr>
                <w:rStyle w:val="Hipervnculo"/>
              </w:rPr>
              <w:t>Capítulo 7 Construcción</w:t>
            </w:r>
            <w:r w:rsidR="00E62DC7">
              <w:rPr>
                <w:webHidden/>
              </w:rPr>
              <w:tab/>
            </w:r>
            <w:r w:rsidR="00E62DC7">
              <w:rPr>
                <w:webHidden/>
              </w:rPr>
              <w:fldChar w:fldCharType="begin"/>
            </w:r>
            <w:r w:rsidR="00E62DC7">
              <w:rPr>
                <w:webHidden/>
              </w:rPr>
              <w:instrText xml:space="preserve"> PAGEREF _Toc130206772 \h </w:instrText>
            </w:r>
            <w:r w:rsidR="00E62DC7">
              <w:rPr>
                <w:webHidden/>
              </w:rPr>
            </w:r>
            <w:r w:rsidR="00E62DC7">
              <w:rPr>
                <w:webHidden/>
              </w:rPr>
              <w:fldChar w:fldCharType="separate"/>
            </w:r>
            <w:r w:rsidR="00E62DC7">
              <w:rPr>
                <w:webHidden/>
              </w:rPr>
              <w:t>66</w:t>
            </w:r>
            <w:r w:rsidR="00E62DC7">
              <w:rPr>
                <w:webHidden/>
              </w:rPr>
              <w:fldChar w:fldCharType="end"/>
            </w:r>
          </w:hyperlink>
        </w:p>
        <w:p w14:paraId="11FB0DC8" w14:textId="37F5FA4A" w:rsidR="00E62DC7" w:rsidRDefault="00000000">
          <w:pPr>
            <w:pStyle w:val="TDC2"/>
            <w:rPr>
              <w:rFonts w:eastAsiaTheme="minorEastAsia"/>
              <w:bCs w:val="0"/>
              <w:noProof/>
              <w:sz w:val="24"/>
              <w:szCs w:val="24"/>
              <w:lang w:eastAsia="es-ES_tradnl"/>
            </w:rPr>
          </w:pPr>
          <w:hyperlink w:anchor="_Toc130206773" w:history="1">
            <w:r w:rsidR="00E62DC7" w:rsidRPr="007D3A9C">
              <w:rPr>
                <w:rStyle w:val="Hipervnculo"/>
                <w:noProof/>
              </w:rPr>
              <w:t>7.1</w:t>
            </w:r>
            <w:r w:rsidR="00E62DC7">
              <w:rPr>
                <w:rFonts w:eastAsiaTheme="minorEastAsia"/>
                <w:bCs w:val="0"/>
                <w:noProof/>
                <w:sz w:val="24"/>
                <w:szCs w:val="24"/>
                <w:lang w:eastAsia="es-ES_tradnl"/>
              </w:rPr>
              <w:tab/>
            </w:r>
            <w:r w:rsidR="00E62DC7" w:rsidRPr="007D3A9C">
              <w:rPr>
                <w:rStyle w:val="Hipervnculo"/>
                <w:noProof/>
              </w:rPr>
              <w:t>Referencia al repositorio de software</w:t>
            </w:r>
            <w:r w:rsidR="00E62DC7">
              <w:rPr>
                <w:noProof/>
                <w:webHidden/>
              </w:rPr>
              <w:tab/>
            </w:r>
            <w:r w:rsidR="00E62DC7">
              <w:rPr>
                <w:noProof/>
                <w:webHidden/>
              </w:rPr>
              <w:fldChar w:fldCharType="begin"/>
            </w:r>
            <w:r w:rsidR="00E62DC7">
              <w:rPr>
                <w:noProof/>
                <w:webHidden/>
              </w:rPr>
              <w:instrText xml:space="preserve"> PAGEREF _Toc130206773 \h </w:instrText>
            </w:r>
            <w:r w:rsidR="00E62DC7">
              <w:rPr>
                <w:noProof/>
                <w:webHidden/>
              </w:rPr>
            </w:r>
            <w:r w:rsidR="00E62DC7">
              <w:rPr>
                <w:noProof/>
                <w:webHidden/>
              </w:rPr>
              <w:fldChar w:fldCharType="separate"/>
            </w:r>
            <w:r w:rsidR="00E62DC7">
              <w:rPr>
                <w:noProof/>
                <w:webHidden/>
              </w:rPr>
              <w:t>66</w:t>
            </w:r>
            <w:r w:rsidR="00E62DC7">
              <w:rPr>
                <w:noProof/>
                <w:webHidden/>
              </w:rPr>
              <w:fldChar w:fldCharType="end"/>
            </w:r>
          </w:hyperlink>
        </w:p>
        <w:p w14:paraId="674C76F6" w14:textId="73D21450" w:rsidR="00E62DC7" w:rsidRDefault="00000000">
          <w:pPr>
            <w:pStyle w:val="TDC2"/>
            <w:rPr>
              <w:rFonts w:eastAsiaTheme="minorEastAsia"/>
              <w:bCs w:val="0"/>
              <w:noProof/>
              <w:sz w:val="24"/>
              <w:szCs w:val="24"/>
              <w:lang w:eastAsia="es-ES_tradnl"/>
            </w:rPr>
          </w:pPr>
          <w:hyperlink w:anchor="_Toc130206774" w:history="1">
            <w:r w:rsidR="00E62DC7" w:rsidRPr="007D3A9C">
              <w:rPr>
                <w:rStyle w:val="Hipervnculo"/>
                <w:noProof/>
              </w:rPr>
              <w:t>7.2</w:t>
            </w:r>
            <w:r w:rsidR="00E62DC7">
              <w:rPr>
                <w:rFonts w:eastAsiaTheme="minorEastAsia"/>
                <w:bCs w:val="0"/>
                <w:noProof/>
                <w:sz w:val="24"/>
                <w:szCs w:val="24"/>
                <w:lang w:eastAsia="es-ES_tradnl"/>
              </w:rPr>
              <w:tab/>
            </w:r>
            <w:r w:rsidR="00E62DC7" w:rsidRPr="007D3A9C">
              <w:rPr>
                <w:rStyle w:val="Hipervnculo"/>
                <w:noProof/>
              </w:rPr>
              <w:t>Manuales</w:t>
            </w:r>
            <w:r w:rsidR="00E62DC7">
              <w:rPr>
                <w:noProof/>
                <w:webHidden/>
              </w:rPr>
              <w:tab/>
            </w:r>
            <w:r w:rsidR="00E62DC7">
              <w:rPr>
                <w:noProof/>
                <w:webHidden/>
              </w:rPr>
              <w:fldChar w:fldCharType="begin"/>
            </w:r>
            <w:r w:rsidR="00E62DC7">
              <w:rPr>
                <w:noProof/>
                <w:webHidden/>
              </w:rPr>
              <w:instrText xml:space="preserve"> PAGEREF _Toc130206774 \h </w:instrText>
            </w:r>
            <w:r w:rsidR="00E62DC7">
              <w:rPr>
                <w:noProof/>
                <w:webHidden/>
              </w:rPr>
            </w:r>
            <w:r w:rsidR="00E62DC7">
              <w:rPr>
                <w:noProof/>
                <w:webHidden/>
              </w:rPr>
              <w:fldChar w:fldCharType="separate"/>
            </w:r>
            <w:r w:rsidR="00E62DC7">
              <w:rPr>
                <w:noProof/>
                <w:webHidden/>
              </w:rPr>
              <w:t>66</w:t>
            </w:r>
            <w:r w:rsidR="00E62DC7">
              <w:rPr>
                <w:noProof/>
                <w:webHidden/>
              </w:rPr>
              <w:fldChar w:fldCharType="end"/>
            </w:r>
          </w:hyperlink>
        </w:p>
        <w:p w14:paraId="7B7CBC3E" w14:textId="26A7DD96" w:rsidR="00E62DC7" w:rsidRDefault="00000000">
          <w:pPr>
            <w:pStyle w:val="TDC2"/>
            <w:rPr>
              <w:rFonts w:eastAsiaTheme="minorEastAsia"/>
              <w:bCs w:val="0"/>
              <w:noProof/>
              <w:sz w:val="24"/>
              <w:szCs w:val="24"/>
              <w:lang w:eastAsia="es-ES_tradnl"/>
            </w:rPr>
          </w:pPr>
          <w:hyperlink w:anchor="_Toc130206775" w:history="1">
            <w:r w:rsidR="00E62DC7" w:rsidRPr="007D3A9C">
              <w:rPr>
                <w:rStyle w:val="Hipervnculo"/>
                <w:noProof/>
              </w:rPr>
              <w:t>7.3</w:t>
            </w:r>
            <w:r w:rsidR="00E62DC7">
              <w:rPr>
                <w:rFonts w:eastAsiaTheme="minorEastAsia"/>
                <w:bCs w:val="0"/>
                <w:noProof/>
                <w:sz w:val="24"/>
                <w:szCs w:val="24"/>
                <w:lang w:eastAsia="es-ES_tradnl"/>
              </w:rPr>
              <w:tab/>
            </w:r>
            <w:r w:rsidR="00E62DC7" w:rsidRPr="007D3A9C">
              <w:rPr>
                <w:rStyle w:val="Hipervnculo"/>
                <w:noProof/>
              </w:rPr>
              <w:t>Pruebas</w:t>
            </w:r>
            <w:r w:rsidR="00E62DC7">
              <w:rPr>
                <w:noProof/>
                <w:webHidden/>
              </w:rPr>
              <w:tab/>
            </w:r>
            <w:r w:rsidR="00E62DC7">
              <w:rPr>
                <w:noProof/>
                <w:webHidden/>
              </w:rPr>
              <w:fldChar w:fldCharType="begin"/>
            </w:r>
            <w:r w:rsidR="00E62DC7">
              <w:rPr>
                <w:noProof/>
                <w:webHidden/>
              </w:rPr>
              <w:instrText xml:space="preserve"> PAGEREF _Toc130206775 \h </w:instrText>
            </w:r>
            <w:r w:rsidR="00E62DC7">
              <w:rPr>
                <w:noProof/>
                <w:webHidden/>
              </w:rPr>
            </w:r>
            <w:r w:rsidR="00E62DC7">
              <w:rPr>
                <w:noProof/>
                <w:webHidden/>
              </w:rPr>
              <w:fldChar w:fldCharType="separate"/>
            </w:r>
            <w:r w:rsidR="00E62DC7">
              <w:rPr>
                <w:noProof/>
                <w:webHidden/>
              </w:rPr>
              <w:t>67</w:t>
            </w:r>
            <w:r w:rsidR="00E62DC7">
              <w:rPr>
                <w:noProof/>
                <w:webHidden/>
              </w:rPr>
              <w:fldChar w:fldCharType="end"/>
            </w:r>
          </w:hyperlink>
        </w:p>
        <w:p w14:paraId="7B4E808B" w14:textId="5A02A030" w:rsidR="00E62DC7" w:rsidRDefault="00000000">
          <w:pPr>
            <w:pStyle w:val="TDC1"/>
            <w:rPr>
              <w:rFonts w:eastAsiaTheme="minorEastAsia"/>
              <w:bCs w:val="0"/>
              <w:iCs w:val="0"/>
              <w:lang w:eastAsia="es-ES_tradnl"/>
            </w:rPr>
          </w:pPr>
          <w:hyperlink w:anchor="_Toc130206776" w:history="1">
            <w:r w:rsidR="00E62DC7" w:rsidRPr="007D3A9C">
              <w:rPr>
                <w:rStyle w:val="Hipervnculo"/>
              </w:rPr>
              <w:t>Capítulo 8 Conclusiones y líneas futuras</w:t>
            </w:r>
            <w:r w:rsidR="00E62DC7">
              <w:rPr>
                <w:webHidden/>
              </w:rPr>
              <w:tab/>
            </w:r>
            <w:r w:rsidR="00E62DC7">
              <w:rPr>
                <w:webHidden/>
              </w:rPr>
              <w:fldChar w:fldCharType="begin"/>
            </w:r>
            <w:r w:rsidR="00E62DC7">
              <w:rPr>
                <w:webHidden/>
              </w:rPr>
              <w:instrText xml:space="preserve"> PAGEREF _Toc130206776 \h </w:instrText>
            </w:r>
            <w:r w:rsidR="00E62DC7">
              <w:rPr>
                <w:webHidden/>
              </w:rPr>
            </w:r>
            <w:r w:rsidR="00E62DC7">
              <w:rPr>
                <w:webHidden/>
              </w:rPr>
              <w:fldChar w:fldCharType="separate"/>
            </w:r>
            <w:r w:rsidR="00E62DC7">
              <w:rPr>
                <w:webHidden/>
              </w:rPr>
              <w:t>69</w:t>
            </w:r>
            <w:r w:rsidR="00E62DC7">
              <w:rPr>
                <w:webHidden/>
              </w:rPr>
              <w:fldChar w:fldCharType="end"/>
            </w:r>
          </w:hyperlink>
        </w:p>
        <w:p w14:paraId="0DA6559A" w14:textId="568EB28D" w:rsidR="00E62DC7" w:rsidRDefault="00000000">
          <w:pPr>
            <w:pStyle w:val="TDC1"/>
            <w:rPr>
              <w:rFonts w:eastAsiaTheme="minorEastAsia"/>
              <w:bCs w:val="0"/>
              <w:iCs w:val="0"/>
              <w:lang w:eastAsia="es-ES_tradnl"/>
            </w:rPr>
          </w:pPr>
          <w:hyperlink w:anchor="_Toc130206777" w:history="1">
            <w:r w:rsidR="00E62DC7" w:rsidRPr="007D3A9C">
              <w:rPr>
                <w:rStyle w:val="Hipervnculo"/>
              </w:rPr>
              <w:t>Referencias</w:t>
            </w:r>
            <w:r w:rsidR="00E62DC7">
              <w:rPr>
                <w:webHidden/>
              </w:rPr>
              <w:tab/>
            </w:r>
            <w:r w:rsidR="00E62DC7">
              <w:rPr>
                <w:webHidden/>
              </w:rPr>
              <w:fldChar w:fldCharType="begin"/>
            </w:r>
            <w:r w:rsidR="00E62DC7">
              <w:rPr>
                <w:webHidden/>
              </w:rPr>
              <w:instrText xml:space="preserve"> PAGEREF _Toc130206777 \h </w:instrText>
            </w:r>
            <w:r w:rsidR="00E62DC7">
              <w:rPr>
                <w:webHidden/>
              </w:rPr>
            </w:r>
            <w:r w:rsidR="00E62DC7">
              <w:rPr>
                <w:webHidden/>
              </w:rPr>
              <w:fldChar w:fldCharType="separate"/>
            </w:r>
            <w:r w:rsidR="00E62DC7">
              <w:rPr>
                <w:webHidden/>
              </w:rPr>
              <w:t>71</w:t>
            </w:r>
            <w:r w:rsidR="00E62DC7">
              <w:rPr>
                <w:webHidden/>
              </w:rPr>
              <w:fldChar w:fldCharType="end"/>
            </w:r>
          </w:hyperlink>
        </w:p>
        <w:p w14:paraId="412EA739" w14:textId="2A900902" w:rsidR="00E62DC7" w:rsidRDefault="00000000">
          <w:pPr>
            <w:pStyle w:val="TDC1"/>
            <w:rPr>
              <w:rFonts w:eastAsiaTheme="minorEastAsia"/>
              <w:bCs w:val="0"/>
              <w:iCs w:val="0"/>
              <w:lang w:eastAsia="es-ES_tradnl"/>
            </w:rPr>
          </w:pPr>
          <w:hyperlink w:anchor="_Toc130206778" w:history="1">
            <w:r w:rsidR="00E62DC7" w:rsidRPr="007D3A9C">
              <w:rPr>
                <w:rStyle w:val="Hipervnculo"/>
              </w:rPr>
              <w:t>Anexo I</w:t>
            </w:r>
            <w:r w:rsidR="00E62DC7">
              <w:rPr>
                <w:webHidden/>
              </w:rPr>
              <w:tab/>
            </w:r>
            <w:r w:rsidR="00E62DC7">
              <w:rPr>
                <w:webHidden/>
              </w:rPr>
              <w:fldChar w:fldCharType="begin"/>
            </w:r>
            <w:r w:rsidR="00E62DC7">
              <w:rPr>
                <w:webHidden/>
              </w:rPr>
              <w:instrText xml:space="preserve"> PAGEREF _Toc130206778 \h </w:instrText>
            </w:r>
            <w:r w:rsidR="00E62DC7">
              <w:rPr>
                <w:webHidden/>
              </w:rPr>
            </w:r>
            <w:r w:rsidR="00E62DC7">
              <w:rPr>
                <w:webHidden/>
              </w:rPr>
              <w:fldChar w:fldCharType="separate"/>
            </w:r>
            <w:r w:rsidR="00E62DC7">
              <w:rPr>
                <w:webHidden/>
              </w:rPr>
              <w:t>72</w:t>
            </w:r>
            <w:r w:rsidR="00E62DC7">
              <w:rPr>
                <w:webHidden/>
              </w:rPr>
              <w:fldChar w:fldCharType="end"/>
            </w:r>
          </w:hyperlink>
        </w:p>
        <w:p w14:paraId="35D20AFA" w14:textId="71EBBE8D" w:rsidR="00E62DC7" w:rsidRDefault="00000000">
          <w:pPr>
            <w:pStyle w:val="TDC1"/>
            <w:rPr>
              <w:rFonts w:eastAsiaTheme="minorEastAsia"/>
              <w:bCs w:val="0"/>
              <w:iCs w:val="0"/>
              <w:lang w:eastAsia="es-ES_tradnl"/>
            </w:rPr>
          </w:pPr>
          <w:hyperlink w:anchor="_Toc130206779" w:history="1">
            <w:r w:rsidR="00E62DC7" w:rsidRPr="007D3A9C">
              <w:rPr>
                <w:rStyle w:val="Hipervnculo"/>
              </w:rPr>
              <w:t>Otras posibilidades para realizar el análisis y el diseño</w:t>
            </w:r>
            <w:r w:rsidR="00E62DC7">
              <w:rPr>
                <w:webHidden/>
              </w:rPr>
              <w:tab/>
            </w:r>
            <w:r w:rsidR="00E62DC7">
              <w:rPr>
                <w:webHidden/>
              </w:rPr>
              <w:fldChar w:fldCharType="begin"/>
            </w:r>
            <w:r w:rsidR="00E62DC7">
              <w:rPr>
                <w:webHidden/>
              </w:rPr>
              <w:instrText xml:space="preserve"> PAGEREF _Toc130206779 \h </w:instrText>
            </w:r>
            <w:r w:rsidR="00E62DC7">
              <w:rPr>
                <w:webHidden/>
              </w:rPr>
            </w:r>
            <w:r w:rsidR="00E62DC7">
              <w:rPr>
                <w:webHidden/>
              </w:rPr>
              <w:fldChar w:fldCharType="separate"/>
            </w:r>
            <w:r w:rsidR="00E62DC7">
              <w:rPr>
                <w:webHidden/>
              </w:rPr>
              <w:t>72</w:t>
            </w:r>
            <w:r w:rsidR="00E62DC7">
              <w:rPr>
                <w:webHidden/>
              </w:rPr>
              <w:fldChar w:fldCharType="end"/>
            </w:r>
          </w:hyperlink>
        </w:p>
        <w:p w14:paraId="55FBE76B" w14:textId="309E13E2" w:rsidR="00E62DC7" w:rsidRDefault="00000000">
          <w:pPr>
            <w:pStyle w:val="TDC1"/>
            <w:rPr>
              <w:rFonts w:eastAsiaTheme="minorEastAsia"/>
              <w:bCs w:val="0"/>
              <w:iCs w:val="0"/>
              <w:lang w:eastAsia="es-ES_tradnl"/>
            </w:rPr>
          </w:pPr>
          <w:hyperlink w:anchor="_Toc130206780" w:history="1">
            <w:r w:rsidR="00E62DC7" w:rsidRPr="007D3A9C">
              <w:rPr>
                <w:rStyle w:val="Hipervnculo"/>
              </w:rPr>
              <w:t>Anexo II</w:t>
            </w:r>
            <w:r w:rsidR="00E62DC7">
              <w:rPr>
                <w:webHidden/>
              </w:rPr>
              <w:tab/>
            </w:r>
            <w:r w:rsidR="00E62DC7">
              <w:rPr>
                <w:webHidden/>
              </w:rPr>
              <w:fldChar w:fldCharType="begin"/>
            </w:r>
            <w:r w:rsidR="00E62DC7">
              <w:rPr>
                <w:webHidden/>
              </w:rPr>
              <w:instrText xml:space="preserve"> PAGEREF _Toc130206780 \h </w:instrText>
            </w:r>
            <w:r w:rsidR="00E62DC7">
              <w:rPr>
                <w:webHidden/>
              </w:rPr>
            </w:r>
            <w:r w:rsidR="00E62DC7">
              <w:rPr>
                <w:webHidden/>
              </w:rPr>
              <w:fldChar w:fldCharType="separate"/>
            </w:r>
            <w:r w:rsidR="00E62DC7">
              <w:rPr>
                <w:webHidden/>
              </w:rPr>
              <w:t>73</w:t>
            </w:r>
            <w:r w:rsidR="00E62DC7">
              <w:rPr>
                <w:webHidden/>
              </w:rPr>
              <w:fldChar w:fldCharType="end"/>
            </w:r>
          </w:hyperlink>
        </w:p>
        <w:p w14:paraId="3BE9E277" w14:textId="0D5BDFF2" w:rsidR="00E62DC7" w:rsidRDefault="00000000">
          <w:pPr>
            <w:pStyle w:val="TDC1"/>
            <w:rPr>
              <w:rFonts w:eastAsiaTheme="minorEastAsia"/>
              <w:bCs w:val="0"/>
              <w:iCs w:val="0"/>
              <w:lang w:eastAsia="es-ES_tradnl"/>
            </w:rPr>
          </w:pPr>
          <w:hyperlink w:anchor="_Toc130206781" w:history="1">
            <w:r w:rsidR="00E62DC7" w:rsidRPr="007D3A9C">
              <w:rPr>
                <w:rStyle w:val="Hipervnculo"/>
              </w:rPr>
              <w:t>Fuente de inspiración del presente documento</w:t>
            </w:r>
            <w:r w:rsidR="00E62DC7">
              <w:rPr>
                <w:webHidden/>
              </w:rPr>
              <w:tab/>
            </w:r>
            <w:r w:rsidR="00E62DC7">
              <w:rPr>
                <w:webHidden/>
              </w:rPr>
              <w:fldChar w:fldCharType="begin"/>
            </w:r>
            <w:r w:rsidR="00E62DC7">
              <w:rPr>
                <w:webHidden/>
              </w:rPr>
              <w:instrText xml:space="preserve"> PAGEREF _Toc130206781 \h </w:instrText>
            </w:r>
            <w:r w:rsidR="00E62DC7">
              <w:rPr>
                <w:webHidden/>
              </w:rPr>
            </w:r>
            <w:r w:rsidR="00E62DC7">
              <w:rPr>
                <w:webHidden/>
              </w:rPr>
              <w:fldChar w:fldCharType="separate"/>
            </w:r>
            <w:r w:rsidR="00E62DC7">
              <w:rPr>
                <w:webHidden/>
              </w:rPr>
              <w:t>73</w:t>
            </w:r>
            <w:r w:rsidR="00E62DC7">
              <w:rPr>
                <w:webHidden/>
              </w:rPr>
              <w:fldChar w:fldCharType="end"/>
            </w:r>
          </w:hyperlink>
        </w:p>
        <w:p w14:paraId="16A1CCF8" w14:textId="4CC102A6" w:rsidR="00E62DC7" w:rsidRDefault="00000000">
          <w:pPr>
            <w:pStyle w:val="TDC1"/>
            <w:rPr>
              <w:rFonts w:eastAsiaTheme="minorEastAsia"/>
              <w:bCs w:val="0"/>
              <w:iCs w:val="0"/>
              <w:lang w:eastAsia="es-ES_tradnl"/>
            </w:rPr>
          </w:pPr>
          <w:hyperlink w:anchor="_Toc130206782" w:history="1">
            <w:r w:rsidR="00E62DC7" w:rsidRPr="007D3A9C">
              <w:rPr>
                <w:rStyle w:val="Hipervnculo"/>
              </w:rPr>
              <w:t>Glosario de términos</w:t>
            </w:r>
            <w:r w:rsidR="00E62DC7">
              <w:rPr>
                <w:webHidden/>
              </w:rPr>
              <w:tab/>
            </w:r>
            <w:r w:rsidR="00E62DC7">
              <w:rPr>
                <w:webHidden/>
              </w:rPr>
              <w:fldChar w:fldCharType="begin"/>
            </w:r>
            <w:r w:rsidR="00E62DC7">
              <w:rPr>
                <w:webHidden/>
              </w:rPr>
              <w:instrText xml:space="preserve"> PAGEREF _Toc130206782 \h </w:instrText>
            </w:r>
            <w:r w:rsidR="00E62DC7">
              <w:rPr>
                <w:webHidden/>
              </w:rPr>
            </w:r>
            <w:r w:rsidR="00E62DC7">
              <w:rPr>
                <w:webHidden/>
              </w:rPr>
              <w:fldChar w:fldCharType="separate"/>
            </w:r>
            <w:r w:rsidR="00E62DC7">
              <w:rPr>
                <w:webHidden/>
              </w:rPr>
              <w:t>75</w:t>
            </w:r>
            <w:r w:rsidR="00E62DC7">
              <w:rPr>
                <w:webHidden/>
              </w:rPr>
              <w:fldChar w:fldCharType="end"/>
            </w:r>
          </w:hyperlink>
        </w:p>
        <w:p w14:paraId="5841027C" w14:textId="18DBFA04" w:rsidR="00E62DC7" w:rsidRDefault="00000000">
          <w:pPr>
            <w:pStyle w:val="TDC1"/>
            <w:rPr>
              <w:rFonts w:eastAsiaTheme="minorEastAsia"/>
              <w:bCs w:val="0"/>
              <w:iCs w:val="0"/>
              <w:lang w:eastAsia="es-ES_tradnl"/>
            </w:rPr>
          </w:pPr>
          <w:hyperlink w:anchor="_Toc130206783" w:history="1">
            <w:r w:rsidR="00E62DC7" w:rsidRPr="007D3A9C">
              <w:rPr>
                <w:rStyle w:val="Hipervnculo"/>
              </w:rPr>
              <w:t>Anexos</w:t>
            </w:r>
            <w:r w:rsidR="00E62DC7">
              <w:rPr>
                <w:webHidden/>
              </w:rPr>
              <w:tab/>
            </w:r>
            <w:r w:rsidR="00E62DC7">
              <w:rPr>
                <w:webHidden/>
              </w:rPr>
              <w:fldChar w:fldCharType="begin"/>
            </w:r>
            <w:r w:rsidR="00E62DC7">
              <w:rPr>
                <w:webHidden/>
              </w:rPr>
              <w:instrText xml:space="preserve"> PAGEREF _Toc130206783 \h </w:instrText>
            </w:r>
            <w:r w:rsidR="00E62DC7">
              <w:rPr>
                <w:webHidden/>
              </w:rPr>
            </w:r>
            <w:r w:rsidR="00E62DC7">
              <w:rPr>
                <w:webHidden/>
              </w:rPr>
              <w:fldChar w:fldCharType="separate"/>
            </w:r>
            <w:r w:rsidR="00E62DC7">
              <w:rPr>
                <w:webHidden/>
              </w:rPr>
              <w:t>77</w:t>
            </w:r>
            <w:r w:rsidR="00E62DC7">
              <w:rPr>
                <w:webHidden/>
              </w:rPr>
              <w:fldChar w:fldCharType="end"/>
            </w:r>
          </w:hyperlink>
        </w:p>
        <w:p w14:paraId="4C0392C1" w14:textId="51093852"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commentRangeStart w:id="15"/>
      <w:commentRangeStart w:id="16"/>
      <w:r>
        <w:t>Ilustración 1</w:t>
      </w:r>
      <w:commentRangeEnd w:id="15"/>
      <w:r w:rsidR="00CB716F">
        <w:rPr>
          <w:rStyle w:val="Refdecomentario"/>
        </w:rPr>
        <w:commentReference w:id="15"/>
      </w:r>
      <w:commentRangeEnd w:id="16"/>
      <w:r w:rsidR="00CB716F">
        <w:rPr>
          <w:rStyle w:val="Refdecomentario"/>
        </w:rPr>
        <w:commentReference w:id="16"/>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commentRangeStart w:id="17"/>
      <w:r>
        <w:t>Tabla 1</w:t>
      </w:r>
      <w:commentRangeEnd w:id="17"/>
      <w:r w:rsidR="00CB716F">
        <w:rPr>
          <w:rStyle w:val="Refdecomentario"/>
        </w:rPr>
        <w:commentReference w:id="17"/>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8" w:name="_Toc130206733"/>
      <w:r w:rsidR="2756277C">
        <w:t>Introducción</w:t>
      </w:r>
      <w:bookmarkEnd w:id="18"/>
    </w:p>
    <w:p w14:paraId="09D06C95" w14:textId="3A0F5F8F" w:rsidR="00A12058" w:rsidRPr="00F815CA"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6"/>
          <w:headerReference w:type="default" r:id="rId27"/>
          <w:headerReference w:type="first" r:id="rId28"/>
          <w:pgSz w:w="11900" w:h="16840" w:code="9"/>
          <w:pgMar w:top="1985" w:right="1701" w:bottom="1418" w:left="1701" w:header="851" w:footer="851" w:gutter="567"/>
          <w:pgNumType w:start="1"/>
          <w:cols w:space="708"/>
          <w:titlePg/>
          <w:docGrid w:linePitch="360"/>
        </w:sectPr>
      </w:pPr>
    </w:p>
    <w:p w14:paraId="342F6F85" w14:textId="79F8B9E8" w:rsidR="00CA7AEC" w:rsidRDefault="009B3341" w:rsidP="00CA7AEC">
      <w:pPr>
        <w:pStyle w:val="Ttulo1"/>
        <w:framePr w:wrap="notBeside"/>
      </w:pPr>
      <w:r>
        <w:lastRenderedPageBreak/>
        <w:br/>
      </w:r>
      <w:bookmarkStart w:id="19" w:name="_Toc130206734"/>
      <w:r w:rsidR="00241D46">
        <w:t>Estado del arte</w:t>
      </w:r>
      <w:bookmarkEnd w:id="19"/>
    </w:p>
    <w:p w14:paraId="5600EBC5" w14:textId="0A357604" w:rsidR="00CA7AEC" w:rsidRPr="00CA7AEC" w:rsidRDefault="00CA7AEC" w:rsidP="00CA7AEC">
      <w:commentRangeStart w:id="20"/>
      <w:r>
        <w:t>En este capítulo se van a identificar el estado del arte de los Servicios Web y de los Algoritmos de recomendación.</w:t>
      </w:r>
      <w:commentRangeEnd w:id="20"/>
      <w:r w:rsidR="00CB716F">
        <w:rPr>
          <w:rStyle w:val="Refdecomentario"/>
        </w:rPr>
        <w:commentReference w:id="20"/>
      </w:r>
    </w:p>
    <w:p w14:paraId="4B4279F5" w14:textId="6CA294B2" w:rsidR="00241D46" w:rsidRDefault="00241D46" w:rsidP="39E28D74">
      <w:pPr>
        <w:pStyle w:val="Ttulo2"/>
      </w:pPr>
      <w:bookmarkStart w:id="21" w:name="_Toc130206735"/>
      <w:r>
        <w:t>Servicios Web</w:t>
      </w:r>
      <w:bookmarkEnd w:id="21"/>
    </w:p>
    <w:p w14:paraId="00DF5EA1" w14:textId="4EA6D180" w:rsidR="00241D46" w:rsidRDefault="008363FE" w:rsidP="00241D46">
      <w:commentRangeStart w:id="22"/>
      <w:r>
        <w:t xml:space="preserve">Los </w:t>
      </w:r>
      <w:r w:rsidR="00BC1CA9">
        <w:t>servicio</w:t>
      </w:r>
      <w:r>
        <w:t>s</w:t>
      </w:r>
      <w:r w:rsidR="00BC1CA9">
        <w:t xml:space="preserve"> web </w:t>
      </w:r>
      <w:r>
        <w:t>son</w:t>
      </w:r>
      <w:r w:rsidR="006C1A7F">
        <w:t xml:space="preserve"> una tecnología que facilita un servicio a través de internet</w:t>
      </w:r>
      <w:commentRangeEnd w:id="22"/>
      <w:r w:rsidR="00CB716F">
        <w:rPr>
          <w:rStyle w:val="Refdecomentario"/>
        </w:rPr>
        <w:commentReference w:id="22"/>
      </w:r>
      <w:r w:rsidR="006C1A7F">
        <w: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commentRangeStart w:id="23"/>
      <w:r>
        <w:t>Distribuida</w:t>
      </w:r>
      <w:commentRangeEnd w:id="23"/>
      <w:r w:rsidR="00CB716F">
        <w:rPr>
          <w:rStyle w:val="Refdecomentario"/>
        </w:rPr>
        <w:commentReference w:id="23"/>
      </w:r>
      <w:r>
        <w:t>: Un servicio web no está dirigido para un único cliente, sino que son varios los que pueden acceder al mismo servicio.</w:t>
      </w:r>
    </w:p>
    <w:p w14:paraId="21B27C64" w14:textId="48F6DCAD" w:rsidR="008363FE" w:rsidRDefault="008363FE" w:rsidP="008363FE">
      <w:commentRangeStart w:id="24"/>
      <w:r>
        <w:t>Estos servicios con una arquitectura cliente/servidor, en la que se puede identificar al servidor como las maquinas que almacenan la información y los recursos, y al cliente cualquier dispositivo que se conecte</w:t>
      </w:r>
      <w:commentRangeEnd w:id="24"/>
      <w:r w:rsidR="00CB716F">
        <w:rPr>
          <w:rStyle w:val="Refdecomentario"/>
        </w:rPr>
        <w:commentReference w:id="24"/>
      </w:r>
      <w:r>
        <w:t>.</w:t>
      </w:r>
    </w:p>
    <w:p w14:paraId="5D449783" w14:textId="0DDBF831" w:rsidR="008363FE" w:rsidRDefault="003A3ACD" w:rsidP="008363FE">
      <w:commentRangeStart w:id="25"/>
      <w:r>
        <w:t>Existen dos tipos de servicios web:</w:t>
      </w:r>
      <w:commentRangeEnd w:id="25"/>
      <w:r w:rsidR="00CB716F">
        <w:rPr>
          <w:rStyle w:val="Refdecomentario"/>
        </w:rPr>
        <w:commentReference w:id="25"/>
      </w:r>
    </w:p>
    <w:p w14:paraId="68E5E6F4" w14:textId="5720469A" w:rsidR="008363FE" w:rsidRDefault="008363FE">
      <w:pPr>
        <w:pStyle w:val="Prrafodelista"/>
        <w:numPr>
          <w:ilvl w:val="0"/>
          <w:numId w:val="21"/>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3DB63208" w:rsidR="00FE344D" w:rsidRPr="0037561C" w:rsidRDefault="00FE344D" w:rsidP="00FE344D">
      <w:pPr>
        <w:pStyle w:val="Prrafodelista"/>
      </w:pPr>
      <w:r>
        <w:lastRenderedPageBreak/>
        <w:t>El env</w:t>
      </w:r>
      <w:ins w:id="26" w:author="Sergio Saugar García" w:date="2023-04-20T17:29:00Z">
        <w:r w:rsidR="00202F90">
          <w:t>í</w:t>
        </w:r>
      </w:ins>
      <w:del w:id="27" w:author="Sergio Saugar García" w:date="2023-04-20T17:29:00Z">
        <w:r w:rsidDel="00202F90">
          <w:delText>i</w:delText>
        </w:r>
      </w:del>
      <w:r>
        <w:t>o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commentRangeStart w:id="28"/>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Representa un conjunto de principios que permiten crear, leer, actualizar y eliminar los datos. </w:t>
      </w:r>
      <w:commentRangeEnd w:id="28"/>
      <w:r w:rsidR="00202F90">
        <w:rPr>
          <w:rStyle w:val="Refdecomentario"/>
        </w:rPr>
        <w:commentReference w:id="28"/>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xml:space="preserve">, es decir, </w:t>
      </w:r>
      <w:commentRangeStart w:id="29"/>
      <w:r>
        <w:t>no almacena los estados, debe de ser el cliente el que intro</w:t>
      </w:r>
      <w:r w:rsidR="00CB36B4">
        <w:t>duce el estado en cada llamada realizada.</w:t>
      </w:r>
      <w:commentRangeEnd w:id="29"/>
      <w:r w:rsidR="00202F90">
        <w:rPr>
          <w:rStyle w:val="Refdecomentario"/>
        </w:rPr>
        <w:commentReference w:id="29"/>
      </w:r>
    </w:p>
    <w:p w14:paraId="6A956565" w14:textId="752CAA7C" w:rsidR="00CB36B4" w:rsidRDefault="00CB36B4" w:rsidP="00B542F9">
      <w:pPr>
        <w:pStyle w:val="Prrafodelista"/>
      </w:pPr>
      <w:commentRangeStart w:id="30"/>
      <w:r>
        <w:t>El modelo de Richardson propone una clasificación de los servicios web mediante el nivel de madurez de cada uno:</w:t>
      </w:r>
      <w:commentRangeEnd w:id="30"/>
      <w:r w:rsidR="00202F90">
        <w:rPr>
          <w:rStyle w:val="Refdecomentario"/>
        </w:rPr>
        <w:commentReference w:id="30"/>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9"/>
                    <a:stretch>
                      <a:fillRect/>
                    </a:stretch>
                  </pic:blipFill>
                  <pic:spPr>
                    <a:xfrm>
                      <a:off x="0" y="0"/>
                      <a:ext cx="3743165" cy="1343216"/>
                    </a:xfrm>
                    <a:prstGeom prst="rect">
                      <a:avLst/>
                    </a:prstGeom>
                  </pic:spPr>
                </pic:pic>
              </a:graphicData>
            </a:graphic>
          </wp:inline>
        </w:drawing>
      </w:r>
    </w:p>
    <w:p w14:paraId="59F9BDCC" w14:textId="262EAF76" w:rsidR="00B57070" w:rsidRPr="004C78C5" w:rsidRDefault="00B57070" w:rsidP="004C78C5">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751826B2" w14:textId="38ACBF52" w:rsidR="00787C8C" w:rsidRDefault="00CB36B4">
      <w:pPr>
        <w:pStyle w:val="Prrafodelista"/>
        <w:numPr>
          <w:ilvl w:val="1"/>
          <w:numId w:val="21"/>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lastRenderedPageBreak/>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30"/>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31"/>
                    <a:stretch>
                      <a:fillRect/>
                    </a:stretch>
                  </pic:blipFill>
                  <pic:spPr>
                    <a:xfrm>
                      <a:off x="0" y="0"/>
                      <a:ext cx="3875112" cy="1390565"/>
                    </a:xfrm>
                    <a:prstGeom prst="rect">
                      <a:avLst/>
                    </a:prstGeom>
                  </pic:spPr>
                </pic:pic>
              </a:graphicData>
            </a:graphic>
          </wp:inline>
        </w:drawing>
      </w:r>
    </w:p>
    <w:p w14:paraId="42E1A83C" w14:textId="35930812" w:rsidR="00787C8C" w:rsidRPr="004C78C5" w:rsidRDefault="00D05719" w:rsidP="004C78C5">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0EFC6F0" w14:textId="41E55188" w:rsidR="002F3621" w:rsidRDefault="00CB36B4">
      <w:pPr>
        <w:pStyle w:val="Prrafodelista"/>
        <w:numPr>
          <w:ilvl w:val="1"/>
          <w:numId w:val="21"/>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2"/>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4C78C5">
      <w:pPr>
        <w:ind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2B6BDB09" w14:textId="77777777" w:rsidR="00044974" w:rsidRPr="00241D46" w:rsidRDefault="00044974" w:rsidP="00044974"/>
    <w:p w14:paraId="538E9A49" w14:textId="4B2C83ED" w:rsidR="00202F90" w:rsidRPr="00202F90" w:rsidRDefault="00241D46" w:rsidP="00202F90">
      <w:pPr>
        <w:pStyle w:val="Ttulo2"/>
      </w:pPr>
      <w:bookmarkStart w:id="31" w:name="_Toc130206736"/>
      <w:r>
        <w:t>Algoritmo de recomendación</w:t>
      </w:r>
      <w:bookmarkEnd w:id="31"/>
    </w:p>
    <w:p w14:paraId="2D63B6D7" w14:textId="50A5E769" w:rsidR="0013407C" w:rsidRPr="00166464" w:rsidRDefault="0013407C" w:rsidP="0013407C">
      <w:pPr>
        <w:pStyle w:val="Ttulo3"/>
      </w:pPr>
      <w:bookmarkStart w:id="32" w:name="_Toc130206737"/>
      <w:commentRangeStart w:id="33"/>
      <w:r w:rsidRPr="00E05DD1">
        <w:t>Introducci</w:t>
      </w:r>
      <w:r>
        <w:t>ó</w:t>
      </w:r>
      <w:r w:rsidRPr="00E05DD1">
        <w:t>n a la ciencia de los datos</w:t>
      </w:r>
      <w:bookmarkEnd w:id="32"/>
      <w:commentRangeEnd w:id="33"/>
      <w:r w:rsidR="005626FD">
        <w:rPr>
          <w:rStyle w:val="Refdecomentario"/>
          <w:rFonts w:asciiTheme="minorHAnsi" w:eastAsiaTheme="minorHAnsi" w:hAnsiTheme="minorHAnsi" w:cstheme="minorBidi"/>
          <w:b w:val="0"/>
        </w:rPr>
        <w:commentReference w:id="33"/>
      </w:r>
    </w:p>
    <w:p w14:paraId="656A145E" w14:textId="77777777" w:rsidR="0013407C" w:rsidRDefault="0013407C" w:rsidP="0013407C">
      <w:commentRangeStart w:id="34"/>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commentRangeEnd w:id="34"/>
      <w:r w:rsidR="005626FD">
        <w:rPr>
          <w:rStyle w:val="Refdecomentario"/>
        </w:rPr>
        <w:commentReference w:id="34"/>
      </w:r>
    </w:p>
    <w:p w14:paraId="319C582E" w14:textId="304EDCF9" w:rsidR="0013407C" w:rsidRDefault="0013407C" w:rsidP="0013407C">
      <w:commentRangeStart w:id="35"/>
      <w: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Learning”, que son algoritmos con la habilidad de aprender sin haber sido explícitamente programados.</w:t>
      </w:r>
      <w:commentRangeEnd w:id="35"/>
      <w:r w:rsidR="005626FD">
        <w:rPr>
          <w:rStyle w:val="Refdecomentario"/>
        </w:rPr>
        <w:commentReference w:id="35"/>
      </w:r>
    </w:p>
    <w:p w14:paraId="117B8E3B" w14:textId="3F5D3385" w:rsidR="0013407C" w:rsidRPr="00166464" w:rsidRDefault="0013407C" w:rsidP="00986053">
      <w:pPr>
        <w:pStyle w:val="Ttulo3"/>
      </w:pPr>
      <w:bookmarkStart w:id="36" w:name="_Toc130206738"/>
      <w:r>
        <w:t>M</w:t>
      </w:r>
      <w:r w:rsidRPr="004A1178">
        <w:t xml:space="preserve">achine </w:t>
      </w:r>
      <w:r>
        <w:t>L</w:t>
      </w:r>
      <w:r w:rsidRPr="004A1178">
        <w:t>earning: m</w:t>
      </w:r>
      <w:r>
        <w:t>é</w:t>
      </w:r>
      <w:r w:rsidRPr="004A1178">
        <w:t>todos de aprendizaje</w:t>
      </w:r>
      <w:bookmarkEnd w:id="36"/>
    </w:p>
    <w:p w14:paraId="4C0C1598" w14:textId="7F151FD3" w:rsidR="0013407C" w:rsidRDefault="0013407C" w:rsidP="0013407C">
      <w:r w:rsidRPr="004A1178">
        <w:t xml:space="preserve">Machine Learning son un conjunto de métodos capaces de detectar automáticamente patrones en los datos con el objetivo de definir modelos que permitan representar de una forma simplificada la realidad. Machine Learning implica </w:t>
      </w:r>
      <w:commentRangeStart w:id="37"/>
      <w:r w:rsidRPr="004A1178">
        <w:t>definir algoritmos que se encarga</w:t>
      </w:r>
      <w:ins w:id="38" w:author="Sergio Saugar García" w:date="2023-04-20T17:42:00Z">
        <w:r w:rsidR="005626FD">
          <w:t>n</w:t>
        </w:r>
      </w:ins>
      <w:r w:rsidRPr="004A1178">
        <w:t xml:space="preserve"> </w:t>
      </w:r>
      <w:commentRangeEnd w:id="37"/>
      <w:r w:rsidR="005626FD">
        <w:rPr>
          <w:rStyle w:val="Refdecomentario"/>
        </w:rPr>
        <w:commentReference w:id="37"/>
      </w:r>
      <w:r w:rsidRPr="004A1178">
        <w:t>de que el modelo aprenda de los datos (se ajuste a los datos), es decir, el algoritmo se encarga de crear una función matemática para representar la realidad a partir de los datos. La diferencia fundamental entre la programación tradicional y la de Machine Learning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6E0D7BE7" w:rsidR="0013407C" w:rsidRDefault="0013407C" w:rsidP="0013407C">
      <w:pPr>
        <w:jc w:val="center"/>
        <w:rPr>
          <w:i/>
          <w:iCs/>
        </w:rPr>
      </w:pPr>
      <w:r>
        <w:rPr>
          <w:i/>
          <w:iCs/>
        </w:rPr>
        <w:t>Ilustración</w:t>
      </w:r>
      <w:r w:rsidRPr="004A1178">
        <w:rPr>
          <w:i/>
          <w:iCs/>
        </w:rPr>
        <w:t xml:space="preserve"> </w:t>
      </w:r>
      <w:r w:rsidR="004C78C5">
        <w:rPr>
          <w:i/>
          <w:iCs/>
        </w:rPr>
        <w:t>5</w:t>
      </w:r>
      <w:r w:rsidRPr="004A1178">
        <w:rPr>
          <w:i/>
          <w:iCs/>
        </w:rPr>
        <w:t xml:space="preserve">: </w:t>
      </w:r>
      <w:r w:rsidR="004C78C5">
        <w:rPr>
          <w:i/>
          <w:iCs/>
        </w:rPr>
        <w:t>D</w:t>
      </w:r>
      <w:r w:rsidRPr="004A1178">
        <w:rPr>
          <w:i/>
          <w:iCs/>
        </w:rPr>
        <w:t>iferencia entre la programación tradicional y el ML</w:t>
      </w:r>
    </w:p>
    <w:p w14:paraId="66279988" w14:textId="34D82B88" w:rsidR="0013407C" w:rsidRDefault="0013407C" w:rsidP="0013407C">
      <w:pPr>
        <w:jc w:val="left"/>
      </w:pPr>
      <w:r>
        <w:t>Los métodos de aprendizaje</w:t>
      </w:r>
      <w:r w:rsidR="00BD6CA0">
        <w:t xml:space="preserve"> [</w:t>
      </w:r>
      <w:r w:rsidR="004C78C5">
        <w:t>2</w:t>
      </w:r>
      <w:r w:rsidR="00BD6CA0">
        <w:t>]</w:t>
      </w:r>
      <w:r>
        <w:t xml:space="preserve"> implican la consecución de una serie de pasos:</w:t>
      </w:r>
    </w:p>
    <w:p w14:paraId="1839E334" w14:textId="77777777" w:rsidR="0013407C" w:rsidRDefault="0013407C">
      <w:pPr>
        <w:pStyle w:val="Prrafodelista"/>
        <w:numPr>
          <w:ilvl w:val="0"/>
          <w:numId w:val="6"/>
        </w:numPr>
        <w:ind w:left="567" w:hanging="283"/>
        <w:jc w:val="left"/>
      </w:pPr>
      <w:commentRangeStart w:id="39"/>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196DFCD8" w:rsidR="0013407C" w:rsidRDefault="0013407C">
      <w:pPr>
        <w:pStyle w:val="Prrafodelista"/>
        <w:numPr>
          <w:ilvl w:val="0"/>
          <w:numId w:val="6"/>
        </w:numPr>
        <w:ind w:left="567" w:hanging="283"/>
        <w:jc w:val="left"/>
      </w:pPr>
      <w:r>
        <w:t xml:space="preserve">El algoritmo de </w:t>
      </w:r>
      <w:r w:rsidR="004C78C5">
        <w:t>aprendizaje</w:t>
      </w:r>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commentRangeEnd w:id="39"/>
      <w:r w:rsidR="005626FD">
        <w:rPr>
          <w:rStyle w:val="Refdecomentario"/>
        </w:rPr>
        <w:commentReference w:id="39"/>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4354412A" w:rsidR="0013407C" w:rsidRDefault="0013407C" w:rsidP="0013407C">
      <w:pPr>
        <w:jc w:val="center"/>
        <w:rPr>
          <w:i/>
          <w:iCs/>
        </w:rPr>
      </w:pPr>
      <w:r>
        <w:rPr>
          <w:i/>
          <w:iCs/>
        </w:rPr>
        <w:t xml:space="preserve">Ilustración </w:t>
      </w:r>
      <w:r w:rsidR="004C78C5">
        <w:rPr>
          <w:i/>
          <w:iCs/>
        </w:rPr>
        <w:t>6</w:t>
      </w:r>
      <w:r w:rsidRPr="004A1178">
        <w:rPr>
          <w:i/>
          <w:iCs/>
        </w:rPr>
        <w:t xml:space="preserve">: </w:t>
      </w:r>
      <w:r w:rsidR="004C78C5">
        <w:rPr>
          <w:i/>
          <w:iCs/>
        </w:rPr>
        <w:t>P</w:t>
      </w:r>
      <w:r w:rsidRPr="004A1178">
        <w:rPr>
          <w:i/>
          <w:iCs/>
        </w:rPr>
        <w:t>asos de un modelo de aprendizaje</w:t>
      </w:r>
    </w:p>
    <w:p w14:paraId="118115E2" w14:textId="77777777" w:rsidR="0013407C" w:rsidRDefault="0013407C" w:rsidP="0013407C">
      <w:pPr>
        <w:jc w:val="left"/>
      </w:pPr>
      <w:r>
        <w:t>Las técnicas y algoritmos de Machine Learning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 xml:space="preserve">Reglas de asociación: buscan reglas (reglas de </w:t>
      </w:r>
      <w:proofErr w:type="spellStart"/>
      <w:r>
        <w:t>co-ocurrencia</w:t>
      </w:r>
      <w:proofErr w:type="spellEnd"/>
      <w:r>
        <w:t>)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1C4459D3" w:rsidR="0013407C" w:rsidRPr="00166464" w:rsidRDefault="0013407C" w:rsidP="00986053">
      <w:pPr>
        <w:pStyle w:val="Ttulo3"/>
      </w:pPr>
      <w:bookmarkStart w:id="40" w:name="_Toc130206739"/>
      <w:r>
        <w:lastRenderedPageBreak/>
        <w:t>T</w:t>
      </w:r>
      <w:r w:rsidRPr="00CE0950">
        <w:t>écnicas de análisis de datos prescriptivas: sistemas de recomendaci</w:t>
      </w:r>
      <w:r>
        <w:t>ó</w:t>
      </w:r>
      <w:r w:rsidRPr="00CE0950">
        <w:t>n</w:t>
      </w:r>
      <w:bookmarkEnd w:id="40"/>
      <w:r w:rsidR="00BD6CA0">
        <w:t xml:space="preserve"> </w:t>
      </w:r>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commentRangeStart w:id="41"/>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commentRangeEnd w:id="41"/>
      <w:r w:rsidR="005626FD">
        <w:rPr>
          <w:rStyle w:val="Refdecomentario"/>
        </w:rPr>
        <w:commentReference w:id="41"/>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commentRangeStart w:id="42"/>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commentRangeEnd w:id="42"/>
      <w:r w:rsidR="005626FD">
        <w:rPr>
          <w:rStyle w:val="Refdecomentario"/>
        </w:rPr>
        <w:commentReference w:id="42"/>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w:t>
      </w:r>
      <w:commentRangeStart w:id="43"/>
      <w:proofErr w:type="spellStart"/>
      <w:r>
        <w:t>user-based</w:t>
      </w:r>
      <w:commentRangeEnd w:id="43"/>
      <w:proofErr w:type="spellEnd"/>
      <w:r w:rsidR="00816998">
        <w:rPr>
          <w:rStyle w:val="Refdecomentario"/>
        </w:rPr>
        <w:commentReference w:id="43"/>
      </w:r>
      <w:r>
        <w:t xml:space="preserve">): para predecir la valoración que un usuario </w:t>
      </w:r>
      <w:commentRangeStart w:id="44"/>
      <w:r>
        <w:t xml:space="preserve">A hará de un ítem X </w:t>
      </w:r>
      <w:commentRangeEnd w:id="44"/>
      <w:r w:rsidR="005626FD">
        <w:rPr>
          <w:rStyle w:val="Refdecomentario"/>
        </w:rPr>
        <w:commentReference w:id="44"/>
      </w:r>
      <w:r>
        <w:t xml:space="preserve">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commentRangeStart w:id="45"/>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commentRangeEnd w:id="45"/>
      <w:r w:rsidR="00816998">
        <w:rPr>
          <w:rStyle w:val="Refdecomentario"/>
        </w:rPr>
        <w:commentReference w:id="45"/>
      </w:r>
    </w:p>
    <w:p w14:paraId="7109876F" w14:textId="1AB0FF2A" w:rsidR="0013407C" w:rsidRPr="00166464" w:rsidRDefault="0013407C" w:rsidP="00986053">
      <w:pPr>
        <w:pStyle w:val="Ttulo3"/>
      </w:pPr>
      <w:bookmarkStart w:id="46" w:name="_Toc130206740"/>
      <w:r>
        <w:lastRenderedPageBreak/>
        <w:t>M</w:t>
      </w:r>
      <w:r w:rsidRPr="00D97D1E">
        <w:t>edidas de similitud o distancia</w:t>
      </w:r>
      <w:bookmarkEnd w:id="46"/>
    </w:p>
    <w:p w14:paraId="159DA450" w14:textId="77777777" w:rsidR="0013407C" w:rsidRDefault="0013407C" w:rsidP="0013407C">
      <w:commentRangeStart w:id="47"/>
      <w:r>
        <w:t>Todos los sistemas de recomendación tienen una cosa en común, para poder llevar a cabo las predicciones, necesitan definir y cuantificar la similitud entre ítems o usuarios.</w:t>
      </w:r>
      <w:commentRangeEnd w:id="47"/>
      <w:r w:rsidR="00816998">
        <w:rPr>
          <w:rStyle w:val="Refdecomentario"/>
        </w:rPr>
        <w:commentReference w:id="47"/>
      </w:r>
    </w:p>
    <w:p w14:paraId="5BB5559F" w14:textId="77777777" w:rsidR="0013407C" w:rsidRDefault="0013407C" w:rsidP="0013407C">
      <w:commentRangeStart w:id="48"/>
      <w:r>
        <w:t>Los sistemas de recomendación utilizan el término distancia como cuantificación de la similitud o diferencia entre observaciones</w:t>
      </w:r>
      <w:commentRangeEnd w:id="48"/>
      <w:r w:rsidR="00816998">
        <w:rPr>
          <w:rStyle w:val="Refdecomentario"/>
        </w:rPr>
        <w:commentReference w:id="48"/>
      </w:r>
      <w:r>
        <w:t xml:space="preserve">. Si se representan las observaciones en un espacio </w:t>
      </w:r>
      <w:commentRangeStart w:id="49"/>
      <w:r>
        <w:t>p</w:t>
      </w:r>
      <w:commentRangeEnd w:id="49"/>
      <w:r w:rsidR="00816998">
        <w:rPr>
          <w:rStyle w:val="Refdecomentario"/>
        </w:rPr>
        <w:commentReference w:id="49"/>
      </w:r>
      <w:r>
        <w:t xml:space="preserve">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commentRangeStart w:id="50"/>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commentRangeEnd w:id="50"/>
      <w:r w:rsidR="00816998">
        <w:rPr>
          <w:rStyle w:val="Refdecomentario"/>
        </w:rPr>
        <w:commentReference w:id="50"/>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64614907" w14:textId="3D4D321E" w:rsidR="00DD582E" w:rsidRPr="00DD582E" w:rsidRDefault="00241D46" w:rsidP="00DD582E">
      <w:pPr>
        <w:pStyle w:val="Ttulo1"/>
        <w:framePr w:wrap="notBeside"/>
      </w:pPr>
      <w:r>
        <w:lastRenderedPageBreak/>
        <w:br/>
      </w:r>
      <w:bookmarkStart w:id="51" w:name="_Toc130206741"/>
      <w:r>
        <w:t>Gestión del Proyecto</w:t>
      </w:r>
      <w:bookmarkEnd w:id="51"/>
    </w:p>
    <w:p w14:paraId="41B333BF" w14:textId="574FFD3F" w:rsidR="00E77C14" w:rsidRPr="00DD582E" w:rsidRDefault="00E77C14" w:rsidP="00E62DC7">
      <w:pPr>
        <w:rPr>
          <w:b/>
        </w:rPr>
      </w:pPr>
      <w:r w:rsidRPr="00DD582E">
        <w:t xml:space="preserve">En este </w:t>
      </w:r>
      <w:r w:rsidR="00FD06B3" w:rsidRPr="00DD582E">
        <w:t>capítulo</w:t>
      </w:r>
      <w:r w:rsidRPr="00DD582E">
        <w:t xml:space="preserve"> se explica </w:t>
      </w:r>
      <w:r w:rsidR="00FD06B3" w:rsidRPr="00DD582E">
        <w:t>cuál</w:t>
      </w:r>
      <w:r w:rsidRPr="00DD582E">
        <w:t xml:space="preserve"> es la metodología software utilizada para el desarrollo </w:t>
      </w:r>
      <w:r w:rsidR="00FD06B3" w:rsidRPr="00DD582E">
        <w:t xml:space="preserve">del proyecto. </w:t>
      </w:r>
      <w:r w:rsidR="004C78C5" w:rsidRPr="00DD582E">
        <w:t xml:space="preserve"> </w:t>
      </w:r>
      <w:r w:rsidR="00FD06B3" w:rsidRPr="00DD582E">
        <w:t>Posteriormente, se explica cuál es la planificación inicial del proyecto con los tiempos estimados y cual es ejecución del proyecto con los tiempos reales.</w:t>
      </w:r>
    </w:p>
    <w:p w14:paraId="2A87ACD7" w14:textId="4787D996" w:rsidR="006124A8" w:rsidRDefault="39E28D74" w:rsidP="39E28D74">
      <w:pPr>
        <w:pStyle w:val="Ttulo2"/>
      </w:pPr>
      <w:bookmarkStart w:id="52" w:name="_Toc130206742"/>
      <w:r>
        <w:t>Modelo de ciclo de vida</w:t>
      </w:r>
      <w:bookmarkEnd w:id="52"/>
    </w:p>
    <w:p w14:paraId="1BF533D9" w14:textId="6567AF59" w:rsidR="003B2FFA" w:rsidRDefault="003B2FFA" w:rsidP="003B2FFA">
      <w:del w:id="53" w:author="Sergio Saugar García" w:date="2023-04-20T18:02:00Z">
        <w:r w:rsidRPr="00BC5FA3" w:rsidDel="00816998">
          <w:delText xml:space="preserve">El ciclo de vida de un software es una secuencia estructurada y bien definida de las etapas </w:delText>
        </w:r>
        <w:r w:rsidDel="00816998">
          <w:delText xml:space="preserve">necesarias </w:delText>
        </w:r>
        <w:r w:rsidRPr="00BC5FA3" w:rsidDel="00816998">
          <w:delText>para desarrollar el software deseado</w:delText>
        </w:r>
        <w:r w:rsidDel="00816998">
          <w:delText xml:space="preserve">. </w:delText>
        </w:r>
      </w:del>
      <w:r>
        <w:t xml:space="preserve">Para el desarrollo del proyecto se ha decidido utilizar un Modelo de Cascada </w:t>
      </w:r>
      <w:commentRangeStart w:id="54"/>
      <w:r>
        <w:t xml:space="preserve">ya que es una metodología simple y las actividades (requisitos) </w:t>
      </w:r>
      <w:commentRangeEnd w:id="54"/>
      <w:r w:rsidR="00800C64">
        <w:rPr>
          <w:rStyle w:val="Refdecomentario"/>
        </w:rPr>
        <w:commentReference w:id="54"/>
      </w:r>
      <w:r>
        <w:t xml:space="preserve">están divididas en fases secuenciales contando con bucles por si es necesario volver hacia atrás para modificar/mejorar una fase. </w:t>
      </w:r>
      <w:del w:id="55" w:author="Sergio Saugar García" w:date="2023-04-20T18:03:00Z">
        <w:r w:rsidDel="00800C64">
          <w:delText>Esta metodología fue p</w:delText>
        </w:r>
      </w:del>
      <w:ins w:id="56" w:author="Sergio Saugar García" w:date="2023-04-20T18:03:00Z">
        <w:r w:rsidR="00800C64">
          <w:t>P</w:t>
        </w:r>
      </w:ins>
      <w:r>
        <w:t>ropuesta por Winston W. Royce en</w:t>
      </w:r>
      <w:ins w:id="57" w:author="Sergio Saugar García" w:date="2023-04-20T18:03:00Z">
        <w:r w:rsidR="00800C64">
          <w:t xml:space="preserve"> </w:t>
        </w:r>
      </w:ins>
      <w:del w:id="58" w:author="Sergio Saugar García" w:date="2023-04-20T18:03:00Z">
        <w:r w:rsidDel="00800C64">
          <w:delText xml:space="preserve"> </w:delText>
        </w:r>
      </w:del>
      <w:r>
        <w:t xml:space="preserve">1970, </w:t>
      </w:r>
      <w:del w:id="59" w:author="Sergio Saugar García" w:date="2023-04-20T18:03:00Z">
        <w:r w:rsidDel="00800C64">
          <w:delText>también conocido como el modelo lineal o modelo de ciclo de vida. D</w:delText>
        </w:r>
      </w:del>
      <w:ins w:id="60" w:author="Sergio Saugar García" w:date="2023-04-20T18:03:00Z">
        <w:r w:rsidR="00800C64">
          <w:t>d</w:t>
        </w:r>
      </w:ins>
      <w:r>
        <w:t>icho modelo se divide en las siguientes fases:</w:t>
      </w:r>
    </w:p>
    <w:p w14:paraId="28D2D676" w14:textId="77777777" w:rsidR="003B2FFA" w:rsidRDefault="003B2FFA">
      <w:pPr>
        <w:pStyle w:val="Prrafodelista"/>
        <w:numPr>
          <w:ilvl w:val="0"/>
          <w:numId w:val="12"/>
        </w:numPr>
        <w:ind w:left="567" w:hanging="283"/>
      </w:pPr>
      <w:commentRangeStart w:id="61"/>
      <w:r>
        <w:t>Requisitos: realizar una lista detallada de tareas, gráficos de dependencia, establecer hitos, ir mejorando los planes a medida que vamos sabiendo más, gráficos de GANTT y PERT.</w:t>
      </w:r>
      <w:commentRangeEnd w:id="61"/>
      <w:r w:rsidR="00800C64">
        <w:rPr>
          <w:rStyle w:val="Refdecomentario"/>
        </w:rPr>
        <w:commentReference w:id="61"/>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w:t>
      </w:r>
      <w:r>
        <w:lastRenderedPageBreak/>
        <w:t>elegir el estilo arquitectónico) y diseño detallado (diseño detallado de cada 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540BD6BE" w14:textId="7F6CAEF9" w:rsidR="003B2FFA" w:rsidRDefault="003B2FFA" w:rsidP="003B2FFA">
      <w:pPr>
        <w:pStyle w:val="Prrafodelista"/>
        <w:numPr>
          <w:ilvl w:val="0"/>
          <w:numId w:val="12"/>
        </w:numPr>
        <w:ind w:left="567" w:hanging="283"/>
      </w:pPr>
      <w:r>
        <w:t>Mantenimiento: Puesta en producción del software y mantenimiento de este.</w:t>
      </w:r>
    </w:p>
    <w:p w14:paraId="2380A4D7" w14:textId="426FC080" w:rsidR="006124A8" w:rsidRDefault="39E28D74" w:rsidP="39E28D74">
      <w:pPr>
        <w:pStyle w:val="Ttulo2"/>
      </w:pPr>
      <w:bookmarkStart w:id="62" w:name="_Toc130206743"/>
      <w:r>
        <w:t>Papeles desempeñados en el proyecto</w:t>
      </w:r>
      <w:bookmarkEnd w:id="62"/>
    </w:p>
    <w:p w14:paraId="5D8D3758" w14:textId="77777777" w:rsidR="00DC2754" w:rsidRPr="00796CBC" w:rsidRDefault="00DC2754" w:rsidP="00DC2754">
      <w:pPr>
        <w:rPr>
          <w:color w:val="000000" w:themeColor="text1"/>
        </w:rPr>
      </w:pPr>
      <w:r w:rsidRPr="004C78C5">
        <w:rPr>
          <w:color w:val="000000" w:themeColor="text1"/>
        </w:rPr>
        <w:t xml:space="preserve">Los dos tutores de este TFG, Sergio Saugar García y Alex Rayón Jerez, son los promotores y </w:t>
      </w:r>
      <w:commentRangeStart w:id="63"/>
      <w:r w:rsidRPr="004C78C5">
        <w:rPr>
          <w:color w:val="000000" w:themeColor="text1"/>
        </w:rPr>
        <w:t>propietarios</w:t>
      </w:r>
      <w:commentRangeEnd w:id="63"/>
      <w:r w:rsidR="00800C64">
        <w:rPr>
          <w:rStyle w:val="Refdecomentario"/>
        </w:rPr>
        <w:commentReference w:id="63"/>
      </w:r>
      <w:r w:rsidRPr="004C78C5">
        <w:rPr>
          <w:color w:val="000000" w:themeColor="text1"/>
        </w:rPr>
        <w:t xml:space="preserve"> de este proyecto y el alumno, Carlos Soler Martín es el 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bookmarkStart w:id="64" w:name="_Toc130206744"/>
      <w:r>
        <w:t>Planificación</w:t>
      </w:r>
      <w:bookmarkEnd w:id="64"/>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 xml:space="preserve">Diseño de la </w:t>
      </w:r>
      <w:commentRangeStart w:id="65"/>
      <w:r>
        <w:t>arquitectura (</w:t>
      </w:r>
      <w:proofErr w:type="spellStart"/>
      <w:r>
        <w:t>backend</w:t>
      </w:r>
      <w:proofErr w:type="spellEnd"/>
      <w:r>
        <w:t xml:space="preserve"> y </w:t>
      </w:r>
      <w:proofErr w:type="spellStart"/>
      <w:r>
        <w:t>frontend</w:t>
      </w:r>
      <w:proofErr w:type="spellEnd"/>
      <w:r>
        <w:t>).</w:t>
      </w:r>
      <w:commentRangeEnd w:id="65"/>
      <w:r w:rsidR="00800C64">
        <w:rPr>
          <w:rStyle w:val="Refdecomentario"/>
        </w:rPr>
        <w:commentReference w:id="65"/>
      </w:r>
    </w:p>
    <w:p w14:paraId="6530AB43" w14:textId="601372CA" w:rsidR="00DC2754" w:rsidRDefault="00DC2754">
      <w:pPr>
        <w:pStyle w:val="Prrafodelista"/>
        <w:numPr>
          <w:ilvl w:val="0"/>
          <w:numId w:val="21"/>
        </w:numPr>
      </w:pPr>
      <w:r>
        <w:t>Implementación</w:t>
      </w:r>
      <w:del w:id="66" w:author="Sergio Saugar García" w:date="2023-04-20T18:06:00Z">
        <w:r w:rsidDel="00800C64">
          <w:delText xml:space="preserve"> de la arquitectura</w:delText>
        </w:r>
      </w:del>
      <w:r>
        <w:t>.</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lastRenderedPageBreak/>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5B55954F" w:rsidR="00DC2754" w:rsidRDefault="00DC2754" w:rsidP="00DC2754">
      <w:commentRangeStart w:id="67"/>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5"/>
                    <a:stretch>
                      <a:fillRect/>
                    </a:stretch>
                  </pic:blipFill>
                  <pic:spPr>
                    <a:xfrm>
                      <a:off x="0" y="0"/>
                      <a:ext cx="5036185" cy="828040"/>
                    </a:xfrm>
                    <a:prstGeom prst="rect">
                      <a:avLst/>
                    </a:prstGeom>
                  </pic:spPr>
                </pic:pic>
              </a:graphicData>
            </a:graphic>
          </wp:inline>
        </w:drawing>
      </w:r>
    </w:p>
    <w:p w14:paraId="7D4DD881" w14:textId="2B3E7002" w:rsidR="002A3F49" w:rsidRPr="002A3F49" w:rsidRDefault="002A3F49" w:rsidP="002A3F49">
      <w:pPr>
        <w:jc w:val="center"/>
        <w:rPr>
          <w:i/>
          <w:iCs/>
        </w:rPr>
      </w:pPr>
      <w:r>
        <w:rPr>
          <w:i/>
          <w:iCs/>
        </w:rPr>
        <w:t>Ilustración</w:t>
      </w:r>
      <w:r w:rsidRPr="004A1178">
        <w:rPr>
          <w:i/>
          <w:iCs/>
        </w:rPr>
        <w:t xml:space="preserve"> </w:t>
      </w:r>
      <w:r>
        <w:rPr>
          <w:i/>
          <w:iCs/>
        </w:rPr>
        <w:t>6</w:t>
      </w:r>
      <w:r w:rsidRPr="004A1178">
        <w:rPr>
          <w:i/>
          <w:iCs/>
        </w:rPr>
        <w:t xml:space="preserve">: </w:t>
      </w:r>
      <w:r>
        <w:rPr>
          <w:i/>
          <w:iCs/>
        </w:rPr>
        <w:t>Diagrama Gantt de la planificación del proyecto</w:t>
      </w:r>
      <w:commentRangeEnd w:id="67"/>
      <w:r w:rsidR="00800C64">
        <w:rPr>
          <w:rStyle w:val="Refdecomentario"/>
        </w:rPr>
        <w:commentReference w:id="67"/>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6">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68" w:name="_Toc130206745"/>
      <w:commentRangeStart w:id="69"/>
      <w:r>
        <w:t>Presupuesto</w:t>
      </w:r>
      <w:bookmarkEnd w:id="68"/>
    </w:p>
    <w:p w14:paraId="47336480" w14:textId="77777777" w:rsidR="002A44E1" w:rsidRPr="006F7069" w:rsidRDefault="002A44E1" w:rsidP="002A44E1">
      <w:pPr>
        <w:rPr>
          <w:color w:val="000000" w:themeColor="text1"/>
        </w:rPr>
      </w:pPr>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commentRangeEnd w:id="69"/>
      <w:r w:rsidR="00800C64">
        <w:rPr>
          <w:rStyle w:val="Refdecomentario"/>
        </w:rPr>
        <w:commentReference w:id="69"/>
      </w:r>
    </w:p>
    <w:p w14:paraId="2368F939" w14:textId="074B6A83" w:rsidR="006124A8" w:rsidRDefault="39E28D74" w:rsidP="39E28D74">
      <w:pPr>
        <w:pStyle w:val="Ttulo2"/>
      </w:pPr>
      <w:bookmarkStart w:id="70" w:name="_Toc130206746"/>
      <w:r>
        <w:lastRenderedPageBreak/>
        <w:t>Ejecución</w:t>
      </w:r>
      <w:bookmarkEnd w:id="70"/>
    </w:p>
    <w:p w14:paraId="69C9AAE8" w14:textId="40A38616" w:rsidR="006124A8" w:rsidRDefault="39E28D74" w:rsidP="39E28D74">
      <w:pPr>
        <w:rPr>
          <w:color w:val="FF0000"/>
        </w:rPr>
      </w:pPr>
      <w:r w:rsidRPr="000C7A74">
        <w:rPr>
          <w:color w:val="FF0000"/>
        </w:rPr>
        <w:t xml:space="preserve">Se mostrará cómo ha transcurrido realmente el proyecto. Se podrán utilizar los mismos diagramas que en apartado anterior (diagramas de Gantt, PERT / CPM, </w:t>
      </w:r>
      <w:commentRangeStart w:id="71"/>
      <w:r w:rsidRPr="000C7A74">
        <w:rPr>
          <w:color w:val="FF0000"/>
        </w:rPr>
        <w:t>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commentRangeEnd w:id="71"/>
      <w:r w:rsidR="00800C64">
        <w:rPr>
          <w:rStyle w:val="Refdecomentario"/>
        </w:rPr>
        <w:commentReference w:id="71"/>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72" w:name="_Toc492888187"/>
      <w:bookmarkStart w:id="73" w:name="_Toc492901275"/>
      <w:r>
        <w:lastRenderedPageBreak/>
        <w:br/>
      </w:r>
      <w:bookmarkStart w:id="74" w:name="_Toc130206747"/>
      <w:r w:rsidR="46F2DCDC">
        <w:t>Análisis</w:t>
      </w:r>
      <w:bookmarkEnd w:id="72"/>
      <w:bookmarkEnd w:id="73"/>
      <w:r w:rsidR="005B0D36">
        <w:t xml:space="preserve"> y arquitectura</w:t>
      </w:r>
      <w:bookmarkEnd w:id="74"/>
    </w:p>
    <w:p w14:paraId="21DE8CA0" w14:textId="35E0AE74" w:rsidR="005B0D36" w:rsidRPr="00E53B7C" w:rsidRDefault="005B0D36" w:rsidP="39E28D74">
      <w:pPr>
        <w:pStyle w:val="Ttulo2"/>
      </w:pPr>
      <w:bookmarkStart w:id="75" w:name="_Toc130206748"/>
      <w:r w:rsidRPr="00E53B7C">
        <w:t>Análisis de dominio</w:t>
      </w:r>
      <w:bookmarkEnd w:id="75"/>
    </w:p>
    <w:p w14:paraId="4ADADC73" w14:textId="77777777" w:rsidR="005A367A" w:rsidRPr="005A367A" w:rsidRDefault="005A367A" w:rsidP="005A367A">
      <w:commentRangeStart w:id="76"/>
      <w:r w:rsidRPr="005A367A">
        <w:t xml:space="preserve">La función principal de la plataforma Jobs </w:t>
      </w:r>
      <w:commentRangeEnd w:id="76"/>
      <w:r w:rsidR="00800C64">
        <w:rPr>
          <w:rStyle w:val="Refdecomentario"/>
        </w:rPr>
        <w:commentReference w:id="76"/>
      </w:r>
      <w:r w:rsidRPr="005A367A">
        <w:t xml:space="preserve">es simplificar, </w:t>
      </w:r>
      <w:commentRangeStart w:id="77"/>
      <w:proofErr w:type="spellStart"/>
      <w:r w:rsidRPr="005A367A">
        <w:t>eficientar</w:t>
      </w:r>
      <w:proofErr w:type="spellEnd"/>
      <w:r w:rsidRPr="005A367A">
        <w:t xml:space="preserve"> </w:t>
      </w:r>
      <w:commentRangeEnd w:id="77"/>
      <w:r w:rsidR="00800C64">
        <w:rPr>
          <w:rStyle w:val="Refdecomentario"/>
        </w:rPr>
        <w:commentReference w:id="77"/>
      </w:r>
      <w:r w:rsidRPr="005A367A">
        <w:t xml:space="preserve">y automatizar el proceso de asignación de prácticas </w:t>
      </w:r>
      <w:commentRangeStart w:id="78"/>
      <w:r w:rsidRPr="005A367A">
        <w:t xml:space="preserve">y primeros empleos </w:t>
      </w:r>
      <w:commentRangeEnd w:id="78"/>
      <w:r w:rsidR="00800C64">
        <w:rPr>
          <w:rStyle w:val="Refdecomentario"/>
        </w:rPr>
        <w:commentReference w:id="78"/>
      </w:r>
      <w:r w:rsidRPr="005A367A">
        <w:t xml:space="preserve">a los estudiantes universitarios y recién graduados. He analizado cómo funciona actualmente en la Universidad CEU San Pablo (en adelante CEU) este proceso con el fin de identificar los problemas y buscar soluciones. </w:t>
      </w:r>
    </w:p>
    <w:p w14:paraId="49481027" w14:textId="77777777" w:rsidR="005A367A" w:rsidRPr="005A367A" w:rsidRDefault="005A367A" w:rsidP="005A367A">
      <w:r w:rsidRPr="005A367A">
        <w:t xml:space="preserve">En el proceso intervienen tres actores: el departamento de carreras profesionales del CEU, los estudiantes/recién graduados del CEU y las empresas que ofertan las practicas curriculares para estudiantes y empleos para recién graduados. </w:t>
      </w:r>
    </w:p>
    <w:p w14:paraId="6CA082FB" w14:textId="20753CC8" w:rsidR="005A367A" w:rsidRPr="005A367A" w:rsidRDefault="005A367A" w:rsidP="005A367A">
      <w:r w:rsidRPr="005A367A">
        <w:t xml:space="preserve">Actualmente el CEU cuentan con 5 aplicaciones para la búsqueda de trabajo de las cuales se utilizan dos: </w:t>
      </w:r>
      <w:commentRangeStart w:id="79"/>
      <w:proofErr w:type="spellStart"/>
      <w:r w:rsidRPr="005A367A">
        <w:t>GetHighered</w:t>
      </w:r>
      <w:proofErr w:type="spellEnd"/>
      <w:r w:rsidRPr="005A367A">
        <w:t xml:space="preserve"> </w:t>
      </w:r>
      <w:commentRangeEnd w:id="79"/>
      <w:r w:rsidR="00800C64">
        <w:rPr>
          <w:rStyle w:val="Refdecomentario"/>
        </w:rPr>
        <w:commentReference w:id="79"/>
      </w:r>
      <w:r w:rsidRPr="005A367A">
        <w:t xml:space="preserve">(ofertas internacionales) y </w:t>
      </w:r>
      <w:proofErr w:type="spellStart"/>
      <w:r w:rsidRPr="005A367A">
        <w:t>JobTeaser</w:t>
      </w:r>
      <w:proofErr w:type="spellEnd"/>
      <w:r w:rsidRPr="005A367A">
        <w:t xml:space="preserve"> (ofertas nacionales). La funcionalidad en ambas aplicaciones es la misma, el estudiante/recién graduado crea su perfil y adjunta su CV</w:t>
      </w:r>
      <w:r w:rsidR="00D10D56">
        <w:t xml:space="preserve">. </w:t>
      </w:r>
      <w:r w:rsidR="00996234" w:rsidRPr="00996234">
        <w:t>El CV debe contener toda la información relevante sobre el alumno que sea de interés para la empresa, como los idiomas que habla y con qué fluidez, los estudios y su nota media, sus competencias (</w:t>
      </w:r>
      <w:commentRangeStart w:id="80"/>
      <w:proofErr w:type="spellStart"/>
      <w:r w:rsidR="00996234" w:rsidRPr="00996234">
        <w:t>soft</w:t>
      </w:r>
      <w:proofErr w:type="spellEnd"/>
      <w:r w:rsidR="00996234" w:rsidRPr="00996234">
        <w:t xml:space="preserve"> y </w:t>
      </w:r>
      <w:proofErr w:type="spellStart"/>
      <w:r w:rsidR="00996234" w:rsidRPr="00996234">
        <w:t>hard</w:t>
      </w:r>
      <w:proofErr w:type="spellEnd"/>
      <w:r w:rsidR="00996234" w:rsidRPr="00996234">
        <w:t xml:space="preserve"> </w:t>
      </w:r>
      <w:proofErr w:type="spellStart"/>
      <w:r w:rsidR="00996234" w:rsidRPr="00996234">
        <w:t>skills</w:t>
      </w:r>
      <w:commentRangeEnd w:id="80"/>
      <w:proofErr w:type="spellEnd"/>
      <w:r w:rsidR="00800C64">
        <w:rPr>
          <w:rStyle w:val="Refdecomentario"/>
        </w:rPr>
        <w:commentReference w:id="80"/>
      </w:r>
      <w:r w:rsidR="00996234" w:rsidRPr="00996234">
        <w:t>) con su nivel correspondiente.</w:t>
      </w:r>
      <w:r w:rsidR="00996234">
        <w:t xml:space="preserve"> </w:t>
      </w:r>
      <w:r w:rsidRPr="005A367A">
        <w:t>Una vez realizado lo anterior, el estudiante/recién graduado debe de buscar de manera manual las empresas a las que le gustaría aplicar</w:t>
      </w:r>
      <w:ins w:id="81" w:author="Sergio Saugar García" w:date="2023-04-20T18:15:00Z">
        <w:r w:rsidR="00800C64">
          <w:t>.</w:t>
        </w:r>
      </w:ins>
      <w:del w:id="82" w:author="Sergio Saugar García" w:date="2023-04-20T18:15:00Z">
        <w:r w:rsidRPr="005A367A" w:rsidDel="00800C64">
          <w:delText>,</w:delText>
        </w:r>
      </w:del>
      <w:r w:rsidRPr="005A367A">
        <w:t xml:space="preserve"> </w:t>
      </w:r>
      <w:ins w:id="83" w:author="Sergio Saugar García" w:date="2023-04-20T18:15:00Z">
        <w:r w:rsidR="00800C64">
          <w:t>U</w:t>
        </w:r>
      </w:ins>
      <w:del w:id="84" w:author="Sergio Saugar García" w:date="2023-04-20T18:15:00Z">
        <w:r w:rsidRPr="005A367A" w:rsidDel="00800C64">
          <w:delText>u</w:delText>
        </w:r>
      </w:del>
      <w:r w:rsidRPr="005A367A">
        <w:t>na vez encuentra una empresa de trabajo que le interesa</w:t>
      </w:r>
      <w:ins w:id="85" w:author="Sergio Saugar García" w:date="2023-04-20T18:15:00Z">
        <w:r w:rsidR="00800C64">
          <w:t>,</w:t>
        </w:r>
      </w:ins>
      <w:r w:rsidRPr="005A367A">
        <w:t xml:space="preserve"> debe de enviar a través de la aplicación una pequeña carta de </w:t>
      </w:r>
      <w:proofErr w:type="gramStart"/>
      <w:r w:rsidRPr="005A367A">
        <w:t>motivación</w:t>
      </w:r>
      <w:proofErr w:type="gramEnd"/>
      <w:r w:rsidRPr="005A367A">
        <w:t xml:space="preserve"> </w:t>
      </w:r>
      <w:ins w:id="86" w:author="Sergio Saugar García" w:date="2023-04-20T18:19:00Z">
        <w:r w:rsidR="00800C64">
          <w:t xml:space="preserve">aunque </w:t>
        </w:r>
      </w:ins>
      <w:commentRangeStart w:id="87"/>
      <w:del w:id="88" w:author="Sergio Saugar García" w:date="2023-04-20T18:19:00Z">
        <w:r w:rsidRPr="005A367A" w:rsidDel="00800C64">
          <w:delText>o</w:delText>
        </w:r>
      </w:del>
      <w:ins w:id="89" w:author="Sergio Saugar García" w:date="2023-04-20T18:16:00Z">
        <w:r w:rsidR="00800C64">
          <w:t>,</w:t>
        </w:r>
      </w:ins>
      <w:r w:rsidRPr="005A367A">
        <w:t xml:space="preserve"> a veces</w:t>
      </w:r>
      <w:ins w:id="90" w:author="Sergio Saugar García" w:date="2023-04-20T18:16:00Z">
        <w:r w:rsidR="00800C64">
          <w:t>,</w:t>
        </w:r>
      </w:ins>
      <w:r w:rsidRPr="005A367A">
        <w:t xml:space="preserve"> la empresa te redirige a su propia página web en la sección de </w:t>
      </w:r>
      <w:proofErr w:type="spellStart"/>
      <w:r w:rsidRPr="005A367A">
        <w:t>recruiting</w:t>
      </w:r>
      <w:commentRangeEnd w:id="87"/>
      <w:proofErr w:type="spellEnd"/>
      <w:r w:rsidR="00800C64">
        <w:rPr>
          <w:rStyle w:val="Refdecomentario"/>
        </w:rPr>
        <w:commentReference w:id="87"/>
      </w:r>
      <w:r w:rsidRPr="005A367A">
        <w:t xml:space="preserve">. Por </w:t>
      </w:r>
      <w:ins w:id="91" w:author="Sergio Saugar García" w:date="2023-04-20T18:16:00Z">
        <w:r w:rsidR="00800C64">
          <w:t xml:space="preserve">su </w:t>
        </w:r>
      </w:ins>
      <w:r w:rsidRPr="005A367A">
        <w:t>parte</w:t>
      </w:r>
      <w:ins w:id="92" w:author="Sergio Saugar García" w:date="2023-04-20T18:16:00Z">
        <w:r w:rsidR="00800C64">
          <w:t>,</w:t>
        </w:r>
      </w:ins>
      <w:del w:id="93" w:author="Sergio Saugar García" w:date="2023-04-20T18:16:00Z">
        <w:r w:rsidRPr="005A367A" w:rsidDel="00800C64">
          <w:delText xml:space="preserve"> de</w:delText>
        </w:r>
      </w:del>
      <w:r w:rsidRPr="005A367A">
        <w:t xml:space="preserve"> las empresas también deben de registrarse en la aplicación y publicar su</w:t>
      </w:r>
      <w:ins w:id="94" w:author="Sergio Saugar García" w:date="2023-04-20T18:16:00Z">
        <w:r w:rsidR="00800C64">
          <w:t>s</w:t>
        </w:r>
      </w:ins>
      <w:r w:rsidRPr="005A367A">
        <w:t xml:space="preserve"> oferta</w:t>
      </w:r>
      <w:ins w:id="95" w:author="Sergio Saugar García" w:date="2023-04-20T18:16:00Z">
        <w:r w:rsidR="00800C64">
          <w:t>s</w:t>
        </w:r>
      </w:ins>
      <w:r w:rsidRPr="005A367A">
        <w:t xml:space="preserve"> de trabajo, </w:t>
      </w:r>
      <w:ins w:id="96" w:author="Sergio Saugar García" w:date="2023-04-20T18:16:00Z">
        <w:r w:rsidR="00800C64">
          <w:t xml:space="preserve">aunque también es posible que </w:t>
        </w:r>
      </w:ins>
      <w:del w:id="97" w:author="Sergio Saugar García" w:date="2023-04-20T18:16:00Z">
        <w:r w:rsidRPr="005A367A" w:rsidDel="00800C64">
          <w:delText xml:space="preserve">o normalmente </w:delText>
        </w:r>
      </w:del>
      <w:r w:rsidRPr="005A367A">
        <w:t>el equipo de carreras profesionales recib</w:t>
      </w:r>
      <w:ins w:id="98" w:author="Sergio Saugar García" w:date="2023-04-20T18:17:00Z">
        <w:r w:rsidR="00800C64">
          <w:t>a</w:t>
        </w:r>
      </w:ins>
      <w:del w:id="99" w:author="Sergio Saugar García" w:date="2023-04-20T18:16:00Z">
        <w:r w:rsidRPr="005A367A" w:rsidDel="00800C64">
          <w:delText>e</w:delText>
        </w:r>
      </w:del>
      <w:r w:rsidRPr="005A367A">
        <w:t xml:space="preserve">n ofertas </w:t>
      </w:r>
      <w:r w:rsidRPr="005A367A">
        <w:lastRenderedPageBreak/>
        <w:t>de las empresas por email y las publican en las plataformas de empleo. Cuando son las propias empresas las que publican la oferta de empleo es necesario que alguien del equipo de carreras profesionales valide la solicitud. Todos estos procesos son 100% manuales.</w:t>
      </w:r>
      <w:r w:rsidR="00A644F6">
        <w:t xml:space="preserve"> </w:t>
      </w:r>
      <w:commentRangeStart w:id="100"/>
      <w:r w:rsidR="00A644F6">
        <w:t xml:space="preserve">Las ofertas de trabajo contienen toda la información del puesto y cuáles son las competencias, </w:t>
      </w:r>
      <w:proofErr w:type="spellStart"/>
      <w:r w:rsidR="00A644F6">
        <w:t>soft</w:t>
      </w:r>
      <w:proofErr w:type="spellEnd"/>
      <w:r w:rsidR="00A644F6">
        <w:t xml:space="preserve"> </w:t>
      </w:r>
      <w:proofErr w:type="spellStart"/>
      <w:r w:rsidR="00A644F6">
        <w:t>skills</w:t>
      </w:r>
      <w:proofErr w:type="spellEnd"/>
      <w:r w:rsidR="00A644F6">
        <w:t xml:space="preserve"> y </w:t>
      </w:r>
      <w:proofErr w:type="spellStart"/>
      <w:r w:rsidR="00A644F6">
        <w:t>hard</w:t>
      </w:r>
      <w:proofErr w:type="spellEnd"/>
      <w:r w:rsidR="00A644F6">
        <w:t xml:space="preserve"> </w:t>
      </w:r>
      <w:proofErr w:type="spellStart"/>
      <w:r w:rsidR="00A644F6">
        <w:t>skills</w:t>
      </w:r>
      <w:proofErr w:type="spellEnd"/>
      <w:r w:rsidR="00A644F6">
        <w:t xml:space="preserve"> </w:t>
      </w:r>
      <w:commentRangeEnd w:id="100"/>
      <w:r w:rsidR="00800C64">
        <w:rPr>
          <w:rStyle w:val="Refdecomentario"/>
        </w:rPr>
        <w:commentReference w:id="100"/>
      </w:r>
      <w:r w:rsidR="00A644F6">
        <w:t xml:space="preserve">necesarias para poder optar para ese puesto de trabajo. </w:t>
      </w:r>
    </w:p>
    <w:p w14:paraId="64CDB6B7" w14:textId="1B7B169D" w:rsidR="005A367A" w:rsidRPr="005A367A" w:rsidRDefault="005A367A" w:rsidP="005A367A">
      <w:r w:rsidRPr="005A367A">
        <w:t>Adicionalmente, existe una aplicación para la búsqueda de prácticas curriculares</w:t>
      </w:r>
      <w:r w:rsidRPr="004B7988">
        <w:t xml:space="preserve"> </w:t>
      </w:r>
      <w:r w:rsidRPr="005A367A">
        <w:t xml:space="preserve">dentro del campus virtual. </w:t>
      </w:r>
      <w:commentRangeStart w:id="101"/>
      <w:r w:rsidRPr="005A367A">
        <w:t>Las empresas envían una ficha con las características de las prácticas al equipo de carreras profesionales. Si al estudiante le interesa</w:t>
      </w:r>
      <w:ins w:id="102" w:author="Sergio Saugar García" w:date="2023-04-20T18:28:00Z">
        <w:r w:rsidR="00800C64">
          <w:t>,</w:t>
        </w:r>
      </w:ins>
      <w:r w:rsidRPr="005A367A">
        <w:t xml:space="preserve"> realiza una solicitud e incluye su CV</w:t>
      </w:r>
      <w:ins w:id="103" w:author="Sergio Saugar García" w:date="2023-04-20T18:27:00Z">
        <w:r w:rsidR="00800C64">
          <w:t>.</w:t>
        </w:r>
      </w:ins>
      <w:r w:rsidRPr="005A367A">
        <w:t xml:space="preserve"> </w:t>
      </w:r>
      <w:del w:id="104" w:author="Sergio Saugar García" w:date="2023-04-20T18:27:00Z">
        <w:r w:rsidRPr="005A367A" w:rsidDel="00800C64">
          <w:delText>que le</w:delText>
        </w:r>
      </w:del>
      <w:ins w:id="105" w:author="Sergio Saugar García" w:date="2023-04-20T18:27:00Z">
        <w:r w:rsidR="00800C64">
          <w:t>La solicitud</w:t>
        </w:r>
      </w:ins>
      <w:r w:rsidRPr="005A367A">
        <w:t xml:space="preserve"> llega al equipo de carreras profesionales que analiza si el CV se adapta a lo requerido por la </w:t>
      </w:r>
      <w:proofErr w:type="spellStart"/>
      <w:r w:rsidRPr="005A367A">
        <w:t>empresa</w:t>
      </w:r>
      <w:ins w:id="106" w:author="Sergio Saugar García" w:date="2023-04-20T18:27:00Z">
        <w:r w:rsidR="00800C64">
          <w:t>.</w:t>
        </w:r>
      </w:ins>
      <w:del w:id="107" w:author="Sergio Saugar García" w:date="2023-04-20T18:27:00Z">
        <w:r w:rsidRPr="005A367A" w:rsidDel="00800C64">
          <w:delText xml:space="preserve"> y </w:delText>
        </w:r>
      </w:del>
      <w:ins w:id="108" w:author="Sergio Saugar García" w:date="2023-04-20T18:27:00Z">
        <w:r w:rsidR="00800C64">
          <w:t>En</w:t>
        </w:r>
        <w:proofErr w:type="spellEnd"/>
        <w:r w:rsidR="00800C64">
          <w:t xml:space="preserve"> caso positivo, </w:t>
        </w:r>
      </w:ins>
      <w:del w:id="109" w:author="Sergio Saugar García" w:date="2023-04-20T18:27:00Z">
        <w:r w:rsidRPr="005A367A" w:rsidDel="00800C64">
          <w:delText xml:space="preserve">si es así </w:delText>
        </w:r>
      </w:del>
      <w:ins w:id="110" w:author="Sergio Saugar García" w:date="2023-04-20T18:27:00Z">
        <w:r w:rsidR="00800C64">
          <w:t xml:space="preserve"> </w:t>
        </w:r>
      </w:ins>
      <w:r w:rsidRPr="005A367A">
        <w:t>se lo mandan a la empresa</w:t>
      </w:r>
      <w:ins w:id="111" w:author="Sergio Saugar García" w:date="2023-04-20T18:27:00Z">
        <w:r w:rsidR="00800C64">
          <w:t>.</w:t>
        </w:r>
      </w:ins>
      <w:del w:id="112" w:author="Sergio Saugar García" w:date="2023-04-20T18:27:00Z">
        <w:r w:rsidRPr="005A367A" w:rsidDel="00800C64">
          <w:delText xml:space="preserve">, </w:delText>
        </w:r>
      </w:del>
      <w:ins w:id="113" w:author="Sergio Saugar García" w:date="2023-04-20T18:27:00Z">
        <w:r w:rsidR="00800C64">
          <w:t xml:space="preserve"> T</w:t>
        </w:r>
      </w:ins>
      <w:del w:id="114" w:author="Sergio Saugar García" w:date="2023-04-20T18:27:00Z">
        <w:r w:rsidRPr="005A367A" w:rsidDel="00800C64">
          <w:delText>t</w:delText>
        </w:r>
      </w:del>
      <w:r w:rsidRPr="005A367A">
        <w:t>odo e</w:t>
      </w:r>
      <w:ins w:id="115" w:author="Sergio Saugar García" w:date="2023-04-20T18:27:00Z">
        <w:r w:rsidR="00800C64">
          <w:t xml:space="preserve">n un </w:t>
        </w:r>
      </w:ins>
      <w:del w:id="116" w:author="Sergio Saugar García" w:date="2023-04-20T18:27:00Z">
        <w:r w:rsidRPr="005A367A" w:rsidDel="00800C64">
          <w:delText>l</w:delText>
        </w:r>
      </w:del>
      <w:r w:rsidRPr="005A367A">
        <w:t xml:space="preserve"> proceso </w:t>
      </w:r>
      <w:del w:id="117" w:author="Sergio Saugar García" w:date="2023-04-20T18:27:00Z">
        <w:r w:rsidRPr="005A367A" w:rsidDel="00800C64">
          <w:delText xml:space="preserve">es </w:delText>
        </w:r>
      </w:del>
      <w:r w:rsidRPr="005A367A">
        <w:t xml:space="preserve">100% manual. </w:t>
      </w:r>
      <w:commentRangeEnd w:id="101"/>
      <w:r w:rsidR="00800C64">
        <w:rPr>
          <w:rStyle w:val="Refdecomentario"/>
        </w:rPr>
        <w:commentReference w:id="101"/>
      </w:r>
      <w:r w:rsidRPr="005A367A">
        <w:t>Esta aplicación también permite firmar el anexo de las practicas, realizar una memoria sobre las practicas realizadas, realizar un seguimiento del trámite de las prácticas y realizar una encuesta.</w:t>
      </w:r>
    </w:p>
    <w:p w14:paraId="42E77B19" w14:textId="77777777" w:rsidR="005A367A" w:rsidRPr="005A367A" w:rsidRDefault="005A367A" w:rsidP="005A367A">
      <w:r w:rsidRPr="005A367A">
        <w:t xml:space="preserve">Los procesos y las aplicaciones para la búsqueda y asignación de prácticas y ofertas de primer empleo presentan los siguientes problemas: las aplicaciones tienen funcionalidades duplicadas y </w:t>
      </w:r>
      <w:commentRangeStart w:id="118"/>
      <w:r w:rsidRPr="005A367A">
        <w:t xml:space="preserve">funcionan </w:t>
      </w:r>
      <w:commentRangeEnd w:id="118"/>
      <w:r w:rsidR="00800C64">
        <w:rPr>
          <w:rStyle w:val="Refdecomentario"/>
        </w:rPr>
        <w:commentReference w:id="118"/>
      </w:r>
      <w:r w:rsidRPr="005A367A">
        <w:t xml:space="preserve">de forma diferente, los procesos son totalmente manuales, los </w:t>
      </w:r>
      <w:proofErr w:type="spellStart"/>
      <w:r w:rsidRPr="005A367A">
        <w:t>CVs</w:t>
      </w:r>
      <w:proofErr w:type="spellEnd"/>
      <w:r w:rsidRPr="005A367A">
        <w:t xml:space="preserve"> y las ofertas de prácticas/empleo no están digitalizadas y tienen contenidos heterogéneos y no existe un proceso automático de </w:t>
      </w:r>
      <w:commentRangeStart w:id="119"/>
      <w:proofErr w:type="spellStart"/>
      <w:r w:rsidRPr="005A367A">
        <w:t>matching</w:t>
      </w:r>
      <w:proofErr w:type="spellEnd"/>
      <w:r w:rsidRPr="005A367A">
        <w:t xml:space="preserve"> </w:t>
      </w:r>
      <w:commentRangeEnd w:id="119"/>
      <w:r w:rsidR="00800C64">
        <w:rPr>
          <w:rStyle w:val="Refdecomentario"/>
        </w:rPr>
        <w:commentReference w:id="119"/>
      </w:r>
      <w:r w:rsidRPr="005A367A">
        <w:t xml:space="preserve">entre </w:t>
      </w:r>
      <w:proofErr w:type="spellStart"/>
      <w:r w:rsidRPr="005A367A">
        <w:t>CVs</w:t>
      </w:r>
      <w:proofErr w:type="spellEnd"/>
      <w:r w:rsidRPr="005A367A">
        <w:t xml:space="preserve"> y ofertas. </w:t>
      </w:r>
    </w:p>
    <w:p w14:paraId="07916792" w14:textId="346B7EB7" w:rsidR="005A367A" w:rsidRPr="005A367A" w:rsidRDefault="005A367A" w:rsidP="005A367A">
      <w:del w:id="120" w:author="Sergio Saugar García" w:date="2023-04-20T18:31:00Z">
        <w:r w:rsidRPr="005A367A" w:rsidDel="00800C64">
          <w:delText>La solución que se propone en este</w:delText>
        </w:r>
      </w:del>
      <w:ins w:id="121" w:author="Sergio Saugar García" w:date="2023-04-20T18:31:00Z">
        <w:r w:rsidR="00800C64">
          <w:t>Por ello, en este</w:t>
        </w:r>
      </w:ins>
      <w:r w:rsidRPr="005A367A">
        <w:t xml:space="preserve"> TFG </w:t>
      </w:r>
      <w:ins w:id="122" w:author="Sergio Saugar García" w:date="2023-04-20T18:31:00Z">
        <w:r w:rsidR="00800C64">
          <w:t xml:space="preserve">se propone una solución que </w:t>
        </w:r>
      </w:ins>
      <w:r w:rsidRPr="005A367A">
        <w:t xml:space="preserve">permite unificar las aplicaciones anteriormente mencionadas en una única aplicación, digitalizar y homogeneizar los </w:t>
      </w:r>
      <w:proofErr w:type="spellStart"/>
      <w:r w:rsidRPr="005A367A">
        <w:t>CVs</w:t>
      </w:r>
      <w:proofErr w:type="spellEnd"/>
      <w:r w:rsidRPr="005A367A">
        <w:t xml:space="preserve"> y las ofertas de prácticas/empleo de </w:t>
      </w:r>
      <w:commentRangeStart w:id="123"/>
      <w:r w:rsidRPr="005A367A">
        <w:t xml:space="preserve">una forma muy eficiente </w:t>
      </w:r>
      <w:commentRangeEnd w:id="123"/>
      <w:r w:rsidR="00800C64">
        <w:rPr>
          <w:rStyle w:val="Refdecomentario"/>
        </w:rPr>
        <w:commentReference w:id="123"/>
      </w:r>
      <w:r w:rsidRPr="005A367A">
        <w:t xml:space="preserve">(tiempo de imputación 3-5 minutos), automatizar el proceso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y </w:t>
      </w:r>
      <w:commentRangeStart w:id="124"/>
      <w:r w:rsidRPr="005A367A">
        <w:t>simplificar los procesos del equipo de carreras profesionales del CEU</w:t>
      </w:r>
      <w:commentRangeEnd w:id="124"/>
      <w:r w:rsidR="00800C64">
        <w:rPr>
          <w:rStyle w:val="Refdecomentario"/>
        </w:rPr>
        <w:commentReference w:id="124"/>
      </w:r>
      <w:r w:rsidRPr="005A367A">
        <w:t>.</w:t>
      </w:r>
    </w:p>
    <w:p w14:paraId="10F7C7E4" w14:textId="1A43D003" w:rsidR="39E28D74" w:rsidRDefault="39E28D74" w:rsidP="39E28D74">
      <w:pPr>
        <w:pStyle w:val="Ttulo2"/>
      </w:pPr>
      <w:bookmarkStart w:id="125" w:name="_Toc130206749"/>
      <w:r>
        <w:lastRenderedPageBreak/>
        <w:t>Especificación de requisitos</w:t>
      </w:r>
      <w:bookmarkEnd w:id="125"/>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t xml:space="preserve">Interfaz de usuario </w:t>
      </w:r>
      <w:r w:rsidRPr="00520AAC">
        <w:rPr>
          <w:color w:val="FF0000"/>
        </w:rPr>
        <w:t xml:space="preserve">(si procede). Puede incluirse, por ejemplo, el nivel de cumplimiento de la norma de accesibilidad </w:t>
      </w:r>
      <w:hyperlink r:id="rId37">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commentRangeStart w:id="126"/>
      <w:r>
        <w:t>Al comienzo del desarrollo del proyecto se definieron una serie de requisitos que para facilitar el desarrollo de la aplicación</w:t>
      </w:r>
      <w:commentRangeEnd w:id="126"/>
      <w:r w:rsidR="00800C64">
        <w:rPr>
          <w:rStyle w:val="Refdecomentario"/>
        </w:rPr>
        <w:commentReference w:id="126"/>
      </w:r>
      <w:r>
        <w:t>:</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lastRenderedPageBreak/>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 xml:space="preserve">Los alumnos pueden modificar su </w:t>
      </w:r>
      <w:commentRangeStart w:id="127"/>
      <w:r>
        <w:t>perfil</w:t>
      </w:r>
      <w:commentRangeEnd w:id="127"/>
      <w:r w:rsidR="00800C64">
        <w:rPr>
          <w:rStyle w:val="Refdecomentario"/>
        </w:rPr>
        <w:commentReference w:id="127"/>
      </w:r>
      <w:r>
        <w:t>.</w:t>
      </w:r>
    </w:p>
    <w:p w14:paraId="3D1EA626" w14:textId="31A928AD" w:rsidR="00711864" w:rsidRDefault="00711864">
      <w:pPr>
        <w:pStyle w:val="Prrafodelista"/>
        <w:numPr>
          <w:ilvl w:val="0"/>
          <w:numId w:val="15"/>
        </w:numPr>
        <w:ind w:left="567" w:hanging="283"/>
      </w:pPr>
      <w:commentRangeStart w:id="128"/>
      <w:r>
        <w:t xml:space="preserve">Los alumnos </w:t>
      </w:r>
      <w:r w:rsidR="003C4E79">
        <w:t>pueden</w:t>
      </w:r>
      <w:r>
        <w:t xml:space="preserve"> consultar su CV</w:t>
      </w:r>
      <w:r w:rsidR="003C4E79">
        <w:t>.</w:t>
      </w:r>
      <w:commentRangeEnd w:id="128"/>
      <w:r w:rsidR="00800C64">
        <w:rPr>
          <w:rStyle w:val="Refdecomentario"/>
        </w:rPr>
        <w:commentReference w:id="128"/>
      </w:r>
    </w:p>
    <w:p w14:paraId="5BD8CF14" w14:textId="0FD1888B" w:rsidR="00711864" w:rsidRDefault="00711864">
      <w:pPr>
        <w:pStyle w:val="Prrafodelista"/>
        <w:numPr>
          <w:ilvl w:val="0"/>
          <w:numId w:val="15"/>
        </w:numPr>
        <w:ind w:left="567" w:hanging="283"/>
      </w:pPr>
      <w:r>
        <w:t xml:space="preserve">Los alumnos </w:t>
      </w:r>
      <w:r w:rsidR="003C4E79">
        <w:t>pueden</w:t>
      </w:r>
      <w:r>
        <w:t xml:space="preserve"> ver las </w:t>
      </w:r>
      <w:commentRangeStart w:id="129"/>
      <w:r>
        <w:t xml:space="preserve">ofertas </w:t>
      </w:r>
      <w:r w:rsidR="003C4E79">
        <w:t xml:space="preserve">no asignadas </w:t>
      </w:r>
      <w:commentRangeEnd w:id="129"/>
      <w:r w:rsidR="00800C64">
        <w:rPr>
          <w:rStyle w:val="Refdecomentario"/>
        </w:rPr>
        <w:commentReference w:id="129"/>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pPr>
        <w:pStyle w:val="Prrafodelista"/>
        <w:numPr>
          <w:ilvl w:val="0"/>
          <w:numId w:val="15"/>
        </w:numPr>
        <w:ind w:left="567" w:hanging="283"/>
      </w:pPr>
      <w:commentRangeStart w:id="130"/>
      <w:r>
        <w:t>Las empresas pueden modificar su perfil.</w:t>
      </w:r>
      <w:commentRangeEnd w:id="130"/>
      <w:r w:rsidR="00800C64">
        <w:rPr>
          <w:rStyle w:val="Refdecomentario"/>
        </w:rPr>
        <w:commentReference w:id="130"/>
      </w:r>
    </w:p>
    <w:p w14:paraId="5969373B" w14:textId="2C72717E" w:rsidR="00711864" w:rsidRDefault="00711864">
      <w:pPr>
        <w:pStyle w:val="Prrafodelista"/>
        <w:numPr>
          <w:ilvl w:val="0"/>
          <w:numId w:val="15"/>
        </w:numPr>
        <w:ind w:left="567" w:hanging="283"/>
      </w:pPr>
      <w:commentRangeStart w:id="131"/>
      <w:r>
        <w:t xml:space="preserve">Las empresas </w:t>
      </w:r>
      <w:r w:rsidR="003C4E79">
        <w:t>pueden</w:t>
      </w:r>
      <w:r>
        <w:t xml:space="preserve"> crear nuevas ofertas</w:t>
      </w:r>
      <w:r w:rsidR="003C4E79">
        <w:t>, que posteriormente podrá ser modificado por dicha empresa si lo desea.</w:t>
      </w:r>
      <w:commentRangeEnd w:id="131"/>
      <w:r w:rsidR="00800C64">
        <w:rPr>
          <w:rStyle w:val="Refdecomentario"/>
        </w:rPr>
        <w:commentReference w:id="131"/>
      </w:r>
    </w:p>
    <w:p w14:paraId="3478C261" w14:textId="1AF79439"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26FE1823" w14:textId="5F3DBA18" w:rsidR="00E53B7C" w:rsidRDefault="00382C55">
      <w:pPr>
        <w:pStyle w:val="Prrafodelista"/>
        <w:numPr>
          <w:ilvl w:val="0"/>
          <w:numId w:val="15"/>
        </w:numPr>
        <w:ind w:left="567" w:hanging="283"/>
      </w:pPr>
      <w:r>
        <w:t>Las empresas pueden</w:t>
      </w:r>
      <w:r w:rsidR="00E53B7C">
        <w:t xml:space="preserve"> ver todas las ofertas que han creado.</w:t>
      </w:r>
    </w:p>
    <w:p w14:paraId="17C5C4F4" w14:textId="4DFA5DB3" w:rsidR="00711864" w:rsidRDefault="003C4E79">
      <w:pPr>
        <w:pStyle w:val="Prrafodelista"/>
        <w:numPr>
          <w:ilvl w:val="0"/>
          <w:numId w:val="15"/>
        </w:numPr>
        <w:ind w:left="567" w:hanging="283"/>
      </w:pPr>
      <w:r>
        <w:t>El administrador puede asignar ofertas no asignadas a alumnos sin oferta asignada.</w:t>
      </w:r>
    </w:p>
    <w:p w14:paraId="18E57AEA" w14:textId="1415382C" w:rsidR="00D10D56" w:rsidRDefault="00D10D56" w:rsidP="00D10D56">
      <w:pPr>
        <w:pStyle w:val="Prrafodelista"/>
        <w:numPr>
          <w:ilvl w:val="0"/>
          <w:numId w:val="15"/>
        </w:numPr>
        <w:ind w:left="567" w:hanging="283"/>
      </w:pPr>
      <w:commentRangeStart w:id="132"/>
      <w:r>
        <w:t xml:space="preserve">Estandarizar el CV y las ofertas: idiomas más </w:t>
      </w:r>
      <w:r w:rsidR="00996234">
        <w:t>hablados</w:t>
      </w:r>
      <w:r>
        <w:t xml:space="preserve"> con </w:t>
      </w:r>
      <w:r w:rsidR="00996234">
        <w:t xml:space="preserve">el </w:t>
      </w:r>
      <w:r>
        <w:t>nivel</w:t>
      </w:r>
      <w:r w:rsidR="00996234">
        <w:t xml:space="preserve"> del alumno</w:t>
      </w:r>
      <w:r>
        <w:t xml:space="preserve">, </w:t>
      </w:r>
      <w:r w:rsidR="00996234">
        <w:t xml:space="preserve">competencias, </w:t>
      </w:r>
      <w:proofErr w:type="spellStart"/>
      <w:r w:rsidR="00996234">
        <w:t>soft-skills</w:t>
      </w:r>
      <w:proofErr w:type="spellEnd"/>
      <w:r w:rsidR="00996234">
        <w:t xml:space="preserve"> y </w:t>
      </w:r>
      <w:proofErr w:type="spellStart"/>
      <w:r w:rsidR="00996234">
        <w:t>hard</w:t>
      </w:r>
      <w:proofErr w:type="spellEnd"/>
      <w:r w:rsidR="00996234">
        <w:t xml:space="preserve"> </w:t>
      </w:r>
      <w:proofErr w:type="spellStart"/>
      <w:r w:rsidR="00996234">
        <w:t>skills</w:t>
      </w:r>
      <w:proofErr w:type="spellEnd"/>
      <w:r w:rsidR="00996234">
        <w:t xml:space="preserve"> mas habituales en el mundo profesional y el nivel correspondiente del alumno</w:t>
      </w:r>
      <w:commentRangeEnd w:id="132"/>
      <w:r w:rsidR="00800C64">
        <w:rPr>
          <w:rStyle w:val="Refdecomentario"/>
        </w:rPr>
        <w:commentReference w:id="132"/>
      </w:r>
      <w:r w:rsidR="00996234">
        <w:t>.</w:t>
      </w:r>
    </w:p>
    <w:p w14:paraId="19218395" w14:textId="7E2B025F" w:rsidR="00711864" w:rsidRDefault="00711864" w:rsidP="00711864">
      <w:r>
        <w:t xml:space="preserve">Requisitos no funcionales: </w:t>
      </w:r>
    </w:p>
    <w:p w14:paraId="35C1B4C9" w14:textId="77777777" w:rsidR="00711864" w:rsidRDefault="00711864">
      <w:pPr>
        <w:pStyle w:val="Prrafodelista"/>
        <w:numPr>
          <w:ilvl w:val="0"/>
          <w:numId w:val="15"/>
        </w:numPr>
        <w:ind w:left="567" w:hanging="283"/>
      </w:pPr>
      <w:commentRangeStart w:id="133"/>
      <w:r>
        <w:t>Mejora de rendimiento.</w:t>
      </w:r>
      <w:commentRangeEnd w:id="133"/>
      <w:r w:rsidR="00800C64">
        <w:rPr>
          <w:rStyle w:val="Refdecomentario"/>
        </w:rPr>
        <w:commentReference w:id="133"/>
      </w:r>
    </w:p>
    <w:p w14:paraId="63414BB3" w14:textId="77777777" w:rsidR="00711864" w:rsidRDefault="00711864">
      <w:pPr>
        <w:pStyle w:val="Prrafodelista"/>
        <w:numPr>
          <w:ilvl w:val="0"/>
          <w:numId w:val="15"/>
        </w:numPr>
        <w:ind w:left="567" w:hanging="283"/>
      </w:pPr>
      <w:commentRangeStart w:id="134"/>
      <w:r>
        <w:t>Mayor escalabilidad</w:t>
      </w:r>
      <w:commentRangeEnd w:id="134"/>
      <w:r w:rsidR="00800C64">
        <w:rPr>
          <w:rStyle w:val="Refdecomentario"/>
        </w:rPr>
        <w:commentReference w:id="134"/>
      </w:r>
      <w:r>
        <w:t>.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commentRangeStart w:id="135"/>
      <w:r>
        <w:t>Mayor flexibilidad</w:t>
      </w:r>
      <w:commentRangeEnd w:id="135"/>
      <w:r w:rsidR="00800C64">
        <w:rPr>
          <w:rStyle w:val="Refdecomentario"/>
        </w:rPr>
        <w:commentReference w:id="135"/>
      </w:r>
      <w:r>
        <w:t xml:space="preserve">, ya que se puede se pueden alojar en diferentes servidores las páginas del </w:t>
      </w:r>
      <w:proofErr w:type="spellStart"/>
      <w:r>
        <w:t>front</w:t>
      </w:r>
      <w:proofErr w:type="spellEnd"/>
      <w:r>
        <w:t xml:space="preserve">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493AEA81" w:rsidR="00CE5888" w:rsidRDefault="00B12BB9" w:rsidP="00CE5888">
      <w:pPr>
        <w:jc w:val="center"/>
        <w:rPr>
          <w:b/>
          <w:bCs/>
          <w:color w:val="FF0000"/>
        </w:rPr>
      </w:pPr>
      <w:commentRangeStart w:id="136"/>
      <w:r w:rsidRPr="00B12BB9">
        <w:rPr>
          <w:b/>
          <w:bCs/>
          <w:noProof/>
          <w:color w:val="FF0000"/>
        </w:rPr>
        <w:lastRenderedPageBreak/>
        <w:drawing>
          <wp:inline distT="0" distB="0" distL="0" distR="0" wp14:anchorId="74432649" wp14:editId="3938F740">
            <wp:extent cx="5036185" cy="3685540"/>
            <wp:effectExtent l="0" t="0" r="5715"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8"/>
                    <a:stretch>
                      <a:fillRect/>
                    </a:stretch>
                  </pic:blipFill>
                  <pic:spPr>
                    <a:xfrm>
                      <a:off x="0" y="0"/>
                      <a:ext cx="5036185" cy="3685540"/>
                    </a:xfrm>
                    <a:prstGeom prst="rect">
                      <a:avLst/>
                    </a:prstGeom>
                  </pic:spPr>
                </pic:pic>
              </a:graphicData>
            </a:graphic>
          </wp:inline>
        </w:drawing>
      </w:r>
      <w:commentRangeEnd w:id="136"/>
      <w:r w:rsidR="00800C64">
        <w:rPr>
          <w:rStyle w:val="Refdecomentario"/>
        </w:rPr>
        <w:commentReference w:id="136"/>
      </w:r>
    </w:p>
    <w:p w14:paraId="3F201798" w14:textId="048606E8" w:rsidR="004C6AAC" w:rsidRPr="002A3F49" w:rsidRDefault="004C6AAC" w:rsidP="004C6AAC">
      <w:pPr>
        <w:jc w:val="center"/>
        <w:rPr>
          <w:i/>
          <w:iCs/>
        </w:rPr>
      </w:pPr>
      <w:r>
        <w:rPr>
          <w:i/>
          <w:iCs/>
        </w:rPr>
        <w:t>Ilustración</w:t>
      </w:r>
      <w:r w:rsidRPr="004A1178">
        <w:rPr>
          <w:i/>
          <w:iCs/>
        </w:rPr>
        <w:t xml:space="preserve"> </w:t>
      </w:r>
      <w:r>
        <w:rPr>
          <w:i/>
          <w:iCs/>
        </w:rPr>
        <w:t>7</w:t>
      </w:r>
      <w:r w:rsidRPr="004A1178">
        <w:rPr>
          <w:i/>
          <w:iCs/>
        </w:rPr>
        <w:t xml:space="preserve">: </w:t>
      </w:r>
      <w:r>
        <w:rPr>
          <w:i/>
          <w:iCs/>
        </w:rPr>
        <w:t>Diagrama de casos de uso</w:t>
      </w:r>
    </w:p>
    <w:p w14:paraId="65240806" w14:textId="08C29A1C" w:rsidR="3473E9D9" w:rsidRPr="00FF31B2" w:rsidRDefault="3473E9D9" w:rsidP="39E28D74">
      <w:pPr>
        <w:pStyle w:val="Ttulo2"/>
        <w:rPr>
          <w:highlight w:val="yellow"/>
        </w:rPr>
      </w:pPr>
      <w:bookmarkStart w:id="137" w:name="_Toc130206750"/>
      <w:r w:rsidRPr="00FF31B2">
        <w:rPr>
          <w:highlight w:val="yellow"/>
        </w:rPr>
        <w:t>Análisis de los casos de uso y de las clases de análisis</w:t>
      </w:r>
      <w:bookmarkEnd w:id="137"/>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commentRangeStart w:id="138"/>
      <w:proofErr w:type="spellStart"/>
      <w:r w:rsidRPr="006F7069">
        <w:rPr>
          <w:color w:val="000000" w:themeColor="text1"/>
        </w:rPr>
        <w:t>Xxx</w:t>
      </w:r>
      <w:commentRangeEnd w:id="138"/>
      <w:proofErr w:type="spellEnd"/>
      <w:r w:rsidR="00800C64">
        <w:rPr>
          <w:rStyle w:val="Refdecomentario"/>
        </w:rPr>
        <w:commentReference w:id="138"/>
      </w:r>
    </w:p>
    <w:p w14:paraId="2BC61ED6" w14:textId="07A6AEE4" w:rsidR="3473E9D9" w:rsidRPr="00FF31B2" w:rsidRDefault="3473E9D9" w:rsidP="39E28D74">
      <w:pPr>
        <w:pStyle w:val="Ttulo2"/>
        <w:rPr>
          <w:highlight w:val="yellow"/>
        </w:rPr>
      </w:pPr>
      <w:bookmarkStart w:id="139" w:name="_Toc130206751"/>
      <w:r w:rsidRPr="00FF31B2">
        <w:rPr>
          <w:highlight w:val="yellow"/>
        </w:rPr>
        <w:lastRenderedPageBreak/>
        <w:t>Análisis de seguridad</w:t>
      </w:r>
      <w:bookmarkEnd w:id="139"/>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commentRangeStart w:id="140"/>
      <w:proofErr w:type="spellStart"/>
      <w:r w:rsidRPr="003D1078">
        <w:rPr>
          <w:color w:val="000000" w:themeColor="text1"/>
        </w:rPr>
        <w:t>Xxx</w:t>
      </w:r>
      <w:commentRangeEnd w:id="140"/>
      <w:proofErr w:type="spellEnd"/>
      <w:r w:rsidR="00800C64">
        <w:rPr>
          <w:rStyle w:val="Refdecomentario"/>
        </w:rPr>
        <w:commentReference w:id="140"/>
      </w:r>
    </w:p>
    <w:p w14:paraId="6186D210" w14:textId="38D13B75" w:rsidR="005B0D36" w:rsidRPr="00FF31B2" w:rsidRDefault="005B0D36" w:rsidP="39E28D74">
      <w:pPr>
        <w:pStyle w:val="Ttulo2"/>
        <w:rPr>
          <w:highlight w:val="yellow"/>
        </w:rPr>
      </w:pPr>
      <w:bookmarkStart w:id="141" w:name="_Toc130206752"/>
      <w:r>
        <w:t>A</w:t>
      </w:r>
      <w:r w:rsidRPr="00FF31B2">
        <w:rPr>
          <w:highlight w:val="yellow"/>
        </w:rPr>
        <w:t>nálisis desde la perspectiva del RGPD (si procede)</w:t>
      </w:r>
      <w:bookmarkEnd w:id="141"/>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3A258043" w:rsidR="3473E9D9" w:rsidRDefault="3473E9D9" w:rsidP="39E28D74">
      <w:pPr>
        <w:pStyle w:val="Ttulo2"/>
      </w:pPr>
      <w:bookmarkStart w:id="142" w:name="_Toc130206753"/>
      <w:r>
        <w:t>A</w:t>
      </w:r>
      <w:r w:rsidR="005B0D36">
        <w:t>rquitectura del sistema</w:t>
      </w:r>
      <w:bookmarkEnd w:id="142"/>
    </w:p>
    <w:p w14:paraId="43D7B9D4" w14:textId="77777777" w:rsidR="00194C51" w:rsidRDefault="004C6AAC" w:rsidP="00D80E1D">
      <w:commentRangeStart w:id="143"/>
      <w:r>
        <w:t xml:space="preserve">La arquitectura propuesta para </w:t>
      </w:r>
      <w:r w:rsidR="00194C51">
        <w:t>la</w:t>
      </w:r>
      <w:r>
        <w:t xml:space="preserve"> aplicación </w:t>
      </w:r>
      <w:r w:rsidR="00194C51">
        <w:t xml:space="preserve">es una arquitectura REST. Se trata de una arquitectura cliente-servidor, en la que el cliente es el responsable de realizar las peticiones mediante el protocolo HTTP y el servidor responde con códigos de estado y la información solicitada. </w:t>
      </w:r>
      <w:commentRangeEnd w:id="143"/>
      <w:r w:rsidR="00800C64">
        <w:rPr>
          <w:rStyle w:val="Refdecomentario"/>
        </w:rPr>
        <w:commentReference w:id="143"/>
      </w:r>
    </w:p>
    <w:p w14:paraId="4FA33EB3" w14:textId="77777777" w:rsidR="00194C51" w:rsidRDefault="00194C51" w:rsidP="00D80E1D">
      <w:r>
        <w:t>Como se muestra en la Ilustración 8, la arquitectura se divide en dos partes:</w:t>
      </w:r>
    </w:p>
    <w:p w14:paraId="3CAF93A7" w14:textId="06A621C8" w:rsidR="00194C51" w:rsidRDefault="00194C51" w:rsidP="00D80E1D">
      <w:pPr>
        <w:pStyle w:val="Prrafodelista"/>
        <w:numPr>
          <w:ilvl w:val="0"/>
          <w:numId w:val="25"/>
        </w:numPr>
      </w:pPr>
      <w:proofErr w:type="spellStart"/>
      <w:r>
        <w:t>Fontend</w:t>
      </w:r>
      <w:proofErr w:type="spellEnd"/>
      <w:r>
        <w:t xml:space="preserve">: Parte visual con la que interactúa el cliente. </w:t>
      </w:r>
    </w:p>
    <w:p w14:paraId="4BB66980" w14:textId="4280E8C8" w:rsidR="004C6AAC" w:rsidRDefault="00194C51" w:rsidP="00D80E1D">
      <w:pPr>
        <w:pStyle w:val="Prrafodelista"/>
        <w:numPr>
          <w:ilvl w:val="0"/>
          <w:numId w:val="25"/>
        </w:numPr>
      </w:pPr>
      <w:proofErr w:type="spellStart"/>
      <w:r>
        <w:t>Backend</w:t>
      </w:r>
      <w:proofErr w:type="spellEnd"/>
      <w:r>
        <w:t>:</w:t>
      </w:r>
      <w:r w:rsidR="004C6AAC">
        <w:t xml:space="preserve"> </w:t>
      </w:r>
      <w:r>
        <w:t xml:space="preserve">Contiene la lógica del programa. Está </w:t>
      </w:r>
      <w:r w:rsidR="00930853">
        <w:t>formado</w:t>
      </w:r>
      <w:r>
        <w:t xml:space="preserve"> por tres componentes</w:t>
      </w:r>
      <w:r w:rsidR="00930853">
        <w:t xml:space="preserve">: la base de datos donde se almacena la información del sistema, el sistema de recomendación </w:t>
      </w:r>
      <w:commentRangeStart w:id="144"/>
      <w:r w:rsidR="00930853">
        <w:t>encargado de manipular y analizar los datos de entrada para devolver las recomendaciones solicitadas por un alumno</w:t>
      </w:r>
      <w:commentRangeEnd w:id="144"/>
      <w:r w:rsidR="00800C64">
        <w:rPr>
          <w:rStyle w:val="Refdecomentario"/>
        </w:rPr>
        <w:commentReference w:id="144"/>
      </w:r>
      <w:r w:rsidR="00930853">
        <w:t xml:space="preserve"> </w:t>
      </w:r>
      <w:r w:rsidR="0044184D">
        <w:t>y,</w:t>
      </w:r>
      <w:r w:rsidR="00930853">
        <w:t xml:space="preserve"> por último</w:t>
      </w:r>
      <w:r w:rsidR="0044184D">
        <w:t xml:space="preserve">, el </w:t>
      </w:r>
      <w:del w:id="145" w:author="Sergio Saugar García" w:date="2023-04-20T18:52:00Z">
        <w:r w:rsidR="0044184D" w:rsidDel="00800C64">
          <w:delText>núcleo del backend</w:delText>
        </w:r>
      </w:del>
      <w:ins w:id="146" w:author="Sergio Saugar García" w:date="2023-04-20T18:52:00Z">
        <w:r w:rsidR="00800C64">
          <w:t>servicio web</w:t>
        </w:r>
      </w:ins>
      <w:r w:rsidR="0044184D">
        <w:t xml:space="preserve"> encargado de procesar los datos y conectar todos los componentes de la arquitectura.</w:t>
      </w:r>
    </w:p>
    <w:p w14:paraId="6FE28A6D" w14:textId="6E06BF7A" w:rsidR="0044184D" w:rsidRPr="004C6AAC" w:rsidRDefault="0044184D" w:rsidP="00D80E1D">
      <w:commentRangeStart w:id="147"/>
      <w:r>
        <w:t xml:space="preserve">Para facilitar el entendimiento de la arquitectura del sistema se ha elaborado </w:t>
      </w:r>
      <w:r w:rsidR="002B633F">
        <w:t>un</w:t>
      </w:r>
      <w:r>
        <w:t xml:space="preserve"> ejemplo: Pablo Sotelo, recién graduado en la Universidad CEU San Pablo, está </w:t>
      </w:r>
      <w:r>
        <w:lastRenderedPageBreak/>
        <w:t xml:space="preserve">buscando su primer empleo, para ello accede con su cuenta a la aplicación JOBS para ver que empresas le recomiendan en función de su CV. Cuando Pablo accede a la ventana donde se encuentra el </w:t>
      </w:r>
      <w:proofErr w:type="spellStart"/>
      <w:r>
        <w:t>recomendador</w:t>
      </w:r>
      <w:proofErr w:type="spellEnd"/>
      <w:r>
        <w:t xml:space="preserve"> y solicita recomendación, el núcleo del </w:t>
      </w:r>
      <w:proofErr w:type="spellStart"/>
      <w:r>
        <w:t>backend</w:t>
      </w:r>
      <w:proofErr w:type="spellEnd"/>
      <w:r>
        <w:t xml:space="preserve"> envía una petición al sistema de recomendación para que calcule las ofertas que más se ajustan a Pablo en función de su CV. Una ve</w:t>
      </w:r>
      <w:r w:rsidR="00D80E1D">
        <w:t xml:space="preserve">z el sistema de recomendación tenga una respuesta devuelve al núcleo del </w:t>
      </w:r>
      <w:proofErr w:type="spellStart"/>
      <w:r w:rsidR="00D80E1D">
        <w:t>backend</w:t>
      </w:r>
      <w:proofErr w:type="spellEnd"/>
      <w:r w:rsidR="00D80E1D">
        <w:t xml:space="preserve"> que a su vez se lo envía al </w:t>
      </w:r>
      <w:proofErr w:type="spellStart"/>
      <w:r w:rsidR="00D80E1D">
        <w:t>frontend</w:t>
      </w:r>
      <w:proofErr w:type="spellEnd"/>
      <w:r w:rsidR="00D80E1D">
        <w:t xml:space="preserve"> para que le muestre las ofertas que le recomienda el algoritmo de manera más visual.</w:t>
      </w:r>
      <w:commentRangeEnd w:id="147"/>
      <w:r w:rsidR="00800C64">
        <w:rPr>
          <w:rStyle w:val="Refdecomentario"/>
        </w:rPr>
        <w:commentReference w:id="147"/>
      </w:r>
    </w:p>
    <w:p w14:paraId="561E7E14" w14:textId="7D2A42CC" w:rsidR="39E28D74" w:rsidRDefault="008548FE" w:rsidP="39E28D74">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9"/>
                    <a:stretch>
                      <a:fillRect/>
                    </a:stretch>
                  </pic:blipFill>
                  <pic:spPr>
                    <a:xfrm>
                      <a:off x="0" y="0"/>
                      <a:ext cx="5036185" cy="2814320"/>
                    </a:xfrm>
                    <a:prstGeom prst="rect">
                      <a:avLst/>
                    </a:prstGeom>
                  </pic:spPr>
                </pic:pic>
              </a:graphicData>
            </a:graphic>
          </wp:inline>
        </w:drawing>
      </w:r>
    </w:p>
    <w:p w14:paraId="616566B8" w14:textId="11EC7A4F" w:rsidR="004C6AAC" w:rsidRPr="002A3F49" w:rsidRDefault="004C6AAC" w:rsidP="004C6AAC">
      <w:pPr>
        <w:jc w:val="center"/>
        <w:rPr>
          <w:i/>
          <w:iCs/>
        </w:rPr>
      </w:pPr>
      <w:r>
        <w:rPr>
          <w:i/>
          <w:iCs/>
        </w:rPr>
        <w:t>Ilustración</w:t>
      </w:r>
      <w:r w:rsidRPr="004A1178">
        <w:rPr>
          <w:i/>
          <w:iCs/>
        </w:rPr>
        <w:t xml:space="preserve"> </w:t>
      </w:r>
      <w:r>
        <w:rPr>
          <w:i/>
          <w:iCs/>
        </w:rPr>
        <w:t>8</w:t>
      </w:r>
      <w:r w:rsidRPr="004A1178">
        <w:rPr>
          <w:i/>
          <w:iCs/>
        </w:rPr>
        <w:t xml:space="preserve">: </w:t>
      </w:r>
      <w:r>
        <w:rPr>
          <w:i/>
          <w:iCs/>
        </w:rPr>
        <w:t>Arquitectura del sistema</w:t>
      </w:r>
    </w:p>
    <w:p w14:paraId="389DCE35" w14:textId="706540BD" w:rsidR="008548FE" w:rsidRDefault="008548FE" w:rsidP="39E28D74">
      <w:pPr>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148" w:name="_Toc130206754"/>
      <w:r w:rsidR="5DC65E9C">
        <w:t>Diseño</w:t>
      </w:r>
      <w:bookmarkEnd w:id="148"/>
    </w:p>
    <w:p w14:paraId="3D2C7D6C" w14:textId="330777BB" w:rsidR="00166464" w:rsidRPr="00166464" w:rsidRDefault="001E7C58" w:rsidP="39E28D74">
      <w:pPr>
        <w:pStyle w:val="Ttulo2"/>
      </w:pPr>
      <w:bookmarkStart w:id="149" w:name="_Toc130206755"/>
      <w:commentRangeStart w:id="150"/>
      <w:r>
        <w:t xml:space="preserve">Diseño del </w:t>
      </w:r>
      <w:proofErr w:type="spellStart"/>
      <w:r>
        <w:t>Backend</w:t>
      </w:r>
      <w:bookmarkEnd w:id="149"/>
      <w:commentRangeEnd w:id="150"/>
      <w:proofErr w:type="spellEnd"/>
      <w:r w:rsidR="00800C64">
        <w:rPr>
          <w:rStyle w:val="Refdecomentario"/>
          <w:rFonts w:asciiTheme="minorHAnsi" w:eastAsiaTheme="minorHAnsi" w:hAnsiTheme="minorHAnsi" w:cstheme="minorBidi"/>
          <w:b w:val="0"/>
          <w:color w:val="auto"/>
        </w:rPr>
        <w:commentReference w:id="150"/>
      </w:r>
    </w:p>
    <w:p w14:paraId="306D01AF" w14:textId="0A0AF3A7" w:rsidR="001E7C58" w:rsidRDefault="001E7C58" w:rsidP="001E7C58">
      <w:pPr>
        <w:pStyle w:val="Ttulo3"/>
      </w:pPr>
      <w:bookmarkStart w:id="151" w:name="_Toc130206756"/>
      <w:r w:rsidRPr="001E7C58">
        <w:t>Diseño del Servicio Web RESTful</w:t>
      </w:r>
      <w:bookmarkEnd w:id="151"/>
    </w:p>
    <w:p w14:paraId="3F46C155" w14:textId="63C8D86F" w:rsidR="00DC3223" w:rsidRDefault="00DC3223" w:rsidP="009A1377">
      <w:pPr>
        <w:pStyle w:val="Ttulo4"/>
      </w:pPr>
      <w:r>
        <w:t>Definición de un recurso</w:t>
      </w:r>
    </w:p>
    <w:p w14:paraId="4E49027A" w14:textId="77777777" w:rsidR="00DC3223" w:rsidRDefault="00DC3223" w:rsidP="00DC3223">
      <w:commentRangeStart w:id="152"/>
      <w:r>
        <w:t xml:space="preserve">Tras el análisis de dominio realizado </w:t>
      </w:r>
      <w:commentRangeEnd w:id="152"/>
      <w:r w:rsidR="00800C64">
        <w:rPr>
          <w:rStyle w:val="Refdecomentario"/>
        </w:rPr>
        <w:commentReference w:id="152"/>
      </w:r>
      <w:r>
        <w:t>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commentRangeStart w:id="153"/>
      <w:r>
        <w:t>Alumnos: Permite listar todos los alumnos registrados en la aplicación y también permite registrar nuevos alumnos.</w:t>
      </w:r>
      <w:commentRangeEnd w:id="153"/>
      <w:r w:rsidR="00800C64">
        <w:rPr>
          <w:rStyle w:val="Refdecomentario"/>
        </w:rPr>
        <w:commentReference w:id="153"/>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 xml:space="preserve">Administrador: El recurso Administrador representa a aquellos administradores, que, desempeñando el rol de Administrador, se conectan a la aplicación. </w:t>
      </w:r>
      <w:commentRangeStart w:id="154"/>
      <w:r>
        <w:t>Además, un administrador puede asignar ofertas de trabajo a alumnos</w:t>
      </w:r>
      <w:commentRangeEnd w:id="154"/>
      <w:r w:rsidR="00800C64">
        <w:rPr>
          <w:rStyle w:val="Refdecomentario"/>
        </w:rPr>
        <w:commentReference w:id="154"/>
      </w:r>
      <w:r>
        <w:t>.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3549C861" w:rsidR="00C0626B" w:rsidRDefault="00C0626B">
      <w:pPr>
        <w:pStyle w:val="Prrafodelista"/>
        <w:numPr>
          <w:ilvl w:val="0"/>
          <w:numId w:val="18"/>
        </w:numPr>
        <w:ind w:left="567"/>
      </w:pPr>
      <w:r>
        <w:t xml:space="preserve">Oferta: </w:t>
      </w:r>
      <w:del w:id="155" w:author="Sergio Saugar García" w:date="2023-04-20T19:03:00Z">
        <w:r w:rsidDel="00800C64">
          <w:delText>El recurso Oferta representa a aquellas ofertas</w:delText>
        </w:r>
      </w:del>
      <w:ins w:id="156" w:author="Sergio Saugar García" w:date="2023-04-20T19:03:00Z">
        <w:r w:rsidR="00800C64">
          <w:t>Este recurso representa todas aquellas ofertas</w:t>
        </w:r>
      </w:ins>
      <w:r>
        <w:t xml:space="preserve">, </w:t>
      </w:r>
      <w:commentRangeStart w:id="157"/>
      <w:r>
        <w:t>que, las crean las empresas y se les asignan a los alumnos</w:t>
      </w:r>
      <w:commentRangeEnd w:id="157"/>
      <w:r w:rsidR="00800C64">
        <w:rPr>
          <w:rStyle w:val="Refdecomentario"/>
        </w:rPr>
        <w:commentReference w:id="157"/>
      </w:r>
      <w:r>
        <w:t>.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learning,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60248F" w:rsidRDefault="00396430" w:rsidP="009A1377">
      <w:pPr>
        <w:pStyle w:val="Ttulo4"/>
      </w:pPr>
      <w:r w:rsidRPr="0060248F">
        <w:t xml:space="preserve">Patrones de las </w:t>
      </w:r>
      <w:proofErr w:type="spellStart"/>
      <w:r w:rsidRPr="0060248F">
        <w:t>URIs</w:t>
      </w:r>
      <w:proofErr w:type="spellEnd"/>
    </w:p>
    <w:p w14:paraId="50F44958" w14:textId="76B0C359" w:rsidR="00AD334A" w:rsidRPr="00AD334A" w:rsidRDefault="00AD334A" w:rsidP="00AD334A">
      <w:commentRangeStart w:id="158"/>
      <w:r>
        <w:t>En esta sección se exponen los patrones de URI asignados a los recursos comentados anteriormente</w:t>
      </w:r>
      <w:commentRangeEnd w:id="158"/>
      <w:r w:rsidR="00800C64">
        <w:rPr>
          <w:rStyle w:val="Refdecomentario"/>
        </w:rPr>
        <w:commentReference w:id="158"/>
      </w:r>
      <w:r>
        <w:t>.</w:t>
      </w:r>
    </w:p>
    <w:p w14:paraId="05AA3F67" w14:textId="79877F07" w:rsidR="00A23238" w:rsidRDefault="00A23238">
      <w:pPr>
        <w:pStyle w:val="Prrafodelista"/>
        <w:numPr>
          <w:ilvl w:val="1"/>
          <w:numId w:val="19"/>
        </w:numPr>
        <w:ind w:left="567" w:hanging="283"/>
      </w:pPr>
      <w:r w:rsidRPr="00A23238">
        <w:rPr>
          <w:b/>
          <w:bCs/>
        </w:rPr>
        <w:t>/alumnos</w:t>
      </w:r>
      <w:r>
        <w:t xml:space="preserve">: </w:t>
      </w:r>
      <w:commentRangeStart w:id="159"/>
      <w:r w:rsidR="00E33483">
        <w:t>Reúne</w:t>
      </w:r>
      <w:r>
        <w:t xml:space="preserve"> todas las peticiones HTTP relacionadas con los alumnos.</w:t>
      </w:r>
      <w:commentRangeEnd w:id="159"/>
      <w:r w:rsidR="00800C64">
        <w:rPr>
          <w:rStyle w:val="Refdecomentario"/>
        </w:rPr>
        <w:commentReference w:id="159"/>
      </w:r>
    </w:p>
    <w:p w14:paraId="6F4EFAE0" w14:textId="2C75C8ED" w:rsidR="00A23238" w:rsidRDefault="00A23238">
      <w:pPr>
        <w:pStyle w:val="Prrafodelista"/>
        <w:numPr>
          <w:ilvl w:val="1"/>
          <w:numId w:val="19"/>
        </w:numPr>
        <w:ind w:left="567" w:hanging="283"/>
      </w:pPr>
      <w:r w:rsidRPr="00A23238">
        <w:rPr>
          <w:b/>
          <w:bCs/>
        </w:rPr>
        <w:t>/alumnos/:id</w:t>
      </w:r>
      <w:r>
        <w:t xml:space="preserve">: </w:t>
      </w:r>
      <w:r w:rsidR="00E33483">
        <w:t xml:space="preserve">Reúne </w:t>
      </w:r>
      <w:r>
        <w:t>todas las peticiones HTTP relacionadas un alumno especifico.</w:t>
      </w:r>
    </w:p>
    <w:p w14:paraId="4DC49D81" w14:textId="56D3D9DE"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E33483">
        <w:t xml:space="preserve">Reúne </w:t>
      </w:r>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78A75B74" w:rsidR="00A23238" w:rsidRDefault="00A23238">
      <w:pPr>
        <w:pStyle w:val="Prrafodelista"/>
        <w:numPr>
          <w:ilvl w:val="1"/>
          <w:numId w:val="19"/>
        </w:numPr>
        <w:ind w:left="567" w:hanging="283"/>
      </w:pPr>
      <w:r w:rsidRPr="00A23238">
        <w:rPr>
          <w:b/>
          <w:bCs/>
        </w:rPr>
        <w:t>/empresas</w:t>
      </w:r>
      <w:r>
        <w:t xml:space="preserve">: </w:t>
      </w:r>
      <w:r w:rsidR="00E33483">
        <w:t xml:space="preserve">Reúne </w:t>
      </w:r>
      <w:r>
        <w:t>todas las peticiones HTTP relacionadas con las empresas.</w:t>
      </w:r>
    </w:p>
    <w:p w14:paraId="72431322" w14:textId="19D59CAB" w:rsidR="00A23238" w:rsidRDefault="00A23238">
      <w:pPr>
        <w:pStyle w:val="Prrafodelista"/>
        <w:numPr>
          <w:ilvl w:val="1"/>
          <w:numId w:val="19"/>
        </w:numPr>
        <w:ind w:left="567" w:hanging="283"/>
      </w:pPr>
      <w:r w:rsidRPr="00A23238">
        <w:rPr>
          <w:b/>
          <w:bCs/>
        </w:rPr>
        <w:t>/empresas/:id</w:t>
      </w:r>
      <w:r>
        <w:t xml:space="preserve">: </w:t>
      </w:r>
      <w:r w:rsidR="00E33483">
        <w:t xml:space="preserve">Reúne </w:t>
      </w:r>
      <w:r>
        <w:t>todas las peticiones HTTP relacionadas una empresa especifica.</w:t>
      </w:r>
    </w:p>
    <w:p w14:paraId="1A81653F" w14:textId="52B4C725" w:rsidR="00C74854" w:rsidRDefault="00C74854" w:rsidP="00C74854">
      <w:pPr>
        <w:pStyle w:val="Prrafodelista"/>
        <w:numPr>
          <w:ilvl w:val="1"/>
          <w:numId w:val="19"/>
        </w:numPr>
        <w:ind w:left="567" w:hanging="283"/>
      </w:pPr>
      <w:commentRangeStart w:id="160"/>
      <w:commentRangeStart w:id="161"/>
      <w:r w:rsidRPr="00A23238">
        <w:rPr>
          <w:b/>
          <w:bCs/>
        </w:rPr>
        <w:t>/empresas/</w:t>
      </w:r>
      <w:r>
        <w:rPr>
          <w:b/>
          <w:bCs/>
        </w:rPr>
        <w:t>ofertas</w:t>
      </w:r>
      <w:commentRangeEnd w:id="161"/>
      <w:r w:rsidR="00800C64">
        <w:rPr>
          <w:rStyle w:val="Refdecomentario"/>
        </w:rPr>
        <w:commentReference w:id="161"/>
      </w:r>
      <w:r>
        <w:t xml:space="preserve">: </w:t>
      </w:r>
      <w:r w:rsidR="00E33483">
        <w:t xml:space="preserve">Reúne </w:t>
      </w:r>
      <w:r>
        <w:t>todas las peticiones HTTP relacionadas con todas las ofertas.</w:t>
      </w:r>
      <w:commentRangeEnd w:id="160"/>
      <w:r w:rsidR="00355ED0">
        <w:rPr>
          <w:rStyle w:val="Refdecomentario"/>
        </w:rPr>
        <w:commentReference w:id="160"/>
      </w:r>
    </w:p>
    <w:p w14:paraId="1242004E" w14:textId="73C6E568"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E33483">
        <w:t xml:space="preserve">Reúne </w:t>
      </w:r>
      <w:r>
        <w:t>todas las peticiones HTTP relacionadas con todas las ofertas de una empresa especifica.</w:t>
      </w:r>
    </w:p>
    <w:p w14:paraId="09127B0B" w14:textId="1D22AC46" w:rsidR="00A23238" w:rsidRDefault="00A23238">
      <w:pPr>
        <w:pStyle w:val="Prrafodelista"/>
        <w:numPr>
          <w:ilvl w:val="1"/>
          <w:numId w:val="19"/>
        </w:numPr>
        <w:ind w:left="567" w:hanging="283"/>
      </w:pPr>
      <w:r w:rsidRPr="00A23238">
        <w:rPr>
          <w:b/>
          <w:bCs/>
        </w:rPr>
        <w:t>/empresas/:id/ofertas/:id</w:t>
      </w:r>
      <w:r>
        <w:t xml:space="preserve">: </w:t>
      </w:r>
      <w:r w:rsidR="00E33483">
        <w:t xml:space="preserve">Reúne </w:t>
      </w:r>
      <w:r>
        <w:t>todas las peticiones HTTP relacionadas con una oferta especifica de una empresa especifica.</w:t>
      </w:r>
    </w:p>
    <w:p w14:paraId="3FEFB9F1" w14:textId="4509878D" w:rsidR="00D25BBC" w:rsidRDefault="00D25BBC">
      <w:pPr>
        <w:pStyle w:val="Prrafodelista"/>
        <w:numPr>
          <w:ilvl w:val="1"/>
          <w:numId w:val="19"/>
        </w:numPr>
        <w:ind w:left="567" w:hanging="283"/>
      </w:pPr>
      <w:r>
        <w:rPr>
          <w:b/>
          <w:bCs/>
        </w:rPr>
        <w:t>/ofertas</w:t>
      </w:r>
      <w:r w:rsidRPr="002D098F">
        <w:t xml:space="preserve">: </w:t>
      </w:r>
      <w:r>
        <w:t>Reúne todas las peticiones HTTP relacionadas con las ofertas.</w:t>
      </w:r>
    </w:p>
    <w:p w14:paraId="276D3C4F" w14:textId="0881C2CA"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751A8450" w14:textId="2DADB8DF" w:rsidR="00D25BBC" w:rsidRPr="002D098F" w:rsidRDefault="00D25BBC" w:rsidP="00D25BBC">
      <w:pPr>
        <w:pStyle w:val="Prrafodelista"/>
        <w:numPr>
          <w:ilvl w:val="1"/>
          <w:numId w:val="19"/>
        </w:numPr>
        <w:ind w:left="567" w:hanging="283"/>
        <w:rPr>
          <w:strike/>
        </w:rPr>
      </w:pPr>
      <w:commentRangeStart w:id="162"/>
      <w:r>
        <w:rPr>
          <w:b/>
          <w:bCs/>
        </w:rPr>
        <w:lastRenderedPageBreak/>
        <w:t>/ofertas/</w:t>
      </w:r>
      <w:proofErr w:type="spellStart"/>
      <w:r>
        <w:rPr>
          <w:b/>
          <w:bCs/>
        </w:rPr>
        <w:t>cvs</w:t>
      </w:r>
      <w:proofErr w:type="spellEnd"/>
      <w:r>
        <w:t xml:space="preserve">: </w:t>
      </w:r>
      <w:r w:rsidRPr="002D098F">
        <w:t>Reúne todas las peticiones HTTP relacionadas con los CV de los alumnos en relación con la oferta asignada a dicho alumno</w:t>
      </w:r>
      <w:commentRangeEnd w:id="162"/>
      <w:r w:rsidR="00800C64">
        <w:rPr>
          <w:rStyle w:val="Refdecomentario"/>
        </w:rPr>
        <w:commentReference w:id="162"/>
      </w:r>
      <w:r w:rsidRPr="002D098F">
        <w:t>.</w:t>
      </w:r>
      <w:commentRangeStart w:id="163"/>
      <w:commentRangeEnd w:id="163"/>
      <w:r w:rsidRPr="002D098F">
        <w:rPr>
          <w:rStyle w:val="Refdecomentario"/>
        </w:rPr>
        <w:commentReference w:id="163"/>
      </w:r>
    </w:p>
    <w:p w14:paraId="5CA29812" w14:textId="77777777" w:rsidR="00DA273C" w:rsidRDefault="00DA273C" w:rsidP="00DA273C">
      <w:pPr>
        <w:pStyle w:val="Prrafodelista"/>
        <w:ind w:left="567"/>
      </w:pPr>
    </w:p>
    <w:p w14:paraId="7FDCFF26" w14:textId="17078714" w:rsidR="00A23238" w:rsidRPr="0060248F" w:rsidRDefault="00A23238" w:rsidP="00A23238">
      <w:pPr>
        <w:pStyle w:val="Ttulo4"/>
      </w:pPr>
      <w:r w:rsidRPr="0060248F">
        <w:t>API de cada recurso</w:t>
      </w:r>
    </w:p>
    <w:tbl>
      <w:tblPr>
        <w:tblStyle w:val="Tablaconcuadrcula7concolores-nfasis1"/>
        <w:tblW w:w="8088" w:type="dxa"/>
        <w:tblInd w:w="5" w:type="dxa"/>
        <w:tblLook w:val="04A0" w:firstRow="1" w:lastRow="0" w:firstColumn="1" w:lastColumn="0" w:noHBand="0" w:noVBand="1"/>
      </w:tblPr>
      <w:tblGrid>
        <w:gridCol w:w="1007"/>
        <w:gridCol w:w="1144"/>
        <w:gridCol w:w="2027"/>
        <w:gridCol w:w="1254"/>
        <w:gridCol w:w="1465"/>
        <w:gridCol w:w="1438"/>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87D54">
            <w:pPr>
              <w:jc w:val="center"/>
            </w:pPr>
            <w:r w:rsidRPr="00A23238">
              <w:t>Método</w:t>
            </w:r>
          </w:p>
        </w:tc>
        <w:tc>
          <w:tcPr>
            <w:tcW w:w="1418" w:type="dxa"/>
          </w:tcPr>
          <w:p w14:paraId="79C3BE6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3C263F"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commentRangeStart w:id="164"/>
            <w:r w:rsidRPr="00A23238">
              <w:t>Atributos de un nuevo alumno</w:t>
            </w:r>
            <w:commentRangeEnd w:id="164"/>
            <w:r w:rsidR="00800C64">
              <w:rPr>
                <w:rStyle w:val="Refdecomentario"/>
                <w:color w:val="auto"/>
              </w:rPr>
              <w:commentReference w:id="164"/>
            </w:r>
          </w:p>
        </w:tc>
        <w:tc>
          <w:tcPr>
            <w:tcW w:w="1289" w:type="dxa"/>
          </w:tcPr>
          <w:p w14:paraId="77640B0A" w14:textId="1730E32B"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 xml:space="preserve">201 – </w:t>
            </w:r>
            <w:commentRangeStart w:id="165"/>
            <w:r w:rsidRPr="002C0BB3">
              <w:rPr>
                <w:lang w:val="en-US"/>
              </w:rPr>
              <w:t>Created</w:t>
            </w:r>
            <w:r w:rsidR="00CB5E5D">
              <w:rPr>
                <w:lang w:val="en-US"/>
              </w:rPr>
              <w:t xml:space="preserve">. </w:t>
            </w:r>
            <w:ins w:id="166" w:author="Sergio Saugar García" w:date="2023-04-20T19:13:00Z">
              <w:r w:rsidR="00800C64">
                <w:rPr>
                  <w:lang w:val="en-US"/>
                </w:rPr>
                <w:t xml:space="preserve">+ </w:t>
              </w:r>
            </w:ins>
            <w:r w:rsidR="00CB5E5D">
              <w:rPr>
                <w:lang w:val="en-US"/>
              </w:rPr>
              <w:t>Location Header</w:t>
            </w:r>
            <w:commentRangeEnd w:id="165"/>
            <w:r w:rsidR="00800C64">
              <w:rPr>
                <w:rStyle w:val="Refdecomentario"/>
                <w:color w:val="auto"/>
              </w:rPr>
              <w:commentReference w:id="165"/>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commentRangeStart w:id="167"/>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commentRangeEnd w:id="167"/>
            <w:r w:rsidR="00800C64">
              <w:rPr>
                <w:rStyle w:val="Refdecomentario"/>
                <w:color w:val="auto"/>
              </w:rPr>
              <w:commentReference w:id="167"/>
            </w:r>
          </w:p>
        </w:tc>
      </w:tr>
      <w:tr w:rsidR="00A23238" w:rsidRPr="003C263F"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490EA4E0"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commentRangeStart w:id="168"/>
            <w:commentRangeStart w:id="169"/>
            <w:del w:id="170" w:author="Sergio Saugar García" w:date="2023-04-20T19:17:00Z">
              <w:r w:rsidRPr="00A23238" w:rsidDel="005669FA">
                <w:delText>Se obtienen un listado de todos los alumnos</w:delText>
              </w:r>
              <w:r w:rsidR="00B717EB" w:rsidDel="005669FA">
                <w:delText>.</w:delText>
              </w:r>
              <w:commentRangeEnd w:id="168"/>
              <w:r w:rsidR="00355ED0" w:rsidDel="005669FA">
                <w:rPr>
                  <w:rStyle w:val="Refdecomentario"/>
                  <w:color w:val="auto"/>
                </w:rPr>
                <w:commentReference w:id="168"/>
              </w:r>
              <w:commentRangeEnd w:id="169"/>
              <w:r w:rsidR="00800C64" w:rsidDel="005669FA">
                <w:rPr>
                  <w:rStyle w:val="Refdecomentario"/>
                  <w:color w:val="auto"/>
                </w:rPr>
                <w:commentReference w:id="169"/>
              </w:r>
            </w:del>
            <w:ins w:id="171" w:author="Sergio Saugar García" w:date="2023-04-20T19:17:00Z">
              <w:r w:rsidR="005669FA">
                <w:t xml:space="preserve"> (no de los alumnos, sino de las </w:t>
              </w:r>
              <w:proofErr w:type="spellStart"/>
              <w:r w:rsidR="005669FA">
                <w:t>URLs</w:t>
              </w:r>
              <w:proofErr w:type="spellEnd"/>
              <w:r w:rsidR="005669FA">
                <w:t xml:space="preserve"> de los alumnos)</w:t>
              </w:r>
            </w:ins>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FF59516"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0D4C13E9" w:rsidR="00A23238" w:rsidRPr="00A23238" w:rsidRDefault="00A23238" w:rsidP="00A23238">
            <w:r w:rsidRPr="00A23238">
              <w:lastRenderedPageBreak/>
              <w:t>PUT</w:t>
            </w:r>
            <w:r w:rsidR="00A87D54">
              <w:t>, DELETE, PATCH</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121EF9" w14:textId="162D6465" w:rsidR="00DC41EC" w:rsidRDefault="00A23238" w:rsidP="00DC41EC">
      <w:pPr>
        <w:jc w:val="center"/>
        <w:rPr>
          <w:i/>
          <w:iCs/>
        </w:rPr>
      </w:pPr>
      <w:r w:rsidRPr="00A23238">
        <w:rPr>
          <w:i/>
          <w:iCs/>
        </w:rPr>
        <w:t>Tabla 1: Recurso /alumnos</w:t>
      </w:r>
    </w:p>
    <w:tbl>
      <w:tblPr>
        <w:tblStyle w:val="Tablaconcuadrcula7concolores-nfasis1"/>
        <w:tblW w:w="8088" w:type="dxa"/>
        <w:tblInd w:w="5" w:type="dxa"/>
        <w:tblLook w:val="04A0" w:firstRow="1" w:lastRow="0" w:firstColumn="1" w:lastColumn="0" w:noHBand="0" w:noVBand="1"/>
      </w:tblPr>
      <w:tblGrid>
        <w:gridCol w:w="1007"/>
        <w:gridCol w:w="1990"/>
        <w:gridCol w:w="1873"/>
        <w:gridCol w:w="1254"/>
        <w:gridCol w:w="1077"/>
        <w:gridCol w:w="1194"/>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3C263F"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24A1BF0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commentRangeStart w:id="172"/>
            <w:r w:rsidRPr="00A23238">
              <w:t>/alumnos/</w:t>
            </w:r>
            <w:ins w:id="173" w:author="Sergio Saugar García" w:date="2023-04-20T19:17:00Z">
              <w:r w:rsidR="005669FA">
                <w:t>:</w:t>
              </w:r>
            </w:ins>
            <w:r w:rsidRPr="00A23238">
              <w:t>id</w:t>
            </w:r>
            <w:commentRangeEnd w:id="172"/>
            <w:r w:rsidR="005669FA">
              <w:rPr>
                <w:rStyle w:val="Refdecomentario"/>
                <w:color w:val="auto"/>
              </w:rPr>
              <w:commentReference w:id="172"/>
            </w:r>
          </w:p>
        </w:tc>
        <w:tc>
          <w:tcPr>
            <w:tcW w:w="1566" w:type="dxa"/>
          </w:tcPr>
          <w:p w14:paraId="09FA9141" w14:textId="73AF1626"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commentRangeStart w:id="174"/>
            <w:r w:rsidRPr="00A23238">
              <w:t xml:space="preserve">todos los atributos </w:t>
            </w:r>
            <w:commentRangeEnd w:id="174"/>
            <w:r w:rsidR="005669FA">
              <w:rPr>
                <w:rStyle w:val="Refdecomentario"/>
                <w:color w:val="auto"/>
              </w:rPr>
              <w:commentReference w:id="174"/>
            </w:r>
            <w:r w:rsidRPr="00A23238">
              <w:t>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3C263F"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commentRangeStart w:id="175"/>
            <w:r>
              <w:t xml:space="preserve">Modificar </w:t>
            </w:r>
            <w:commentRangeStart w:id="176"/>
            <w:r>
              <w:t>atributos del alumno</w:t>
            </w:r>
            <w:commentRangeEnd w:id="175"/>
            <w:r w:rsidR="00355ED0">
              <w:rPr>
                <w:rStyle w:val="Refdecomentario"/>
                <w:color w:val="auto"/>
              </w:rPr>
              <w:commentReference w:id="175"/>
            </w:r>
            <w:commentRangeEnd w:id="176"/>
            <w:r w:rsidR="005669FA">
              <w:rPr>
                <w:rStyle w:val="Refdecomentario"/>
                <w:color w:val="auto"/>
              </w:rPr>
              <w:commentReference w:id="176"/>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r>
              <w:rPr>
                <w:lang w:val="en-US"/>
              </w:rPr>
              <w:t xml:space="preserve"> </w:t>
            </w:r>
            <w:r>
              <w:rPr>
                <w:lang w:val="en-US"/>
              </w:rPr>
              <w:lastRenderedPageBreak/>
              <w:t>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6FDA12D0" w:rsidR="00A23238" w:rsidRDefault="00A23238" w:rsidP="00283026">
      <w:pPr>
        <w:jc w:val="center"/>
        <w:rPr>
          <w:i/>
          <w:iCs/>
        </w:rPr>
      </w:pPr>
      <w:r w:rsidRPr="00A23238">
        <w:rPr>
          <w:i/>
          <w:iCs/>
        </w:rPr>
        <w:t>Tabla 2: Recurso /alumnos/id</w:t>
      </w:r>
    </w:p>
    <w:tbl>
      <w:tblPr>
        <w:tblStyle w:val="Tablaconcuadrcula7concolores-nfasis1"/>
        <w:tblW w:w="8088" w:type="dxa"/>
        <w:tblInd w:w="10" w:type="dxa"/>
        <w:tblLook w:val="04A0" w:firstRow="1" w:lastRow="0" w:firstColumn="1" w:lastColumn="0" w:noHBand="0" w:noVBand="1"/>
      </w:tblPr>
      <w:tblGrid>
        <w:gridCol w:w="1045"/>
        <w:gridCol w:w="1838"/>
        <w:gridCol w:w="1500"/>
        <w:gridCol w:w="1298"/>
        <w:gridCol w:w="1177"/>
        <w:gridCol w:w="1230"/>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3C263F"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commentRangeStart w:id="177"/>
            <w:r w:rsidRPr="00A23238">
              <w:t>POST</w:t>
            </w:r>
          </w:p>
        </w:tc>
        <w:tc>
          <w:tcPr>
            <w:tcW w:w="1774" w:type="dxa"/>
          </w:tcPr>
          <w:p w14:paraId="62E1DC9D" w14:textId="0E66152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commentRangeStart w:id="178"/>
            <w:r w:rsidRPr="00A23238">
              <w:t>/alumnos/</w:t>
            </w:r>
            <w:ins w:id="179" w:author="Sergio Saugar García" w:date="2023-04-20T19:17:00Z">
              <w:r w:rsidR="005669FA">
                <w:t>:</w:t>
              </w:r>
            </w:ins>
            <w:r w:rsidRPr="00A23238">
              <w:t>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178"/>
            <w:r w:rsidR="00355ED0">
              <w:rPr>
                <w:rStyle w:val="Refdecomentario"/>
                <w:color w:val="auto"/>
              </w:rPr>
              <w:commentReference w:id="178"/>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commentRangeEnd w:id="177"/>
            <w:r w:rsidR="005669FA">
              <w:rPr>
                <w:rStyle w:val="Refdecomentario"/>
                <w:color w:val="auto"/>
              </w:rPr>
              <w:commentReference w:id="177"/>
            </w:r>
          </w:p>
        </w:tc>
      </w:tr>
      <w:tr w:rsidR="00B56541" w:rsidRPr="003C263F"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3C263F"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lastRenderedPageBreak/>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EF547FC" w:rsidR="00A23238" w:rsidRDefault="00B56541" w:rsidP="00B56541">
      <w:pPr>
        <w:jc w:val="center"/>
        <w:rPr>
          <w:i/>
          <w:iCs/>
        </w:rPr>
      </w:pPr>
      <w:r w:rsidRPr="00A23238">
        <w:rPr>
          <w:i/>
          <w:iCs/>
        </w:rPr>
        <w:t xml:space="preserve">Tabla </w:t>
      </w:r>
      <w:r>
        <w:rPr>
          <w:i/>
          <w:iCs/>
        </w:rPr>
        <w:t>3</w:t>
      </w:r>
      <w:r w:rsidRPr="00A23238">
        <w:rPr>
          <w:i/>
          <w:iCs/>
        </w:rPr>
        <w:t>: Recurso /alumnos/id/</w:t>
      </w:r>
      <w:r>
        <w:rPr>
          <w:i/>
          <w:iCs/>
        </w:rPr>
        <w:t>CV</w:t>
      </w:r>
    </w:p>
    <w:p w14:paraId="62D7549A" w14:textId="77777777" w:rsidR="00B56541" w:rsidRDefault="00B56541" w:rsidP="00B56541">
      <w:pPr>
        <w:jc w:val="center"/>
        <w:rPr>
          <w:i/>
          <w:iCs/>
        </w:rPr>
      </w:pPr>
    </w:p>
    <w:p w14:paraId="5C9FF91D" w14:textId="00500810" w:rsidR="00DC41EC" w:rsidRDefault="00DC41EC" w:rsidP="002D098F">
      <w:pPr>
        <w:rPr>
          <w:i/>
          <w:iCs/>
        </w:rPr>
      </w:pPr>
    </w:p>
    <w:p w14:paraId="4887D0EA" w14:textId="5AD70F0C" w:rsidR="00B56541" w:rsidRDefault="00B56541" w:rsidP="00B56541">
      <w:pPr>
        <w:ind w:left="1276"/>
        <w:jc w:val="center"/>
        <w:rPr>
          <w:i/>
          <w:iCs/>
        </w:rPr>
      </w:pPr>
    </w:p>
    <w:p w14:paraId="0769293D" w14:textId="3D10AC9A" w:rsidR="00B56541" w:rsidRDefault="00B56541" w:rsidP="00B56541">
      <w:pPr>
        <w:ind w:left="1276"/>
        <w:jc w:val="center"/>
        <w:rPr>
          <w:i/>
          <w:iCs/>
        </w:rPr>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lastRenderedPageBreak/>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3C263F"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3C263F"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lastRenderedPageBreak/>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E01414B" w14:textId="130D5572" w:rsidR="00B56541" w:rsidRDefault="00B56541" w:rsidP="00B56541">
      <w:pPr>
        <w:jc w:val="center"/>
        <w:rPr>
          <w:i/>
          <w:iCs/>
        </w:rPr>
      </w:pPr>
      <w:r w:rsidRPr="00A23238">
        <w:rPr>
          <w:i/>
          <w:iCs/>
        </w:rPr>
        <w:t xml:space="preserve">Tabla </w:t>
      </w:r>
      <w:r w:rsidR="001071D2">
        <w:rPr>
          <w:i/>
          <w:iCs/>
        </w:rPr>
        <w:t>4</w:t>
      </w:r>
      <w:r w:rsidRPr="00A23238">
        <w:rPr>
          <w:i/>
          <w:iCs/>
        </w:rPr>
        <w:t>: Recurso /empresas</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3C263F"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3C263F"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commentRangeStart w:id="180"/>
            <w:r>
              <w:t>Modificar un atributo de una empresa</w:t>
            </w:r>
            <w:commentRangeEnd w:id="180"/>
            <w:r w:rsidR="00355ED0">
              <w:rPr>
                <w:rStyle w:val="Refdecomentario"/>
                <w:color w:val="auto"/>
              </w:rPr>
              <w:commentReference w:id="180"/>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47F1359" w14:textId="64C04F35" w:rsidR="00983ACD" w:rsidRDefault="00B56541" w:rsidP="00B56541">
      <w:pPr>
        <w:jc w:val="center"/>
        <w:rPr>
          <w:i/>
          <w:iCs/>
        </w:rPr>
      </w:pPr>
      <w:r w:rsidRPr="00A23238">
        <w:rPr>
          <w:i/>
          <w:iCs/>
        </w:rPr>
        <w:t xml:space="preserve">Tabla </w:t>
      </w:r>
      <w:r w:rsidR="00AC7A51">
        <w:rPr>
          <w:i/>
          <w:iCs/>
        </w:rPr>
        <w:t>5</w:t>
      </w:r>
      <w:r w:rsidRPr="00A23238">
        <w:rPr>
          <w:i/>
          <w:iCs/>
        </w:rPr>
        <w:t>: Recurso /empresas/id</w:t>
      </w:r>
    </w:p>
    <w:tbl>
      <w:tblPr>
        <w:tblStyle w:val="Tablaconcuadrcula7concolores-nfasis1"/>
        <w:tblW w:w="9042" w:type="dxa"/>
        <w:tblInd w:w="10" w:type="dxa"/>
        <w:tblLook w:val="04A0" w:firstRow="1" w:lastRow="0" w:firstColumn="1" w:lastColumn="0" w:noHBand="0" w:noVBand="1"/>
      </w:tblPr>
      <w:tblGrid>
        <w:gridCol w:w="1007"/>
        <w:gridCol w:w="3355"/>
        <w:gridCol w:w="1824"/>
        <w:gridCol w:w="1254"/>
        <w:gridCol w:w="1077"/>
        <w:gridCol w:w="1194"/>
      </w:tblGrid>
      <w:tr w:rsidR="00C74854" w:rsidRPr="00A23238" w14:paraId="0747F0E3" w14:textId="77777777" w:rsidTr="00C74854">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65641AAA" w14:textId="77777777" w:rsidR="00C74854" w:rsidRPr="00A23238" w:rsidRDefault="00C74854" w:rsidP="00336679">
            <w:pPr>
              <w:jc w:val="center"/>
            </w:pPr>
            <w:r w:rsidRPr="00A23238">
              <w:t>Método</w:t>
            </w:r>
          </w:p>
        </w:tc>
        <w:tc>
          <w:tcPr>
            <w:tcW w:w="3355" w:type="dxa"/>
          </w:tcPr>
          <w:p w14:paraId="4C5FCBD1"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104" w:type="dxa"/>
          </w:tcPr>
          <w:p w14:paraId="121AE586"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CE3FBEE"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4144A06B"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00CB033D"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C74854" w:rsidRPr="003C263F" w14:paraId="3AC0A04E"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DF0F101" w14:textId="77777777" w:rsidR="00C74854" w:rsidRPr="00A23238" w:rsidRDefault="00C74854" w:rsidP="00336679">
            <w:r w:rsidRPr="00A23238">
              <w:t>GET</w:t>
            </w:r>
          </w:p>
        </w:tc>
        <w:tc>
          <w:tcPr>
            <w:tcW w:w="3355" w:type="dxa"/>
          </w:tcPr>
          <w:p w14:paraId="4F5AB613" w14:textId="45E1CE84"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/empresas/</w:t>
            </w:r>
            <w:r>
              <w:t>ofertas</w:t>
            </w:r>
          </w:p>
        </w:tc>
        <w:tc>
          <w:tcPr>
            <w:tcW w:w="1104" w:type="dxa"/>
          </w:tcPr>
          <w:p w14:paraId="6607DF20" w14:textId="57A520BB"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commentRangeStart w:id="181"/>
            <w:commentRangeStart w:id="182"/>
            <w:r w:rsidRPr="00A23238">
              <w:t xml:space="preserve">Se obtiene todos los atributos </w:t>
            </w:r>
            <w:r>
              <w:t>de todas las ofertas</w:t>
            </w:r>
            <w:commentRangeEnd w:id="181"/>
            <w:r w:rsidR="00355ED0">
              <w:rPr>
                <w:rStyle w:val="Refdecomentario"/>
                <w:color w:val="auto"/>
              </w:rPr>
              <w:commentReference w:id="181"/>
            </w:r>
            <w:commentRangeEnd w:id="182"/>
            <w:r w:rsidR="005669FA">
              <w:rPr>
                <w:rStyle w:val="Refdecomentario"/>
                <w:color w:val="auto"/>
              </w:rPr>
              <w:commentReference w:id="182"/>
            </w:r>
          </w:p>
        </w:tc>
        <w:tc>
          <w:tcPr>
            <w:tcW w:w="1254" w:type="dxa"/>
          </w:tcPr>
          <w:p w14:paraId="5707C1DD"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5FA5230F" w14:textId="77777777"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5D3EE63E"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13B2A9"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BB9EAF0"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676E875" w14:textId="77777777" w:rsidR="00C74854" w:rsidRPr="002C0BB3" w:rsidRDefault="00C74854"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C74854" w:rsidRPr="003C263F" w14:paraId="62066A4F" w14:textId="77777777" w:rsidTr="00C74854">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AD294F9" w14:textId="05DE9762" w:rsidR="00C74854" w:rsidRPr="00A23238" w:rsidRDefault="00C74854" w:rsidP="00C74854">
            <w:r>
              <w:t>GET</w:t>
            </w:r>
          </w:p>
        </w:tc>
        <w:tc>
          <w:tcPr>
            <w:tcW w:w="3355" w:type="dxa"/>
          </w:tcPr>
          <w:p w14:paraId="4BA9D69E" w14:textId="447906BD"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rsidRPr="00A23238">
              <w:t>/empresas/</w:t>
            </w:r>
            <w:proofErr w:type="spellStart"/>
            <w:r>
              <w:t>ofertas?estado</w:t>
            </w:r>
            <w:proofErr w:type="spellEnd"/>
            <w:proofErr w:type="gramStart"/>
            <w:r>
              <w:t>=”SIN</w:t>
            </w:r>
            <w:proofErr w:type="gramEnd"/>
            <w:r>
              <w:t xml:space="preserve"> ASIGNAR”</w:t>
            </w:r>
          </w:p>
        </w:tc>
        <w:tc>
          <w:tcPr>
            <w:tcW w:w="1104" w:type="dxa"/>
          </w:tcPr>
          <w:p w14:paraId="4D9B5426" w14:textId="2D1C6D91"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commentRangeStart w:id="183"/>
            <w:commentRangeStart w:id="184"/>
            <w:r w:rsidRPr="00A23238">
              <w:t xml:space="preserve">Se obtiene todos los </w:t>
            </w:r>
            <w:commentRangeEnd w:id="183"/>
            <w:r w:rsidR="00355ED0">
              <w:rPr>
                <w:rStyle w:val="Refdecomentario"/>
                <w:color w:val="auto"/>
              </w:rPr>
              <w:commentReference w:id="183"/>
            </w:r>
            <w:r w:rsidRPr="00A23238">
              <w:t xml:space="preserve">atributos </w:t>
            </w:r>
            <w:r>
              <w:t xml:space="preserve">de las </w:t>
            </w:r>
            <w:commentRangeEnd w:id="184"/>
            <w:r w:rsidR="005669FA">
              <w:rPr>
                <w:rStyle w:val="Refdecomentario"/>
                <w:color w:val="auto"/>
              </w:rPr>
              <w:lastRenderedPageBreak/>
              <w:commentReference w:id="184"/>
            </w:r>
            <w:r>
              <w:t>ofertas que están sin asignar.</w:t>
            </w:r>
          </w:p>
        </w:tc>
        <w:tc>
          <w:tcPr>
            <w:tcW w:w="1254" w:type="dxa"/>
          </w:tcPr>
          <w:p w14:paraId="5AF80D18" w14:textId="77777777"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28" w:type="dxa"/>
          </w:tcPr>
          <w:p w14:paraId="791B4302" w14:textId="0B26AFAC"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w:t>
            </w:r>
          </w:p>
        </w:tc>
        <w:tc>
          <w:tcPr>
            <w:tcW w:w="1194" w:type="dxa"/>
          </w:tcPr>
          <w:p w14:paraId="25E69625" w14:textId="77777777" w:rsidR="00C74854"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A1ACB02"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10EABCBC" w14:textId="77777777" w:rsidR="00C74854" w:rsidRPr="002C0BB3"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185723D5"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74854" w:rsidRPr="00B56541" w14:paraId="652E1552"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B2940ED" w14:textId="77777777" w:rsidR="00C74854" w:rsidRPr="00A23238" w:rsidRDefault="00C74854" w:rsidP="00C74854">
            <w:r>
              <w:lastRenderedPageBreak/>
              <w:t xml:space="preserve">POST, </w:t>
            </w:r>
            <w:r w:rsidRPr="00A23238">
              <w:t>PATCH</w:t>
            </w:r>
            <w:r>
              <w:t>, DELETE</w:t>
            </w:r>
          </w:p>
        </w:tc>
        <w:tc>
          <w:tcPr>
            <w:tcW w:w="3355" w:type="dxa"/>
          </w:tcPr>
          <w:p w14:paraId="68AC90F9"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04" w:type="dxa"/>
          </w:tcPr>
          <w:p w14:paraId="3F42883C"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6712F39"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28" w:type="dxa"/>
          </w:tcPr>
          <w:p w14:paraId="6F2D9E35"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441B44E0"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3F4E3B9" w14:textId="740AFAB8" w:rsidR="00C74854" w:rsidRDefault="00C74854" w:rsidP="00C74854">
      <w:pPr>
        <w:ind w:left="1276"/>
        <w:jc w:val="center"/>
        <w:rPr>
          <w:i/>
          <w:iCs/>
        </w:rPr>
      </w:pPr>
      <w:r w:rsidRPr="00A23238">
        <w:rPr>
          <w:i/>
          <w:iCs/>
        </w:rPr>
        <w:t xml:space="preserve">Tabla </w:t>
      </w:r>
      <w:r w:rsidR="00AC7A51">
        <w:rPr>
          <w:i/>
          <w:iCs/>
        </w:rPr>
        <w:t>6</w:t>
      </w:r>
      <w:r w:rsidRPr="00A23238">
        <w:rPr>
          <w:i/>
          <w:iCs/>
        </w:rPr>
        <w:t>: Recurso /empresas/</w:t>
      </w:r>
      <w:r>
        <w:rPr>
          <w:i/>
          <w:iCs/>
        </w:rPr>
        <w:t>ofertas</w:t>
      </w:r>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3C263F"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lastRenderedPageBreak/>
              <w:t>500 – Internal Server Error</w:t>
            </w:r>
          </w:p>
        </w:tc>
      </w:tr>
      <w:tr w:rsidR="00A23238" w:rsidRPr="003C263F"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lastRenderedPageBreak/>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bl>
    <w:p w14:paraId="70311F35" w14:textId="1C0B4972" w:rsidR="00A23238" w:rsidRDefault="00A23238" w:rsidP="00AC7A51">
      <w:pPr>
        <w:ind w:left="1276"/>
        <w:jc w:val="center"/>
        <w:rPr>
          <w:i/>
          <w:iCs/>
        </w:rPr>
      </w:pPr>
      <w:r w:rsidRPr="00A23238">
        <w:rPr>
          <w:i/>
          <w:iCs/>
        </w:rPr>
        <w:t xml:space="preserve">Tabla </w:t>
      </w:r>
      <w:r w:rsidR="00AC7A51">
        <w:rPr>
          <w:i/>
          <w:iCs/>
        </w:rPr>
        <w:t>7</w:t>
      </w:r>
      <w:r w:rsidRPr="00A23238">
        <w:rPr>
          <w:i/>
          <w:iCs/>
        </w:rPr>
        <w:t>: Recurso /empresas/id/oferta</w:t>
      </w:r>
      <w:r w:rsidR="009E098D">
        <w:rPr>
          <w:i/>
          <w:iCs/>
        </w:rPr>
        <w:t>s</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3C263F"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7764D1" w:rsidRPr="003C263F"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lastRenderedPageBreak/>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703D969D"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commentRangeStart w:id="185"/>
            <w:commentRangeStart w:id="186"/>
            <w:r>
              <w:t>Modificación del campo de alumno asignado y del campo para verificar si la oferta esta asignada</w:t>
            </w:r>
            <w:commentRangeEnd w:id="185"/>
            <w:r w:rsidR="00355ED0">
              <w:rPr>
                <w:rStyle w:val="Refdecomentario"/>
                <w:color w:val="auto"/>
              </w:rPr>
              <w:commentReference w:id="185"/>
            </w:r>
            <w:commentRangeEnd w:id="186"/>
            <w:r w:rsidR="005669FA">
              <w:rPr>
                <w:rStyle w:val="Refdecomentario"/>
                <w:color w:val="auto"/>
              </w:rPr>
              <w:commentReference w:id="186"/>
            </w:r>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59637235" w14:textId="74659A17" w:rsidR="007764D1" w:rsidRDefault="007764D1" w:rsidP="007764D1">
      <w:pPr>
        <w:ind w:left="993"/>
        <w:jc w:val="center"/>
        <w:rPr>
          <w:i/>
          <w:iCs/>
        </w:rPr>
      </w:pPr>
      <w:r w:rsidRPr="00A23238">
        <w:rPr>
          <w:i/>
          <w:iCs/>
        </w:rPr>
        <w:t xml:space="preserve">Tabla </w:t>
      </w:r>
      <w:r w:rsidR="00AC7A51">
        <w:rPr>
          <w:i/>
          <w:iCs/>
        </w:rPr>
        <w:t>8</w:t>
      </w:r>
      <w:r w:rsidRPr="00A23238">
        <w:rPr>
          <w:i/>
          <w:iCs/>
        </w:rPr>
        <w:t>: Recurso /empresas/id/oferta</w:t>
      </w:r>
      <w:r>
        <w:rPr>
          <w:i/>
          <w:iCs/>
        </w:rPr>
        <w:t>s/id</w:t>
      </w:r>
    </w:p>
    <w:p w14:paraId="52BA26D7" w14:textId="67C94410" w:rsidR="007764D1" w:rsidRDefault="007764D1" w:rsidP="00AC7A51">
      <w:pPr>
        <w:ind w:left="1276"/>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01644B" w:rsidRPr="00A23238" w14:paraId="37A4F8C3" w14:textId="77777777" w:rsidTr="002B5243">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DE5305" w14:textId="77777777" w:rsidR="0001644B" w:rsidRPr="00A23238" w:rsidRDefault="0001644B" w:rsidP="002B5243">
            <w:pPr>
              <w:jc w:val="center"/>
            </w:pPr>
            <w:r w:rsidRPr="00A23238">
              <w:t>Método</w:t>
            </w:r>
          </w:p>
        </w:tc>
        <w:tc>
          <w:tcPr>
            <w:tcW w:w="2394" w:type="dxa"/>
          </w:tcPr>
          <w:p w14:paraId="6C23959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2C2DE911"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8530D4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530A63F"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56668FB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3C263F" w14:paraId="7590F63C"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EE82608" w14:textId="77777777" w:rsidR="0001644B" w:rsidRPr="00A23238" w:rsidRDefault="0001644B" w:rsidP="002B5243">
            <w:r w:rsidRPr="00A23238">
              <w:t>GET</w:t>
            </w:r>
          </w:p>
        </w:tc>
        <w:tc>
          <w:tcPr>
            <w:tcW w:w="2394" w:type="dxa"/>
          </w:tcPr>
          <w:p w14:paraId="3B07EEE7" w14:textId="61171126"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3A64E045" w14:textId="5653C57F"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commentRangeStart w:id="187"/>
            <w:r w:rsidRPr="00A23238">
              <w:t xml:space="preserve">Se obtiene todos los atributos </w:t>
            </w:r>
            <w:r>
              <w:t>de todas las ofertas</w:t>
            </w:r>
            <w:commentRangeEnd w:id="187"/>
            <w:r>
              <w:rPr>
                <w:rStyle w:val="Refdecomentario"/>
                <w:color w:val="auto"/>
              </w:rPr>
              <w:commentReference w:id="187"/>
            </w:r>
          </w:p>
        </w:tc>
        <w:tc>
          <w:tcPr>
            <w:tcW w:w="1254" w:type="dxa"/>
          </w:tcPr>
          <w:p w14:paraId="4AFC946D"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6D6FFE0" w14:textId="77777777"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11230BE5"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88C09AA"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F5B7E71"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740EC463" w14:textId="77777777" w:rsidR="0001644B" w:rsidRPr="009E098D" w:rsidRDefault="0001644B" w:rsidP="002B5243">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3C263F" w14:paraId="09305E10"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4347C4" w14:textId="0BF42FD5" w:rsidR="0001644B" w:rsidRPr="00A23238" w:rsidRDefault="0001644B" w:rsidP="0001644B">
            <w:r>
              <w:lastRenderedPageBreak/>
              <w:t>GET</w:t>
            </w:r>
          </w:p>
        </w:tc>
        <w:tc>
          <w:tcPr>
            <w:tcW w:w="2394" w:type="dxa"/>
          </w:tcPr>
          <w:p w14:paraId="112520AB" w14:textId="464CEFBE"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roofErr w:type="spellStart"/>
            <w:r>
              <w:t>ofertas?estado</w:t>
            </w:r>
            <w:proofErr w:type="spellEnd"/>
            <w:proofErr w:type="gramStart"/>
            <w:r>
              <w:t>=”SIN</w:t>
            </w:r>
            <w:proofErr w:type="gramEnd"/>
            <w:r>
              <w:t xml:space="preserve"> ASIGNAR”</w:t>
            </w:r>
          </w:p>
        </w:tc>
        <w:tc>
          <w:tcPr>
            <w:tcW w:w="1257" w:type="dxa"/>
          </w:tcPr>
          <w:p w14:paraId="5862FA44" w14:textId="6935DDEB"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commentRangeStart w:id="188"/>
            <w:commentRangeStart w:id="189"/>
            <w:r w:rsidRPr="00A23238">
              <w:t xml:space="preserve">Se obtiene todos los </w:t>
            </w:r>
            <w:commentRangeEnd w:id="188"/>
            <w:r>
              <w:rPr>
                <w:rStyle w:val="Refdecomentario"/>
                <w:color w:val="auto"/>
              </w:rPr>
              <w:commentReference w:id="188"/>
            </w:r>
            <w:commentRangeEnd w:id="189"/>
            <w:r w:rsidR="005669FA">
              <w:rPr>
                <w:rStyle w:val="Refdecomentario"/>
                <w:color w:val="auto"/>
              </w:rPr>
              <w:commentReference w:id="189"/>
            </w:r>
            <w:r w:rsidRPr="00A23238">
              <w:t xml:space="preserve">atributos </w:t>
            </w:r>
            <w:r>
              <w:t>de las ofertas que están sin asignar.</w:t>
            </w:r>
          </w:p>
        </w:tc>
        <w:tc>
          <w:tcPr>
            <w:tcW w:w="1254" w:type="dxa"/>
          </w:tcPr>
          <w:p w14:paraId="6827DABE" w14:textId="4A0DB305"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5BFF9545" w14:textId="42BDBE51"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4FE2791D" w14:textId="77777777" w:rsidR="0001644B"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3E4D39F5" w14:textId="77777777" w:rsidR="0001644B" w:rsidRPr="002C0BB3"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3B53F7A" w14:textId="77777777" w:rsidR="0001644B" w:rsidRPr="002C0BB3"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781CF001" w14:textId="4B50EC2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01644B" w:rsidRPr="003C263F" w14:paraId="746A2E03"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8BF270" w14:textId="53BE7C3E" w:rsidR="0001644B" w:rsidRDefault="0001644B" w:rsidP="0001644B">
            <w:r>
              <w:t>GET</w:t>
            </w:r>
          </w:p>
        </w:tc>
        <w:tc>
          <w:tcPr>
            <w:tcW w:w="2394" w:type="dxa"/>
          </w:tcPr>
          <w:p w14:paraId="56E07932" w14:textId="21F53C57"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roofErr w:type="spellStart"/>
            <w:r>
              <w:t>ofertas?alumno</w:t>
            </w:r>
            <w:proofErr w:type="spellEnd"/>
            <w:r>
              <w:t>=</w:t>
            </w:r>
            <w:proofErr w:type="spellStart"/>
            <w:r>
              <w:t>alumno_id</w:t>
            </w:r>
            <w:proofErr w:type="spellEnd"/>
          </w:p>
        </w:tc>
        <w:tc>
          <w:tcPr>
            <w:tcW w:w="1257" w:type="dxa"/>
          </w:tcPr>
          <w:p w14:paraId="7C964A14" w14:textId="4DC6D66C"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la oferta asignada de un alumno especifico.</w:t>
            </w:r>
          </w:p>
        </w:tc>
        <w:tc>
          <w:tcPr>
            <w:tcW w:w="1254" w:type="dxa"/>
          </w:tcPr>
          <w:p w14:paraId="2CA4D615" w14:textId="0403C2DE" w:rsidR="0001644B" w:rsidRDefault="0001644B" w:rsidP="0001644B">
            <w:pPr>
              <w:cnfStyle w:val="000000100000" w:firstRow="0" w:lastRow="0" w:firstColumn="0" w:lastColumn="0" w:oddVBand="0" w:evenVBand="0" w:oddHBand="1" w:evenHBand="0" w:firstRowFirstColumn="0" w:firstRowLastColumn="0" w:lastRowFirstColumn="0" w:lastRowLastColumn="0"/>
            </w:pPr>
            <w:r>
              <w:t>JSON</w:t>
            </w:r>
          </w:p>
        </w:tc>
        <w:tc>
          <w:tcPr>
            <w:tcW w:w="1141" w:type="dxa"/>
          </w:tcPr>
          <w:p w14:paraId="4AB59DFF" w14:textId="1F5780F6"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7AFB2DB0" w14:textId="77777777" w:rsidR="0001644B"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114AE5A" w14:textId="77777777" w:rsidR="0001644B" w:rsidRPr="002C0BB3"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1717E72" w14:textId="77777777"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47B2C95" w14:textId="5A0CCDC1"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01644B" w:rsidRPr="00A23238" w14:paraId="545252C4"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953D7E" w14:textId="77777777" w:rsidR="0001644B" w:rsidRPr="00A23238" w:rsidRDefault="0001644B" w:rsidP="0001644B">
            <w:r>
              <w:t xml:space="preserve">POST, </w:t>
            </w:r>
            <w:r w:rsidRPr="00A23238">
              <w:t>DELETE</w:t>
            </w:r>
            <w:r>
              <w:t>, PATCH</w:t>
            </w:r>
          </w:p>
        </w:tc>
        <w:tc>
          <w:tcPr>
            <w:tcW w:w="2394" w:type="dxa"/>
          </w:tcPr>
          <w:p w14:paraId="3B64CEA9"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2558F29A"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605FC32D"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54CF8F41"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9B79EC2"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53DFE52" w14:textId="00382593" w:rsidR="0001644B" w:rsidRDefault="0001644B" w:rsidP="0001644B">
      <w:pPr>
        <w:ind w:left="993"/>
        <w:jc w:val="center"/>
        <w:rPr>
          <w:i/>
          <w:iCs/>
        </w:rPr>
      </w:pPr>
      <w:r w:rsidRPr="00A23238">
        <w:rPr>
          <w:i/>
          <w:iCs/>
        </w:rPr>
        <w:t xml:space="preserve">Tabla </w:t>
      </w:r>
      <w:r>
        <w:rPr>
          <w:i/>
          <w:iCs/>
        </w:rPr>
        <w:t>9</w:t>
      </w:r>
      <w:r w:rsidRPr="00A23238">
        <w:rPr>
          <w:i/>
          <w:iCs/>
        </w:rPr>
        <w:t>: Recurso /</w:t>
      </w:r>
      <w:r>
        <w:rPr>
          <w:i/>
          <w:iCs/>
        </w:rPr>
        <w:t>ofertas</w:t>
      </w:r>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3C263F"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D098F"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5FDD9CF6" w:rsidR="0001644B" w:rsidRPr="00A23238" w:rsidRDefault="0001644B" w:rsidP="0001644B">
            <w:r>
              <w:t xml:space="preserve">POST, </w:t>
            </w:r>
            <w:r w:rsidRPr="00A23238">
              <w:t>DELET</w:t>
            </w:r>
            <w:r>
              <w:t>, PATCH, PUT</w:t>
            </w:r>
          </w:p>
        </w:tc>
        <w:tc>
          <w:tcPr>
            <w:tcW w:w="2394" w:type="dxa"/>
          </w:tcPr>
          <w:p w14:paraId="5D05E5BB" w14:textId="2C2BB0F3"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464B2D3F" w14:textId="1571E897"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4D139C75" w14:textId="6D29240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046614CA" w14:textId="27C27228"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873C647" w14:textId="57B39A56"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E6343E3" w14:textId="5A08C1FD" w:rsidR="00A23238" w:rsidRDefault="007764D1" w:rsidP="007764D1">
      <w:pPr>
        <w:jc w:val="center"/>
        <w:rPr>
          <w:i/>
          <w:iCs/>
        </w:rPr>
      </w:pPr>
      <w:r w:rsidRPr="00A23238">
        <w:rPr>
          <w:i/>
          <w:iCs/>
        </w:rPr>
        <w:t xml:space="preserve">Tabla </w:t>
      </w:r>
      <w:r>
        <w:rPr>
          <w:i/>
          <w:iCs/>
        </w:rPr>
        <w:t>1</w:t>
      </w:r>
      <w:r w:rsidR="00AC7A51">
        <w:rPr>
          <w:i/>
          <w:iCs/>
        </w:rPr>
        <w:t>0</w:t>
      </w:r>
      <w:r w:rsidRPr="00A23238">
        <w:rPr>
          <w:i/>
          <w:iCs/>
        </w:rPr>
        <w:t>: Recurso /</w:t>
      </w:r>
      <w:r>
        <w:rPr>
          <w:i/>
          <w:iCs/>
        </w:rPr>
        <w:t>ofertas</w:t>
      </w:r>
      <w:r w:rsidRPr="00A23238">
        <w:rPr>
          <w:i/>
          <w:iCs/>
        </w:rPr>
        <w:t>/id</w:t>
      </w:r>
    </w:p>
    <w:tbl>
      <w:tblPr>
        <w:tblStyle w:val="Tablaconcuadrcula7concolores-nfasis1"/>
        <w:tblW w:w="8647" w:type="dxa"/>
        <w:tblInd w:w="5" w:type="dxa"/>
        <w:tblLayout w:type="fixed"/>
        <w:tblLook w:val="04A0" w:firstRow="1" w:lastRow="0" w:firstColumn="1" w:lastColumn="0" w:noHBand="0" w:noVBand="1"/>
      </w:tblPr>
      <w:tblGrid>
        <w:gridCol w:w="1008"/>
        <w:gridCol w:w="2248"/>
        <w:gridCol w:w="1403"/>
        <w:gridCol w:w="1254"/>
        <w:gridCol w:w="1141"/>
        <w:gridCol w:w="1593"/>
      </w:tblGrid>
      <w:tr w:rsidR="0001644B" w:rsidRPr="00A23238" w14:paraId="791FD931" w14:textId="77777777" w:rsidTr="002D098F">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B235D1C" w14:textId="77777777" w:rsidR="0001644B" w:rsidRPr="00A23238" w:rsidRDefault="0001644B" w:rsidP="002B5243">
            <w:pPr>
              <w:jc w:val="center"/>
            </w:pPr>
            <w:r w:rsidRPr="00A23238">
              <w:t>Método</w:t>
            </w:r>
          </w:p>
        </w:tc>
        <w:tc>
          <w:tcPr>
            <w:tcW w:w="2248" w:type="dxa"/>
          </w:tcPr>
          <w:p w14:paraId="16B7E74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03" w:type="dxa"/>
          </w:tcPr>
          <w:p w14:paraId="28310648"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BCAD06B"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EAA9807"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61970175"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3C263F" w14:paraId="218455E5" w14:textId="77777777" w:rsidTr="002D098F">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DC1806" w14:textId="77777777" w:rsidR="0001644B" w:rsidRPr="00A23238" w:rsidRDefault="0001644B" w:rsidP="0001644B">
            <w:r w:rsidRPr="00A23238">
              <w:t>GET</w:t>
            </w:r>
          </w:p>
        </w:tc>
        <w:tc>
          <w:tcPr>
            <w:tcW w:w="2248" w:type="dxa"/>
          </w:tcPr>
          <w:p w14:paraId="77927551" w14:textId="5BE55BBA"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/ofertas/</w:t>
            </w:r>
            <w:proofErr w:type="spellStart"/>
            <w:r>
              <w:t>cvs?estado</w:t>
            </w:r>
            <w:proofErr w:type="spellEnd"/>
            <w:proofErr w:type="gramStart"/>
            <w:r>
              <w:t>=”ASIGNADA</w:t>
            </w:r>
            <w:proofErr w:type="gramEnd"/>
            <w:r>
              <w:t>”</w:t>
            </w:r>
          </w:p>
        </w:tc>
        <w:tc>
          <w:tcPr>
            <w:tcW w:w="1403" w:type="dxa"/>
          </w:tcPr>
          <w:p w14:paraId="48ABAE25" w14:textId="6A4A4E6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 xml:space="preserve">de los alumnos con una </w:t>
            </w:r>
            <w:r>
              <w:lastRenderedPageBreak/>
              <w:t>oferta asignada</w:t>
            </w:r>
          </w:p>
        </w:tc>
        <w:tc>
          <w:tcPr>
            <w:tcW w:w="1254" w:type="dxa"/>
          </w:tcPr>
          <w:p w14:paraId="7D4495E2" w14:textId="0BE90928"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1141" w:type="dxa"/>
          </w:tcPr>
          <w:p w14:paraId="4B36F424" w14:textId="06110A3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C1501E8"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CF6EEFC"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3AFAE2"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4AE65CE" w14:textId="09B798EE" w:rsidR="0001644B" w:rsidRPr="009E098D"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01644B" w:rsidRPr="002B5243" w14:paraId="205FBF45" w14:textId="77777777" w:rsidTr="002D098F">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CE005A9" w14:textId="77777777" w:rsidR="0001644B" w:rsidRPr="00A23238" w:rsidRDefault="0001644B" w:rsidP="002B5243">
            <w:r>
              <w:lastRenderedPageBreak/>
              <w:t xml:space="preserve">POST, </w:t>
            </w:r>
            <w:r w:rsidRPr="00A23238">
              <w:t>DELET</w:t>
            </w:r>
            <w:r>
              <w:t>, PATCH, PUT</w:t>
            </w:r>
          </w:p>
        </w:tc>
        <w:tc>
          <w:tcPr>
            <w:tcW w:w="2248" w:type="dxa"/>
          </w:tcPr>
          <w:p w14:paraId="69460B9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403" w:type="dxa"/>
          </w:tcPr>
          <w:p w14:paraId="3F36BE86" w14:textId="77777777" w:rsidR="0001644B" w:rsidRPr="00A23238" w:rsidRDefault="0001644B" w:rsidP="002B5243">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3237F665"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27F440C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0651191"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3DB64E" w14:textId="04B26C08" w:rsidR="0001644B" w:rsidRDefault="0001644B" w:rsidP="0001644B">
      <w:pPr>
        <w:jc w:val="center"/>
        <w:rPr>
          <w:i/>
          <w:iCs/>
        </w:rPr>
      </w:pPr>
      <w:r w:rsidRPr="00A23238">
        <w:rPr>
          <w:i/>
          <w:iCs/>
        </w:rPr>
        <w:t xml:space="preserve">Tabla </w:t>
      </w:r>
      <w:r>
        <w:rPr>
          <w:i/>
          <w:iCs/>
        </w:rPr>
        <w:t>11</w:t>
      </w:r>
      <w:r w:rsidRPr="00A23238">
        <w:rPr>
          <w:i/>
          <w:iCs/>
        </w:rPr>
        <w:t>: Recurso /</w:t>
      </w:r>
      <w:r>
        <w:rPr>
          <w:i/>
          <w:iCs/>
        </w:rPr>
        <w:t>ofertas</w:t>
      </w:r>
      <w:r w:rsidRPr="00A23238">
        <w:rPr>
          <w:i/>
          <w:iCs/>
        </w:rPr>
        <w:t>/</w:t>
      </w:r>
      <w:proofErr w:type="spellStart"/>
      <w:r>
        <w:rPr>
          <w:i/>
          <w:iCs/>
        </w:rPr>
        <w:t>cvs</w:t>
      </w:r>
      <w:proofErr w:type="spellEnd"/>
    </w:p>
    <w:p w14:paraId="4C73A4B1" w14:textId="77777777" w:rsidR="0001644B" w:rsidRPr="00A23238" w:rsidRDefault="0001644B" w:rsidP="007764D1">
      <w:pPr>
        <w:jc w:val="center"/>
        <w:rPr>
          <w:i/>
          <w:iCs/>
        </w:rPr>
      </w:pPr>
    </w:p>
    <w:p w14:paraId="7632092E" w14:textId="396DDCB7" w:rsidR="00EB67F1" w:rsidRDefault="00EB67F1" w:rsidP="001E7C58">
      <w:pPr>
        <w:pStyle w:val="Ttulo3"/>
      </w:pPr>
      <w:bookmarkStart w:id="190" w:name="_Toc130206757"/>
      <w:r>
        <w:t>Diseño del algoritmo de recomendación</w:t>
      </w:r>
      <w:bookmarkEnd w:id="190"/>
    </w:p>
    <w:p w14:paraId="46B92E93" w14:textId="452F9990" w:rsidR="00E6090A" w:rsidRDefault="00E6090A" w:rsidP="00E6090A">
      <w:commentRangeStart w:id="191"/>
      <w:r>
        <w:t xml:space="preserve">El objetivo del algoritmo de recomendación </w:t>
      </w:r>
      <w:r w:rsidR="003E1E1D">
        <w:t>es cuando un alumno sin ofertas asignadas lo solicita</w:t>
      </w:r>
      <w:commentRangeEnd w:id="191"/>
      <w:r w:rsidR="005669FA">
        <w:rPr>
          <w:rStyle w:val="Refdecomentario"/>
        </w:rPr>
        <w:commentReference w:id="191"/>
      </w:r>
      <w:r w:rsidR="003E1E1D">
        <w:t xml:space="preserve">,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w:t>
      </w:r>
      <w:commentRangeStart w:id="192"/>
      <w:r>
        <w:t xml:space="preserve">pero </w:t>
      </w:r>
      <w:r w:rsidR="00E945C1">
        <w:t xml:space="preserve">no </w:t>
      </w:r>
      <w:r>
        <w:t>directamente entre el CV del alumno que solicita la recomendación y los requerimientos de las ofertas sin asignar</w:t>
      </w:r>
      <w:commentRangeEnd w:id="192"/>
      <w:r w:rsidR="005669FA">
        <w:rPr>
          <w:rStyle w:val="Refdecomentario"/>
        </w:rPr>
        <w:commentReference w:id="192"/>
      </w:r>
      <w:r>
        <w:t xml:space="preserve">,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parámetros </w:t>
      </w:r>
      <w:r w:rsidR="00E945C1">
        <w:t>que son los que contienen los CV de los alumnos.</w:t>
      </w:r>
      <w:commentRangeStart w:id="193"/>
      <w:r w:rsidR="00E945C1">
        <w:t xml:space="preserve"> El algoritmo de recomendación se estructura en 2 partes:</w:t>
      </w:r>
      <w:commentRangeEnd w:id="193"/>
      <w:r w:rsidR="005669FA">
        <w:rPr>
          <w:rStyle w:val="Refdecomentario"/>
        </w:rPr>
        <w:commentReference w:id="193"/>
      </w:r>
    </w:p>
    <w:p w14:paraId="3F82A6BA" w14:textId="34D467D3" w:rsidR="00E945C1" w:rsidRDefault="00E945C1">
      <w:pPr>
        <w:pStyle w:val="Prrafodelista"/>
        <w:numPr>
          <w:ilvl w:val="0"/>
          <w:numId w:val="24"/>
        </w:numPr>
      </w:pPr>
      <w:commentRangeStart w:id="194"/>
      <w:r>
        <w:t xml:space="preserve">Calculador </w:t>
      </w:r>
      <w:commentRangeEnd w:id="194"/>
      <w:r w:rsidR="0077095B">
        <w:rPr>
          <w:rStyle w:val="Refdecomentario"/>
        </w:rPr>
        <w:commentReference w:id="194"/>
      </w:r>
      <w:proofErr w:type="spellStart"/>
      <w:r>
        <w:t>similaridad</w:t>
      </w:r>
      <w:proofErr w:type="spellEnd"/>
      <w:r>
        <w:t xml:space="preserve"> ofertas sin asignar: calcula la similitud, en función de los atributos de las ofertas (13 parámetros),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proofErr w:type="spellStart"/>
      <w:r>
        <w:t>Recomendador</w:t>
      </w:r>
      <w:proofErr w:type="spellEnd"/>
      <w:r>
        <w:t xml:space="preserve"> ofertas alumno sin oferta asignada: calcula la similitud, en función del CV (36 parámetros), de un alumno sin oferta asignada con los alumnos que tienen una oferta asignada. Cuando un alumno sin </w:t>
      </w:r>
      <w:r>
        <w:lastRenderedPageBreak/>
        <w:t xml:space="preserve">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195" w:name="_Toc130206758"/>
      <w:r>
        <w:t>Diseño de la base de datos</w:t>
      </w:r>
      <w:bookmarkEnd w:id="195"/>
    </w:p>
    <w:p w14:paraId="34DDECCA" w14:textId="77777777" w:rsidR="00E7281F" w:rsidRDefault="00E7281F" w:rsidP="00E7281F">
      <w:r>
        <w:t xml:space="preserve">En este apartado se mostrará el diseño de la base de datos que se ha llevado a cabo para almacenar los atributos de los recursos definidos en el punto anterior. </w:t>
      </w:r>
      <w:commentRangeStart w:id="196"/>
      <w:r>
        <w:t>A continuación, se mostrarán las tablas que contiene la base de datos de la aplicación:</w:t>
      </w:r>
      <w:commentRangeEnd w:id="196"/>
      <w:r w:rsidR="0077095B">
        <w:rPr>
          <w:rStyle w:val="Refdecomentario"/>
        </w:rPr>
        <w:commentReference w:id="196"/>
      </w:r>
    </w:p>
    <w:p w14:paraId="40D1D767" w14:textId="09921F41" w:rsidR="00E7281F" w:rsidRDefault="00E7281F">
      <w:pPr>
        <w:pStyle w:val="Prrafodelista"/>
        <w:numPr>
          <w:ilvl w:val="0"/>
          <w:numId w:val="22"/>
        </w:numPr>
      </w:pPr>
      <w:r>
        <w:t xml:space="preserve">Alumnos: tabla que almacena todos los alumnos registrados con </w:t>
      </w:r>
      <w:r w:rsidR="001954AA">
        <w:t>las siguientes</w:t>
      </w:r>
      <w:r>
        <w:t xml:space="preserve"> </w:t>
      </w:r>
      <w:r w:rsidR="001954AA">
        <w:t xml:space="preserve">columnas: </w:t>
      </w:r>
    </w:p>
    <w:p w14:paraId="6A3D9409" w14:textId="7FFEDF13" w:rsidR="001954AA" w:rsidRPr="004D740C" w:rsidRDefault="001954AA" w:rsidP="001954AA">
      <w:pPr>
        <w:pStyle w:val="Prrafodelista"/>
        <w:numPr>
          <w:ilvl w:val="1"/>
          <w:numId w:val="22"/>
        </w:numPr>
        <w:rPr>
          <w:lang w:val="en-US"/>
        </w:rPr>
      </w:pPr>
      <w:proofErr w:type="spellStart"/>
      <w:r w:rsidRPr="004D740C">
        <w:rPr>
          <w:lang w:val="en-US"/>
        </w:rPr>
        <w:t>alumno_id</w:t>
      </w:r>
      <w:proofErr w:type="spellEnd"/>
      <w:r w:rsidRPr="004D740C">
        <w:rPr>
          <w:lang w:val="en-US"/>
        </w:rPr>
        <w:t xml:space="preserve"> (Primary Key): Integer</w:t>
      </w:r>
      <w:r w:rsidR="004D740C" w:rsidRPr="004D740C">
        <w:rPr>
          <w:lang w:val="en-US"/>
        </w:rPr>
        <w:t>.</w:t>
      </w:r>
    </w:p>
    <w:p w14:paraId="5EFBAB49" w14:textId="675F5CE2"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40D48663" w14:textId="4ACB7BFC"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A4B7452" w14:textId="1124C3DD" w:rsidR="001954AA" w:rsidRDefault="001954AA" w:rsidP="001954AA">
      <w:pPr>
        <w:pStyle w:val="Prrafodelista"/>
        <w:numPr>
          <w:ilvl w:val="1"/>
          <w:numId w:val="22"/>
        </w:numPr>
      </w:pPr>
      <w:r>
        <w:t xml:space="preserve">nombre: </w:t>
      </w:r>
      <w:proofErr w:type="spellStart"/>
      <w:r>
        <w:t>String</w:t>
      </w:r>
      <w:proofErr w:type="spellEnd"/>
      <w:r w:rsidR="004D740C">
        <w:t>.</w:t>
      </w:r>
    </w:p>
    <w:p w14:paraId="6B4EAA75" w14:textId="4B6F26E0" w:rsidR="001954AA" w:rsidRDefault="001954AA" w:rsidP="001954AA">
      <w:pPr>
        <w:pStyle w:val="Prrafodelista"/>
        <w:numPr>
          <w:ilvl w:val="1"/>
          <w:numId w:val="22"/>
        </w:numPr>
      </w:pPr>
      <w:r>
        <w:t xml:space="preserve">apellido: </w:t>
      </w:r>
      <w:proofErr w:type="spellStart"/>
      <w:r>
        <w:t>String</w:t>
      </w:r>
      <w:proofErr w:type="spellEnd"/>
      <w:r w:rsidR="004D740C">
        <w:t>.</w:t>
      </w:r>
    </w:p>
    <w:p w14:paraId="11A50DDD" w14:textId="6CD53481" w:rsidR="001954AA" w:rsidRDefault="001954AA" w:rsidP="001954AA">
      <w:pPr>
        <w:pStyle w:val="Prrafodelista"/>
        <w:numPr>
          <w:ilvl w:val="1"/>
          <w:numId w:val="22"/>
        </w:numPr>
      </w:pPr>
      <w:proofErr w:type="spellStart"/>
      <w:r>
        <w:t>telefono</w:t>
      </w:r>
      <w:proofErr w:type="spellEnd"/>
      <w:r>
        <w:t xml:space="preserve">: </w:t>
      </w:r>
      <w:proofErr w:type="spellStart"/>
      <w:r>
        <w:t>String</w:t>
      </w:r>
      <w:proofErr w:type="spellEnd"/>
      <w:r w:rsidR="004D740C">
        <w:t>.</w:t>
      </w:r>
    </w:p>
    <w:p w14:paraId="4D4151F9" w14:textId="2DD5B048" w:rsidR="00E7281F" w:rsidRDefault="001954AA" w:rsidP="001954AA">
      <w:pPr>
        <w:pStyle w:val="Prrafodelista"/>
        <w:numPr>
          <w:ilvl w:val="1"/>
          <w:numId w:val="22"/>
        </w:numPr>
      </w:pPr>
      <w:r>
        <w:t xml:space="preserve">email: </w:t>
      </w:r>
      <w:proofErr w:type="spellStart"/>
      <w:r>
        <w:t>String</w:t>
      </w:r>
      <w:proofErr w:type="spellEnd"/>
      <w:r w:rsidR="004D740C">
        <w:t>.</w:t>
      </w:r>
    </w:p>
    <w:p w14:paraId="183F2830" w14:textId="77777777" w:rsidR="001954AA" w:rsidRDefault="001954AA" w:rsidP="001954AA">
      <w:pPr>
        <w:pStyle w:val="Prrafodelista"/>
        <w:ind w:left="1440"/>
      </w:pPr>
    </w:p>
    <w:p w14:paraId="4152115F" w14:textId="51E76207" w:rsidR="00E7281F" w:rsidRDefault="00E7281F">
      <w:pPr>
        <w:pStyle w:val="Prrafodelista"/>
        <w:numPr>
          <w:ilvl w:val="0"/>
          <w:numId w:val="22"/>
        </w:numPr>
      </w:pPr>
      <w:proofErr w:type="spellStart"/>
      <w:r>
        <w:t>Admin</w:t>
      </w:r>
      <w:proofErr w:type="spellEnd"/>
      <w:r>
        <w:t xml:space="preserve">: tabla que almacena todos los administradores registrados con </w:t>
      </w:r>
      <w:r w:rsidR="001954AA">
        <w:t>las siguientes</w:t>
      </w:r>
      <w:r>
        <w:t xml:space="preserve"> </w:t>
      </w:r>
      <w:r w:rsidR="001954AA">
        <w:t>columnas:</w:t>
      </w:r>
    </w:p>
    <w:p w14:paraId="656CB6F5" w14:textId="1996985E" w:rsidR="001954AA" w:rsidRDefault="001954AA" w:rsidP="001954AA">
      <w:pPr>
        <w:pStyle w:val="Prrafodelista"/>
        <w:numPr>
          <w:ilvl w:val="1"/>
          <w:numId w:val="22"/>
        </w:numPr>
        <w:rPr>
          <w:lang w:val="en-US"/>
        </w:rPr>
      </w:pPr>
      <w:proofErr w:type="spellStart"/>
      <w:r w:rsidRPr="001954AA">
        <w:rPr>
          <w:lang w:val="en-US"/>
        </w:rPr>
        <w:t>admin_id</w:t>
      </w:r>
      <w:proofErr w:type="spellEnd"/>
      <w:r w:rsidRPr="001954AA">
        <w:rPr>
          <w:lang w:val="en-US"/>
        </w:rPr>
        <w:t xml:space="preserve"> (Primary Key): In</w:t>
      </w:r>
      <w:r>
        <w:rPr>
          <w:lang w:val="en-US"/>
        </w:rPr>
        <w:t>teger</w:t>
      </w:r>
      <w:r w:rsidR="004D740C">
        <w:rPr>
          <w:lang w:val="en-US"/>
        </w:rPr>
        <w:t>.</w:t>
      </w:r>
    </w:p>
    <w:p w14:paraId="76C71AE6" w14:textId="22F965F1"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7573ADAA" w14:textId="53B74DAD"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67E679A" w14:textId="77777777" w:rsidR="001954AA" w:rsidRPr="001954AA" w:rsidRDefault="001954AA" w:rsidP="001954AA">
      <w:pPr>
        <w:pStyle w:val="Prrafodelista"/>
        <w:ind w:left="1440"/>
      </w:pPr>
    </w:p>
    <w:p w14:paraId="4DEA78EF" w14:textId="43561EA1" w:rsidR="00E7281F" w:rsidRDefault="00E7281F">
      <w:pPr>
        <w:pStyle w:val="Prrafodelista"/>
        <w:numPr>
          <w:ilvl w:val="0"/>
          <w:numId w:val="22"/>
        </w:numPr>
      </w:pPr>
      <w:r>
        <w:t>Empresas:</w:t>
      </w:r>
      <w:r w:rsidRPr="00DC7A0D">
        <w:t xml:space="preserve"> </w:t>
      </w:r>
      <w:r>
        <w:t xml:space="preserve">tabla que almacena todas las empresas registradas con </w:t>
      </w:r>
      <w:r w:rsidR="001954AA">
        <w:t>las siguientes columnas:</w:t>
      </w:r>
    </w:p>
    <w:p w14:paraId="28007047" w14:textId="1BCEAF31" w:rsidR="001954AA" w:rsidRDefault="001954AA" w:rsidP="001954AA">
      <w:pPr>
        <w:pStyle w:val="Prrafodelista"/>
        <w:numPr>
          <w:ilvl w:val="1"/>
          <w:numId w:val="22"/>
        </w:numPr>
        <w:rPr>
          <w:lang w:val="en-US"/>
        </w:rPr>
      </w:pPr>
      <w:proofErr w:type="spellStart"/>
      <w:r>
        <w:rPr>
          <w:lang w:val="en-US"/>
        </w:rPr>
        <w:t>empresa_id</w:t>
      </w:r>
      <w:proofErr w:type="spellEnd"/>
      <w:r w:rsidRPr="001954AA">
        <w:rPr>
          <w:lang w:val="en-US"/>
        </w:rPr>
        <w:t xml:space="preserve"> (Primary Key): In</w:t>
      </w:r>
      <w:r>
        <w:rPr>
          <w:lang w:val="en-US"/>
        </w:rPr>
        <w:t>teger</w:t>
      </w:r>
      <w:r w:rsidR="004D740C">
        <w:rPr>
          <w:lang w:val="en-US"/>
        </w:rPr>
        <w:t>.</w:t>
      </w:r>
    </w:p>
    <w:p w14:paraId="33E00ACB" w14:textId="219CA704"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350ACDA9" w14:textId="0A4B0AEF" w:rsidR="001954AA" w:rsidRDefault="001954AA" w:rsidP="001954AA">
      <w:pPr>
        <w:pStyle w:val="Prrafodelista"/>
        <w:numPr>
          <w:ilvl w:val="1"/>
          <w:numId w:val="22"/>
        </w:numPr>
      </w:pPr>
      <w:proofErr w:type="spellStart"/>
      <w:r>
        <w:lastRenderedPageBreak/>
        <w:t>password</w:t>
      </w:r>
      <w:proofErr w:type="spellEnd"/>
      <w:r>
        <w:t xml:space="preserve">: </w:t>
      </w:r>
      <w:proofErr w:type="spellStart"/>
      <w:r>
        <w:t>String</w:t>
      </w:r>
      <w:proofErr w:type="spellEnd"/>
      <w:r w:rsidR="004D740C">
        <w:t>.</w:t>
      </w:r>
    </w:p>
    <w:p w14:paraId="59E1D3BD" w14:textId="5F80360E" w:rsidR="001954AA" w:rsidRDefault="001954AA" w:rsidP="001954AA">
      <w:pPr>
        <w:pStyle w:val="Prrafodelista"/>
        <w:numPr>
          <w:ilvl w:val="1"/>
          <w:numId w:val="22"/>
        </w:numPr>
      </w:pPr>
      <w:proofErr w:type="spellStart"/>
      <w:r>
        <w:t>empresa_nombre</w:t>
      </w:r>
      <w:proofErr w:type="spellEnd"/>
      <w:r>
        <w:t xml:space="preserve">: </w:t>
      </w:r>
      <w:proofErr w:type="spellStart"/>
      <w:r>
        <w:t>String</w:t>
      </w:r>
      <w:proofErr w:type="spellEnd"/>
      <w:r w:rsidR="004D740C">
        <w:t>.</w:t>
      </w:r>
    </w:p>
    <w:p w14:paraId="19381898" w14:textId="7B534065" w:rsidR="001954AA" w:rsidRDefault="001954AA" w:rsidP="001954AA">
      <w:pPr>
        <w:pStyle w:val="Prrafodelista"/>
        <w:numPr>
          <w:ilvl w:val="1"/>
          <w:numId w:val="22"/>
        </w:numPr>
      </w:pPr>
      <w:r>
        <w:t xml:space="preserve">teléfono: </w:t>
      </w:r>
      <w:proofErr w:type="spellStart"/>
      <w:r>
        <w:t>String</w:t>
      </w:r>
      <w:proofErr w:type="spellEnd"/>
      <w:r w:rsidR="004D740C">
        <w:t>.</w:t>
      </w:r>
    </w:p>
    <w:p w14:paraId="5266380D" w14:textId="34F0DF09" w:rsidR="001954AA" w:rsidRDefault="001954AA" w:rsidP="001954AA">
      <w:pPr>
        <w:pStyle w:val="Prrafodelista"/>
        <w:numPr>
          <w:ilvl w:val="1"/>
          <w:numId w:val="22"/>
        </w:numPr>
      </w:pPr>
      <w:r>
        <w:t xml:space="preserve">email: </w:t>
      </w:r>
      <w:proofErr w:type="spellStart"/>
      <w:r>
        <w:t>String</w:t>
      </w:r>
      <w:proofErr w:type="spellEnd"/>
      <w:r w:rsidR="004D740C">
        <w:t>.</w:t>
      </w:r>
    </w:p>
    <w:p w14:paraId="1DD4A829" w14:textId="77777777" w:rsidR="001954AA" w:rsidRDefault="001954AA" w:rsidP="001954AA">
      <w:pPr>
        <w:pStyle w:val="Prrafodelista"/>
        <w:ind w:left="1440"/>
      </w:pPr>
    </w:p>
    <w:p w14:paraId="51297B43" w14:textId="016B6BB1" w:rsidR="00E7281F" w:rsidRDefault="00E7281F">
      <w:pPr>
        <w:pStyle w:val="Prrafodelista"/>
        <w:numPr>
          <w:ilvl w:val="0"/>
          <w:numId w:val="22"/>
        </w:numPr>
      </w:pPr>
      <w:proofErr w:type="spellStart"/>
      <w:r>
        <w:t>Cv</w:t>
      </w:r>
      <w:proofErr w:type="spellEnd"/>
      <w:r>
        <w:t xml:space="preserve">: tabla que almacena todos los </w:t>
      </w:r>
      <w:proofErr w:type="spellStart"/>
      <w:r>
        <w:t>cv</w:t>
      </w:r>
      <w:proofErr w:type="spellEnd"/>
      <w:r>
        <w:t xml:space="preserve"> de cada alumno con </w:t>
      </w:r>
      <w:r w:rsidR="001954AA">
        <w:t>las siguientes columnas</w:t>
      </w:r>
      <w:r>
        <w:t>.</w:t>
      </w:r>
    </w:p>
    <w:p w14:paraId="110F1136" w14:textId="50D14801" w:rsidR="001954AA" w:rsidRPr="001954AA" w:rsidRDefault="001954AA" w:rsidP="001954AA">
      <w:pPr>
        <w:pStyle w:val="Prrafodelista"/>
        <w:numPr>
          <w:ilvl w:val="1"/>
          <w:numId w:val="22"/>
        </w:numPr>
        <w:rPr>
          <w:lang w:val="en-US"/>
        </w:rPr>
      </w:pPr>
      <w:r>
        <w:t xml:space="preserve">Id </w:t>
      </w:r>
      <w:r w:rsidRPr="001954AA">
        <w:rPr>
          <w:lang w:val="en-US"/>
        </w:rPr>
        <w:t>(Primary Key): In</w:t>
      </w:r>
      <w:r>
        <w:rPr>
          <w:lang w:val="en-US"/>
        </w:rPr>
        <w:t>teger</w:t>
      </w:r>
      <w:r w:rsidR="004D740C">
        <w:rPr>
          <w:lang w:val="en-US"/>
        </w:rPr>
        <w:t>.</w:t>
      </w:r>
    </w:p>
    <w:p w14:paraId="205D6EAF" w14:textId="5FF5E4EE" w:rsidR="001954AA" w:rsidRDefault="001954AA" w:rsidP="001954AA">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r w:rsidR="004D740C">
        <w:rPr>
          <w:lang w:val="en-US"/>
        </w:rPr>
        <w:t>.</w:t>
      </w:r>
    </w:p>
    <w:p w14:paraId="3B6BEFA3" w14:textId="562FA330" w:rsidR="001954AA" w:rsidRDefault="001954AA" w:rsidP="001954AA">
      <w:pPr>
        <w:pStyle w:val="Prrafodelista"/>
        <w:numPr>
          <w:ilvl w:val="1"/>
          <w:numId w:val="22"/>
        </w:numPr>
      </w:pPr>
      <w:r>
        <w:t xml:space="preserve">grado: </w:t>
      </w:r>
      <w:proofErr w:type="spellStart"/>
      <w:r>
        <w:t>Integer</w:t>
      </w:r>
      <w:proofErr w:type="spellEnd"/>
      <w:r w:rsidR="004D740C">
        <w:t>.</w:t>
      </w:r>
    </w:p>
    <w:p w14:paraId="53D502C8" w14:textId="1C5863BB" w:rsidR="001954AA" w:rsidRDefault="001954AA" w:rsidP="001954AA">
      <w:pPr>
        <w:pStyle w:val="Prrafodelista"/>
        <w:numPr>
          <w:ilvl w:val="1"/>
          <w:numId w:val="22"/>
        </w:numPr>
      </w:pPr>
      <w:proofErr w:type="spellStart"/>
      <w:r>
        <w:t>nota_media</w:t>
      </w:r>
      <w:proofErr w:type="spellEnd"/>
      <w:r>
        <w:t xml:space="preserve">: </w:t>
      </w:r>
      <w:proofErr w:type="spellStart"/>
      <w:r>
        <w:t>Integer</w:t>
      </w:r>
      <w:proofErr w:type="spellEnd"/>
      <w:r w:rsidR="004D740C">
        <w:t>.</w:t>
      </w:r>
    </w:p>
    <w:p w14:paraId="03A72ADD" w14:textId="7E893896" w:rsidR="001954AA" w:rsidRDefault="001954AA" w:rsidP="001954AA">
      <w:pPr>
        <w:pStyle w:val="Prrafodelista"/>
        <w:numPr>
          <w:ilvl w:val="1"/>
          <w:numId w:val="22"/>
        </w:numPr>
      </w:pPr>
      <w:r>
        <w:t xml:space="preserve">Niveles de idiomas, de </w:t>
      </w:r>
      <w:proofErr w:type="spellStart"/>
      <w:r>
        <w:t>soft-skills</w:t>
      </w:r>
      <w:proofErr w:type="spellEnd"/>
      <w:r>
        <w:t>, de competencias y lenguajes de programación:</w:t>
      </w:r>
      <w:r w:rsidR="004D740C">
        <w:t xml:space="preserve"> </w:t>
      </w:r>
      <w:proofErr w:type="spellStart"/>
      <w:r w:rsidR="004D740C">
        <w:t>Integer</w:t>
      </w:r>
      <w:proofErr w:type="spellEnd"/>
      <w:r w:rsidR="004D740C">
        <w:t>.</w:t>
      </w:r>
      <w:r>
        <w:t xml:space="preserve"> </w:t>
      </w:r>
    </w:p>
    <w:p w14:paraId="3F2406CC" w14:textId="77777777" w:rsidR="001954AA" w:rsidRDefault="001954AA" w:rsidP="001954AA">
      <w:pPr>
        <w:pStyle w:val="Prrafodelista"/>
        <w:numPr>
          <w:ilvl w:val="2"/>
          <w:numId w:val="22"/>
        </w:numPr>
      </w:pPr>
      <w:r>
        <w:t>Idiomas: inglés, alemán y francés.</w:t>
      </w:r>
    </w:p>
    <w:p w14:paraId="6425A7E2" w14:textId="77777777" w:rsidR="001954AA" w:rsidRDefault="001954AA" w:rsidP="001954AA">
      <w:pPr>
        <w:pStyle w:val="Prrafodelista"/>
        <w:numPr>
          <w:ilvl w:val="2"/>
          <w:numId w:val="22"/>
        </w:numPr>
      </w:pPr>
      <w:proofErr w:type="spellStart"/>
      <w:r>
        <w:t>Soft-Skills</w:t>
      </w:r>
      <w:proofErr w:type="spellEnd"/>
      <w:r>
        <w:t>: capacidad analítica, trabajo en equipo, comunicación, pensamiento crítico, innovación, liderazgo, toma de decisiones y resolución a problemas.</w:t>
      </w:r>
    </w:p>
    <w:p w14:paraId="13A678E6" w14:textId="77777777" w:rsidR="001954AA" w:rsidRDefault="001954AA" w:rsidP="001954AA">
      <w:pPr>
        <w:pStyle w:val="Prrafodelista"/>
        <w:numPr>
          <w:ilvl w:val="2"/>
          <w:numId w:val="22"/>
        </w:numPr>
      </w:pPr>
      <w:r>
        <w:t>Competencias: marketing, e-</w:t>
      </w:r>
      <w:proofErr w:type="spellStart"/>
      <w:r>
        <w:t>commerce</w:t>
      </w:r>
      <w:proofErr w:type="spellEnd"/>
      <w:r>
        <w:t xml:space="preserve">, diseño gráfico, matemáticas, estadística, gestión de proyectos, redes sociales, sostenibilidad, inteligencia artificial, </w:t>
      </w:r>
      <w:proofErr w:type="spellStart"/>
      <w:r>
        <w:t>big</w:t>
      </w:r>
      <w:proofErr w:type="spellEnd"/>
      <w:r>
        <w:t xml:space="preserve"> data, machine learning,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01725A45" w14:textId="510DB6DC" w:rsidR="001954AA" w:rsidRDefault="001954AA" w:rsidP="004D740C">
      <w:pPr>
        <w:pStyle w:val="Prrafodelista"/>
        <w:numPr>
          <w:ilvl w:val="2"/>
          <w:numId w:val="22"/>
        </w:numPr>
      </w:pPr>
      <w:r>
        <w:t>Lenguajes Programación: R, Java, Pascal y Python.</w:t>
      </w:r>
    </w:p>
    <w:p w14:paraId="76DF3A68" w14:textId="619DBFAC" w:rsidR="00E7281F" w:rsidRPr="004D740C" w:rsidRDefault="00E7281F" w:rsidP="004D740C">
      <w:pPr>
        <w:pStyle w:val="Prrafodelista"/>
        <w:ind w:left="2835"/>
      </w:pPr>
    </w:p>
    <w:p w14:paraId="6CD09579" w14:textId="47FA6C6B" w:rsidR="00E7281F" w:rsidRDefault="00E7281F">
      <w:pPr>
        <w:pStyle w:val="Prrafodelista"/>
        <w:numPr>
          <w:ilvl w:val="0"/>
          <w:numId w:val="22"/>
        </w:numPr>
      </w:pPr>
      <w:r w:rsidRPr="004D740C">
        <w:t>Ofertas: tabla</w:t>
      </w:r>
      <w:r>
        <w:t xml:space="preserve"> que almacena todas las ofertas de cada empresa </w:t>
      </w:r>
      <w:r w:rsidR="004D740C">
        <w:t>en las siguientes columnas:</w:t>
      </w:r>
    </w:p>
    <w:p w14:paraId="230AE9BB" w14:textId="0BD927E9" w:rsidR="004D740C" w:rsidRPr="001954AA" w:rsidRDefault="004D740C" w:rsidP="004D740C">
      <w:pPr>
        <w:pStyle w:val="Prrafodelista"/>
        <w:numPr>
          <w:ilvl w:val="1"/>
          <w:numId w:val="22"/>
        </w:numPr>
        <w:rPr>
          <w:lang w:val="en-US"/>
        </w:rPr>
      </w:pPr>
      <w:proofErr w:type="spellStart"/>
      <w:r w:rsidRPr="004D740C">
        <w:rPr>
          <w:lang w:val="en-US"/>
        </w:rPr>
        <w:t>job_id</w:t>
      </w:r>
      <w:proofErr w:type="spellEnd"/>
      <w:r w:rsidRPr="004D740C">
        <w:rPr>
          <w:lang w:val="en-US"/>
        </w:rPr>
        <w:t xml:space="preserve">: </w:t>
      </w:r>
      <w:r w:rsidRPr="001954AA">
        <w:rPr>
          <w:lang w:val="en-US"/>
        </w:rPr>
        <w:t>(Primary Key): In</w:t>
      </w:r>
      <w:r>
        <w:rPr>
          <w:lang w:val="en-US"/>
        </w:rPr>
        <w:t>teger.</w:t>
      </w:r>
    </w:p>
    <w:p w14:paraId="74B56839" w14:textId="3C2E33BD" w:rsidR="004D740C" w:rsidRDefault="004D740C" w:rsidP="004D740C">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5383B97E" w14:textId="312E17A2" w:rsidR="004D740C" w:rsidRPr="004D740C" w:rsidRDefault="004D740C" w:rsidP="004D740C">
      <w:pPr>
        <w:pStyle w:val="Prrafodelista"/>
        <w:numPr>
          <w:ilvl w:val="1"/>
          <w:numId w:val="22"/>
        </w:numPr>
        <w:rPr>
          <w:lang w:val="en-US"/>
        </w:rPr>
      </w:pPr>
      <w:proofErr w:type="spellStart"/>
      <w:r>
        <w:rPr>
          <w:lang w:val="en-US"/>
        </w:rPr>
        <w:t>empresa_id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6E6C4E60" w14:textId="2372B18F" w:rsidR="004D740C" w:rsidRDefault="004D740C" w:rsidP="004D740C">
      <w:pPr>
        <w:pStyle w:val="Prrafodelista"/>
        <w:numPr>
          <w:ilvl w:val="1"/>
          <w:numId w:val="22"/>
        </w:numPr>
      </w:pPr>
      <w:proofErr w:type="spellStart"/>
      <w:r>
        <w:lastRenderedPageBreak/>
        <w:t>empresa_nombre</w:t>
      </w:r>
      <w:proofErr w:type="spellEnd"/>
      <w:r>
        <w:t xml:space="preserve">: </w:t>
      </w:r>
      <w:proofErr w:type="spellStart"/>
      <w:r>
        <w:t>String</w:t>
      </w:r>
      <w:proofErr w:type="spellEnd"/>
      <w:r>
        <w:t>.</w:t>
      </w:r>
    </w:p>
    <w:p w14:paraId="5DFDA006" w14:textId="1C1AFBAF" w:rsidR="004D740C" w:rsidRDefault="004D740C" w:rsidP="004D740C">
      <w:pPr>
        <w:pStyle w:val="Prrafodelista"/>
        <w:numPr>
          <w:ilvl w:val="1"/>
          <w:numId w:val="22"/>
        </w:numPr>
      </w:pPr>
      <w:proofErr w:type="spellStart"/>
      <w:r>
        <w:t>job_title</w:t>
      </w:r>
      <w:proofErr w:type="spellEnd"/>
      <w:r>
        <w:t xml:space="preserve">: </w:t>
      </w:r>
      <w:proofErr w:type="spellStart"/>
      <w:r>
        <w:t>String</w:t>
      </w:r>
      <w:proofErr w:type="spellEnd"/>
      <w:r>
        <w:t>.</w:t>
      </w:r>
    </w:p>
    <w:p w14:paraId="2002C1CC" w14:textId="10C998AE" w:rsidR="004D740C" w:rsidRDefault="004D740C" w:rsidP="004D740C">
      <w:pPr>
        <w:pStyle w:val="Prrafodelista"/>
        <w:numPr>
          <w:ilvl w:val="1"/>
          <w:numId w:val="22"/>
        </w:numPr>
      </w:pPr>
      <w:r>
        <w:t xml:space="preserve">ciudad: </w:t>
      </w:r>
      <w:proofErr w:type="spellStart"/>
      <w:r>
        <w:t>String</w:t>
      </w:r>
      <w:proofErr w:type="spellEnd"/>
      <w:r>
        <w:t>.</w:t>
      </w:r>
    </w:p>
    <w:p w14:paraId="50A3302C" w14:textId="6546B3D1" w:rsidR="004D740C" w:rsidRDefault="004D740C" w:rsidP="004D740C">
      <w:pPr>
        <w:pStyle w:val="Prrafodelista"/>
        <w:numPr>
          <w:ilvl w:val="1"/>
          <w:numId w:val="22"/>
        </w:numPr>
      </w:pPr>
      <w:proofErr w:type="spellStart"/>
      <w:r>
        <w:t>telefono</w:t>
      </w:r>
      <w:proofErr w:type="spellEnd"/>
      <w:r>
        <w:t xml:space="preserve">: </w:t>
      </w:r>
      <w:proofErr w:type="spellStart"/>
      <w:r>
        <w:t>String</w:t>
      </w:r>
      <w:proofErr w:type="spellEnd"/>
      <w:r>
        <w:t>.</w:t>
      </w:r>
    </w:p>
    <w:p w14:paraId="05B9A95B" w14:textId="321D08D7" w:rsidR="004D740C" w:rsidRDefault="004D740C" w:rsidP="004D740C">
      <w:pPr>
        <w:pStyle w:val="Prrafodelista"/>
        <w:numPr>
          <w:ilvl w:val="1"/>
          <w:numId w:val="22"/>
        </w:numPr>
      </w:pPr>
      <w:proofErr w:type="spellStart"/>
      <w:r>
        <w:t>nombre_contacto</w:t>
      </w:r>
      <w:proofErr w:type="spellEnd"/>
      <w:r>
        <w:t>:</w:t>
      </w:r>
      <w:r w:rsidRPr="004D740C">
        <w:t xml:space="preserve"> </w:t>
      </w:r>
      <w:proofErr w:type="spellStart"/>
      <w:r>
        <w:t>String</w:t>
      </w:r>
      <w:proofErr w:type="spellEnd"/>
      <w:r>
        <w:t>.</w:t>
      </w:r>
    </w:p>
    <w:p w14:paraId="1EE8EBB6" w14:textId="4E227583" w:rsidR="004D740C" w:rsidRDefault="004D740C" w:rsidP="004D740C">
      <w:pPr>
        <w:pStyle w:val="Prrafodelista"/>
        <w:numPr>
          <w:ilvl w:val="1"/>
          <w:numId w:val="22"/>
        </w:numPr>
      </w:pPr>
      <w:r>
        <w:t xml:space="preserve">estado: </w:t>
      </w:r>
      <w:proofErr w:type="spellStart"/>
      <w:r>
        <w:t>String</w:t>
      </w:r>
      <w:proofErr w:type="spellEnd"/>
      <w:r>
        <w:t>.</w:t>
      </w:r>
    </w:p>
    <w:p w14:paraId="1B030712" w14:textId="74D80CA2" w:rsidR="00181FE0" w:rsidRDefault="00181FE0" w:rsidP="004D740C">
      <w:pPr>
        <w:pStyle w:val="Prrafodelista"/>
        <w:numPr>
          <w:ilvl w:val="1"/>
          <w:numId w:val="22"/>
        </w:numPr>
      </w:pPr>
      <w:proofErr w:type="spellStart"/>
      <w:r>
        <w:t>nota_media</w:t>
      </w:r>
      <w:proofErr w:type="spellEnd"/>
      <w:r>
        <w:t xml:space="preserve">: </w:t>
      </w:r>
      <w:proofErr w:type="spellStart"/>
      <w:r>
        <w:t>Integer</w:t>
      </w:r>
      <w:proofErr w:type="spellEnd"/>
      <w:r>
        <w:t>.</w:t>
      </w:r>
    </w:p>
    <w:p w14:paraId="1F699113" w14:textId="544F7D01" w:rsidR="00181FE0" w:rsidRDefault="00181FE0" w:rsidP="00181FE0">
      <w:pPr>
        <w:pStyle w:val="Prrafodelista"/>
        <w:numPr>
          <w:ilvl w:val="1"/>
          <w:numId w:val="22"/>
        </w:numPr>
      </w:pPr>
      <w:r>
        <w:t xml:space="preserve">grado: </w:t>
      </w:r>
      <w:proofErr w:type="spellStart"/>
      <w:r>
        <w:t>Integer</w:t>
      </w:r>
      <w:proofErr w:type="spellEnd"/>
      <w:r>
        <w:t>.</w:t>
      </w:r>
    </w:p>
    <w:p w14:paraId="7B2F58E1" w14:textId="77777777" w:rsidR="004D740C" w:rsidRDefault="004D740C" w:rsidP="004D740C">
      <w:pPr>
        <w:pStyle w:val="Prrafodelista"/>
        <w:numPr>
          <w:ilvl w:val="1"/>
          <w:numId w:val="22"/>
        </w:numPr>
      </w:pPr>
      <w:r>
        <w:t xml:space="preserve">Niveles de idiomas, de </w:t>
      </w:r>
      <w:proofErr w:type="spellStart"/>
      <w:r>
        <w:t>soft-skills</w:t>
      </w:r>
      <w:proofErr w:type="spellEnd"/>
      <w:r>
        <w:t xml:space="preserve">, de competencias y lenguajes de programación: </w:t>
      </w:r>
      <w:proofErr w:type="spellStart"/>
      <w:r>
        <w:t>Integer</w:t>
      </w:r>
      <w:proofErr w:type="spellEnd"/>
      <w:r>
        <w:t xml:space="preserve">. </w:t>
      </w:r>
    </w:p>
    <w:p w14:paraId="6271B423" w14:textId="77777777" w:rsidR="004D740C" w:rsidRDefault="004D740C" w:rsidP="004D740C">
      <w:pPr>
        <w:pStyle w:val="Prrafodelista"/>
        <w:numPr>
          <w:ilvl w:val="2"/>
          <w:numId w:val="22"/>
        </w:numPr>
      </w:pPr>
      <w:r>
        <w:t>Idiomas: inglés, alemán y francés.</w:t>
      </w:r>
    </w:p>
    <w:p w14:paraId="3F187B0E" w14:textId="241BBFA3" w:rsidR="004D740C" w:rsidRDefault="004D740C" w:rsidP="004D740C">
      <w:pPr>
        <w:pStyle w:val="Prrafodelista"/>
        <w:numPr>
          <w:ilvl w:val="2"/>
          <w:numId w:val="22"/>
        </w:numPr>
      </w:pPr>
      <w:proofErr w:type="spellStart"/>
      <w:r>
        <w:t>Soft-Skills</w:t>
      </w:r>
      <w:proofErr w:type="spellEnd"/>
      <w:r>
        <w:t>: trabajo en equipo</w:t>
      </w:r>
      <w:r w:rsidR="00181FE0">
        <w:t xml:space="preserve"> y</w:t>
      </w:r>
      <w:r>
        <w:t xml:space="preserve"> comunicación</w:t>
      </w:r>
    </w:p>
    <w:p w14:paraId="2935A7D9" w14:textId="34D65062" w:rsidR="004D740C" w:rsidRDefault="004D740C" w:rsidP="004D740C">
      <w:pPr>
        <w:pStyle w:val="Prrafodelista"/>
        <w:numPr>
          <w:ilvl w:val="2"/>
          <w:numId w:val="22"/>
        </w:numPr>
      </w:pPr>
      <w:r>
        <w:t xml:space="preserve">Competencias: matemáticas, estadística, gestión de proyectos, sostenibilidad, </w:t>
      </w:r>
      <w:r w:rsidR="00181FE0">
        <w:t>y</w:t>
      </w:r>
      <w:r>
        <w:t xml:space="preserve"> </w:t>
      </w:r>
      <w:proofErr w:type="spellStart"/>
      <w:r>
        <w:t>big</w:t>
      </w:r>
      <w:proofErr w:type="spellEnd"/>
      <w:r>
        <w:t xml:space="preserve"> data</w:t>
      </w:r>
      <w:r w:rsidR="00181FE0">
        <w:t>.</w:t>
      </w:r>
    </w:p>
    <w:p w14:paraId="0F92E150" w14:textId="1BDCA6AF" w:rsidR="00E7281F" w:rsidRPr="00882FD2" w:rsidRDefault="004D740C" w:rsidP="00181FE0">
      <w:pPr>
        <w:pStyle w:val="Prrafodelista"/>
        <w:numPr>
          <w:ilvl w:val="2"/>
          <w:numId w:val="22"/>
        </w:numPr>
      </w:pPr>
      <w:r>
        <w:t>Programación</w:t>
      </w:r>
      <w:r w:rsidR="00181FE0">
        <w:t>.</w:t>
      </w:r>
    </w:p>
    <w:p w14:paraId="4F101200" w14:textId="1BD16B03" w:rsidR="00E7281F" w:rsidRDefault="00E7281F" w:rsidP="00181FE0">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w:t>
      </w:r>
      <w:r w:rsidR="00181FE0">
        <w:t>s</w:t>
      </w:r>
      <w:r>
        <w:t xml:space="preserve"> tabla</w:t>
      </w:r>
      <w:r w:rsidR="00181FE0">
        <w:t>s</w:t>
      </w:r>
      <w:r>
        <w:t>.</w:t>
      </w:r>
      <w:r w:rsidR="00181FE0">
        <w:t xml:space="preserve"> En la siguiente ilustración se muestra el diagrama Entidad Relación de la base de datos diseñada:</w:t>
      </w:r>
    </w:p>
    <w:p w14:paraId="368F5E38" w14:textId="77777777" w:rsidR="00E7281F" w:rsidRDefault="00E7281F" w:rsidP="00181FE0">
      <w:pPr>
        <w:ind w:left="142"/>
      </w:pPr>
      <w:r>
        <w:rPr>
          <w:noProof/>
          <w:lang w:eastAsia="es-ES"/>
        </w:rPr>
        <w:lastRenderedPageBreak/>
        <w:drawing>
          <wp:inline distT="0" distB="0" distL="0" distR="0" wp14:anchorId="56A8B0AE" wp14:editId="124DAF3F">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0"/>
                    <a:stretch>
                      <a:fillRect/>
                    </a:stretch>
                  </pic:blipFill>
                  <pic:spPr>
                    <a:xfrm>
                      <a:off x="0" y="0"/>
                      <a:ext cx="5068443" cy="4669026"/>
                    </a:xfrm>
                    <a:prstGeom prst="rect">
                      <a:avLst/>
                    </a:prstGeom>
                  </pic:spPr>
                </pic:pic>
              </a:graphicData>
            </a:graphic>
          </wp:inline>
        </w:drawing>
      </w:r>
    </w:p>
    <w:p w14:paraId="351E6A7A" w14:textId="77777777" w:rsidR="00E7281F" w:rsidRDefault="00E7281F" w:rsidP="00E7281F">
      <w:pPr>
        <w:jc w:val="center"/>
        <w:rPr>
          <w:i/>
          <w:iCs/>
        </w:rPr>
      </w:pPr>
      <w:r w:rsidRPr="00181FE0">
        <w:rPr>
          <w:i/>
          <w:iCs/>
        </w:rPr>
        <w:t>Ilustración X: Diagrama E/R de la base de datos</w:t>
      </w:r>
    </w:p>
    <w:p w14:paraId="6AE7A5E1" w14:textId="77777777" w:rsidR="00E7281F" w:rsidRPr="003C263F" w:rsidRDefault="00E7281F" w:rsidP="00E7281F">
      <w:pPr>
        <w:rPr>
          <w:iCs/>
          <w:strike/>
        </w:rPr>
      </w:pPr>
      <w:r w:rsidRPr="003C263F">
        <w:rPr>
          <w:iCs/>
          <w:strike/>
        </w:rPr>
        <w:t>El diagrama E/R de la base de datos muestra cómo se relacionan las diferentes tablas mencionadas anteriormente. Las cardinalidades entre tablas son las siguientes:</w:t>
      </w:r>
    </w:p>
    <w:p w14:paraId="53D3A797" w14:textId="77777777" w:rsidR="00E7281F" w:rsidRPr="003C263F" w:rsidRDefault="00E7281F" w:rsidP="00E7281F">
      <w:pPr>
        <w:ind w:left="2694"/>
        <w:rPr>
          <w:iCs/>
          <w:strike/>
        </w:rPr>
      </w:pPr>
      <w:r w:rsidRPr="003C263F">
        <w:rPr>
          <w:strike/>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2443F499" w14:textId="46513BC9" w:rsidR="00E7281F" w:rsidRPr="003C263F" w:rsidRDefault="00E7281F" w:rsidP="00181FE0">
      <w:pPr>
        <w:jc w:val="center"/>
        <w:rPr>
          <w:i/>
          <w:iCs/>
          <w:strike/>
        </w:rPr>
      </w:pPr>
      <w:r w:rsidRPr="003C263F">
        <w:rPr>
          <w:i/>
          <w:iCs/>
          <w:strike/>
        </w:rPr>
        <w:t>Ilustración X: Cardinalidades Diagrama E/R de la base de datos</w:t>
      </w:r>
    </w:p>
    <w:p w14:paraId="793FA9A8" w14:textId="1E7ECBE4" w:rsidR="00EB67F1" w:rsidRDefault="00EB67F1" w:rsidP="00EB67F1">
      <w:pPr>
        <w:pStyle w:val="Ttulo4"/>
      </w:pPr>
      <w:r>
        <w:lastRenderedPageBreak/>
        <w:t>Diseño físico de datos</w:t>
      </w:r>
    </w:p>
    <w:p w14:paraId="0160AED7" w14:textId="298B39C2" w:rsidR="00EB67F1" w:rsidRPr="00EB67F1" w:rsidRDefault="00120FEF" w:rsidP="00EB67F1">
      <w:commentRangeStart w:id="197"/>
      <w:r w:rsidRPr="00120FEF">
        <w:t>Se llevará un proceso de normalización y de optimización para obtener las tablas de la base de datos.</w:t>
      </w:r>
      <w:commentRangeEnd w:id="197"/>
      <w:r w:rsidR="0077095B">
        <w:rPr>
          <w:rStyle w:val="Refdecomentario"/>
        </w:rPr>
        <w:commentReference w:id="197"/>
      </w:r>
    </w:p>
    <w:p w14:paraId="0A091F62" w14:textId="74A84FB4" w:rsidR="00EB67F1" w:rsidRDefault="00EB67F1" w:rsidP="00EB67F1">
      <w:pPr>
        <w:pStyle w:val="Ttulo4"/>
      </w:pPr>
      <w:r w:rsidRPr="00EB67F1">
        <w:t>Migración y carga inicial de los datos (si procede)</w:t>
      </w:r>
    </w:p>
    <w:p w14:paraId="7597D55F" w14:textId="7F36666C" w:rsidR="008F5F50" w:rsidRPr="00CF778D" w:rsidRDefault="008F5F50" w:rsidP="00CF778D">
      <w:commentRangeStart w:id="198"/>
      <w:r w:rsidRPr="008F5F50">
        <w:t>La carga inicial de los datos fue realizada manualmente debido a que la base de datos fue diseñada específicamente para ser utilizada en este proyecto y es de elaboración propia.</w:t>
      </w:r>
      <w:commentRangeEnd w:id="198"/>
      <w:r w:rsidR="0077095B">
        <w:rPr>
          <w:rStyle w:val="Refdecomentario"/>
        </w:rPr>
        <w:commentReference w:id="198"/>
      </w:r>
    </w:p>
    <w:p w14:paraId="4E29F3D6" w14:textId="1199F99B" w:rsidR="00120FEF" w:rsidRDefault="00120FEF" w:rsidP="00120FEF">
      <w:pPr>
        <w:pStyle w:val="Ttulo2"/>
      </w:pPr>
      <w:bookmarkStart w:id="199" w:name="_Toc130206759"/>
      <w:r>
        <w:t xml:space="preserve">Diseño del </w:t>
      </w:r>
      <w:proofErr w:type="spellStart"/>
      <w:r>
        <w:t>Frontend</w:t>
      </w:r>
      <w:bookmarkEnd w:id="199"/>
      <w:proofErr w:type="spellEnd"/>
    </w:p>
    <w:p w14:paraId="5B097D28" w14:textId="699272C1" w:rsidR="00B35356" w:rsidRPr="00B35356" w:rsidRDefault="00B35356" w:rsidP="00B35356">
      <w:commentRangeStart w:id="200"/>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commentRangeEnd w:id="200"/>
      <w:r w:rsidR="0077095B">
        <w:rPr>
          <w:rStyle w:val="Refdecomentario"/>
        </w:rPr>
        <w:commentReference w:id="200"/>
      </w:r>
    </w:p>
    <w:p w14:paraId="049AE3E4" w14:textId="42CC7A2F" w:rsidR="00120FEF" w:rsidRPr="00181FE0" w:rsidRDefault="00120FEF" w:rsidP="00120FEF">
      <w:pPr>
        <w:pStyle w:val="Ttulo3"/>
      </w:pPr>
      <w:bookmarkStart w:id="201" w:name="_Toc130206760"/>
      <w:r w:rsidRPr="00181FE0">
        <w:t>Diseño de la interfaz de usuario</w:t>
      </w:r>
      <w:bookmarkEnd w:id="201"/>
    </w:p>
    <w:p w14:paraId="07CB0B29" w14:textId="48689B81" w:rsidR="00B35356" w:rsidRDefault="002F261B" w:rsidP="00B35356">
      <w:commentRangeStart w:id="202"/>
      <w:r>
        <w:t>La interfaz de usuario está formada por varias páginas con diferentes funcionalidades, para ello s</w:t>
      </w:r>
      <w:r w:rsidR="00B35356">
        <w:t>e han diseñado las siguientes ventanas</w:t>
      </w:r>
      <w:r>
        <w:t>:</w:t>
      </w:r>
      <w:commentRangeEnd w:id="202"/>
      <w:r w:rsidR="0077095B">
        <w:rPr>
          <w:rStyle w:val="Refdecomentario"/>
        </w:rPr>
        <w:commentReference w:id="202"/>
      </w:r>
    </w:p>
    <w:p w14:paraId="1377DE31" w14:textId="070E5288" w:rsidR="00B35356" w:rsidRDefault="00F31C71" w:rsidP="00B35356">
      <w:r w:rsidRPr="00F31C7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2"/>
                    <a:stretch>
                      <a:fillRect/>
                    </a:stretch>
                  </pic:blipFill>
                  <pic:spPr>
                    <a:xfrm>
                      <a:off x="0" y="0"/>
                      <a:ext cx="5036185" cy="3454400"/>
                    </a:xfrm>
                    <a:prstGeom prst="rect">
                      <a:avLst/>
                    </a:prstGeom>
                  </pic:spPr>
                </pic:pic>
              </a:graphicData>
            </a:graphic>
          </wp:inline>
        </w:drawing>
      </w:r>
    </w:p>
    <w:p w14:paraId="4B846C31" w14:textId="008DBBAF" w:rsidR="009C4C58" w:rsidRDefault="00B35356" w:rsidP="009C4C58">
      <w:pPr>
        <w:jc w:val="center"/>
        <w:rPr>
          <w:i/>
          <w:iCs/>
        </w:rPr>
      </w:pPr>
      <w:r w:rsidRPr="00CE5888">
        <w:rPr>
          <w:i/>
          <w:iCs/>
        </w:rPr>
        <w:lastRenderedPageBreak/>
        <w:t xml:space="preserve">Ilustración </w:t>
      </w:r>
      <w:r>
        <w:rPr>
          <w:i/>
          <w:iCs/>
        </w:rPr>
        <w:t xml:space="preserve">X: Ventana </w:t>
      </w:r>
      <w:proofErr w:type="spellStart"/>
      <w:r>
        <w:rPr>
          <w:i/>
          <w:iCs/>
        </w:rPr>
        <w:t>Login</w:t>
      </w:r>
      <w:proofErr w:type="spellEnd"/>
    </w:p>
    <w:p w14:paraId="56D66D83" w14:textId="4B925F43" w:rsidR="00B35356" w:rsidRDefault="00181FE0" w:rsidP="00B35356">
      <w:pPr>
        <w:jc w:val="center"/>
        <w:rPr>
          <w:i/>
          <w:iCs/>
        </w:rPr>
      </w:pPr>
      <w:r>
        <w:rPr>
          <w:i/>
          <w:iCs/>
          <w:noProof/>
        </w:rPr>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3">
                      <w14:nvContentPartPr>
                        <w14:cNvContentPartPr/>
                      </w14:nvContentPartPr>
                      <w14:xfrm>
                        <a:off x="0" y="0"/>
                        <a:ext cx="845820" cy="167540"/>
                      </w14:xfrm>
                    </w14:contentPart>
                  </a:graphicData>
                </a:graphic>
              </wp:anchor>
            </w:drawing>
          </mc:Choice>
          <mc:Fallback xmlns:w16du="http://schemas.microsoft.com/office/word/2023/wordml/word16du">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">
                <v:imagedata r:id="rId44" o:title=""/>
              </v:shape>
            </w:pict>
          </mc:Fallback>
        </mc:AlternateContent>
      </w:r>
      <w:r>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45">
                      <w14:nvContentPartPr>
                        <w14:cNvContentPartPr/>
                      </w14:nvContentPartPr>
                      <w14:xfrm>
                        <a:off x="0" y="0"/>
                        <a:ext cx="886320" cy="171720"/>
                      </w14:xfrm>
                    </w14:contentPart>
                  </a:graphicData>
                </a:graphic>
              </wp:anchor>
            </w:drawing>
          </mc:Choice>
          <mc:Fallback xmlns:w16du="http://schemas.microsoft.com/office/word/2023/wordml/word16du">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">
                <v:imagedata r:id="rId46" o:title=""/>
              </v:shape>
            </w:pict>
          </mc:Fallback>
        </mc:AlternateContent>
      </w:r>
      <w:r w:rsidR="00985CBC" w:rsidRPr="00985CBC">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47"/>
                    <a:stretch>
                      <a:fillRect/>
                    </a:stretch>
                  </pic:blipFill>
                  <pic:spPr>
                    <a:xfrm>
                      <a:off x="0" y="0"/>
                      <a:ext cx="5036185" cy="3454400"/>
                    </a:xfrm>
                    <a:prstGeom prst="rect">
                      <a:avLst/>
                    </a:prstGeom>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525B6CF9" w:rsidR="00B35356" w:rsidRDefault="00EB4861" w:rsidP="00B35356">
      <w:pPr>
        <w:jc w:val="center"/>
        <w:rPr>
          <w:i/>
          <w:iCs/>
        </w:rPr>
      </w:pPr>
      <w:r w:rsidRPr="00EB4861">
        <w:rPr>
          <w:i/>
          <w:iCs/>
          <w:noProof/>
        </w:rPr>
        <w:lastRenderedPageBreak/>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48"/>
                    <a:stretch>
                      <a:fillRect/>
                    </a:stretch>
                  </pic:blipFill>
                  <pic:spPr>
                    <a:xfrm>
                      <a:off x="0" y="0"/>
                      <a:ext cx="5036185" cy="4966335"/>
                    </a:xfrm>
                    <a:prstGeom prst="rect">
                      <a:avLst/>
                    </a:prstGeom>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473B6B15" w:rsidR="00B35356" w:rsidRDefault="0037114F" w:rsidP="00B35356">
      <w:pPr>
        <w:jc w:val="center"/>
        <w:rPr>
          <w:i/>
          <w:iCs/>
        </w:rPr>
      </w:pPr>
      <w:r w:rsidRPr="0037114F">
        <w:rPr>
          <w:i/>
          <w:iCs/>
          <w:noProof/>
        </w:rPr>
        <w:lastRenderedPageBreak/>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49"/>
                    <a:stretch>
                      <a:fillRect/>
                    </a:stretch>
                  </pic:blipFill>
                  <pic:spPr>
                    <a:xfrm>
                      <a:off x="0" y="0"/>
                      <a:ext cx="5036185" cy="3520440"/>
                    </a:xfrm>
                    <a:prstGeom prst="rect">
                      <a:avLst/>
                    </a:prstGeom>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97F80B4" w:rsidR="00B35356" w:rsidRDefault="00B04C3C" w:rsidP="00B35356">
      <w:pPr>
        <w:jc w:val="center"/>
        <w:rPr>
          <w:i/>
          <w:iCs/>
        </w:rPr>
      </w:pPr>
      <w:r w:rsidRPr="00B04C3C">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0"/>
                    <a:stretch>
                      <a:fillRect/>
                    </a:stretch>
                  </pic:blipFill>
                  <pic:spPr>
                    <a:xfrm>
                      <a:off x="0" y="0"/>
                      <a:ext cx="5036185" cy="3512820"/>
                    </a:xfrm>
                    <a:prstGeom prst="rect">
                      <a:avLst/>
                    </a:prstGeom>
                  </pic:spPr>
                </pic:pic>
              </a:graphicData>
            </a:graphic>
          </wp:inline>
        </w:drawing>
      </w:r>
    </w:p>
    <w:p w14:paraId="133B4411" w14:textId="215624AC" w:rsidR="00B35356" w:rsidRDefault="00B35356" w:rsidP="00B35356">
      <w:pPr>
        <w:jc w:val="center"/>
        <w:rPr>
          <w:i/>
          <w:iCs/>
        </w:rPr>
      </w:pPr>
      <w:r w:rsidRPr="00CE5888">
        <w:rPr>
          <w:i/>
          <w:iCs/>
        </w:rPr>
        <w:t xml:space="preserve">Ilustración </w:t>
      </w:r>
      <w:r>
        <w:rPr>
          <w:i/>
          <w:iCs/>
        </w:rPr>
        <w:t>X: Ventana introducir</w:t>
      </w:r>
      <w:r w:rsidR="0037114F">
        <w:rPr>
          <w:i/>
          <w:iCs/>
        </w:rPr>
        <w:t>/modificar</w:t>
      </w:r>
      <w:r>
        <w:rPr>
          <w:i/>
          <w:iCs/>
        </w:rPr>
        <w:t xml:space="preserve"> CV</w:t>
      </w:r>
    </w:p>
    <w:p w14:paraId="63AEF72C" w14:textId="0D5D8699" w:rsidR="00B35356" w:rsidRDefault="00B04C3C" w:rsidP="00B35356">
      <w:r w:rsidRPr="00B04C3C">
        <w:rPr>
          <w:noProof/>
        </w:rPr>
        <w:lastRenderedPageBreak/>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1"/>
                    <a:stretch>
                      <a:fillRect/>
                    </a:stretch>
                  </pic:blipFill>
                  <pic:spPr>
                    <a:xfrm>
                      <a:off x="0" y="0"/>
                      <a:ext cx="5036185" cy="3512820"/>
                    </a:xfrm>
                    <a:prstGeom prst="rect">
                      <a:avLst/>
                    </a:prstGeom>
                  </pic:spPr>
                </pic:pic>
              </a:graphicData>
            </a:graphic>
          </wp:inline>
        </w:drawing>
      </w:r>
    </w:p>
    <w:p w14:paraId="4A4D3943" w14:textId="77777777" w:rsidR="00B35356" w:rsidRDefault="00B35356" w:rsidP="00B35356">
      <w:pPr>
        <w:jc w:val="center"/>
        <w:rPr>
          <w:i/>
          <w:iCs/>
        </w:rPr>
      </w:pPr>
      <w:r w:rsidRPr="00CE5888">
        <w:rPr>
          <w:i/>
          <w:iCs/>
        </w:rPr>
        <w:t xml:space="preserve">Ilustración </w:t>
      </w:r>
      <w:r>
        <w:rPr>
          <w:i/>
          <w:iCs/>
        </w:rPr>
        <w:t>X: Ventana mostrar CV</w:t>
      </w:r>
    </w:p>
    <w:p w14:paraId="0F9A96DC" w14:textId="77777777" w:rsidR="00B35356" w:rsidRDefault="00B35356" w:rsidP="00B35356"/>
    <w:p w14:paraId="389A2F65" w14:textId="5C81EBC7" w:rsidR="00B35356" w:rsidRDefault="00C71F27" w:rsidP="00B35356">
      <w:r w:rsidRPr="00C71F27">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2"/>
                    <a:stretch>
                      <a:fillRect/>
                    </a:stretch>
                  </pic:blipFill>
                  <pic:spPr>
                    <a:xfrm>
                      <a:off x="0" y="0"/>
                      <a:ext cx="5036185" cy="2720340"/>
                    </a:xfrm>
                    <a:prstGeom prst="rect">
                      <a:avLst/>
                    </a:prstGeom>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25F06618" w:rsidR="00B35356" w:rsidRDefault="006C7A92" w:rsidP="00B35356">
      <w:r w:rsidRPr="006C7A92">
        <w:rPr>
          <w:noProof/>
        </w:rPr>
        <w:lastRenderedPageBreak/>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3"/>
                    <a:stretch>
                      <a:fillRect/>
                    </a:stretch>
                  </pic:blipFill>
                  <pic:spPr>
                    <a:xfrm>
                      <a:off x="0" y="0"/>
                      <a:ext cx="5036185" cy="3054350"/>
                    </a:xfrm>
                    <a:prstGeom prst="rect">
                      <a:avLst/>
                    </a:prstGeom>
                  </pic:spPr>
                </pic:pic>
              </a:graphicData>
            </a:graphic>
          </wp:inline>
        </w:drawing>
      </w:r>
    </w:p>
    <w:p w14:paraId="5EDB727D" w14:textId="5A1E3CE3" w:rsidR="00B35356" w:rsidRDefault="00B35356" w:rsidP="00B35356">
      <w:pPr>
        <w:jc w:val="center"/>
        <w:rPr>
          <w:i/>
          <w:iCs/>
        </w:rPr>
      </w:pPr>
      <w:r w:rsidRPr="00CE5888">
        <w:rPr>
          <w:i/>
          <w:iCs/>
        </w:rPr>
        <w:t xml:space="preserve">Ilustración </w:t>
      </w:r>
      <w:r>
        <w:rPr>
          <w:i/>
          <w:iCs/>
        </w:rPr>
        <w:t xml:space="preserve">X: Ventana </w:t>
      </w:r>
      <w:proofErr w:type="spellStart"/>
      <w:r w:rsidR="006C7A92">
        <w:rPr>
          <w:i/>
          <w:iCs/>
        </w:rPr>
        <w:t>R</w:t>
      </w:r>
      <w:r>
        <w:rPr>
          <w:i/>
          <w:iCs/>
        </w:rPr>
        <w:t>ecomendador</w:t>
      </w:r>
      <w:proofErr w:type="spellEnd"/>
      <w:r w:rsidR="006C7A92">
        <w:rPr>
          <w:i/>
          <w:iCs/>
        </w:rPr>
        <w:t xml:space="preserve"> de ofertas</w:t>
      </w:r>
    </w:p>
    <w:p w14:paraId="23C418F4" w14:textId="17CE006E" w:rsidR="00B35356" w:rsidRDefault="00020FBD" w:rsidP="00B35356">
      <w:pPr>
        <w:jc w:val="center"/>
        <w:rPr>
          <w:i/>
          <w:iCs/>
        </w:rPr>
      </w:pPr>
      <w:r w:rsidRPr="00020FBD">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4"/>
                    <a:stretch>
                      <a:fillRect/>
                    </a:stretch>
                  </pic:blipFill>
                  <pic:spPr>
                    <a:xfrm>
                      <a:off x="0" y="0"/>
                      <a:ext cx="5036185" cy="3186430"/>
                    </a:xfrm>
                    <a:prstGeom prst="rect">
                      <a:avLst/>
                    </a:prstGeom>
                  </pic:spPr>
                </pic:pic>
              </a:graphicData>
            </a:graphic>
          </wp:inline>
        </w:drawing>
      </w:r>
    </w:p>
    <w:p w14:paraId="34FDFF90" w14:textId="77777777" w:rsidR="00B35356" w:rsidRDefault="00B35356" w:rsidP="00B35356">
      <w:pPr>
        <w:jc w:val="center"/>
        <w:rPr>
          <w:i/>
          <w:iCs/>
        </w:rPr>
      </w:pPr>
      <w:r w:rsidRPr="00CE5888">
        <w:rPr>
          <w:i/>
          <w:iCs/>
        </w:rPr>
        <w:t xml:space="preserve">Ilustración </w:t>
      </w:r>
      <w:r>
        <w:rPr>
          <w:i/>
          <w:iCs/>
        </w:rPr>
        <w:t>X: Ventana crear nueva oferta trabajo</w:t>
      </w:r>
    </w:p>
    <w:p w14:paraId="0F4216A0" w14:textId="77777777" w:rsidR="00B35356" w:rsidRDefault="00B35356" w:rsidP="00B35356">
      <w:pPr>
        <w:jc w:val="center"/>
        <w:rPr>
          <w:i/>
          <w:iCs/>
        </w:rPr>
      </w:pPr>
    </w:p>
    <w:p w14:paraId="756AAD65" w14:textId="260F75D4" w:rsidR="00B35356" w:rsidRDefault="00020FBD" w:rsidP="00B35356">
      <w:pPr>
        <w:jc w:val="center"/>
        <w:rPr>
          <w:i/>
          <w:iCs/>
        </w:rPr>
      </w:pPr>
      <w:r w:rsidRPr="00020FBD">
        <w:rPr>
          <w:i/>
          <w:iCs/>
          <w:noProof/>
        </w:rPr>
        <w:lastRenderedPageBreak/>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5"/>
                    <a:stretch>
                      <a:fillRect/>
                    </a:stretch>
                  </pic:blipFill>
                  <pic:spPr>
                    <a:xfrm>
                      <a:off x="0" y="0"/>
                      <a:ext cx="5036185" cy="3054350"/>
                    </a:xfrm>
                    <a:prstGeom prst="rect">
                      <a:avLst/>
                    </a:prstGeom>
                  </pic:spPr>
                </pic:pic>
              </a:graphicData>
            </a:graphic>
          </wp:inline>
        </w:drawing>
      </w:r>
    </w:p>
    <w:p w14:paraId="188B0184" w14:textId="0C53F71A" w:rsidR="00B35356" w:rsidRDefault="00B35356" w:rsidP="00B35356">
      <w:pPr>
        <w:jc w:val="center"/>
        <w:rPr>
          <w:i/>
          <w:iCs/>
        </w:rPr>
      </w:pPr>
      <w:r w:rsidRPr="00CE5888">
        <w:rPr>
          <w:i/>
          <w:iCs/>
        </w:rPr>
        <w:t xml:space="preserve">Ilustración </w:t>
      </w:r>
      <w:r>
        <w:rPr>
          <w:i/>
          <w:iCs/>
        </w:rPr>
        <w:t>X: Ventana ver alumnos sin ofertas</w:t>
      </w:r>
      <w:r w:rsidR="00020FBD">
        <w:rPr>
          <w:i/>
          <w:iCs/>
        </w:rPr>
        <w:t xml:space="preserve"> asignadas</w:t>
      </w:r>
    </w:p>
    <w:p w14:paraId="27C5E851" w14:textId="77777777" w:rsidR="00B35356" w:rsidRDefault="00B35356" w:rsidP="00B35356">
      <w:pPr>
        <w:jc w:val="center"/>
        <w:rPr>
          <w:i/>
          <w:iCs/>
        </w:rPr>
      </w:pPr>
    </w:p>
    <w:p w14:paraId="6E6E2A37" w14:textId="571CF430" w:rsidR="00B35356" w:rsidRDefault="00020FBD" w:rsidP="00B35356">
      <w:pPr>
        <w:jc w:val="center"/>
        <w:rPr>
          <w:i/>
          <w:iCs/>
        </w:rPr>
      </w:pPr>
      <w:r w:rsidRPr="00020FBD">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6"/>
                    <a:stretch>
                      <a:fillRect/>
                    </a:stretch>
                  </pic:blipFill>
                  <pic:spPr>
                    <a:xfrm>
                      <a:off x="0" y="0"/>
                      <a:ext cx="5036185" cy="2456180"/>
                    </a:xfrm>
                    <a:prstGeom prst="rect">
                      <a:avLst/>
                    </a:prstGeom>
                  </pic:spPr>
                </pic:pic>
              </a:graphicData>
            </a:graphic>
          </wp:inline>
        </w:drawing>
      </w:r>
    </w:p>
    <w:p w14:paraId="39782FA5" w14:textId="6B7F2A35" w:rsidR="00B35356" w:rsidRDefault="00B35356" w:rsidP="006C7A92">
      <w:pPr>
        <w:jc w:val="center"/>
        <w:rPr>
          <w:i/>
          <w:iCs/>
        </w:rPr>
      </w:pPr>
      <w:r w:rsidRPr="00CE5888">
        <w:rPr>
          <w:i/>
          <w:iCs/>
        </w:rPr>
        <w:t xml:space="preserve">Ilustración </w:t>
      </w:r>
      <w:r>
        <w:rPr>
          <w:i/>
          <w:iCs/>
        </w:rPr>
        <w:t>X: Ventana asignar oferta de trabajo</w:t>
      </w:r>
    </w:p>
    <w:p w14:paraId="08831809" w14:textId="175665D4" w:rsidR="006C7A92" w:rsidRDefault="006C7A92" w:rsidP="006C7A92">
      <w:pPr>
        <w:jc w:val="center"/>
        <w:rPr>
          <w:i/>
          <w:iCs/>
        </w:rPr>
      </w:pPr>
      <w:r w:rsidRPr="006C7A92">
        <w:rPr>
          <w:i/>
          <w:iCs/>
          <w:noProof/>
        </w:rPr>
        <w:lastRenderedPageBreak/>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57"/>
                    <a:stretch>
                      <a:fillRect/>
                    </a:stretch>
                  </pic:blipFill>
                  <pic:spPr>
                    <a:xfrm>
                      <a:off x="0" y="0"/>
                      <a:ext cx="5036185" cy="2922270"/>
                    </a:xfrm>
                    <a:prstGeom prst="rect">
                      <a:avLst/>
                    </a:prstGeom>
                  </pic:spPr>
                </pic:pic>
              </a:graphicData>
            </a:graphic>
          </wp:inline>
        </w:drawing>
      </w:r>
    </w:p>
    <w:p w14:paraId="6DB1EFF2" w14:textId="72D7974D" w:rsidR="006C7A92" w:rsidRDefault="006C7A92" w:rsidP="006C7A92">
      <w:pPr>
        <w:jc w:val="center"/>
        <w:rPr>
          <w:i/>
          <w:iCs/>
        </w:rPr>
      </w:pPr>
      <w:r w:rsidRPr="00CE5888">
        <w:rPr>
          <w:i/>
          <w:iCs/>
        </w:rPr>
        <w:t xml:space="preserve">Ilustración </w:t>
      </w:r>
      <w:r>
        <w:rPr>
          <w:i/>
          <w:iCs/>
        </w:rPr>
        <w:t>X: Ventana Modificar Alumno</w:t>
      </w:r>
    </w:p>
    <w:p w14:paraId="0DA51C57" w14:textId="327CC53C" w:rsidR="006C7A92" w:rsidRDefault="00431755" w:rsidP="006C7A92">
      <w:pPr>
        <w:jc w:val="center"/>
        <w:rPr>
          <w:i/>
          <w:iCs/>
        </w:rPr>
      </w:pPr>
      <w:r w:rsidRPr="00431755">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58"/>
                    <a:stretch>
                      <a:fillRect/>
                    </a:stretch>
                  </pic:blipFill>
                  <pic:spPr>
                    <a:xfrm>
                      <a:off x="0" y="0"/>
                      <a:ext cx="5036185" cy="2922270"/>
                    </a:xfrm>
                    <a:prstGeom prst="rect">
                      <a:avLst/>
                    </a:prstGeom>
                  </pic:spPr>
                </pic:pic>
              </a:graphicData>
            </a:graphic>
          </wp:inline>
        </w:drawing>
      </w:r>
    </w:p>
    <w:p w14:paraId="123CED0E" w14:textId="24035A52" w:rsidR="006C7A92" w:rsidRDefault="006C7A92" w:rsidP="006C7A92">
      <w:pPr>
        <w:jc w:val="center"/>
        <w:rPr>
          <w:i/>
          <w:iCs/>
        </w:rPr>
      </w:pPr>
      <w:r w:rsidRPr="00CE5888">
        <w:rPr>
          <w:i/>
          <w:iCs/>
        </w:rPr>
        <w:t xml:space="preserve">Ilustración </w:t>
      </w:r>
      <w:r>
        <w:rPr>
          <w:i/>
          <w:iCs/>
        </w:rPr>
        <w:t xml:space="preserve">X: Ventana Modificar </w:t>
      </w:r>
      <w:r w:rsidR="00431755">
        <w:rPr>
          <w:i/>
          <w:iCs/>
        </w:rPr>
        <w:t>Empresa</w:t>
      </w:r>
    </w:p>
    <w:p w14:paraId="2FACCF56" w14:textId="78B4E895" w:rsidR="00C01639" w:rsidRDefault="00C01639" w:rsidP="006C7A92">
      <w:pPr>
        <w:jc w:val="center"/>
        <w:rPr>
          <w:i/>
          <w:iCs/>
        </w:rPr>
      </w:pPr>
      <w:r w:rsidRPr="00C01639">
        <w:rPr>
          <w:i/>
          <w:iCs/>
          <w:noProof/>
        </w:rPr>
        <w:lastRenderedPageBreak/>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59"/>
                    <a:stretch>
                      <a:fillRect/>
                    </a:stretch>
                  </pic:blipFill>
                  <pic:spPr>
                    <a:xfrm>
                      <a:off x="0" y="0"/>
                      <a:ext cx="5036185" cy="3054350"/>
                    </a:xfrm>
                    <a:prstGeom prst="rect">
                      <a:avLst/>
                    </a:prstGeom>
                  </pic:spPr>
                </pic:pic>
              </a:graphicData>
            </a:graphic>
          </wp:inline>
        </w:drawing>
      </w:r>
    </w:p>
    <w:p w14:paraId="22879D62" w14:textId="173E8CBA" w:rsidR="004843C0" w:rsidRPr="009C4C58" w:rsidRDefault="00C01639" w:rsidP="009C4C58">
      <w:pPr>
        <w:jc w:val="center"/>
        <w:rPr>
          <w:i/>
          <w:iCs/>
        </w:rPr>
      </w:pPr>
      <w:r w:rsidRPr="00CE5888">
        <w:rPr>
          <w:i/>
          <w:iCs/>
        </w:rPr>
        <w:t xml:space="preserve">Ilustración </w:t>
      </w:r>
      <w:r>
        <w:rPr>
          <w:i/>
          <w:iCs/>
        </w:rPr>
        <w:t>X: Ventana ver ofertas de una empresa</w:t>
      </w:r>
    </w:p>
    <w:p w14:paraId="6C4AF4F4" w14:textId="002506EE" w:rsidR="004843C0" w:rsidRDefault="004843C0" w:rsidP="00680DE6">
      <w:pPr>
        <w:pStyle w:val="Ttulo2"/>
      </w:pPr>
      <w:bookmarkStart w:id="203" w:name="_Toc130206761"/>
      <w:commentRangeStart w:id="204"/>
      <w:r>
        <w:t>Modelo de clases de diseño</w:t>
      </w:r>
      <w:bookmarkEnd w:id="203"/>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commentRangeEnd w:id="204"/>
      <w:proofErr w:type="spellEnd"/>
      <w:r w:rsidR="0077095B">
        <w:rPr>
          <w:rStyle w:val="Refdecomentario"/>
        </w:rPr>
        <w:commentReference w:id="204"/>
      </w:r>
    </w:p>
    <w:p w14:paraId="358B5AE6" w14:textId="5B3DDCC6" w:rsidR="004843C0" w:rsidRPr="000E292F" w:rsidRDefault="004843C0" w:rsidP="00680DE6">
      <w:pPr>
        <w:pStyle w:val="Ttulo2"/>
        <w:rPr>
          <w:highlight w:val="yellow"/>
        </w:rPr>
      </w:pPr>
      <w:bookmarkStart w:id="205" w:name="_Toc130206762"/>
      <w:commentRangeStart w:id="206"/>
      <w:r w:rsidRPr="000E292F">
        <w:rPr>
          <w:highlight w:val="yellow"/>
        </w:rPr>
        <w:t>Entorno de construcción</w:t>
      </w:r>
      <w:bookmarkEnd w:id="205"/>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commentRangeEnd w:id="206"/>
      <w:r w:rsidR="0077095B">
        <w:rPr>
          <w:rStyle w:val="Refdecomentario"/>
        </w:rPr>
        <w:commentReference w:id="206"/>
      </w:r>
    </w:p>
    <w:p w14:paraId="4B469E44" w14:textId="2DFDB304" w:rsidR="00166464" w:rsidRPr="000E292F" w:rsidRDefault="3473E9D9" w:rsidP="39E28D74">
      <w:pPr>
        <w:pStyle w:val="Ttulo2"/>
        <w:rPr>
          <w:highlight w:val="yellow"/>
        </w:rPr>
      </w:pPr>
      <w:bookmarkStart w:id="207" w:name="_Toc130206763"/>
      <w:commentRangeStart w:id="208"/>
      <w:r w:rsidRPr="000E292F">
        <w:rPr>
          <w:highlight w:val="yellow"/>
        </w:rPr>
        <w:t>Plan de pruebas</w:t>
      </w:r>
      <w:bookmarkEnd w:id="20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w:t>
      </w:r>
      <w:r w:rsidRPr="003D1078">
        <w:rPr>
          <w:color w:val="FF0000"/>
        </w:rPr>
        <w:lastRenderedPageBreak/>
        <w:t xml:space="preserve">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commentRangeEnd w:id="208"/>
      <w:proofErr w:type="spellEnd"/>
      <w:r w:rsidR="0077095B">
        <w:rPr>
          <w:rStyle w:val="Refdecomentario"/>
        </w:rPr>
        <w:commentReference w:id="208"/>
      </w:r>
    </w:p>
    <w:p w14:paraId="70C18905" w14:textId="5D67AB46" w:rsidR="00166464" w:rsidRPr="000E292F" w:rsidRDefault="3473E9D9" w:rsidP="39E28D74">
      <w:pPr>
        <w:pStyle w:val="Ttulo2"/>
        <w:rPr>
          <w:highlight w:val="yellow"/>
        </w:rPr>
      </w:pPr>
      <w:bookmarkStart w:id="209" w:name="_Toc130206764"/>
      <w:commentRangeStart w:id="210"/>
      <w:r w:rsidRPr="000E292F">
        <w:rPr>
          <w:highlight w:val="yellow"/>
        </w:rPr>
        <w:t>Diagrama de infraestructuras de nivel 3</w:t>
      </w:r>
      <w:bookmarkEnd w:id="209"/>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commentRangeEnd w:id="210"/>
      <w:proofErr w:type="spellEnd"/>
      <w:r w:rsidR="0077095B">
        <w:rPr>
          <w:rStyle w:val="Refdecomentario"/>
        </w:rPr>
        <w:commentReference w:id="210"/>
      </w:r>
    </w:p>
    <w:p w14:paraId="11002FBE" w14:textId="00D99920" w:rsidR="00166464" w:rsidRPr="00166464" w:rsidRDefault="3473E9D9" w:rsidP="39E28D74">
      <w:pPr>
        <w:pStyle w:val="Ttulo2"/>
      </w:pPr>
      <w:bookmarkStart w:id="211" w:name="_Toc130206765"/>
      <w:commentRangeStart w:id="212"/>
      <w:r>
        <w:t>Diagrama de infraestructuras de nivel 2 (si procede)</w:t>
      </w:r>
      <w:bookmarkEnd w:id="211"/>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commentRangeEnd w:id="212"/>
      <w:proofErr w:type="spellEnd"/>
      <w:r w:rsidR="0077095B">
        <w:rPr>
          <w:rStyle w:val="Refdecomentario"/>
        </w:rPr>
        <w:commentReference w:id="212"/>
      </w:r>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213" w:name="_Toc130206766"/>
      <w:r>
        <w:t>Implementación</w:t>
      </w:r>
      <w:bookmarkEnd w:id="213"/>
    </w:p>
    <w:p w14:paraId="614DB3FA" w14:textId="3ED8818F" w:rsidR="007C4280" w:rsidRPr="007C4280" w:rsidRDefault="007C4280" w:rsidP="007C4280">
      <w:r>
        <w:t xml:space="preserve">En </w:t>
      </w:r>
      <w:commentRangeStart w:id="214"/>
      <w:r>
        <w:t xml:space="preserve">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commentRangeEnd w:id="214"/>
      <w:r w:rsidR="0077095B">
        <w:rPr>
          <w:rStyle w:val="Refdecomentario"/>
        </w:rPr>
        <w:commentReference w:id="214"/>
      </w:r>
    </w:p>
    <w:p w14:paraId="6B90DFAB" w14:textId="2ACC1CFE" w:rsidR="009E6A06" w:rsidRPr="009E6A06" w:rsidRDefault="00E62F8C" w:rsidP="009E6A06">
      <w:pPr>
        <w:pStyle w:val="Ttulo2"/>
      </w:pPr>
      <w:bookmarkStart w:id="215" w:name="_Toc130206767"/>
      <w:commentRangeStart w:id="216"/>
      <w:r w:rsidRPr="00E62F8C">
        <w:t xml:space="preserve">Implementación </w:t>
      </w:r>
      <w:proofErr w:type="spellStart"/>
      <w:r w:rsidRPr="00E62F8C">
        <w:t>Backend</w:t>
      </w:r>
      <w:bookmarkEnd w:id="215"/>
      <w:commentRangeEnd w:id="216"/>
      <w:proofErr w:type="spellEnd"/>
      <w:r w:rsidR="0077095B">
        <w:rPr>
          <w:rStyle w:val="Refdecomentario"/>
          <w:rFonts w:asciiTheme="minorHAnsi" w:eastAsiaTheme="minorHAnsi" w:hAnsiTheme="minorHAnsi" w:cstheme="minorBidi"/>
          <w:b w:val="0"/>
          <w:color w:val="auto"/>
        </w:rPr>
        <w:commentReference w:id="216"/>
      </w:r>
    </w:p>
    <w:p w14:paraId="0E0771C5" w14:textId="2C1311E6" w:rsidR="00E62F8C" w:rsidRDefault="00E62F8C" w:rsidP="00E62F8C">
      <w:pPr>
        <w:pStyle w:val="Ttulo3"/>
      </w:pPr>
      <w:bookmarkStart w:id="217" w:name="_Toc130206768"/>
      <w:r w:rsidRPr="00E62F8C">
        <w:t>Implementación Servicio REST</w:t>
      </w:r>
      <w:bookmarkEnd w:id="217"/>
    </w:p>
    <w:p w14:paraId="7B65D635" w14:textId="7A085685" w:rsidR="0066737B" w:rsidRDefault="00490D47" w:rsidP="0029688C">
      <w:r>
        <w:t>Como se ha comentado en el apartado 5.4, pa</w:t>
      </w:r>
      <w:r w:rsidR="00D95696">
        <w:t>ra la impl</w:t>
      </w:r>
      <w:r>
        <w:t>eme</w:t>
      </w:r>
      <w:r w:rsidR="00D95696">
        <w:t xml:space="preserve">ntación </w:t>
      </w:r>
      <w:commentRangeStart w:id="218"/>
      <w:r w:rsidR="00D95696">
        <w:t xml:space="preserve">del servicio web </w:t>
      </w:r>
      <w:commentRangeEnd w:id="218"/>
      <w:r w:rsidR="0077095B">
        <w:rPr>
          <w:rStyle w:val="Refdecomentario"/>
        </w:rPr>
        <w:commentReference w:id="218"/>
      </w:r>
      <w:r w:rsidR="00D95696">
        <w:t xml:space="preserve">RESTful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1104BF56" w:rsidR="003B2502" w:rsidRDefault="002B0A6E" w:rsidP="003B2502">
      <w:pPr>
        <w:jc w:val="center"/>
      </w:pPr>
      <w:r w:rsidRPr="002B0A6E">
        <w:rPr>
          <w:noProof/>
        </w:rPr>
        <w:drawing>
          <wp:inline distT="0" distB="0" distL="0" distR="0" wp14:anchorId="7E2D094D" wp14:editId="133381F4">
            <wp:extent cx="2073498" cy="2819400"/>
            <wp:effectExtent l="0" t="0" r="0" b="0"/>
            <wp:docPr id="20" name="Imagen 2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con confianza media"/>
                    <pic:cNvPicPr/>
                  </pic:nvPicPr>
                  <pic:blipFill rotWithShape="1">
                    <a:blip r:embed="rId60"/>
                    <a:srcRect r="4655"/>
                    <a:stretch/>
                  </pic:blipFill>
                  <pic:spPr bwMode="auto">
                    <a:xfrm>
                      <a:off x="0" y="0"/>
                      <a:ext cx="2083524" cy="2833033"/>
                    </a:xfrm>
                    <a:prstGeom prst="rect">
                      <a:avLst/>
                    </a:prstGeom>
                    <a:ln>
                      <a:noFill/>
                    </a:ln>
                    <a:extLst>
                      <a:ext uri="{53640926-AAD7-44D8-BBD7-CCE9431645EC}">
                        <a14:shadowObscured xmlns:a14="http://schemas.microsoft.com/office/drawing/2010/main"/>
                      </a:ext>
                    </a:extLst>
                  </pic:spPr>
                </pic:pic>
              </a:graphicData>
            </a:graphic>
          </wp:inline>
        </w:drawing>
      </w:r>
    </w:p>
    <w:p w14:paraId="7D24E361" w14:textId="227C4DF9" w:rsidR="003B2502" w:rsidRDefault="003B2502" w:rsidP="003B2502">
      <w:pPr>
        <w:jc w:val="center"/>
        <w:rPr>
          <w:i/>
          <w:iCs/>
        </w:rPr>
      </w:pPr>
      <w:r w:rsidRPr="00CE5888">
        <w:rPr>
          <w:i/>
          <w:iCs/>
        </w:rPr>
        <w:t xml:space="preserve">Ilustración </w:t>
      </w:r>
      <w:r>
        <w:rPr>
          <w:i/>
          <w:iCs/>
        </w:rPr>
        <w:t xml:space="preserve">X: Directorios </w:t>
      </w:r>
      <w:r w:rsidR="00AB759E">
        <w:rPr>
          <w:i/>
          <w:iCs/>
        </w:rPr>
        <w:t xml:space="preserve">del </w:t>
      </w:r>
      <w:r>
        <w:rPr>
          <w:i/>
          <w:iCs/>
        </w:rPr>
        <w:t>proyecto</w:t>
      </w:r>
    </w:p>
    <w:p w14:paraId="41C7E77D" w14:textId="5CD8B9EF" w:rsidR="003B2502" w:rsidRDefault="003B2502">
      <w:pPr>
        <w:pStyle w:val="Prrafodelista"/>
        <w:numPr>
          <w:ilvl w:val="0"/>
          <w:numId w:val="22"/>
        </w:numPr>
        <w:jc w:val="left"/>
      </w:pPr>
      <w:proofErr w:type="gramStart"/>
      <w:r>
        <w:t>.idea</w:t>
      </w:r>
      <w:proofErr w:type="gramEnd"/>
      <w:r>
        <w:t xml:space="preserve">: </w:t>
      </w:r>
      <w:commentRangeStart w:id="219"/>
      <w:r>
        <w:t>Contiene las configuraciones de ficheros del proyecto.</w:t>
      </w:r>
    </w:p>
    <w:p w14:paraId="031FB57D" w14:textId="395288A9" w:rsidR="003B2502" w:rsidRDefault="003B2502">
      <w:pPr>
        <w:pStyle w:val="Prrafodelista"/>
        <w:numPr>
          <w:ilvl w:val="0"/>
          <w:numId w:val="22"/>
        </w:numPr>
        <w:jc w:val="left"/>
      </w:pPr>
      <w:proofErr w:type="spellStart"/>
      <w:r>
        <w:lastRenderedPageBreak/>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2E518101" w14:textId="73114C24" w:rsidR="00AB759E" w:rsidRDefault="00AB759E">
      <w:pPr>
        <w:pStyle w:val="Prrafodelista"/>
        <w:numPr>
          <w:ilvl w:val="0"/>
          <w:numId w:val="22"/>
        </w:numPr>
        <w:jc w:val="left"/>
      </w:pPr>
      <w:proofErr w:type="spellStart"/>
      <w:r>
        <w:t>motorR</w:t>
      </w:r>
      <w:proofErr w:type="spellEnd"/>
      <w:r>
        <w:t>: Contiene los ficheros del sistema de recomendación, para más información consultar apartado 6.1.2.</w:t>
      </w:r>
    </w:p>
    <w:p w14:paraId="6492A39D" w14:textId="0483BD68" w:rsidR="003B2502" w:rsidRDefault="00632D58">
      <w:pPr>
        <w:pStyle w:val="Prrafodelista"/>
        <w:numPr>
          <w:ilvl w:val="0"/>
          <w:numId w:val="22"/>
        </w:numPr>
        <w:jc w:val="left"/>
      </w:pPr>
      <w:proofErr w:type="spellStart"/>
      <w:r>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pPr>
        <w:pStyle w:val="Prrafodelista"/>
        <w:numPr>
          <w:ilvl w:val="0"/>
          <w:numId w:val="22"/>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7147A130"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63FFB23C" w14:textId="3A7657DB" w:rsidR="00AB759E" w:rsidRDefault="00AB759E">
      <w:pPr>
        <w:pStyle w:val="Prrafodelista"/>
        <w:numPr>
          <w:ilvl w:val="0"/>
          <w:numId w:val="22"/>
        </w:numPr>
        <w:jc w:val="left"/>
      </w:pPr>
      <w:r>
        <w:t>execute_TFG.sh</w:t>
      </w:r>
      <w:r w:rsidR="00795CBE">
        <w:t xml:space="preserve"> y R.py</w:t>
      </w:r>
      <w:r>
        <w:t xml:space="preserve">: </w:t>
      </w:r>
      <w:r w:rsidR="0058449F">
        <w:t>Son scripts</w:t>
      </w:r>
      <w:r>
        <w:t xml:space="preserve"> para ejecutar la aplicación y el sistema de recomendación</w:t>
      </w:r>
      <w:r w:rsidR="002B633F" w:rsidRPr="004D2393">
        <w:t xml:space="preserve">, para más información consultar </w:t>
      </w:r>
      <w:proofErr w:type="spellStart"/>
      <w:r w:rsidR="003C263F">
        <w:t>epigrafe</w:t>
      </w:r>
      <w:proofErr w:type="spellEnd"/>
      <w:r w:rsidR="002B633F" w:rsidRPr="004D2393">
        <w:t xml:space="preserve"> </w:t>
      </w:r>
      <w:r w:rsidR="004D2393">
        <w:t>7.2</w:t>
      </w:r>
      <w:r w:rsidR="003C263F">
        <w:t>.</w:t>
      </w:r>
    </w:p>
    <w:p w14:paraId="5FB28431" w14:textId="20FA0CB4" w:rsidR="00FF4D23" w:rsidRDefault="00742289">
      <w:pPr>
        <w:pStyle w:val="Prrafodelista"/>
        <w:numPr>
          <w:ilvl w:val="0"/>
          <w:numId w:val="22"/>
        </w:numPr>
        <w:jc w:val="left"/>
      </w:pPr>
      <w:r w:rsidRPr="002B633F">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w:t>
      </w:r>
      <w:r w:rsidR="002B633F">
        <w:t>GET</w:t>
      </w:r>
      <w:r w:rsidR="008562F1">
        <w:t xml:space="preserve"> para la </w:t>
      </w:r>
      <w:r w:rsidR="002B633F">
        <w:t>obtención de todas las ofertas que están sin asignar, es decir, disponibles</w:t>
      </w:r>
      <w:r w:rsidR="005645F7">
        <w:t>,</w:t>
      </w:r>
      <w:r w:rsidR="008562F1">
        <w:t xml:space="preserve"> otra</w:t>
      </w:r>
      <w:r w:rsidR="005645F7">
        <w:t>s dos porciones</w:t>
      </w:r>
      <w:r w:rsidR="008562F1">
        <w:t xml:space="preserve"> para mostrar </w:t>
      </w:r>
      <w:r w:rsidR="00FF4D23">
        <w:t xml:space="preserve">cómo se </w:t>
      </w:r>
      <w:r w:rsidR="00EF0F46">
        <w:t xml:space="preserve">realiza la petición del método </w:t>
      </w:r>
      <w:r w:rsidR="002B633F">
        <w:t>GET</w:t>
      </w:r>
      <w:r w:rsidR="00FF4D23">
        <w:t xml:space="preserve"> </w:t>
      </w:r>
      <w:r w:rsidR="00EF0F46">
        <w:t>mediante REST</w:t>
      </w:r>
      <w:r w:rsidR="00FF4D23">
        <w:t xml:space="preserve"> para </w:t>
      </w:r>
      <w:r w:rsidR="002B633F">
        <w:t>ver todas las ofertas disponibles</w:t>
      </w:r>
      <w:r w:rsidR="005645F7">
        <w:t xml:space="preserve"> y para ver si un alumno tiene una oferta asignada:</w:t>
      </w:r>
      <w:r w:rsidR="002B633F" w:rsidRPr="002B633F">
        <w:t xml:space="preserve"> </w:t>
      </w:r>
      <w:commentRangeEnd w:id="219"/>
      <w:r w:rsidR="0077095B">
        <w:rPr>
          <w:rStyle w:val="Refdecomentario"/>
        </w:rPr>
        <w:commentReference w:id="219"/>
      </w:r>
    </w:p>
    <w:p w14:paraId="216FDC5B" w14:textId="77777777" w:rsidR="005645F7" w:rsidRDefault="005645F7" w:rsidP="005645F7">
      <w:pPr>
        <w:pStyle w:val="Prrafodelista"/>
        <w:jc w:val="left"/>
      </w:pPr>
    </w:p>
    <w:p w14:paraId="51DF81FC" w14:textId="14C116A7" w:rsidR="008A138E" w:rsidRDefault="002B0A6E" w:rsidP="008A138E">
      <w:pPr>
        <w:pStyle w:val="Prrafodelista"/>
        <w:jc w:val="left"/>
      </w:pPr>
      <w:commentRangeStart w:id="220"/>
      <w:r w:rsidRPr="002B0A6E">
        <w:rPr>
          <w:noProof/>
        </w:rPr>
        <w:drawing>
          <wp:inline distT="0" distB="0" distL="0" distR="0" wp14:anchorId="4E8EB226" wp14:editId="48B8D237">
            <wp:extent cx="5440509" cy="1386366"/>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61"/>
                    <a:stretch>
                      <a:fillRect/>
                    </a:stretch>
                  </pic:blipFill>
                  <pic:spPr>
                    <a:xfrm>
                      <a:off x="0" y="0"/>
                      <a:ext cx="5448209" cy="1388328"/>
                    </a:xfrm>
                    <a:prstGeom prst="rect">
                      <a:avLst/>
                    </a:prstGeom>
                  </pic:spPr>
                </pic:pic>
              </a:graphicData>
            </a:graphic>
          </wp:inline>
        </w:drawing>
      </w:r>
    </w:p>
    <w:p w14:paraId="23305F49" w14:textId="6FB7CE14" w:rsidR="002B633F" w:rsidRPr="002B633F" w:rsidRDefault="002B633F" w:rsidP="002B633F">
      <w:pPr>
        <w:pStyle w:val="Prrafodelista"/>
        <w:jc w:val="center"/>
        <w:rPr>
          <w:i/>
          <w:iCs/>
        </w:rPr>
      </w:pPr>
      <w:r w:rsidRPr="002B633F">
        <w:rPr>
          <w:i/>
          <w:iCs/>
        </w:rPr>
        <w:t xml:space="preserve">Ilustración </w:t>
      </w:r>
      <w:r>
        <w:rPr>
          <w:i/>
          <w:iCs/>
        </w:rPr>
        <w:t>C</w:t>
      </w:r>
      <w:r w:rsidRPr="002B633F">
        <w:rPr>
          <w:i/>
          <w:iCs/>
        </w:rPr>
        <w:t xml:space="preserve">: </w:t>
      </w:r>
      <w:r w:rsidR="008A138E">
        <w:rPr>
          <w:i/>
          <w:iCs/>
        </w:rPr>
        <w:t>Porción código para ver ofertas disponibles</w:t>
      </w:r>
    </w:p>
    <w:p w14:paraId="18ACF272" w14:textId="77777777" w:rsidR="002B633F" w:rsidRDefault="002B633F" w:rsidP="002B633F">
      <w:pPr>
        <w:pStyle w:val="Prrafodelista"/>
        <w:jc w:val="left"/>
      </w:pPr>
    </w:p>
    <w:p w14:paraId="6CC4839F" w14:textId="2F6682D9" w:rsidR="00EF0F46" w:rsidRDefault="002B0A6E" w:rsidP="00EF0F46">
      <w:pPr>
        <w:pStyle w:val="Prrafodelista"/>
        <w:jc w:val="left"/>
      </w:pPr>
      <w:r w:rsidRPr="002B0A6E">
        <w:rPr>
          <w:noProof/>
        </w:rPr>
        <w:lastRenderedPageBreak/>
        <w:drawing>
          <wp:inline distT="0" distB="0" distL="0" distR="0" wp14:anchorId="0AB692D5" wp14:editId="2E7702ED">
            <wp:extent cx="4263452" cy="2377663"/>
            <wp:effectExtent l="0" t="0" r="3810" b="0"/>
            <wp:docPr id="34"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10;&#10;Descripción generada automáticamente"/>
                    <pic:cNvPicPr/>
                  </pic:nvPicPr>
                  <pic:blipFill>
                    <a:blip r:embed="rId62"/>
                    <a:stretch>
                      <a:fillRect/>
                    </a:stretch>
                  </pic:blipFill>
                  <pic:spPr>
                    <a:xfrm>
                      <a:off x="0" y="0"/>
                      <a:ext cx="4277226" cy="2385345"/>
                    </a:xfrm>
                    <a:prstGeom prst="rect">
                      <a:avLst/>
                    </a:prstGeom>
                  </pic:spPr>
                </pic:pic>
              </a:graphicData>
            </a:graphic>
          </wp:inline>
        </w:drawing>
      </w:r>
    </w:p>
    <w:p w14:paraId="144DD484" w14:textId="7C5ACD99" w:rsidR="002B633F" w:rsidRDefault="002B633F" w:rsidP="002B633F">
      <w:pPr>
        <w:jc w:val="center"/>
        <w:rPr>
          <w:i/>
          <w:iCs/>
        </w:rPr>
      </w:pPr>
      <w:r w:rsidRPr="00CE5888">
        <w:rPr>
          <w:i/>
          <w:iCs/>
        </w:rPr>
        <w:t xml:space="preserve">Ilustración </w:t>
      </w:r>
      <w:r>
        <w:rPr>
          <w:i/>
          <w:iCs/>
        </w:rPr>
        <w:t xml:space="preserve">Z: </w:t>
      </w:r>
      <w:r w:rsidR="008A138E">
        <w:rPr>
          <w:i/>
          <w:iCs/>
        </w:rPr>
        <w:t>Porción código REST para ver ofertas disponibles</w:t>
      </w:r>
    </w:p>
    <w:p w14:paraId="428E71B9" w14:textId="6AE780EE" w:rsidR="005645F7" w:rsidRDefault="00C4050F" w:rsidP="00C4050F">
      <w:pPr>
        <w:ind w:left="142"/>
        <w:jc w:val="center"/>
        <w:rPr>
          <w:i/>
          <w:iCs/>
        </w:rPr>
      </w:pPr>
      <w:r w:rsidRPr="00C4050F">
        <w:rPr>
          <w:i/>
          <w:iCs/>
          <w:noProof/>
        </w:rPr>
        <w:drawing>
          <wp:inline distT="0" distB="0" distL="0" distR="0" wp14:anchorId="4E4A1682" wp14:editId="0BE1DBA3">
            <wp:extent cx="5036185" cy="1938020"/>
            <wp:effectExtent l="0" t="0" r="571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185" cy="1938020"/>
                    </a:xfrm>
                    <a:prstGeom prst="rect">
                      <a:avLst/>
                    </a:prstGeom>
                  </pic:spPr>
                </pic:pic>
              </a:graphicData>
            </a:graphic>
          </wp:inline>
        </w:drawing>
      </w:r>
    </w:p>
    <w:p w14:paraId="3DBF9548" w14:textId="40C71DE7" w:rsidR="005645F7" w:rsidRDefault="005645F7" w:rsidP="005645F7">
      <w:pPr>
        <w:jc w:val="center"/>
        <w:rPr>
          <w:i/>
          <w:iCs/>
        </w:rPr>
      </w:pPr>
      <w:r w:rsidRPr="00CE5888">
        <w:rPr>
          <w:i/>
          <w:iCs/>
        </w:rPr>
        <w:t xml:space="preserve">Ilustración </w:t>
      </w:r>
      <w:r>
        <w:rPr>
          <w:i/>
          <w:iCs/>
        </w:rPr>
        <w:t>T: Porción código REST para comprobar el estado de la oferta</w:t>
      </w:r>
      <w:commentRangeEnd w:id="220"/>
      <w:r w:rsidR="004A126C">
        <w:rPr>
          <w:rStyle w:val="Refdecomentario"/>
        </w:rPr>
        <w:commentReference w:id="220"/>
      </w:r>
    </w:p>
    <w:p w14:paraId="451A6E8E" w14:textId="0C57DCD5" w:rsidR="008A138E" w:rsidRDefault="002B633F" w:rsidP="00EF0F46">
      <w:pPr>
        <w:pStyle w:val="Prrafodelista"/>
        <w:jc w:val="left"/>
      </w:pPr>
      <w:commentRangeStart w:id="221"/>
      <w:r>
        <w:t xml:space="preserve">Continuando el ejemplo proporcionado en el </w:t>
      </w:r>
      <w:r w:rsidR="00E7323B">
        <w:t>epígrafe</w:t>
      </w:r>
      <w:r>
        <w:t xml:space="preserve"> 4.6</w:t>
      </w:r>
      <w:commentRangeEnd w:id="221"/>
      <w:r w:rsidR="004A126C">
        <w:rPr>
          <w:rStyle w:val="Refdecomentario"/>
        </w:rPr>
        <w:commentReference w:id="221"/>
      </w:r>
      <w:r>
        <w:t>: El alumno Pablo Sotelo</w:t>
      </w:r>
      <w:r w:rsidR="008A138E">
        <w:t xml:space="preserve"> decide ver que ofertas hay disponibles en la aplicación, para ello accede a la </w:t>
      </w:r>
      <w:r w:rsidR="00E7323B">
        <w:t>página</w:t>
      </w:r>
      <w:r w:rsidR="008A138E">
        <w:t xml:space="preserve"> correspondiente. Cuando accede a la página se ejecuta el código de la ilustración C, el cual realiza dos peticiones GET para mostrarlas en el </w:t>
      </w:r>
      <w:proofErr w:type="spellStart"/>
      <w:r w:rsidR="008A138E">
        <w:t>front-end</w:t>
      </w:r>
      <w:proofErr w:type="spellEnd"/>
      <w:r w:rsidR="008A138E">
        <w:t>:</w:t>
      </w:r>
    </w:p>
    <w:p w14:paraId="180B1871" w14:textId="627B6374" w:rsidR="008A138E" w:rsidRDefault="008A138E" w:rsidP="005645F7">
      <w:pPr>
        <w:pStyle w:val="Prrafodelista"/>
        <w:numPr>
          <w:ilvl w:val="0"/>
          <w:numId w:val="22"/>
        </w:numPr>
        <w:ind w:left="1276"/>
        <w:jc w:val="left"/>
      </w:pPr>
      <w:r>
        <w:t xml:space="preserve">Una primera </w:t>
      </w:r>
      <w:r w:rsidR="005645F7">
        <w:t xml:space="preserve">petición </w:t>
      </w:r>
      <w:r>
        <w:t>GET para obtener todas las ofertas sin asignar</w:t>
      </w:r>
      <w:r w:rsidR="005645F7">
        <w:t xml:space="preserve">. Cuando se realiza esta petición se le pasa el parámetro “SIN ASIGNAR”, el cual, va a ser necesario para que el código de la ilustración Z pueda filtrar mediante la variable estado y así poder </w:t>
      </w:r>
      <w:r w:rsidR="005645F7">
        <w:lastRenderedPageBreak/>
        <w:t>realizar la consulta a la base de datos de todas las ofertas que no tienen ningún alumno asignado.</w:t>
      </w:r>
    </w:p>
    <w:p w14:paraId="7893D0AB" w14:textId="61676C6B" w:rsidR="002B633F" w:rsidRDefault="005645F7" w:rsidP="008A138E">
      <w:pPr>
        <w:pStyle w:val="Prrafodelista"/>
        <w:numPr>
          <w:ilvl w:val="0"/>
          <w:numId w:val="22"/>
        </w:numPr>
        <w:ind w:left="1276"/>
        <w:jc w:val="left"/>
      </w:pPr>
      <w:r>
        <w:t>O</w:t>
      </w:r>
      <w:r w:rsidR="008A138E">
        <w:t>tra petición GET para comprobar si Pablo Sotelo tiene ya una oferta asignada</w:t>
      </w:r>
      <w:r>
        <w:t>, en la que se le pasa el id del alumno para que así la parte de código de la ilustración T pueda realizar una consulta a la base de datos comprobando si el alumno Pablo Sotelo tiene una oferta asignada o no.</w:t>
      </w:r>
    </w:p>
    <w:p w14:paraId="3C2C00EE" w14:textId="47551409" w:rsidR="0029688C" w:rsidRPr="0060248F" w:rsidRDefault="0029688C" w:rsidP="0029688C">
      <w:pPr>
        <w:pStyle w:val="Ttulo3"/>
      </w:pPr>
      <w:bookmarkStart w:id="222" w:name="_Toc130206769"/>
      <w:r w:rsidRPr="0060248F">
        <w:t xml:space="preserve">Implementación </w:t>
      </w:r>
      <w:commentRangeStart w:id="223"/>
      <w:r w:rsidRPr="0060248F">
        <w:t>Algoritmo recomendación</w:t>
      </w:r>
      <w:bookmarkEnd w:id="222"/>
      <w:commentRangeEnd w:id="223"/>
      <w:r w:rsidR="004A126C">
        <w:rPr>
          <w:rStyle w:val="Refdecomentario"/>
          <w:rFonts w:asciiTheme="minorHAnsi" w:eastAsiaTheme="minorHAnsi" w:hAnsiTheme="minorHAnsi" w:cstheme="minorBidi"/>
          <w:b w:val="0"/>
        </w:rPr>
        <w:commentReference w:id="223"/>
      </w:r>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2357378F" w:rsidR="00E7323B" w:rsidRPr="00E7323B" w:rsidDel="004A126C" w:rsidRDefault="00E7323B" w:rsidP="00E7323B">
      <w:pPr>
        <w:rPr>
          <w:del w:id="224" w:author="Sergio Saugar García" w:date="2023-04-20T19:42:00Z"/>
        </w:rPr>
      </w:pPr>
      <w:del w:id="225" w:author="Sergio Saugar García" w:date="2023-04-20T19:42:00Z">
        <w:r w:rsidRPr="00E7323B" w:rsidDel="004A126C">
          <w:delText xml:space="preserve">De entre los diferentes lenguajes de programación que se pueden utilizar para el análisis de datos he decidido utilizar R para programar el algoritmo de selección. </w:delText>
        </w:r>
      </w:del>
    </w:p>
    <w:p w14:paraId="15628109" w14:textId="7726E133" w:rsidR="00E7323B" w:rsidRPr="00E7323B" w:rsidRDefault="00E7323B" w:rsidP="00E7323B">
      <w:del w:id="226" w:author="Sergio Saugar García" w:date="2023-04-20T19:40:00Z">
        <w:r w:rsidRPr="00E7323B" w:rsidDel="004A126C">
          <w:delText xml:space="preserve">He elegido </w:delText>
        </w:r>
      </w:del>
      <w:ins w:id="227" w:author="Sergio Saugar García" w:date="2023-04-20T19:40:00Z">
        <w:r w:rsidR="004A126C">
          <w:t xml:space="preserve">Como lenguaje de programación del algoritmo se ha elegido </w:t>
        </w:r>
      </w:ins>
      <w:r w:rsidRPr="00E7323B">
        <w:t xml:space="preserve">R ya que </w:t>
      </w:r>
      <w:del w:id="228" w:author="Sergio Saugar García" w:date="2023-04-20T19:40:00Z">
        <w:r w:rsidRPr="00E7323B" w:rsidDel="004A126C">
          <w:delText xml:space="preserve">he considerado que </w:delText>
        </w:r>
      </w:del>
      <w:r w:rsidRPr="00E7323B">
        <w:t xml:space="preserve">presenta </w:t>
      </w:r>
      <w:ins w:id="229" w:author="Sergio Saugar García" w:date="2023-04-20T19:40:00Z">
        <w:r w:rsidR="004A126C">
          <w:t xml:space="preserve">las siguientes </w:t>
        </w:r>
      </w:ins>
      <w:r w:rsidRPr="00E7323B">
        <w:t>ventajas</w:t>
      </w:r>
      <w:del w:id="230" w:author="Sergio Saugar García" w:date="2023-04-20T19:40:00Z">
        <w:r w:rsidRPr="00E7323B" w:rsidDel="004A126C">
          <w:delText xml:space="preserve"> significativas</w:delText>
        </w:r>
      </w:del>
      <w:r w:rsidRPr="00E7323B">
        <w:t xml:space="preserve">: </w:t>
      </w:r>
      <w:commentRangeStart w:id="231"/>
      <w:r w:rsidRPr="00E7323B">
        <w:t>excelente gama de paquetes de código abierto y de alta calidad</w:t>
      </w:r>
      <w:commentRangeEnd w:id="231"/>
      <w:r w:rsidR="004A126C">
        <w:rPr>
          <w:rStyle w:val="Refdecomentario"/>
        </w:rPr>
        <w:commentReference w:id="231"/>
      </w:r>
      <w:r w:rsidRPr="00E7323B">
        <w:t xml:space="preserve">, dispone funciones y métodos estadísticos integrales muy completos </w:t>
      </w:r>
      <w:commentRangeStart w:id="232"/>
      <w:r w:rsidRPr="00E7323B">
        <w:t>y permite una muy buena visualización de datos con el uso de bibliotecas como ggplot2</w:t>
      </w:r>
      <w:commentRangeEnd w:id="232"/>
      <w:r w:rsidR="004A126C">
        <w:rPr>
          <w:rStyle w:val="Refdecomentario"/>
        </w:rPr>
        <w:commentReference w:id="232"/>
      </w:r>
      <w:r w:rsidRPr="00E7323B">
        <w:t xml:space="preserve">. </w:t>
      </w:r>
      <w:commentRangeStart w:id="233"/>
      <w:r w:rsidRPr="00E7323B">
        <w:t>También he considerado que R tiene como principal desventaja el rendimiento, que no es el mejor, es decir, R es lento en comparación con otros lenguajes de programación, pero para programar el algoritmo de recomendación es lo suficientemente rápido.</w:t>
      </w:r>
      <w:commentRangeEnd w:id="233"/>
      <w:r w:rsidR="004A126C">
        <w:rPr>
          <w:rStyle w:val="Refdecomentario"/>
        </w:rPr>
        <w:commentReference w:id="233"/>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proofErr w:type="spellStart"/>
      <w:proofErr w:type="gramStart"/>
      <w:r>
        <w:t>apis.R</w:t>
      </w:r>
      <w:proofErr w:type="spellEnd"/>
      <w:proofErr w:type="gramEnd"/>
      <w:r>
        <w:t>: contiene el código de las siguientes APIS:</w:t>
      </w:r>
    </w:p>
    <w:p w14:paraId="49649BE9" w14:textId="77777777" w:rsidR="00486D81" w:rsidRDefault="00486D81">
      <w:pPr>
        <w:pStyle w:val="Prrafodelista"/>
        <w:numPr>
          <w:ilvl w:val="1"/>
          <w:numId w:val="17"/>
        </w:numPr>
      </w:pPr>
      <w:r>
        <w:t>“</w:t>
      </w:r>
      <w:commentRangeStart w:id="234"/>
      <w:r>
        <w:t xml:space="preserve">Calculador </w:t>
      </w:r>
      <w:proofErr w:type="spellStart"/>
      <w:r>
        <w:t>similaridad</w:t>
      </w:r>
      <w:proofErr w:type="spellEnd"/>
      <w:r>
        <w:t xml:space="preserve"> ofertas sin asignar”: calcula la similitud, en función de los atributos de las ofertas, entre las ofertas sin asignar que las empresas han imputado en el sistema y las ofertas que ya han sido asignadas a los alumnos por el administrador.</w:t>
      </w:r>
      <w:commentRangeEnd w:id="234"/>
      <w:r w:rsidR="004A126C">
        <w:rPr>
          <w:rStyle w:val="Refdecomentario"/>
        </w:rPr>
        <w:commentReference w:id="234"/>
      </w:r>
    </w:p>
    <w:p w14:paraId="33BE09BE" w14:textId="77777777" w:rsidR="00486D81" w:rsidRDefault="00486D81">
      <w:pPr>
        <w:pStyle w:val="Prrafodelista"/>
        <w:numPr>
          <w:ilvl w:val="1"/>
          <w:numId w:val="17"/>
        </w:numPr>
      </w:pPr>
      <w:r>
        <w:t>“</w:t>
      </w:r>
      <w:proofErr w:type="spellStart"/>
      <w:r>
        <w:t>Recomendador</w:t>
      </w:r>
      <w:proofErr w:type="spellEnd"/>
      <w:r>
        <w:t xml:space="preserve"> ofertas alumno sin oferta asignada”: calcula la similitud, en función del CV, de un alumno sin oferta asignada con </w:t>
      </w:r>
      <w:r>
        <w:lastRenderedPageBreak/>
        <w:t xml:space="preserve">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proofErr w:type="spellStart"/>
      <w:r>
        <w:t>llamadaAPIS.R</w:t>
      </w:r>
      <w:proofErr w:type="spellEnd"/>
      <w:r>
        <w:t xml:space="preserve">: </w:t>
      </w:r>
      <w:commentRangeStart w:id="235"/>
      <w:r>
        <w:t>llama al archivo “</w:t>
      </w:r>
      <w:proofErr w:type="spellStart"/>
      <w:proofErr w:type="gramStart"/>
      <w:r>
        <w:t>apis.R</w:t>
      </w:r>
      <w:proofErr w:type="spellEnd"/>
      <w:proofErr w:type="gramEnd"/>
      <w:r>
        <w:t xml:space="preserve">” mediante la librería </w:t>
      </w:r>
      <w:proofErr w:type="spellStart"/>
      <w:r>
        <w:t>plumber</w:t>
      </w:r>
      <w:proofErr w:type="spellEnd"/>
      <w:r>
        <w:t xml:space="preserve"> y lo ejecuta en el puerto 8015.</w:t>
      </w:r>
      <w:commentRangeEnd w:id="235"/>
      <w:r w:rsidR="004A126C">
        <w:rPr>
          <w:rStyle w:val="Refdecomentario"/>
        </w:rPr>
        <w:commentReference w:id="235"/>
      </w:r>
    </w:p>
    <w:p w14:paraId="40369F73" w14:textId="63FA3035" w:rsidR="00486D81" w:rsidRDefault="00486D81">
      <w:pPr>
        <w:pStyle w:val="Prrafodelista"/>
        <w:numPr>
          <w:ilvl w:val="0"/>
          <w:numId w:val="17"/>
        </w:numPr>
        <w:ind w:left="567" w:hanging="283"/>
      </w:pPr>
      <w:proofErr w:type="spellStart"/>
      <w:r>
        <w:t>vecinos_ofertas_sin_</w:t>
      </w:r>
      <w:proofErr w:type="gramStart"/>
      <w:r>
        <w:t>asignar.xslx</w:t>
      </w:r>
      <w:proofErr w:type="spellEnd"/>
      <w:proofErr w:type="gramEnd"/>
      <w:r>
        <w:t xml:space="preserve">: </w:t>
      </w:r>
      <w:commentRangeStart w:id="236"/>
      <w:r>
        <w:t xml:space="preserve">Resultado en un archivo Excel obtenido de la API “Calculador </w:t>
      </w:r>
      <w:proofErr w:type="spellStart"/>
      <w:r>
        <w:t>similaridad</w:t>
      </w:r>
      <w:proofErr w:type="spellEnd"/>
      <w:r>
        <w:t xml:space="preserve"> ofertas sin asignar” que será necesario para la API “</w:t>
      </w:r>
      <w:proofErr w:type="spellStart"/>
      <w:r>
        <w:t>Recomendador</w:t>
      </w:r>
      <w:proofErr w:type="spellEnd"/>
      <w:r>
        <w:t xml:space="preserve"> ofertas alumno sin oferta asignada”.</w:t>
      </w:r>
      <w:commentRangeEnd w:id="236"/>
      <w:r w:rsidR="004A126C">
        <w:rPr>
          <w:rStyle w:val="Refdecomentario"/>
        </w:rPr>
        <w:commentReference w:id="236"/>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commentRangeStart w:id="237"/>
      <w:r>
        <w:t xml:space="preserve">Esta API realiza un GET de la URI ‘/empresas/ofertas’ para </w:t>
      </w:r>
      <w:commentRangeEnd w:id="237"/>
      <w:r w:rsidR="004A126C">
        <w:rPr>
          <w:rStyle w:val="Refdecomentario"/>
        </w:rPr>
        <w:commentReference w:id="237"/>
      </w:r>
      <w:r>
        <w:t>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 xml:space="preserve">dichas </w:t>
      </w:r>
      <w:r>
        <w:lastRenderedPageBreak/>
        <w:t>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Default="00486D81" w:rsidP="00486D81">
      <w:r>
        <w:t xml:space="preserve">Está API se ejecutará </w:t>
      </w:r>
      <w:commentRangeStart w:id="238"/>
      <w:r>
        <w:t>únicamente cuando un alumno que no tenga ninguna oferta asignada acceda a la página ‘</w:t>
      </w:r>
      <w:proofErr w:type="spellStart"/>
      <w:r>
        <w:t>Recomendador</w:t>
      </w:r>
      <w:proofErr w:type="spellEnd"/>
      <w:r>
        <w:t>’ y pulse el botón para obtener las ofertas no asignadas que le recomienda el algoritmo.</w:t>
      </w:r>
      <w:commentRangeEnd w:id="238"/>
      <w:r w:rsidR="004A126C">
        <w:rPr>
          <w:rStyle w:val="Refdecomentario"/>
        </w:rPr>
        <w:commentReference w:id="238"/>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lastRenderedPageBreak/>
        <w:t>URI ‘/alumnos/CV/</w:t>
      </w:r>
      <w:proofErr w:type="spellStart"/>
      <w:r>
        <w:t>oferta_asignada</w:t>
      </w:r>
      <w:proofErr w:type="spellEnd"/>
      <w:r>
        <w:t>’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w:t>
      </w:r>
      <w:proofErr w:type="spellStart"/>
      <w:r>
        <w:t>similaridad</w:t>
      </w:r>
      <w:proofErr w:type="spellEnd"/>
      <w:r>
        <w:t xml:space="preserve"> ofertas sin asignar”. </w:t>
      </w:r>
    </w:p>
    <w:p w14:paraId="1F890CE4" w14:textId="77777777" w:rsidR="00486D81" w:rsidRDefault="00486D81" w:rsidP="00486D81">
      <w:r w:rsidRPr="00937477">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 xml:space="preserve">el CV de cada alumno estructurado en 36 </w:t>
      </w:r>
      <w:proofErr w:type="spellStart"/>
      <w:r w:rsidRPr="00372E31">
        <w:t>skills</w:t>
      </w:r>
      <w:proofErr w:type="spellEnd"/>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proofErr w:type="spellStart"/>
      <w:r>
        <w:t>skills</w:t>
      </w:r>
      <w:proofErr w:type="spellEnd"/>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 xml:space="preserve">,9059. Lo cual implica que de las 36 </w:t>
      </w:r>
      <w:proofErr w:type="spellStart"/>
      <w:r>
        <w:t>skills</w:t>
      </w:r>
      <w:proofErr w:type="spellEnd"/>
      <w:r>
        <w:t>, 26 son iguales y 10 (25,05º/90º x 36) son diferentes.</w:t>
      </w:r>
    </w:p>
    <w:p w14:paraId="5701F78E" w14:textId="77777777" w:rsidR="00486D81" w:rsidRDefault="00486D81" w:rsidP="00486D81">
      <w:r w:rsidRPr="001E7E43">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vuelve a añadir la columna ‘</w:t>
      </w:r>
      <w:proofErr w:type="spellStart"/>
      <w:r>
        <w:t>alumno_id</w:t>
      </w:r>
      <w:proofErr w:type="spellEnd"/>
      <w:r>
        <w:t xml:space="preserve">’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w:t>
      </w:r>
      <w:r>
        <w:lastRenderedPageBreak/>
        <w:t xml:space="preserve">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239" w:name="_Toc130206770"/>
      <w:r w:rsidRPr="0029688C">
        <w:t>Implementación Base de datos</w:t>
      </w:r>
      <w:bookmarkEnd w:id="239"/>
    </w:p>
    <w:p w14:paraId="4730DBF7" w14:textId="4628DB06" w:rsidR="00A831F2" w:rsidRDefault="00A831F2" w:rsidP="00A831F2">
      <w:r>
        <w:t xml:space="preserve">Para almacenar toda la información de los recursos de la aplicación se ha decidido utilizar la base de datos </w:t>
      </w:r>
      <w:proofErr w:type="spellStart"/>
      <w:r>
        <w:t>PostGresql</w:t>
      </w:r>
      <w:proofErr w:type="spellEnd"/>
      <w:r>
        <w:t>.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commentRangeStart w:id="240"/>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4"/>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commentRangeEnd w:id="240"/>
      <w:proofErr w:type="spellEnd"/>
      <w:r w:rsidR="00941C1E">
        <w:rPr>
          <w:rStyle w:val="Refdecomentario"/>
        </w:rPr>
        <w:commentReference w:id="240"/>
      </w:r>
    </w:p>
    <w:p w14:paraId="23FB6E2D" w14:textId="454C199F" w:rsidR="009C36B1" w:rsidRPr="009C36B1" w:rsidRDefault="00E93B4A" w:rsidP="009C36B1">
      <w:pPr>
        <w:jc w:val="left"/>
      </w:pPr>
      <w:r>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w:t>
      </w:r>
      <w:commentRangeStart w:id="241"/>
      <w:r>
        <w:t>siguientes directorios:</w:t>
      </w:r>
    </w:p>
    <w:p w14:paraId="587458A5" w14:textId="303BCE9A" w:rsidR="00A831F2" w:rsidRDefault="00271D3A" w:rsidP="00271D3A">
      <w:pPr>
        <w:ind w:left="1276"/>
        <w:jc w:val="center"/>
      </w:pPr>
      <w:r w:rsidRPr="00271D3A">
        <w:rPr>
          <w:noProof/>
        </w:rPr>
        <w:drawing>
          <wp:inline distT="0" distB="0" distL="0" distR="0" wp14:anchorId="0171AD76" wp14:editId="0E52ABEE">
            <wp:extent cx="2859110" cy="1857905"/>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65"/>
                    <a:stretch>
                      <a:fillRect/>
                    </a:stretch>
                  </pic:blipFill>
                  <pic:spPr>
                    <a:xfrm>
                      <a:off x="0" y="0"/>
                      <a:ext cx="2865623" cy="1862137"/>
                    </a:xfrm>
                    <a:prstGeom prst="rect">
                      <a:avLst/>
                    </a:prstGeom>
                  </pic:spPr>
                </pic:pic>
              </a:graphicData>
            </a:graphic>
          </wp:inline>
        </w:drawing>
      </w:r>
    </w:p>
    <w:p w14:paraId="59CA5E19" w14:textId="4EF58C00" w:rsidR="00E93B4A" w:rsidRDefault="00E93B4A" w:rsidP="00271D3A">
      <w:pPr>
        <w:jc w:val="center"/>
        <w:rPr>
          <w:i/>
          <w:iCs/>
        </w:rPr>
      </w:pPr>
      <w:r w:rsidRPr="00CE5888">
        <w:rPr>
          <w:i/>
          <w:iCs/>
        </w:rPr>
        <w:t xml:space="preserve">Ilustración </w:t>
      </w:r>
      <w:r>
        <w:rPr>
          <w:i/>
          <w:iCs/>
        </w:rPr>
        <w:t>X: directorios Base de datos</w:t>
      </w:r>
      <w:commentRangeEnd w:id="241"/>
      <w:r w:rsidR="004A126C">
        <w:rPr>
          <w:rStyle w:val="Refdecomentario"/>
        </w:rPr>
        <w:commentReference w:id="241"/>
      </w:r>
    </w:p>
    <w:p w14:paraId="3D08B64A" w14:textId="23614383" w:rsidR="00E93B4A" w:rsidRDefault="00E93B4A">
      <w:pPr>
        <w:pStyle w:val="Prrafodelista"/>
        <w:numPr>
          <w:ilvl w:val="0"/>
          <w:numId w:val="22"/>
        </w:numPr>
        <w:jc w:val="left"/>
      </w:pPr>
      <w:proofErr w:type="spellStart"/>
      <w:r>
        <w:lastRenderedPageBreak/>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277E9306" w:rsidR="00F67641" w:rsidRDefault="00F67641">
      <w:pPr>
        <w:pStyle w:val="Prrafodelista"/>
        <w:numPr>
          <w:ilvl w:val="0"/>
          <w:numId w:val="22"/>
        </w:numPr>
        <w:jc w:val="left"/>
      </w:pPr>
      <w:proofErr w:type="spellStart"/>
      <w:r w:rsidRPr="005766A7">
        <w:t>model</w:t>
      </w:r>
      <w:proofErr w:type="spellEnd"/>
      <w:r w:rsidRPr="005766A7">
        <w:t>:</w:t>
      </w:r>
      <w:r w:rsidR="00BF0BC5">
        <w:t xml:space="preserve"> </w:t>
      </w:r>
      <w:commentRangeStart w:id="242"/>
      <w:r w:rsidR="00BF0BC5">
        <w:t xml:space="preserve">Contiene las clases y los métodos para realizar las consultas a la base de datos. Cada vez que se actualiza una clase hay que realizar una </w:t>
      </w:r>
      <w:commentRangeEnd w:id="242"/>
      <w:r w:rsidR="00941C1E">
        <w:rPr>
          <w:rStyle w:val="Refdecomentario"/>
        </w:rPr>
        <w:commentReference w:id="242"/>
      </w:r>
      <w:r w:rsidR="00BF0BC5">
        <w:t>migración para que se actualice la base de datos.</w:t>
      </w:r>
      <w:r w:rsidR="00F33F5D">
        <w:t xml:space="preserve"> A continuación, se </w:t>
      </w:r>
      <w:commentRangeStart w:id="243"/>
      <w:r w:rsidR="00F33F5D">
        <w:t>mostrará la creación de la clase Alumno:</w:t>
      </w:r>
      <w:commentRangeEnd w:id="243"/>
      <w:r w:rsidR="00941C1E">
        <w:rPr>
          <w:rStyle w:val="Refdecomentario"/>
        </w:rPr>
        <w:commentReference w:id="243"/>
      </w:r>
    </w:p>
    <w:p w14:paraId="3DDB0FE7" w14:textId="4E905504" w:rsidR="00192812" w:rsidRDefault="00192812" w:rsidP="00192812">
      <w:pPr>
        <w:pStyle w:val="Prrafodelista"/>
        <w:jc w:val="left"/>
      </w:pPr>
      <w:r w:rsidRPr="00192812">
        <w:rPr>
          <w:noProof/>
        </w:rPr>
        <w:drawing>
          <wp:inline distT="0" distB="0" distL="0" distR="0" wp14:anchorId="6BF9FA11" wp14:editId="665B2EF0">
            <wp:extent cx="4546787" cy="2906596"/>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5785" cy="2912348"/>
                    </a:xfrm>
                    <a:prstGeom prst="rect">
                      <a:avLst/>
                    </a:prstGeom>
                  </pic:spPr>
                </pic:pic>
              </a:graphicData>
            </a:graphic>
          </wp:inline>
        </w:drawing>
      </w:r>
    </w:p>
    <w:p w14:paraId="121A5EEF" w14:textId="06E2DEC4" w:rsidR="00192812" w:rsidRPr="00192812" w:rsidRDefault="00192812" w:rsidP="00192812">
      <w:pPr>
        <w:jc w:val="center"/>
        <w:rPr>
          <w:i/>
          <w:iCs/>
        </w:rPr>
      </w:pPr>
      <w:r w:rsidRPr="00CE5888">
        <w:rPr>
          <w:i/>
          <w:iCs/>
        </w:rPr>
        <w:t xml:space="preserve">Ilustración </w:t>
      </w:r>
      <w:r>
        <w:rPr>
          <w:i/>
          <w:iCs/>
        </w:rPr>
        <w:t>XX: Tabla alumnos base de datos</w:t>
      </w:r>
    </w:p>
    <w:p w14:paraId="42F91626" w14:textId="16078274" w:rsidR="00E62F8C" w:rsidRPr="00072D65" w:rsidRDefault="00AD0769" w:rsidP="00E62F8C">
      <w:pPr>
        <w:pStyle w:val="Ttulo2"/>
      </w:pPr>
      <w:bookmarkStart w:id="244" w:name="_Toc130206771"/>
      <w:r w:rsidRPr="00072D65">
        <w:t xml:space="preserve">Implementación </w:t>
      </w:r>
      <w:proofErr w:type="spellStart"/>
      <w:r w:rsidRPr="00072D65">
        <w:t>Frontend</w:t>
      </w:r>
      <w:bookmarkEnd w:id="244"/>
      <w:proofErr w:type="spellEnd"/>
    </w:p>
    <w:p w14:paraId="2626EC73" w14:textId="0E65DC3A"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w:t>
      </w:r>
      <w:commentRangeStart w:id="245"/>
      <w:r w:rsidR="00BF3458">
        <w:t xml:space="preserve"> A continuación, se mostrará un ejemplo del código de la </w:t>
      </w:r>
      <w:r w:rsidR="00072D65">
        <w:t>tabla para ver todas las ofertas disponibles:</w:t>
      </w:r>
      <w:commentRangeEnd w:id="245"/>
      <w:r w:rsidR="00941C1E">
        <w:rPr>
          <w:rStyle w:val="Refdecomentario"/>
        </w:rPr>
        <w:commentReference w:id="245"/>
      </w:r>
    </w:p>
    <w:p w14:paraId="74BE4C7F" w14:textId="40F37C4A" w:rsidR="006E62E8" w:rsidRDefault="006E62E8" w:rsidP="006E62E8">
      <w:pPr>
        <w:ind w:left="851"/>
        <w:jc w:val="center"/>
      </w:pPr>
      <w:r w:rsidRPr="006E62E8">
        <w:rPr>
          <w:noProof/>
        </w:rPr>
        <w:lastRenderedPageBreak/>
        <w:drawing>
          <wp:inline distT="0" distB="0" distL="0" distR="0" wp14:anchorId="563785AF" wp14:editId="0CEDB324">
            <wp:extent cx="5036185" cy="4547235"/>
            <wp:effectExtent l="0" t="0" r="5715" b="0"/>
            <wp:docPr id="50" name="Imagen 5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67"/>
                    <a:stretch>
                      <a:fillRect/>
                    </a:stretch>
                  </pic:blipFill>
                  <pic:spPr>
                    <a:xfrm>
                      <a:off x="0" y="0"/>
                      <a:ext cx="5036185" cy="4547235"/>
                    </a:xfrm>
                    <a:prstGeom prst="rect">
                      <a:avLst/>
                    </a:prstGeom>
                  </pic:spPr>
                </pic:pic>
              </a:graphicData>
            </a:graphic>
          </wp:inline>
        </w:drawing>
      </w:r>
    </w:p>
    <w:p w14:paraId="5C9508F3" w14:textId="28815D0B" w:rsidR="006E62E8" w:rsidRPr="00192812" w:rsidRDefault="006E62E8" w:rsidP="006E62E8">
      <w:pPr>
        <w:jc w:val="center"/>
        <w:rPr>
          <w:i/>
          <w:iCs/>
        </w:rPr>
      </w:pPr>
      <w:r w:rsidRPr="00CE5888">
        <w:rPr>
          <w:i/>
          <w:iCs/>
        </w:rPr>
        <w:t xml:space="preserve">Ilustración </w:t>
      </w:r>
      <w:r>
        <w:rPr>
          <w:i/>
          <w:iCs/>
        </w:rPr>
        <w:t>XX: Porción HTML tabla de ofertas</w:t>
      </w:r>
    </w:p>
    <w:p w14:paraId="29CCA6AA" w14:textId="77777777" w:rsidR="00624B42" w:rsidRPr="006E62E8" w:rsidRDefault="00624B42" w:rsidP="00BF3458"/>
    <w:p w14:paraId="67F87DE1" w14:textId="64CD0F31" w:rsidR="00B4739D" w:rsidRDefault="00072D65" w:rsidP="00BF3458">
      <w:r>
        <w:t xml:space="preserve">La variable ofertas de </w:t>
      </w:r>
      <w:r w:rsidR="00D20DF8">
        <w:t>en el</w:t>
      </w:r>
      <w:r>
        <w:t xml:space="preserve"> código anterior se obtiene a través de una petición GET que se ha explicado previamente en el epígrafe 6.1.1. </w:t>
      </w:r>
      <w:r w:rsidR="00B4739D">
        <w:t xml:space="preserve">A </w:t>
      </w:r>
      <w:r w:rsidR="00922208">
        <w:t>continuación,</w:t>
      </w:r>
      <w:r w:rsidR="00B4739D">
        <w:t xml:space="preserve"> se mostrará como se ve el código anterior desde un navegador:</w:t>
      </w:r>
    </w:p>
    <w:p w14:paraId="0E6CDCED" w14:textId="5CE54B72" w:rsidR="00B4739D" w:rsidRPr="00FC3422" w:rsidRDefault="00072D65" w:rsidP="00072D65">
      <w:pPr>
        <w:ind w:left="-567"/>
        <w:jc w:val="center"/>
        <w:rPr>
          <w:u w:val="single"/>
        </w:rPr>
      </w:pPr>
      <w:r w:rsidRPr="00072D65">
        <w:rPr>
          <w:noProof/>
        </w:rPr>
        <w:lastRenderedPageBreak/>
        <w:drawing>
          <wp:inline distT="0" distB="0" distL="0" distR="0" wp14:anchorId="638C43AE" wp14:editId="1BD7F41E">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68"/>
                    <a:stretch>
                      <a:fillRect/>
                    </a:stretch>
                  </pic:blipFill>
                  <pic:spPr>
                    <a:xfrm>
                      <a:off x="0" y="0"/>
                      <a:ext cx="6135551" cy="2969913"/>
                    </a:xfrm>
                    <a:prstGeom prst="rect">
                      <a:avLst/>
                    </a:prstGeom>
                  </pic:spPr>
                </pic:pic>
              </a:graphicData>
            </a:graphic>
          </wp:inline>
        </w:drawing>
      </w:r>
    </w:p>
    <w:p w14:paraId="3F11EF41" w14:textId="1946C83D" w:rsidR="001E1567" w:rsidRPr="00072D65" w:rsidRDefault="00E4541A" w:rsidP="006E62E8">
      <w:pPr>
        <w:jc w:val="center"/>
        <w:rPr>
          <w:i/>
          <w:iCs/>
        </w:rPr>
      </w:pPr>
      <w:r w:rsidRPr="00CE5888">
        <w:rPr>
          <w:i/>
          <w:iCs/>
        </w:rPr>
        <w:t xml:space="preserve">Ilustración </w:t>
      </w:r>
      <w:r>
        <w:rPr>
          <w:i/>
          <w:iCs/>
        </w:rPr>
        <w:t xml:space="preserve">X: Visualización </w:t>
      </w:r>
      <w:r w:rsidR="00072D65">
        <w:rPr>
          <w:i/>
          <w:iCs/>
        </w:rPr>
        <w:t>tabla ofertas disponibles</w:t>
      </w:r>
    </w:p>
    <w:p w14:paraId="4F9173C3" w14:textId="6C0070F5"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07859066" w:rsidR="00B06FE8" w:rsidRDefault="006E62E8" w:rsidP="00B06FE8">
      <w:pPr>
        <w:jc w:val="center"/>
      </w:pPr>
      <w:r w:rsidRPr="006E62E8">
        <w:rPr>
          <w:noProof/>
        </w:rPr>
        <w:drawing>
          <wp:inline distT="0" distB="0" distL="0" distR="0" wp14:anchorId="2A0151A1" wp14:editId="7523A01C">
            <wp:extent cx="2743831" cy="3149958"/>
            <wp:effectExtent l="0" t="0" r="0" b="0"/>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69"/>
                    <a:stretch>
                      <a:fillRect/>
                    </a:stretch>
                  </pic:blipFill>
                  <pic:spPr>
                    <a:xfrm>
                      <a:off x="0" y="0"/>
                      <a:ext cx="2753716" cy="3161306"/>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110C1771" w:rsidR="00B06FE8" w:rsidRDefault="00B06FE8" w:rsidP="00B06FE8">
      <w:pPr>
        <w:jc w:val="left"/>
      </w:pPr>
      <w:commentRangeStart w:id="246"/>
      <w:r>
        <w:lastRenderedPageBreak/>
        <w:t>Las pla</w:t>
      </w:r>
      <w:r w:rsidR="006C2E01">
        <w:t>n</w:t>
      </w:r>
      <w:r>
        <w:t xml:space="preserve">tillas </w:t>
      </w:r>
      <w:proofErr w:type="spellStart"/>
      <w:r>
        <w:t>css</w:t>
      </w:r>
      <w:proofErr w:type="spellEnd"/>
      <w:r>
        <w:t xml:space="preserve">, </w:t>
      </w:r>
      <w:r w:rsidR="006C2E01">
        <w:t xml:space="preserve">archivos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335BD20E" w:rsidR="00B06FE8" w:rsidRDefault="00597DA4" w:rsidP="00B06FE8">
      <w:pPr>
        <w:jc w:val="center"/>
      </w:pPr>
      <w:r w:rsidRPr="00597DA4">
        <w:rPr>
          <w:noProof/>
        </w:rPr>
        <w:drawing>
          <wp:inline distT="0" distB="0" distL="0" distR="0" wp14:anchorId="64963BA6" wp14:editId="2F71CC77">
            <wp:extent cx="3517900" cy="1765300"/>
            <wp:effectExtent l="0" t="0" r="0" b="0"/>
            <wp:docPr id="55" name="Imagen 5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0"/>
                    <a:stretch>
                      <a:fillRect/>
                    </a:stretch>
                  </pic:blipFill>
                  <pic:spPr>
                    <a:xfrm>
                      <a:off x="0" y="0"/>
                      <a:ext cx="3517900" cy="1765300"/>
                    </a:xfrm>
                    <a:prstGeom prst="rect">
                      <a:avLst/>
                    </a:prstGeom>
                  </pic:spPr>
                </pic:pic>
              </a:graphicData>
            </a:graphic>
          </wp:inline>
        </w:drawing>
      </w:r>
    </w:p>
    <w:p w14:paraId="49316E31" w14:textId="4355B5E5" w:rsidR="00980513" w:rsidRPr="00904377" w:rsidRDefault="00B06FE8" w:rsidP="00904377">
      <w:pPr>
        <w:jc w:val="center"/>
        <w:rPr>
          <w:i/>
          <w:iCs/>
        </w:rPr>
      </w:pPr>
      <w:r w:rsidRPr="00CE5888">
        <w:rPr>
          <w:i/>
          <w:iCs/>
        </w:rPr>
        <w:t xml:space="preserve">Ilustración </w:t>
      </w:r>
      <w:r>
        <w:rPr>
          <w:i/>
          <w:iCs/>
        </w:rPr>
        <w:t xml:space="preserve">X: Directorio </w:t>
      </w:r>
      <w:proofErr w:type="spellStart"/>
      <w:r>
        <w:rPr>
          <w:i/>
          <w:iCs/>
        </w:rPr>
        <w:t>static</w:t>
      </w:r>
      <w:commentRangeEnd w:id="246"/>
      <w:proofErr w:type="spellEnd"/>
      <w:r w:rsidR="00941C1E">
        <w:rPr>
          <w:rStyle w:val="Refdecomentario"/>
        </w:rPr>
        <w:commentReference w:id="246"/>
      </w:r>
    </w:p>
    <w:p w14:paraId="396FF05B" w14:textId="443FDD3F" w:rsidR="00980513" w:rsidRPr="00747FD4" w:rsidRDefault="00980513" w:rsidP="000C3A99">
      <w:pPr>
        <w:pStyle w:val="Ttulo1"/>
        <w:framePr w:wrap="notBeside"/>
      </w:pPr>
      <w:r>
        <w:br/>
      </w:r>
      <w:r w:rsidR="004023AA">
        <w:t>Pruebas y Despliegue</w:t>
      </w:r>
    </w:p>
    <w:p w14:paraId="78F8747E" w14:textId="582BDDC1" w:rsidR="00166464" w:rsidRPr="00166464" w:rsidRDefault="003B10F3" w:rsidP="39E28D74">
      <w:pPr>
        <w:pStyle w:val="Ttulo2"/>
      </w:pPr>
      <w:r>
        <w:t>Pruebas</w:t>
      </w:r>
    </w:p>
    <w:p w14:paraId="0192283F" w14:textId="77777777" w:rsidR="003B10F3" w:rsidRDefault="003B10F3" w:rsidP="003B10F3">
      <w:r w:rsidRPr="00C473B2">
        <w:t xml:space="preserve">Para </w:t>
      </w:r>
      <w:r>
        <w:t xml:space="preserve">probar el funcionamiento del servicio REST se ha utilizado la herramienta </w:t>
      </w:r>
      <w:proofErr w:type="spellStart"/>
      <w:r>
        <w:t>Postman</w:t>
      </w:r>
      <w:proofErr w:type="spellEnd"/>
      <w:r>
        <w:t xml:space="preserve">. Es una plataforma que actúa como un cliente HTTP y </w:t>
      </w:r>
      <w:commentRangeStart w:id="247"/>
      <w:r>
        <w:t xml:space="preserve">te permite </w:t>
      </w:r>
      <w:commentRangeEnd w:id="247"/>
      <w:r w:rsidR="00941C1E">
        <w:rPr>
          <w:rStyle w:val="Refdecomentario"/>
        </w:rPr>
        <w:commentReference w:id="247"/>
      </w:r>
      <w:r>
        <w:t xml:space="preserve">realizar peticiones HTTP para poder analizar los resultados obtenidos de cada una de las peticiones. A continuación, </w:t>
      </w:r>
      <w:commentRangeStart w:id="248"/>
      <w:r>
        <w:t>se muestra un ejemplo en el que se crea al alumno Pablo Sotelo a través de una petición POST:</w:t>
      </w:r>
      <w:commentRangeEnd w:id="248"/>
      <w:r w:rsidR="00941C1E">
        <w:rPr>
          <w:rStyle w:val="Refdecomentario"/>
        </w:rPr>
        <w:commentReference w:id="248"/>
      </w:r>
    </w:p>
    <w:p w14:paraId="5F1EA325" w14:textId="77777777" w:rsidR="003B10F3" w:rsidRDefault="003B10F3" w:rsidP="003B10F3">
      <w:pPr>
        <w:keepNext/>
      </w:pPr>
      <w:r w:rsidRPr="00E04E49">
        <w:rPr>
          <w:noProof/>
        </w:rPr>
        <w:lastRenderedPageBreak/>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1"/>
                    <a:stretch>
                      <a:fillRect/>
                    </a:stretch>
                  </pic:blipFill>
                  <pic:spPr>
                    <a:xfrm>
                      <a:off x="0" y="0"/>
                      <a:ext cx="5612868" cy="2410469"/>
                    </a:xfrm>
                    <a:prstGeom prst="rect">
                      <a:avLst/>
                    </a:prstGeom>
                  </pic:spPr>
                </pic:pic>
              </a:graphicData>
            </a:graphic>
          </wp:inline>
        </w:drawing>
      </w:r>
    </w:p>
    <w:p w14:paraId="3565AD5E" w14:textId="77777777" w:rsidR="003B10F3" w:rsidRPr="00E04E49" w:rsidRDefault="003B10F3" w:rsidP="003B10F3">
      <w:pPr>
        <w:pStyle w:val="Descripcin"/>
        <w:ind w:left="2552"/>
      </w:pPr>
      <w:r>
        <w:t xml:space="preserve">Ilustración X: Petición POST en </w:t>
      </w:r>
      <w:proofErr w:type="spellStart"/>
      <w:r>
        <w:t>Postman</w:t>
      </w:r>
      <w:proofErr w:type="spellEnd"/>
    </w:p>
    <w:p w14:paraId="18B8B5CF" w14:textId="77777777" w:rsidR="003B10F3" w:rsidRDefault="003B10F3" w:rsidP="003B10F3">
      <w:r>
        <w:t xml:space="preserve">Como se puede observar en la ilustración X, hay que pasar los parámetros necesarios del alumno dentro del </w:t>
      </w:r>
      <w:proofErr w:type="spellStart"/>
      <w:r>
        <w:t>body</w:t>
      </w:r>
      <w:proofErr w:type="spellEnd"/>
      <w:r>
        <w:t xml:space="preserve"> de la petición. En la siguiente imagen se muestra la respuesta que da el servidor a la petición POST de la ilustración X:</w:t>
      </w:r>
    </w:p>
    <w:p w14:paraId="012384B2" w14:textId="77777777" w:rsidR="003B10F3" w:rsidRDefault="003B10F3" w:rsidP="003B10F3">
      <w:r w:rsidRPr="00E04E49">
        <w:rPr>
          <w:noProof/>
        </w:rPr>
        <w:drawing>
          <wp:inline distT="0" distB="0" distL="0" distR="0" wp14:anchorId="747BB7AA" wp14:editId="4941EC96">
            <wp:extent cx="5598160" cy="2124633"/>
            <wp:effectExtent l="0" t="0" r="2540" b="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a:blip r:embed="rId72"/>
                    <a:stretch>
                      <a:fillRect/>
                    </a:stretch>
                  </pic:blipFill>
                  <pic:spPr>
                    <a:xfrm>
                      <a:off x="0" y="0"/>
                      <a:ext cx="5616941" cy="2131761"/>
                    </a:xfrm>
                    <a:prstGeom prst="rect">
                      <a:avLst/>
                    </a:prstGeom>
                  </pic:spPr>
                </pic:pic>
              </a:graphicData>
            </a:graphic>
          </wp:inline>
        </w:drawing>
      </w:r>
    </w:p>
    <w:p w14:paraId="4AA64082" w14:textId="77777777" w:rsidR="003B10F3" w:rsidRDefault="003B10F3" w:rsidP="003B10F3">
      <w:pPr>
        <w:pStyle w:val="Descripcin"/>
        <w:ind w:left="2127"/>
      </w:pPr>
      <w:r>
        <w:t xml:space="preserve">Ilustración Y: Respuesta de petición POST en </w:t>
      </w:r>
      <w:proofErr w:type="spellStart"/>
      <w:r>
        <w:t>Postman</w:t>
      </w:r>
      <w:proofErr w:type="spellEnd"/>
    </w:p>
    <w:p w14:paraId="67059CA2" w14:textId="77777777" w:rsidR="003B10F3" w:rsidRDefault="003B10F3" w:rsidP="003B10F3">
      <w:r>
        <w:t xml:space="preserve">Observando </w:t>
      </w:r>
      <w:commentRangeStart w:id="249"/>
      <w:r>
        <w:t>la ilustración Y, la API nos devuelve el código 201, el cual significa que el alumno Pablo Sotelo ha sido creado correctamente. A continuación, se muestra que el usuario Pablo Sotelo se ha almacenado correctamente en la base de datos</w:t>
      </w:r>
      <w:commentRangeEnd w:id="249"/>
      <w:r w:rsidR="00941C1E">
        <w:rPr>
          <w:rStyle w:val="Refdecomentario"/>
        </w:rPr>
        <w:commentReference w:id="249"/>
      </w:r>
    </w:p>
    <w:p w14:paraId="5D56DD40" w14:textId="77777777" w:rsidR="003B10F3" w:rsidRDefault="003B10F3" w:rsidP="003B10F3">
      <w:pPr>
        <w:spacing w:before="0" w:after="0" w:line="240" w:lineRule="auto"/>
        <w:jc w:val="left"/>
      </w:pPr>
    </w:p>
    <w:p w14:paraId="6872B764" w14:textId="77777777" w:rsidR="003B10F3" w:rsidRDefault="003B10F3" w:rsidP="003B10F3">
      <w:pPr>
        <w:spacing w:before="0" w:after="0" w:line="240" w:lineRule="auto"/>
        <w:jc w:val="left"/>
      </w:pPr>
      <w:r w:rsidRPr="00076E54">
        <w:rPr>
          <w:noProof/>
        </w:rPr>
        <w:drawing>
          <wp:inline distT="0" distB="0" distL="0" distR="0" wp14:anchorId="011E19A0" wp14:editId="7AC9CE83">
            <wp:extent cx="5608281" cy="147791"/>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93379" cy="186927"/>
                    </a:xfrm>
                    <a:prstGeom prst="rect">
                      <a:avLst/>
                    </a:prstGeom>
                  </pic:spPr>
                </pic:pic>
              </a:graphicData>
            </a:graphic>
          </wp:inline>
        </w:drawing>
      </w:r>
    </w:p>
    <w:p w14:paraId="13F25AB0" w14:textId="2905198D" w:rsidR="003B10F3" w:rsidRDefault="003B10F3" w:rsidP="003B10F3">
      <w:pPr>
        <w:spacing w:before="0" w:after="0" w:line="240" w:lineRule="auto"/>
        <w:jc w:val="left"/>
      </w:pPr>
    </w:p>
    <w:p w14:paraId="150787C9" w14:textId="57A4968E" w:rsidR="003B10F3" w:rsidRDefault="003B10F3" w:rsidP="003B10F3">
      <w:pPr>
        <w:pStyle w:val="Descripcin"/>
        <w:ind w:left="1560"/>
      </w:pPr>
      <w:r>
        <w:t>Ilustración XXX: Fila alumno Pablo Sotelo en la base de datos</w:t>
      </w:r>
    </w:p>
    <w:p w14:paraId="43B207D2" w14:textId="77777777" w:rsidR="003B10F3" w:rsidRDefault="003B10F3" w:rsidP="003B10F3">
      <w:pPr>
        <w:spacing w:before="0" w:after="0" w:line="240" w:lineRule="auto"/>
        <w:jc w:val="left"/>
      </w:pPr>
    </w:p>
    <w:p w14:paraId="6F3DCBD8" w14:textId="40FD6D92" w:rsidR="003C7543" w:rsidRPr="00166464" w:rsidRDefault="003C7543" w:rsidP="003C7543">
      <w:pPr>
        <w:pStyle w:val="Ttulo2"/>
      </w:pPr>
      <w:r>
        <w:t>Despliegue</w:t>
      </w:r>
    </w:p>
    <w:p w14:paraId="51497F76" w14:textId="21FCCE98" w:rsidR="003C7543" w:rsidDel="00941C1E" w:rsidRDefault="003C7543" w:rsidP="003C7543">
      <w:pPr>
        <w:rPr>
          <w:del w:id="250" w:author="Sergio Saugar García" w:date="2023-04-20T19:54:00Z"/>
        </w:rPr>
      </w:pPr>
      <w:r>
        <w:t xml:space="preserve">Para que la aplicación sea accesible desde cualquier dispositivo y desde cualquier lugar, se ha desplegado en la plataforma AWS </w:t>
      </w:r>
      <w:commentRangeStart w:id="251"/>
      <w:proofErr w:type="spellStart"/>
      <w:r>
        <w:t>cloud</w:t>
      </w:r>
      <w:commentRangeEnd w:id="251"/>
      <w:proofErr w:type="spellEnd"/>
      <w:r w:rsidR="00941C1E">
        <w:rPr>
          <w:rStyle w:val="Refdecomentario"/>
        </w:rPr>
        <w:commentReference w:id="251"/>
      </w:r>
      <w:del w:id="252" w:author="Sergio Saugar García" w:date="2023-04-20T19:54:00Z">
        <w:r w:rsidDel="00941C1E">
          <w:delText>.</w:delText>
        </w:r>
      </w:del>
      <w:ins w:id="253" w:author="Sergio Saugar García" w:date="2023-04-20T19:55:00Z">
        <w:r w:rsidR="00941C1E">
          <w:t xml:space="preserve"> Para ello,</w:t>
        </w:r>
      </w:ins>
    </w:p>
    <w:p w14:paraId="6DDAA9E8" w14:textId="482E0576" w:rsidR="004D2393" w:rsidRDefault="004D2393" w:rsidP="003C7543">
      <w:del w:id="254" w:author="Sergio Saugar García" w:date="2023-04-20T19:54:00Z">
        <w:r w:rsidDel="00941C1E">
          <w:delText>Se</w:delText>
        </w:r>
      </w:del>
      <w:r>
        <w:t xml:space="preserve"> ha </w:t>
      </w:r>
      <w:commentRangeStart w:id="255"/>
      <w:ins w:id="256" w:author="Sergio Saugar García" w:date="2023-04-20T19:55:00Z">
        <w:r w:rsidR="00941C1E">
          <w:t>elegido</w:t>
        </w:r>
      </w:ins>
      <w:del w:id="257" w:author="Sergio Saugar García" w:date="2023-04-20T19:55:00Z">
        <w:r w:rsidDel="00941C1E">
          <w:delText>creado</w:delText>
        </w:r>
      </w:del>
      <w:r>
        <w:t xml:space="preserve"> una instancia EC2 de la capa gratuita</w:t>
      </w:r>
      <w:commentRangeEnd w:id="255"/>
      <w:r w:rsidR="00941C1E">
        <w:rPr>
          <w:rStyle w:val="Refdecomentario"/>
        </w:rPr>
        <w:commentReference w:id="255"/>
      </w:r>
      <w:proofErr w:type="gramStart"/>
      <w:r>
        <w:t xml:space="preserve">, </w:t>
      </w:r>
      <w:ins w:id="258" w:author="Sergio Saugar García" w:date="2023-04-20T19:55:00Z">
        <w:r w:rsidR="00941C1E">
          <w:t>.</w:t>
        </w:r>
        <w:proofErr w:type="gramEnd"/>
        <w:r w:rsidR="00941C1E">
          <w:t xml:space="preserve"> Para el despliegue de la aplicación, en esta instancia </w:t>
        </w:r>
      </w:ins>
      <w:del w:id="259" w:author="Sergio Saugar García" w:date="2023-04-20T19:55:00Z">
        <w:r w:rsidDel="00941C1E">
          <w:delText xml:space="preserve">en la que </w:delText>
        </w:r>
      </w:del>
      <w:r>
        <w:t>se ha clonado el repositorio del proyecto.</w:t>
      </w:r>
      <w:r w:rsidR="005766A7">
        <w:t xml:space="preserve"> Dentro de la aplicación, </w:t>
      </w:r>
      <w:commentRangeStart w:id="260"/>
      <w:r w:rsidR="005766A7">
        <w:t>c</w:t>
      </w:r>
      <w:r>
        <w:t xml:space="preserve">omo se comenta en el apartado 6.1.1 </w:t>
      </w:r>
      <w:commentRangeEnd w:id="260"/>
      <w:r w:rsidR="00941C1E">
        <w:rPr>
          <w:rStyle w:val="Refdecomentario"/>
        </w:rPr>
        <w:commentReference w:id="260"/>
      </w:r>
      <w:r>
        <w:t xml:space="preserve">se han creado dos scripts para </w:t>
      </w:r>
      <w:r w:rsidR="005766A7">
        <w:t>facilitar</w:t>
      </w:r>
      <w:r w:rsidR="005B1F24">
        <w:t xml:space="preserve"> el despliegue:</w:t>
      </w:r>
    </w:p>
    <w:p w14:paraId="137057FC" w14:textId="18E37324" w:rsidR="005B1F24" w:rsidRDefault="005B1F24" w:rsidP="005B1F24">
      <w:pPr>
        <w:pStyle w:val="Prrafodelista"/>
        <w:numPr>
          <w:ilvl w:val="0"/>
          <w:numId w:val="22"/>
        </w:numPr>
      </w:pPr>
      <w:r>
        <w:t>R.py: Encargado de ejecutar la</w:t>
      </w:r>
      <w:r w:rsidR="005766A7">
        <w:t>s</w:t>
      </w:r>
      <w:r>
        <w:t xml:space="preserve"> API de R</w:t>
      </w:r>
      <w:r w:rsidR="005766A7">
        <w:t xml:space="preserve"> (comentadas en el apartado 6.1.2)</w:t>
      </w:r>
      <w:r>
        <w:t xml:space="preserve"> a través de Python</w:t>
      </w:r>
      <w:r w:rsidR="005766A7">
        <w:t xml:space="preserve"> con la librería rpy2</w:t>
      </w:r>
      <w:r>
        <w:t>.</w:t>
      </w:r>
    </w:p>
    <w:p w14:paraId="68C4F548" w14:textId="77777777" w:rsidR="005766A7" w:rsidRDefault="005766A7" w:rsidP="005766A7">
      <w:pPr>
        <w:pStyle w:val="Prrafodelista"/>
      </w:pPr>
    </w:p>
    <w:p w14:paraId="5D489D72" w14:textId="6F827D01" w:rsidR="005B1F24" w:rsidRDefault="005B1F24" w:rsidP="005766A7">
      <w:pPr>
        <w:pStyle w:val="Prrafodelista"/>
        <w:ind w:left="1276"/>
      </w:pPr>
      <w:r w:rsidRPr="005B1F24">
        <w:rPr>
          <w:noProof/>
        </w:rPr>
        <w:drawing>
          <wp:inline distT="0" distB="0" distL="0" distR="0" wp14:anchorId="19F1280D" wp14:editId="38AF823A">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74"/>
                    <a:stretch>
                      <a:fillRect/>
                    </a:stretch>
                  </pic:blipFill>
                  <pic:spPr>
                    <a:xfrm>
                      <a:off x="0" y="0"/>
                      <a:ext cx="4230099" cy="885382"/>
                    </a:xfrm>
                    <a:prstGeom prst="rect">
                      <a:avLst/>
                    </a:prstGeom>
                  </pic:spPr>
                </pic:pic>
              </a:graphicData>
            </a:graphic>
          </wp:inline>
        </w:drawing>
      </w:r>
    </w:p>
    <w:p w14:paraId="7C027D81" w14:textId="77777777" w:rsidR="005766A7" w:rsidRDefault="005766A7" w:rsidP="005766A7">
      <w:pPr>
        <w:pStyle w:val="Prrafodelista"/>
        <w:ind w:left="1276"/>
      </w:pPr>
    </w:p>
    <w:p w14:paraId="36CA0789" w14:textId="0570C7D2" w:rsidR="005B1F24" w:rsidRDefault="005B1F24" w:rsidP="005B1F24">
      <w:pPr>
        <w:pStyle w:val="Prrafodelista"/>
        <w:numPr>
          <w:ilvl w:val="0"/>
          <w:numId w:val="22"/>
        </w:numPr>
      </w:pPr>
      <w:r>
        <w:t xml:space="preserve">ExecuteTFG.sh: Encargado de ejecutar el archivo R.py (algoritmo recomendación) y app.py (aplicación </w:t>
      </w:r>
      <w:proofErr w:type="spellStart"/>
      <w:r>
        <w:t>python</w:t>
      </w:r>
      <w:proofErr w:type="spellEnd"/>
      <w:r>
        <w:t>) simultáneamente.</w:t>
      </w:r>
    </w:p>
    <w:p w14:paraId="545FB0B2" w14:textId="183CFD0E" w:rsidR="005B1F24" w:rsidRDefault="005B1F24" w:rsidP="005766A7">
      <w:pPr>
        <w:pStyle w:val="Prrafodelista"/>
        <w:ind w:left="1418"/>
      </w:pPr>
      <w:r w:rsidRPr="005B1F24">
        <w:rPr>
          <w:noProof/>
        </w:rPr>
        <w:drawing>
          <wp:inline distT="0" distB="0" distL="0" distR="0" wp14:anchorId="072F021F" wp14:editId="01E995C8">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75"/>
                    <a:stretch>
                      <a:fillRect/>
                    </a:stretch>
                  </pic:blipFill>
                  <pic:spPr>
                    <a:xfrm>
                      <a:off x="0" y="0"/>
                      <a:ext cx="4130918" cy="1185471"/>
                    </a:xfrm>
                    <a:prstGeom prst="rect">
                      <a:avLst/>
                    </a:prstGeom>
                  </pic:spPr>
                </pic:pic>
              </a:graphicData>
            </a:graphic>
          </wp:inline>
        </w:drawing>
      </w:r>
    </w:p>
    <w:p w14:paraId="317E2751" w14:textId="7EF65DAA" w:rsidR="005766A7" w:rsidRDefault="00941C1E" w:rsidP="005766A7">
      <w:ins w:id="261" w:author="Sergio Saugar García" w:date="2023-04-20T19:56:00Z">
        <w:r>
          <w:t xml:space="preserve">Finalmente, </w:t>
        </w:r>
      </w:ins>
      <w:del w:id="262" w:author="Sergio Saugar García" w:date="2023-04-20T19:56:00Z">
        <w:r w:rsidR="005766A7" w:rsidDel="00941C1E">
          <w:delText xml:space="preserve">En la máquina EC2 </w:delText>
        </w:r>
      </w:del>
      <w:r w:rsidR="005766A7">
        <w:t xml:space="preserve">se ha creado un Daemon (proceso demonio) el cual ejecuta </w:t>
      </w:r>
      <w:commentRangeStart w:id="263"/>
      <w:r w:rsidR="005766A7">
        <w:t xml:space="preserve">constantemente </w:t>
      </w:r>
      <w:commentRangeEnd w:id="263"/>
      <w:r>
        <w:rPr>
          <w:rStyle w:val="Refdecomentario"/>
        </w:rPr>
        <w:commentReference w:id="263"/>
      </w:r>
      <w:r w:rsidR="005766A7">
        <w:t xml:space="preserve">el archivo executeTFG.sh, de tal manera que la aplicación y el algoritmo de recomendación van a estar en ejecución siempre que la máquina EC2 esté encendida. Además, cuenta con la siguiente </w:t>
      </w:r>
      <w:commentRangeStart w:id="264"/>
      <w:proofErr w:type="spellStart"/>
      <w:r w:rsidR="005766A7">
        <w:t>ip</w:t>
      </w:r>
      <w:proofErr w:type="spellEnd"/>
      <w:r w:rsidR="005766A7">
        <w:t xml:space="preserve"> </w:t>
      </w:r>
      <w:commentRangeEnd w:id="264"/>
      <w:r>
        <w:rPr>
          <w:rStyle w:val="Refdecomentario"/>
        </w:rPr>
        <w:commentReference w:id="264"/>
      </w:r>
      <w:r w:rsidR="005766A7">
        <w:t>elástica:</w:t>
      </w:r>
      <w:r w:rsidR="00E04AAF" w:rsidRPr="00E04AAF">
        <w:t xml:space="preserve"> </w:t>
      </w:r>
      <w:hyperlink r:id="rId76" w:history="1">
        <w:r w:rsidR="00E04AAF" w:rsidRPr="00E04AAF">
          <w:rPr>
            <w:rStyle w:val="Hipervnculo"/>
          </w:rPr>
          <w:t>http://13.37.90.252:5000</w:t>
        </w:r>
      </w:hyperlink>
      <w:r w:rsidR="005766A7">
        <w:t xml:space="preserve">, para poder acceder a la aplicación </w:t>
      </w:r>
      <w:r w:rsidR="00E04AAF">
        <w:t xml:space="preserve">desde una dirección fija. </w:t>
      </w:r>
    </w:p>
    <w:p w14:paraId="343653AC" w14:textId="77777777" w:rsidR="005766A7" w:rsidRDefault="005766A7" w:rsidP="005766A7">
      <w:pPr>
        <w:pStyle w:val="Prrafodelista"/>
        <w:ind w:left="1418"/>
      </w:pPr>
    </w:p>
    <w:p w14:paraId="29D95A19" w14:textId="77777777" w:rsidR="003C7543" w:rsidRDefault="003C7543" w:rsidP="003B10F3"/>
    <w:p w14:paraId="071E8260" w14:textId="545A5E1D" w:rsidR="003C7543" w:rsidRPr="003B10F3" w:rsidRDefault="003C7543" w:rsidP="003B10F3">
      <w:pPr>
        <w:sectPr w:rsidR="003C7543" w:rsidRPr="003B10F3"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265" w:name="_Toc130206776"/>
      <w:r w:rsidR="502C0D24">
        <w:t>C</w:t>
      </w:r>
      <w:r w:rsidR="71B8698E">
        <w:t>onclusiones y líneas futuras</w:t>
      </w:r>
      <w:bookmarkEnd w:id="265"/>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266" w:name="_Toc130206777"/>
      <w:r>
        <w:lastRenderedPageBreak/>
        <w:t>Referencias</w:t>
      </w:r>
      <w:bookmarkEnd w:id="266"/>
    </w:p>
    <w:p w14:paraId="1BE9F018" w14:textId="57491EF7" w:rsidR="007762B9" w:rsidRPr="008E0E34" w:rsidRDefault="007762B9">
      <w:pPr>
        <w:pStyle w:val="Prrafodelista"/>
        <w:numPr>
          <w:ilvl w:val="0"/>
          <w:numId w:val="3"/>
        </w:numPr>
        <w:spacing w:after="0" w:line="240" w:lineRule="auto"/>
        <w:ind w:left="567" w:hanging="567"/>
        <w:contextualSpacing w:val="0"/>
      </w:pPr>
      <w:commentRangeStart w:id="267"/>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Learning: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77"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Algoritmos de machine learning</w:t>
      </w:r>
      <w:r w:rsidR="00812FEF">
        <w:t xml:space="preserve">. </w:t>
      </w:r>
      <w:proofErr w:type="spellStart"/>
      <w:r w:rsidR="00812FEF">
        <w:t>ABdatum</w:t>
      </w:r>
      <w:proofErr w:type="spellEnd"/>
      <w:r w:rsidR="00812FEF">
        <w:t xml:space="preserve">. </w:t>
      </w:r>
      <w:hyperlink r:id="rId78"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Sistemas de recomendación de contenido con Machine Learning</w:t>
      </w:r>
      <w:r w:rsidR="00B536D4">
        <w:t xml:space="preserve">. </w:t>
      </w:r>
      <w:proofErr w:type="spellStart"/>
      <w:r w:rsidR="00B536D4">
        <w:t>Cleverdata</w:t>
      </w:r>
      <w:proofErr w:type="spellEnd"/>
      <w:r w:rsidR="00B536D4">
        <w:t xml:space="preserve">. </w:t>
      </w:r>
      <w:hyperlink r:id="rId79"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80"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81"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82"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83"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84" w:history="1">
        <w:r w:rsidR="00B907FF" w:rsidRPr="00C33987">
          <w:rPr>
            <w:rStyle w:val="Hipervnculo"/>
          </w:rPr>
          <w:t>https://www.ceupe.com/blog/que-son-los-servicios-web.html</w:t>
        </w:r>
      </w:hyperlink>
    </w:p>
    <w:p w14:paraId="492B0D06" w14:textId="20A553F1" w:rsidR="00B907FF" w:rsidRDefault="00000000">
      <w:pPr>
        <w:pStyle w:val="Prrafodelista"/>
        <w:numPr>
          <w:ilvl w:val="0"/>
          <w:numId w:val="3"/>
        </w:numPr>
        <w:spacing w:after="0" w:line="240" w:lineRule="auto"/>
        <w:ind w:left="567" w:hanging="567"/>
        <w:contextualSpacing w:val="0"/>
      </w:pPr>
      <w:hyperlink r:id="rId85" w:history="1">
        <w:r w:rsidR="00D2759C" w:rsidRPr="00073643">
          <w:rPr>
            <w:rStyle w:val="Hipervnculo"/>
          </w:rPr>
          <w:t>https://atvise.vesterbusiness.com/news/tipos-web-service-en-la-industria/</w:t>
        </w:r>
      </w:hyperlink>
    </w:p>
    <w:p w14:paraId="1B2387C4" w14:textId="35A5A721" w:rsidR="00D2759C" w:rsidRDefault="00D2759C">
      <w:pPr>
        <w:pStyle w:val="Prrafodelista"/>
        <w:numPr>
          <w:ilvl w:val="0"/>
          <w:numId w:val="3"/>
        </w:numPr>
        <w:spacing w:after="0" w:line="240" w:lineRule="auto"/>
        <w:ind w:left="567" w:hanging="567"/>
        <w:contextualSpacing w:val="0"/>
      </w:pPr>
      <w:r w:rsidRPr="00D2759C">
        <w:t>https://www.marcpampols.net/es/arquitectura-rest-que-es-para-que-sirve/</w:t>
      </w:r>
      <w:commentRangeEnd w:id="267"/>
      <w:r w:rsidR="00941C1E">
        <w:rPr>
          <w:rStyle w:val="Refdecomentario"/>
        </w:rPr>
        <w:commentReference w:id="267"/>
      </w:r>
    </w:p>
    <w:p w14:paraId="350FECE2" w14:textId="27F21767" w:rsidR="5DC65E9C" w:rsidRDefault="5DC65E9C" w:rsidP="39E28D74">
      <w:pPr>
        <w:pStyle w:val="Ttulo1"/>
        <w:framePr w:wrap="notBeside"/>
        <w:numPr>
          <w:ilvl w:val="0"/>
          <w:numId w:val="0"/>
        </w:numPr>
      </w:pPr>
      <w:bookmarkStart w:id="268" w:name="_Toc130206778"/>
      <w:r>
        <w:lastRenderedPageBreak/>
        <w:t>Anexo I</w:t>
      </w:r>
      <w:bookmarkEnd w:id="268"/>
    </w:p>
    <w:p w14:paraId="24CD3EB6" w14:textId="03D0C5C5" w:rsidR="5DC65E9C" w:rsidRDefault="5DC65E9C" w:rsidP="39E28D74">
      <w:pPr>
        <w:pStyle w:val="Ttulo1"/>
        <w:framePr w:wrap="notBeside"/>
        <w:numPr>
          <w:ilvl w:val="0"/>
          <w:numId w:val="0"/>
        </w:numPr>
      </w:pPr>
      <w:bookmarkStart w:id="269" w:name="_Toc130206779"/>
      <w:r>
        <w:t>Otras posibilidades para realizar el análisis y el diseño</w:t>
      </w:r>
      <w:bookmarkEnd w:id="269"/>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270" w:name="_Toc130206780"/>
      <w:r>
        <w:t>Anexo II</w:t>
      </w:r>
      <w:bookmarkEnd w:id="270"/>
    </w:p>
    <w:p w14:paraId="45D16DE4" w14:textId="360C0CD7" w:rsidR="5DC65E9C" w:rsidRDefault="5DC65E9C" w:rsidP="39E28D74">
      <w:pPr>
        <w:pStyle w:val="Ttulo1"/>
        <w:framePr w:wrap="notBeside"/>
        <w:numPr>
          <w:ilvl w:val="0"/>
          <w:numId w:val="0"/>
        </w:numPr>
      </w:pPr>
      <w:bookmarkStart w:id="271" w:name="_Toc130206781"/>
      <w:r>
        <w:t>Fuente de inspiración del presente documento</w:t>
      </w:r>
      <w:bookmarkEnd w:id="271"/>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86">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272" w:name="_Toc130206782"/>
      <w:r>
        <w:lastRenderedPageBreak/>
        <w:t>Glosario de términos</w:t>
      </w:r>
      <w:bookmarkEnd w:id="272"/>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273" w:name="_Toc130206783"/>
      <w:r>
        <w:lastRenderedPageBreak/>
        <w:t>Anexos</w:t>
      </w:r>
      <w:bookmarkEnd w:id="273"/>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89"/>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90"/>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91"/>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92"/>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ergio Saugar García" w:date="2023-04-20T17:18:00Z" w:initials="SSG">
    <w:p w14:paraId="6F0913DE" w14:textId="125C657A" w:rsidR="00CB716F" w:rsidRDefault="00CB716F">
      <w:pPr>
        <w:pStyle w:val="Textocomentario"/>
      </w:pPr>
      <w:r>
        <w:rPr>
          <w:rStyle w:val="Refdecomentario"/>
        </w:rPr>
        <w:annotationRef/>
      </w:r>
      <w:r>
        <w:t xml:space="preserve">Ve cambiando el mes y año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15" w:author="Sergio Saugar García" w:date="2023-04-20T17:19:00Z" w:initials="SSG">
    <w:p w14:paraId="00B67353" w14:textId="2C6C6CE0" w:rsidR="00CB716F" w:rsidRDefault="00CB716F">
      <w:pPr>
        <w:pStyle w:val="Textocomentario"/>
      </w:pPr>
      <w:r>
        <w:rPr>
          <w:rStyle w:val="Refdecomentario"/>
        </w:rPr>
        <w:annotationRef/>
      </w:r>
      <w:r>
        <w:t>Genera el índice de ilustraciones ahora que ya está casi cerrado todo el doc.</w:t>
      </w:r>
    </w:p>
  </w:comment>
  <w:comment w:id="16" w:author="Sergio Saugar García" w:date="2023-04-20T17:20:00Z" w:initials="SSG">
    <w:p w14:paraId="5F395671" w14:textId="35B60671" w:rsidR="00CB716F" w:rsidRDefault="00CB716F">
      <w:pPr>
        <w:pStyle w:val="Textocomentario"/>
      </w:pPr>
      <w:r>
        <w:rPr>
          <w:rStyle w:val="Refdecomentario"/>
        </w:rPr>
        <w:annotationRef/>
      </w:r>
    </w:p>
  </w:comment>
  <w:comment w:id="17" w:author="Sergio Saugar García" w:date="2023-04-20T17:20:00Z" w:initials="SSG">
    <w:p w14:paraId="162A0517" w14:textId="21EA0B73" w:rsidR="00CB716F" w:rsidRDefault="00CB716F">
      <w:pPr>
        <w:pStyle w:val="Textocomentario"/>
      </w:pPr>
      <w:r>
        <w:rPr>
          <w:rStyle w:val="Refdecomentario"/>
        </w:rPr>
        <w:annotationRef/>
      </w:r>
      <w:proofErr w:type="spellStart"/>
      <w:r>
        <w:t>Idem</w:t>
      </w:r>
      <w:proofErr w:type="spellEnd"/>
      <w:r>
        <w:t>. Genéralo o elimínalo, una de dos</w:t>
      </w:r>
    </w:p>
  </w:comment>
  <w:comment w:id="20" w:author="Sergio Saugar García" w:date="2023-04-20T17:21:00Z" w:initials="SSG">
    <w:p w14:paraId="574A12FA" w14:textId="0FB2FB11" w:rsidR="00CB716F" w:rsidRDefault="00CB716F">
      <w:pPr>
        <w:pStyle w:val="Textocomentario"/>
      </w:pPr>
      <w:r>
        <w:rPr>
          <w:rStyle w:val="Refdecomentario"/>
        </w:rPr>
        <w:annotationRef/>
      </w:r>
      <w:r>
        <w:t xml:space="preserve">Recuerda que este texto introductorio tiene que concordar con lo que escribirás en </w:t>
      </w:r>
      <w:proofErr w:type="spellStart"/>
      <w:r>
        <w:t>intro</w:t>
      </w:r>
      <w:proofErr w:type="spellEnd"/>
      <w:r>
        <w:t>.</w:t>
      </w:r>
      <w:r w:rsidR="005626FD">
        <w:t xml:space="preserve"> Es decir, la persona que lo lea tiene que saber ya que esto vade un servicio web y una </w:t>
      </w:r>
      <w:proofErr w:type="gramStart"/>
      <w:r w:rsidR="005626FD">
        <w:t>app</w:t>
      </w:r>
      <w:proofErr w:type="gramEnd"/>
      <w:r w:rsidR="005626FD">
        <w:t xml:space="preserve"> con un algoritmo de recomendación</w:t>
      </w:r>
    </w:p>
  </w:comment>
  <w:comment w:id="22" w:author="Sergio Saugar García" w:date="2023-04-20T17:22:00Z" w:initials="SSG">
    <w:p w14:paraId="68BAF840" w14:textId="197B79B7" w:rsidR="00CB716F" w:rsidRDefault="00CB716F">
      <w:pPr>
        <w:pStyle w:val="Textocomentario"/>
      </w:pPr>
      <w:r>
        <w:rPr>
          <w:rStyle w:val="Refdecomentario"/>
        </w:rPr>
        <w:annotationRef/>
      </w:r>
      <w:r>
        <w:t>Busca una definición formal a la que puedas hacer referencia. Mira en el W3C, por ejemplo.</w:t>
      </w:r>
    </w:p>
  </w:comment>
  <w:comment w:id="23" w:author="Sergio Saugar García" w:date="2023-04-20T17:23:00Z" w:initials="SSG">
    <w:p w14:paraId="45AF692C" w14:textId="77777777" w:rsidR="00CB716F" w:rsidRDefault="00CB716F">
      <w:pPr>
        <w:pStyle w:val="Textocomentario"/>
      </w:pPr>
      <w:r>
        <w:rPr>
          <w:rStyle w:val="Refdecomentario"/>
        </w:rPr>
        <w:annotationRef/>
      </w:r>
      <w:proofErr w:type="gramStart"/>
      <w:r>
        <w:t>Distribuida o distribuido?</w:t>
      </w:r>
      <w:proofErr w:type="gramEnd"/>
      <w:r>
        <w:t xml:space="preserve"> </w:t>
      </w:r>
    </w:p>
    <w:p w14:paraId="3A410D07" w14:textId="77777777" w:rsidR="00CB716F" w:rsidRDefault="00CB716F">
      <w:pPr>
        <w:pStyle w:val="Textocomentario"/>
      </w:pPr>
    </w:p>
    <w:p w14:paraId="4CD87C21" w14:textId="77777777" w:rsidR="00CB716F" w:rsidRDefault="00CB716F">
      <w:pPr>
        <w:pStyle w:val="Textocomentario"/>
      </w:pPr>
      <w:r>
        <w:t>Mejor: Son multiplataforma: ….</w:t>
      </w:r>
    </w:p>
    <w:p w14:paraId="6C42BA82" w14:textId="77777777" w:rsidR="00CB716F" w:rsidRDefault="00CB716F">
      <w:pPr>
        <w:pStyle w:val="Textocomentario"/>
      </w:pPr>
      <w:r>
        <w:t xml:space="preserve">Son sistemas </w:t>
      </w:r>
      <w:proofErr w:type="gramStart"/>
      <w:r>
        <w:t>distribuidos:…</w:t>
      </w:r>
      <w:proofErr w:type="gramEnd"/>
    </w:p>
    <w:p w14:paraId="114CA586" w14:textId="77777777" w:rsidR="00CB716F" w:rsidRDefault="00CB716F">
      <w:pPr>
        <w:pStyle w:val="Textocomentario"/>
      </w:pPr>
    </w:p>
    <w:p w14:paraId="05C7BDB0" w14:textId="0C0DDCF6" w:rsidR="00CB716F" w:rsidRDefault="00CB716F">
      <w:pPr>
        <w:pStyle w:val="Textocomentario"/>
      </w:pPr>
      <w:r>
        <w:t>Pero lo mejor es buscar una fuente científica que te cuente de estas cosas para que puedas incorporar esas definiciones.</w:t>
      </w:r>
    </w:p>
  </w:comment>
  <w:comment w:id="24" w:author="Sergio Saugar García" w:date="2023-04-20T17:24:00Z" w:initials="SSG">
    <w:p w14:paraId="55042A5E" w14:textId="13FE185D" w:rsidR="00CB716F" w:rsidRDefault="00CB716F">
      <w:pPr>
        <w:pStyle w:val="Textocomentario"/>
      </w:pPr>
      <w:r>
        <w:rPr>
          <w:rStyle w:val="Refdecomentario"/>
        </w:rPr>
        <w:annotationRef/>
      </w:r>
      <w:r>
        <w:t>Explícalo mejor. Supongo que quieres explicar qué es una arquitectura cliente-servidor. En este caso sería proveedor del servicio/consumidor del servicio.</w:t>
      </w:r>
    </w:p>
  </w:comment>
  <w:comment w:id="25" w:author="Sergio Saugar García" w:date="2023-04-20T17:25:00Z" w:initials="SSG">
    <w:p w14:paraId="6935DE90" w14:textId="77777777" w:rsidR="00CB716F" w:rsidRDefault="00CB716F">
      <w:pPr>
        <w:pStyle w:val="Textocomentario"/>
      </w:pPr>
      <w:r>
        <w:rPr>
          <w:rStyle w:val="Refdecomentario"/>
        </w:rPr>
        <w:annotationRef/>
      </w:r>
      <w:r>
        <w:t>Existen dos tipos de estilos arquitectónicos que sirven para implementar Servicios Web:</w:t>
      </w:r>
    </w:p>
    <w:p w14:paraId="125AA656" w14:textId="77777777" w:rsidR="00CB716F" w:rsidRDefault="00CB716F">
      <w:pPr>
        <w:pStyle w:val="Textocomentario"/>
      </w:pPr>
      <w:r>
        <w:t xml:space="preserve">* Servicios Web tradicionales, basados en una arquitectura SOA y en pila de protocolos WS-* </w:t>
      </w:r>
    </w:p>
    <w:p w14:paraId="4B7D6BDC" w14:textId="77777777" w:rsidR="00CB716F" w:rsidRDefault="00CB716F">
      <w:pPr>
        <w:pStyle w:val="Textocomentario"/>
      </w:pPr>
      <w:r>
        <w:t xml:space="preserve">(SOAP es un protocolo de intercambio de mensajes, no es un tipo de servicios web y no sólo utilizan SOAP estos servicios, utilizan muchísimos más protocolos). </w:t>
      </w:r>
    </w:p>
    <w:p w14:paraId="192BA8B8" w14:textId="66FCA6D7" w:rsidR="00CB716F" w:rsidRDefault="00CB716F">
      <w:pPr>
        <w:pStyle w:val="Textocomentario"/>
      </w:pPr>
      <w:r>
        <w:t xml:space="preserve">* Servicios Web basados en el estilo arquitectónico REST, denominados comúnmente </w:t>
      </w:r>
      <w:r w:rsidR="00202F90">
        <w:t xml:space="preserve">Servicios Web </w:t>
      </w:r>
      <w:r>
        <w:t>REST</w:t>
      </w:r>
      <w:r w:rsidR="00202F90">
        <w:t>ful</w:t>
      </w:r>
    </w:p>
  </w:comment>
  <w:comment w:id="28" w:author="Sergio Saugar García" w:date="2023-04-20T17:29:00Z" w:initials="SSG">
    <w:p w14:paraId="2B7F7639" w14:textId="79538F5B" w:rsidR="00202F90" w:rsidRDefault="00202F90">
      <w:pPr>
        <w:pStyle w:val="Textocomentario"/>
      </w:pPr>
      <w:r>
        <w:rPr>
          <w:rStyle w:val="Refdecomentario"/>
        </w:rPr>
        <w:annotationRef/>
      </w:r>
      <w:r>
        <w:t xml:space="preserve">Busca información consistente. -&gt; RESTful Web Services </w:t>
      </w:r>
      <w:proofErr w:type="spellStart"/>
      <w:r>
        <w:t>Oreilly</w:t>
      </w:r>
      <w:proofErr w:type="spellEnd"/>
      <w:r>
        <w:t>.</w:t>
      </w:r>
    </w:p>
  </w:comment>
  <w:comment w:id="29" w:author="Sergio Saugar García" w:date="2023-04-20T17:30:00Z" w:initials="SSG">
    <w:p w14:paraId="4F061CE4" w14:textId="2C1DAD67" w:rsidR="00202F90" w:rsidRDefault="00202F90">
      <w:pPr>
        <w:pStyle w:val="Textocomentario"/>
      </w:pPr>
      <w:r>
        <w:rPr>
          <w:rStyle w:val="Refdecomentario"/>
        </w:rPr>
        <w:annotationRef/>
      </w:r>
      <w:proofErr w:type="spellStart"/>
      <w:r>
        <w:t>Stateless</w:t>
      </w:r>
      <w:proofErr w:type="spellEnd"/>
      <w:r>
        <w:t>, las peticiones entre cliente y servidor son “autocontenidas”, el servidor no almacena el estado de la comunicación entre él y todos sus clientes. Esto permite que el servicio sea escalable (ya que el peso del almacenamiento del estado de la comunicación está en el cliente).</w:t>
      </w:r>
    </w:p>
  </w:comment>
  <w:comment w:id="30" w:author="Sergio Saugar García" w:date="2023-04-20T17:31:00Z" w:initials="SSG">
    <w:p w14:paraId="2217C0BA" w14:textId="77777777" w:rsidR="00202F90" w:rsidRDefault="00202F90">
      <w:pPr>
        <w:pStyle w:val="Textocomentario"/>
      </w:pPr>
      <w:r>
        <w:rPr>
          <w:rStyle w:val="Refdecomentario"/>
        </w:rPr>
        <w:annotationRef/>
      </w:r>
      <w:r>
        <w:t>Esta sección requiere quizá un subapartado o varios párrafos bien diferenciados:</w:t>
      </w:r>
    </w:p>
    <w:p w14:paraId="1031498C" w14:textId="77777777" w:rsidR="00202F90" w:rsidRDefault="00202F90">
      <w:pPr>
        <w:pStyle w:val="Textocomentario"/>
      </w:pPr>
      <w:r>
        <w:t xml:space="preserve">* REST es un estilo arquitectónico para sistemas multimedia distribuidos. No tiene nada que ver con tecnologías concretas (ni HTTP, ni JSON, ni XML…). Hay recursos universalmente identificados que exponen una interfaz homogénea y que la comunicación (en un patrón de cliente/servidor) se basa en el intercambio de representaciones de los recursos. Esta comunicación, por una </w:t>
      </w:r>
      <w:proofErr w:type="gramStart"/>
      <w:r>
        <w:t>parte</w:t>
      </w:r>
      <w:proofErr w:type="gramEnd"/>
      <w:r>
        <w:t xml:space="preserve"> es </w:t>
      </w:r>
      <w:proofErr w:type="spellStart"/>
      <w:r>
        <w:t>stateless</w:t>
      </w:r>
      <w:proofErr w:type="spellEnd"/>
      <w:r>
        <w:t xml:space="preserve"> y, por otra parte, viene regida por las propias representaciones que el servidor le pasa al cliente. En estas representaciones hay hiperenlaces que le permiten al cliente saber qué nuevas operaciones puede realizar dado el estado de la comunicación. A esto se le llama HATEOAS (hipermedia as </w:t>
      </w:r>
      <w:proofErr w:type="spellStart"/>
      <w:r>
        <w:t>the</w:t>
      </w:r>
      <w:proofErr w:type="spellEnd"/>
      <w:r>
        <w:t xml:space="preserve"> </w:t>
      </w:r>
      <w:proofErr w:type="spellStart"/>
      <w:r>
        <w:t>engine</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state</w:t>
      </w:r>
      <w:proofErr w:type="spellEnd"/>
      <w:r>
        <w:t>). Es y algunas otras cosillas es lo que define el estilo arquitectónico REST.</w:t>
      </w:r>
    </w:p>
    <w:p w14:paraId="4540F6DE" w14:textId="77777777" w:rsidR="00202F90" w:rsidRDefault="00202F90">
      <w:pPr>
        <w:pStyle w:val="Textocomentario"/>
      </w:pPr>
      <w:r>
        <w:t xml:space="preserve">* La Web es el primer sistema en implementar el estilo arquitectónico REST. Aquí sí, aquí se utilizan tecnologías concretas: para el identificador universal de cada recurso -&gt; las URIS (mecanismo de identificación estandarizado), para la interfaz homogénea -&gt; el estándar HTTP, para la codificación de las representaciones -&gt; los tipos MIME, ¿cómo se consigue HATEOAS -&gt; con los hiperenlaces HTML, con </w:t>
      </w:r>
      <w:proofErr w:type="spellStart"/>
      <w:r>
        <w:t>javascript</w:t>
      </w:r>
      <w:proofErr w:type="spellEnd"/>
      <w:r>
        <w:t xml:space="preserve"> que proporciona el servidor…)</w:t>
      </w:r>
    </w:p>
    <w:p w14:paraId="2EC14223" w14:textId="77777777" w:rsidR="00202F90" w:rsidRDefault="00202F90">
      <w:pPr>
        <w:pStyle w:val="Textocomentario"/>
      </w:pPr>
      <w:r>
        <w:t xml:space="preserve">* Un servicio web </w:t>
      </w:r>
      <w:proofErr w:type="spellStart"/>
      <w:r>
        <w:t>restful</w:t>
      </w:r>
      <w:proofErr w:type="spellEnd"/>
      <w:r>
        <w:t xml:space="preserve"> no es más que un servicio que se embebe en la Web y, por lo tanto, utiliza sus protocolos. </w:t>
      </w:r>
    </w:p>
    <w:p w14:paraId="5AFEE5B2" w14:textId="77777777" w:rsidR="00202F90" w:rsidRDefault="00202F90">
      <w:pPr>
        <w:pStyle w:val="Textocomentario"/>
      </w:pPr>
    </w:p>
    <w:p w14:paraId="00CF9116" w14:textId="77777777" w:rsidR="00202F90" w:rsidRDefault="00202F90">
      <w:pPr>
        <w:pStyle w:val="Textocomentario"/>
      </w:pPr>
      <w:r>
        <w:t xml:space="preserve">Explicado eso, las características que </w:t>
      </w:r>
      <w:proofErr w:type="gramStart"/>
      <w:r>
        <w:t>tiene que tener</w:t>
      </w:r>
      <w:proofErr w:type="gramEnd"/>
      <w:r>
        <w:t xml:space="preserve"> un servicio web (recursos, identificadores, interfaz homogénea o HATEOAS), puedes pasar a ver esta clasificación de madurez. Antes no, porque vas a hablar de cómo se clasifican los servicios en función de que se ajusten precisamente a lo que falta por explicar: recursos, interfaz homogénea….</w:t>
      </w:r>
    </w:p>
    <w:p w14:paraId="212E3D12" w14:textId="195C30F9" w:rsidR="00202F90" w:rsidRDefault="00202F90">
      <w:pPr>
        <w:pStyle w:val="Textocomentario"/>
      </w:pPr>
    </w:p>
  </w:comment>
  <w:comment w:id="33" w:author="Sergio Saugar García" w:date="2023-04-20T17:39:00Z" w:initials="SSG">
    <w:p w14:paraId="6EBE8497" w14:textId="2A3A9855" w:rsidR="005626FD" w:rsidRDefault="005626FD">
      <w:pPr>
        <w:pStyle w:val="Textocomentario"/>
      </w:pPr>
      <w:r>
        <w:rPr>
          <w:rStyle w:val="Refdecomentario"/>
        </w:rPr>
        <w:annotationRef/>
      </w:r>
      <w:r>
        <w:t xml:space="preserve">No puedes dejar sin escribir un texto entre el 2.2 y el 2.2.1. Puedes decir que vas a describir el estado del arte necesario para comprender el algoritmo de recomendación y bla </w:t>
      </w:r>
      <w:proofErr w:type="spellStart"/>
      <w:r>
        <w:t>bla</w:t>
      </w:r>
      <w:proofErr w:type="spellEnd"/>
      <w:r>
        <w:t>… y que se estructurará de la siguiente manera… Pero escribe algo.</w:t>
      </w:r>
    </w:p>
  </w:comment>
  <w:comment w:id="34" w:author="Sergio Saugar García" w:date="2023-04-20T17:41:00Z" w:initials="SSG">
    <w:p w14:paraId="2179EB79" w14:textId="410D7E41" w:rsidR="005626FD" w:rsidRDefault="005626FD">
      <w:pPr>
        <w:pStyle w:val="Textocomentario"/>
      </w:pPr>
      <w:r>
        <w:rPr>
          <w:rStyle w:val="Refdecomentario"/>
        </w:rPr>
        <w:annotationRef/>
      </w:r>
      <w:r>
        <w:t>Mucho texto que, con una memoria de 60 páginas ya no es necesario, ve al grano.</w:t>
      </w:r>
    </w:p>
  </w:comment>
  <w:comment w:id="35" w:author="Sergio Saugar García" w:date="2023-04-20T17:42:00Z" w:initials="SSG">
    <w:p w14:paraId="659D6F7A" w14:textId="3E16A8F5" w:rsidR="005626FD" w:rsidRDefault="005626FD">
      <w:pPr>
        <w:pStyle w:val="Textocomentario"/>
      </w:pPr>
      <w:r>
        <w:rPr>
          <w:rStyle w:val="Refdecomentario"/>
        </w:rPr>
        <w:annotationRef/>
      </w:r>
      <w:r>
        <w:t>La ciencia de datos es un campo que combina las habilidades estadísticas y…. resume</w:t>
      </w:r>
    </w:p>
  </w:comment>
  <w:comment w:id="37" w:author="Sergio Saugar García" w:date="2023-04-20T17:42:00Z" w:initials="SSG">
    <w:p w14:paraId="34119D5D" w14:textId="572BD1B5" w:rsidR="005626FD" w:rsidRDefault="005626FD">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39" w:author="Sergio Saugar García" w:date="2023-04-20T17:43:00Z" w:initials="SSG">
    <w:p w14:paraId="174A4931" w14:textId="64523498" w:rsidR="005626FD" w:rsidRDefault="005626FD">
      <w:pPr>
        <w:pStyle w:val="Textocomentario"/>
      </w:pPr>
      <w:r>
        <w:rPr>
          <w:rStyle w:val="Refdecomentario"/>
        </w:rPr>
        <w:annotationRef/>
      </w:r>
      <w:r>
        <w:t>Si en la figura pones 1, 2, 3… quizá esto pueda ser un párrafo donde, entre paréntesis hagas referencia al número del gráfico del que estás hablando. “los datos iniciales son preprocesados (1), y se presentan al sistema de aprendizaje.”</w:t>
      </w:r>
    </w:p>
  </w:comment>
  <w:comment w:id="41" w:author="Sergio Saugar García" w:date="2023-04-20T17:46:00Z" w:initials="SSG">
    <w:p w14:paraId="7F8EDBF7" w14:textId="22B6520A" w:rsidR="005626FD" w:rsidRDefault="005626FD">
      <w:pPr>
        <w:pStyle w:val="Textocomentario"/>
      </w:pPr>
      <w:r>
        <w:rPr>
          <w:rStyle w:val="Refdecomentario"/>
        </w:rPr>
        <w:annotationRef/>
      </w:r>
      <w:r>
        <w:t>Resume</w:t>
      </w:r>
    </w:p>
  </w:comment>
  <w:comment w:id="42" w:author="Sergio Saugar García" w:date="2023-04-20T17:46:00Z" w:initials="SSG">
    <w:p w14:paraId="6CFB86B5" w14:textId="265D7141" w:rsidR="005626FD" w:rsidRDefault="005626FD">
      <w:pPr>
        <w:pStyle w:val="Textocomentario"/>
      </w:pPr>
      <w:r>
        <w:rPr>
          <w:rStyle w:val="Refdecomentario"/>
        </w:rPr>
        <w:annotationRef/>
      </w:r>
      <w:r>
        <w:t xml:space="preserve">Céntrate en resaltar (más explicación, </w:t>
      </w:r>
      <w:proofErr w:type="spellStart"/>
      <w:r>
        <w:t>etc</w:t>
      </w:r>
      <w:proofErr w:type="spellEnd"/>
      <w:r>
        <w:t>…) el que tú vas a tomar.</w:t>
      </w:r>
    </w:p>
  </w:comment>
  <w:comment w:id="43" w:author="Sergio Saugar García" w:date="2023-04-20T17:51:00Z" w:initials="SSG">
    <w:p w14:paraId="23F0BDEE" w14:textId="77777777" w:rsidR="00816998" w:rsidRDefault="00816998">
      <w:pPr>
        <w:pStyle w:val="Textocomentario"/>
      </w:pPr>
      <w:r>
        <w:rPr>
          <w:rStyle w:val="Refdecomentario"/>
        </w:rPr>
        <w:annotationRef/>
      </w:r>
      <w:r>
        <w:t>Términos en inglés, van en cursiva.</w:t>
      </w:r>
    </w:p>
    <w:p w14:paraId="6BEFCAAF" w14:textId="77777777" w:rsidR="00816998" w:rsidRDefault="00816998">
      <w:pPr>
        <w:pStyle w:val="Textocomentario"/>
      </w:pPr>
    </w:p>
    <w:p w14:paraId="028999B5" w14:textId="28E3CC21" w:rsidR="00816998" w:rsidRDefault="00816998">
      <w:pPr>
        <w:pStyle w:val="Textocomentario"/>
      </w:pPr>
      <w:r>
        <w:t>Cuidar la estética es importante y ayuda a la lectura del documento.</w:t>
      </w:r>
    </w:p>
  </w:comment>
  <w:comment w:id="44" w:author="Sergio Saugar García" w:date="2023-04-20T17:46:00Z" w:initials="SSG">
    <w:p w14:paraId="59492DA7" w14:textId="0462D9BD" w:rsidR="005626FD" w:rsidRDefault="005626FD">
      <w:pPr>
        <w:pStyle w:val="Textocomentario"/>
      </w:pPr>
      <w:r>
        <w:rPr>
          <w:rStyle w:val="Refdecomentario"/>
        </w:rPr>
        <w:annotationRef/>
      </w:r>
      <w:r>
        <w:t>Esta A y esta X, sobre todo la A para que no se confunda PONLAS EN CURSIVA</w:t>
      </w:r>
    </w:p>
  </w:comment>
  <w:comment w:id="45" w:author="Sergio Saugar García" w:date="2023-04-20T17:51:00Z" w:initials="SSG">
    <w:p w14:paraId="6C42C9B7" w14:textId="77777777" w:rsidR="00816998" w:rsidRDefault="00816998">
      <w:pPr>
        <w:pStyle w:val="Textocomentario"/>
      </w:pPr>
      <w:r>
        <w:rPr>
          <w:rStyle w:val="Refdecomentario"/>
        </w:rPr>
        <w:annotationRef/>
      </w:r>
      <w:r>
        <w:t>Esto no va aquí sino cuando cuentes el análisis o el diseño de esta parte. Aquí sólo va cómo se hacen las cosas.</w:t>
      </w:r>
    </w:p>
    <w:p w14:paraId="6E478456" w14:textId="77777777" w:rsidR="00816998" w:rsidRDefault="00816998">
      <w:pPr>
        <w:pStyle w:val="Textocomentario"/>
      </w:pPr>
    </w:p>
    <w:p w14:paraId="12949432" w14:textId="4D4A99FD" w:rsidR="00816998" w:rsidRDefault="00816998">
      <w:pPr>
        <w:pStyle w:val="Textocomentario"/>
      </w:pPr>
      <w:r>
        <w:t xml:space="preserve">En análisis o en diseño, cuando tengas que hablar del algoritmo dirás que: has optado por utilizar un enfoque colaborativo, presentado en la sección XXX, para lo que necesitas definir XXX…. </w:t>
      </w:r>
    </w:p>
  </w:comment>
  <w:comment w:id="47" w:author="Sergio Saugar García" w:date="2023-04-20T17:54:00Z" w:initials="SSG">
    <w:p w14:paraId="14916E36" w14:textId="517FD571" w:rsidR="00816998" w:rsidRDefault="00816998">
      <w:pPr>
        <w:pStyle w:val="Textocomentario"/>
      </w:pPr>
      <w:r>
        <w:rPr>
          <w:rStyle w:val="Refdecomentario"/>
        </w:rPr>
        <w:annotationRef/>
      </w:r>
      <w:r>
        <w:t>Estas frases hay que reducirlas, tenemos poco espacio, sólo 60 páginas.</w:t>
      </w:r>
    </w:p>
  </w:comment>
  <w:comment w:id="48" w:author="Sergio Saugar García" w:date="2023-04-20T17:59:00Z" w:initials="SSG">
    <w:p w14:paraId="02388F9F" w14:textId="78EAAF73" w:rsidR="00816998" w:rsidRDefault="00816998">
      <w:pPr>
        <w:pStyle w:val="Textocomentario"/>
      </w:pPr>
      <w:r>
        <w:rPr>
          <w:rStyle w:val="Refdecomentario"/>
        </w:rPr>
        <w:annotationRef/>
      </w:r>
      <w:r>
        <w:t>De hecho, puedes eliminar la línea anterior y comenzar directamente con este párrafo</w:t>
      </w:r>
    </w:p>
  </w:comment>
  <w:comment w:id="49" w:author="Sergio Saugar García" w:date="2023-04-20T18:00:00Z" w:initials="SSG">
    <w:p w14:paraId="0B458782" w14:textId="55F24F83" w:rsidR="00816998" w:rsidRDefault="00816998">
      <w:pPr>
        <w:pStyle w:val="Textocomentario"/>
      </w:pPr>
      <w:r>
        <w:rPr>
          <w:rStyle w:val="Refdecomentario"/>
        </w:rPr>
        <w:annotationRef/>
      </w:r>
      <w:r>
        <w:t>cursiva</w:t>
      </w:r>
    </w:p>
  </w:comment>
  <w:comment w:id="50" w:author="Sergio Saugar García" w:date="2023-04-20T18:00:00Z" w:initials="SSG">
    <w:p w14:paraId="789226A5" w14:textId="77777777" w:rsidR="00816998" w:rsidRDefault="00816998">
      <w:pPr>
        <w:pStyle w:val="Textocomentario"/>
      </w:pPr>
      <w:r>
        <w:rPr>
          <w:rStyle w:val="Refdecomentario"/>
        </w:rPr>
        <w:annotationRef/>
      </w:r>
      <w:r>
        <w:t>En diseño de tu sistema</w:t>
      </w:r>
    </w:p>
    <w:p w14:paraId="663CE37E" w14:textId="77777777" w:rsidR="00816998" w:rsidRDefault="00816998">
      <w:pPr>
        <w:pStyle w:val="Textocomentario"/>
      </w:pPr>
    </w:p>
    <w:p w14:paraId="6828DFDB" w14:textId="5E4E3C67" w:rsidR="00816998" w:rsidRDefault="00816998">
      <w:pPr>
        <w:pStyle w:val="Textocomentario"/>
      </w:pPr>
      <w:r>
        <w:t xml:space="preserve">Aquí sólo se habla de “lo que hay” o de “cómo se hacen las cosas a nivel general”. Por ejemplo, para el diseño de un servicio web </w:t>
      </w:r>
      <w:proofErr w:type="spellStart"/>
      <w:r>
        <w:t>restful</w:t>
      </w:r>
      <w:proofErr w:type="spellEnd"/>
      <w:r>
        <w:t xml:space="preserve"> es necesario: definir recursos, </w:t>
      </w:r>
      <w:proofErr w:type="spellStart"/>
      <w:r>
        <w:t>uris</w:t>
      </w:r>
      <w:proofErr w:type="spellEnd"/>
      <w:r>
        <w:t>, interfaz http …. De forma que luego, en diseño puedas decir que sigues las pautas definidas anteriormente.</w:t>
      </w:r>
    </w:p>
  </w:comment>
  <w:comment w:id="54" w:author="Sergio Saugar García" w:date="2023-04-20T18:02:00Z" w:initials="SSG">
    <w:p w14:paraId="1C361668" w14:textId="7DC77F39" w:rsidR="00800C64" w:rsidRDefault="00800C64">
      <w:pPr>
        <w:pStyle w:val="Textocomentario"/>
      </w:pPr>
      <w:r>
        <w:rPr>
          <w:rStyle w:val="Refdecomentario"/>
        </w:rPr>
        <w:annotationRef/>
      </w:r>
      <w:r>
        <w:t>Metodología adecuada en proyectos de pequeño tamaño con requisitos que no van a variar</w:t>
      </w:r>
    </w:p>
  </w:comment>
  <w:comment w:id="61" w:author="Sergio Saugar García" w:date="2023-04-20T18:03:00Z" w:initials="SSG">
    <w:p w14:paraId="3F4A9749" w14:textId="77777777" w:rsidR="00800C64" w:rsidRDefault="00800C64">
      <w:pPr>
        <w:pStyle w:val="Textocomentario"/>
      </w:pPr>
      <w:r>
        <w:rPr>
          <w:rStyle w:val="Refdecomentario"/>
        </w:rPr>
        <w:annotationRef/>
      </w:r>
      <w:r>
        <w:t>Coge una referencia académica (libro) y, haciendo una referencia bibliográfica, especifica tal cuál (de manera formal) cada una de las fases.</w:t>
      </w:r>
    </w:p>
    <w:p w14:paraId="284FD59B" w14:textId="77777777" w:rsidR="00800C64" w:rsidRDefault="00800C64">
      <w:pPr>
        <w:pStyle w:val="Textocomentario"/>
      </w:pPr>
    </w:p>
    <w:p w14:paraId="22EA2390" w14:textId="64E9A71B" w:rsidR="00800C64" w:rsidRDefault="00800C64">
      <w:pPr>
        <w:pStyle w:val="Textocomentario"/>
      </w:pPr>
      <w:r>
        <w:t xml:space="preserve">Fíjate que hasta este punto NO HE VISTO NI UNA SOLA REFERENCIA BIBLIOGRÁFICA y de todo este texto, nada lo has hecho tú, por lo que ha debido salir de algún sitio, </w:t>
      </w:r>
      <w:proofErr w:type="gramStart"/>
      <w:r>
        <w:t>no????</w:t>
      </w:r>
      <w:proofErr w:type="gramEnd"/>
    </w:p>
  </w:comment>
  <w:comment w:id="63" w:author="Sergio Saugar García" w:date="2023-04-20T18:05:00Z" w:initials="SSG">
    <w:p w14:paraId="44BD62A5" w14:textId="7C118A7A" w:rsidR="00800C64" w:rsidRDefault="00800C64">
      <w:pPr>
        <w:pStyle w:val="Textocomentario"/>
      </w:pPr>
      <w:r>
        <w:rPr>
          <w:rStyle w:val="Refdecomentario"/>
        </w:rPr>
        <w:annotationRef/>
      </w:r>
      <w:r>
        <w:t>¿?¿??¿</w:t>
      </w:r>
    </w:p>
  </w:comment>
  <w:comment w:id="65" w:author="Sergio Saugar García" w:date="2023-04-20T18:06:00Z" w:initials="SSG">
    <w:p w14:paraId="0E763695" w14:textId="73DF7380" w:rsidR="00800C64" w:rsidRDefault="00800C64">
      <w:pPr>
        <w:pStyle w:val="Textocomentario"/>
      </w:pPr>
      <w:r>
        <w:rPr>
          <w:rStyle w:val="Refdecomentario"/>
        </w:rPr>
        <w:annotationRef/>
      </w:r>
      <w:r>
        <w:t xml:space="preserve">Para hablar de back y </w:t>
      </w:r>
      <w:proofErr w:type="spellStart"/>
      <w:r>
        <w:t>front</w:t>
      </w:r>
      <w:proofErr w:type="spellEnd"/>
      <w:r>
        <w:t xml:space="preserve"> lo deberías haber introducido en algún momento, </w:t>
      </w:r>
      <w:proofErr w:type="gramStart"/>
      <w:r>
        <w:t>no???</w:t>
      </w:r>
      <w:proofErr w:type="gramEnd"/>
      <w:r>
        <w:t xml:space="preserve"> No tienes ningún sitio donde hables de cómo se estructura una aplicación web (sitio -&gt; estado del arte)</w:t>
      </w:r>
    </w:p>
  </w:comment>
  <w:comment w:id="67" w:author="Sergio Saugar García" w:date="2023-04-20T18:07:00Z" w:initials="SSG">
    <w:p w14:paraId="16C176F5" w14:textId="3EC1A666" w:rsidR="00800C64" w:rsidRDefault="00800C64">
      <w:pPr>
        <w:pStyle w:val="Textocomentario"/>
      </w:pPr>
      <w:r>
        <w:rPr>
          <w:rStyle w:val="Refdecomentario"/>
        </w:rPr>
        <w:annotationRef/>
      </w:r>
      <w:r>
        <w:t xml:space="preserve">En este diagrama no se ve nada. Todas las figuras que pongas </w:t>
      </w:r>
      <w:proofErr w:type="gramStart"/>
      <w:r>
        <w:t>tienen que tener</w:t>
      </w:r>
      <w:proofErr w:type="gramEnd"/>
      <w:r>
        <w:t xml:space="preserve"> un tamaño de fuente similar al texto (o un poco más pequeño), pero tienen que poderse leer (si no, no sirven de nada). Pon el diagrama de otra manera (en apaisado, por ejemplo).</w:t>
      </w:r>
    </w:p>
  </w:comment>
  <w:comment w:id="69" w:author="Sergio Saugar García" w:date="2023-04-20T18:08:00Z" w:initials="SSG">
    <w:p w14:paraId="2A1442C7" w14:textId="7A7B28B9" w:rsidR="00800C64" w:rsidRDefault="00800C64">
      <w:pPr>
        <w:pStyle w:val="Textocomentario"/>
      </w:pPr>
      <w:r>
        <w:rPr>
          <w:rStyle w:val="Refdecomentario"/>
        </w:rPr>
        <w:annotationRef/>
      </w:r>
      <w:r>
        <w:t>Si no aplica, no pongas el apartado.</w:t>
      </w:r>
    </w:p>
  </w:comment>
  <w:comment w:id="71" w:author="Sergio Saugar García" w:date="2023-04-20T18:08:00Z" w:initials="SSG">
    <w:p w14:paraId="4171D06D" w14:textId="3070AE5F" w:rsidR="00800C64" w:rsidRDefault="00800C64">
      <w:pPr>
        <w:pStyle w:val="Textocomentario"/>
      </w:pPr>
      <w:r>
        <w:rPr>
          <w:rStyle w:val="Refdecomentario"/>
        </w:rPr>
        <w:annotationRef/>
      </w:r>
      <w:r>
        <w:t>Quizá los dos GANT en una página en apaisado, para no gastar mucho de las 60 páginas que tenemos.</w:t>
      </w:r>
    </w:p>
  </w:comment>
  <w:comment w:id="76" w:author="Sergio Saugar García" w:date="2023-04-20T18:09:00Z" w:initials="SSG">
    <w:p w14:paraId="1031E3E3" w14:textId="77777777" w:rsidR="00800C64" w:rsidRDefault="00800C64">
      <w:pPr>
        <w:pStyle w:val="Textocomentario"/>
      </w:pPr>
      <w:r>
        <w:rPr>
          <w:rStyle w:val="Refdecomentario"/>
        </w:rPr>
        <w:annotationRef/>
      </w:r>
      <w:r>
        <w:t xml:space="preserve">El análisis del dominio es ANTERIOR a la plataforma JOBS. </w:t>
      </w:r>
    </w:p>
    <w:p w14:paraId="2F2838AB" w14:textId="77777777" w:rsidR="00800C64" w:rsidRDefault="00800C64">
      <w:pPr>
        <w:pStyle w:val="Textocomentario"/>
      </w:pPr>
    </w:p>
    <w:p w14:paraId="3829ACC9" w14:textId="77777777" w:rsidR="00800C64" w:rsidRDefault="00800C64">
      <w:pPr>
        <w:pStyle w:val="Textocomentario"/>
      </w:pPr>
      <w:r>
        <w:t xml:space="preserve">Aquí debes describir el dominio de la asignación de prácticas a estudiantes. ¿Cómo se realiza? ¿quiénes intervienen? ¿Quién hace cada cosa? </w:t>
      </w:r>
    </w:p>
    <w:p w14:paraId="64F329A3" w14:textId="77777777" w:rsidR="00800C64" w:rsidRDefault="00800C64">
      <w:pPr>
        <w:pStyle w:val="Textocomentario"/>
      </w:pPr>
    </w:p>
    <w:p w14:paraId="4DFA57E2" w14:textId="77777777" w:rsidR="00800C64" w:rsidRDefault="00800C64">
      <w:pPr>
        <w:pStyle w:val="Textocomentario"/>
      </w:pPr>
      <w:r>
        <w:t xml:space="preserve">Esos procesos existen actualmente sin JOBS. El objetivo de tu TFG es automatizar este proceso. Pero el análisis del dominio es previo a tu </w:t>
      </w:r>
      <w:proofErr w:type="gramStart"/>
      <w:r>
        <w:t>app</w:t>
      </w:r>
      <w:proofErr w:type="gramEnd"/>
      <w:r>
        <w:t xml:space="preserve">. Este análisis tiene un reflejo 1 a 1 con tu </w:t>
      </w:r>
      <w:proofErr w:type="gramStart"/>
      <w:r>
        <w:t>app</w:t>
      </w:r>
      <w:proofErr w:type="gramEnd"/>
      <w:r>
        <w:t xml:space="preserve">. Si en el análisis </w:t>
      </w:r>
      <w:proofErr w:type="spellStart"/>
      <w:r>
        <w:t>aparce</w:t>
      </w:r>
      <w:proofErr w:type="spellEnd"/>
      <w:r>
        <w:t xml:space="preserve"> carreras profesionales como interviniente, en tu </w:t>
      </w:r>
      <w:proofErr w:type="gramStart"/>
      <w:r>
        <w:t>app</w:t>
      </w:r>
      <w:proofErr w:type="gramEnd"/>
      <w:r>
        <w:t xml:space="preserve"> también. Si hay un proceso de asignación, en tu </w:t>
      </w:r>
      <w:proofErr w:type="gramStart"/>
      <w:r>
        <w:t>app</w:t>
      </w:r>
      <w:proofErr w:type="gramEnd"/>
      <w:r>
        <w:t xml:space="preserve"> también… Pero el dominio y sus procesos existen ANTES de tu </w:t>
      </w:r>
      <w:proofErr w:type="gramStart"/>
      <w:r>
        <w:t>app</w:t>
      </w:r>
      <w:proofErr w:type="gramEnd"/>
      <w:r>
        <w:t xml:space="preserve">. </w:t>
      </w:r>
    </w:p>
    <w:p w14:paraId="686B4242" w14:textId="77777777" w:rsidR="00800C64" w:rsidRDefault="00800C64">
      <w:pPr>
        <w:pStyle w:val="Textocomentario"/>
      </w:pPr>
    </w:p>
    <w:p w14:paraId="61E627C3" w14:textId="54E4A36C" w:rsidR="00800C64" w:rsidRDefault="00800C64">
      <w:pPr>
        <w:pStyle w:val="Textocomentario"/>
      </w:pPr>
      <w:r>
        <w:t xml:space="preserve">En el punto 4.2 dirás que, como el objetivo es crear una app para automatizar el dominio, los requisitos que </w:t>
      </w:r>
      <w:proofErr w:type="gramStart"/>
      <w:r>
        <w:t>debe  tener</w:t>
      </w:r>
      <w:proofErr w:type="gramEnd"/>
      <w:r>
        <w:t xml:space="preserve"> son XXXXX. Y, a partir de ahí, en el resto de </w:t>
      </w:r>
      <w:proofErr w:type="gramStart"/>
      <w:r>
        <w:t>capítulos</w:t>
      </w:r>
      <w:proofErr w:type="gramEnd"/>
      <w:r>
        <w:t xml:space="preserve"> siguientes sí que te centras en tu app, concretamente en la descripción de la arquitectura, diseño, implementación, pruebas y puesta en producción de la misma. </w:t>
      </w:r>
    </w:p>
  </w:comment>
  <w:comment w:id="77" w:author="Sergio Saugar García" w:date="2023-04-20T18:09:00Z" w:initials="SSG">
    <w:p w14:paraId="7706C370" w14:textId="37CCDB3F" w:rsidR="00800C64" w:rsidRDefault="00800C64">
      <w:pPr>
        <w:pStyle w:val="Textocomentario"/>
      </w:pPr>
      <w:r>
        <w:rPr>
          <w:rStyle w:val="Refdecomentario"/>
        </w:rPr>
        <w:annotationRef/>
      </w:r>
      <w:r>
        <w:t>No existe. “automatizar, hacer eficiente”</w:t>
      </w:r>
    </w:p>
  </w:comment>
  <w:comment w:id="78" w:author="Sergio Saugar García" w:date="2023-04-20T18:14:00Z" w:initials="SSG">
    <w:p w14:paraId="7F661E3D" w14:textId="128DCB1A" w:rsidR="00800C64" w:rsidRDefault="00800C64">
      <w:pPr>
        <w:pStyle w:val="Textocomentario"/>
      </w:pPr>
      <w:r>
        <w:rPr>
          <w:rStyle w:val="Refdecomentario"/>
        </w:rPr>
        <w:annotationRef/>
      </w:r>
    </w:p>
  </w:comment>
  <w:comment w:id="79" w:author="Sergio Saugar García" w:date="2023-04-20T18:15:00Z" w:initials="SSG">
    <w:p w14:paraId="08F73A24" w14:textId="7101DDDA" w:rsidR="00800C64" w:rsidRDefault="00800C64">
      <w:pPr>
        <w:pStyle w:val="Textocomentario"/>
      </w:pPr>
      <w:r>
        <w:rPr>
          <w:rStyle w:val="Refdecomentario"/>
        </w:rPr>
        <w:annotationRef/>
      </w:r>
      <w:r>
        <w:t>cursiva</w:t>
      </w:r>
    </w:p>
  </w:comment>
  <w:comment w:id="80" w:author="Sergio Saugar García" w:date="2023-04-20T18:15:00Z" w:initials="SSG">
    <w:p w14:paraId="0A2E3628" w14:textId="7519EB87" w:rsidR="00800C64" w:rsidRDefault="00800C64">
      <w:pPr>
        <w:pStyle w:val="Textocomentario"/>
      </w:pPr>
      <w:r>
        <w:rPr>
          <w:rStyle w:val="Refdecomentario"/>
        </w:rPr>
        <w:annotationRef/>
      </w:r>
      <w:r>
        <w:t>Palabras inglesas -&gt; cursiva</w:t>
      </w:r>
    </w:p>
  </w:comment>
  <w:comment w:id="87" w:author="Sergio Saugar García" w:date="2023-04-20T18:17:00Z" w:initials="SSG">
    <w:p w14:paraId="5AA532EC" w14:textId="555B35EA" w:rsidR="00800C64" w:rsidRDefault="00800C64">
      <w:pPr>
        <w:pStyle w:val="Textocomentario"/>
      </w:pPr>
      <w:r>
        <w:rPr>
          <w:rStyle w:val="Refdecomentario"/>
        </w:rPr>
        <w:annotationRef/>
      </w:r>
      <w:r>
        <w:t>Esto sacaría el proceso fuera de tu aplicación, cuidado cómo lo expones</w:t>
      </w:r>
    </w:p>
  </w:comment>
  <w:comment w:id="100" w:author="Sergio Saugar García" w:date="2023-04-20T18:36:00Z" w:initials="SSG">
    <w:p w14:paraId="6A23C028" w14:textId="77777777" w:rsidR="00800C64" w:rsidRDefault="00800C64">
      <w:pPr>
        <w:pStyle w:val="Textocomentario"/>
      </w:pPr>
      <w:r>
        <w:rPr>
          <w:rStyle w:val="Refdecomentario"/>
        </w:rPr>
        <w:annotationRef/>
      </w:r>
      <w:r>
        <w:t>Poco detalle. La oferta es muy importante en tu TFG, deberías poner más información para que se vea que tu solución informática está reflejando lo mismo que una oferta de trabajo “real” en el sistema. Lo mismo con el CV, ya hablamos de esto en algún momento.</w:t>
      </w:r>
    </w:p>
    <w:p w14:paraId="34EFF3F0" w14:textId="77777777" w:rsidR="00800C64" w:rsidRDefault="00800C64">
      <w:pPr>
        <w:pStyle w:val="Textocomentario"/>
      </w:pPr>
    </w:p>
    <w:p w14:paraId="1E889898" w14:textId="67695B51" w:rsidR="00800C64" w:rsidRDefault="00800C64">
      <w:pPr>
        <w:pStyle w:val="Textocomentario"/>
      </w:pPr>
      <w:r>
        <w:t xml:space="preserve">De este análisis se deriva todo lo demás. Si pones que hay un CV, tu modelo software </w:t>
      </w:r>
      <w:proofErr w:type="gramStart"/>
      <w:r>
        <w:t>tiene que tener</w:t>
      </w:r>
      <w:proofErr w:type="gramEnd"/>
      <w:r>
        <w:t xml:space="preserve"> un elemento para representarlo (una clase, una tabla…). Si en esa tabla, por ejemplo, está la dirección donde vive el estudiante, es porque, en el análisis, has dicho que una de las cosas que se pone en el CV es la dirección. Tiene que haber una TRAZABILIDAD entre el análisis y el </w:t>
      </w:r>
      <w:proofErr w:type="spellStart"/>
      <w:r>
        <w:t>soft</w:t>
      </w:r>
      <w:proofErr w:type="spellEnd"/>
      <w:r>
        <w:t xml:space="preserve">. Ningún aspecto del </w:t>
      </w:r>
      <w:proofErr w:type="spellStart"/>
      <w:r>
        <w:t>soft</w:t>
      </w:r>
      <w:proofErr w:type="spellEnd"/>
      <w:r>
        <w:t xml:space="preserve"> debería surgir de la nada, puesto que el </w:t>
      </w:r>
      <w:proofErr w:type="spellStart"/>
      <w:r>
        <w:t>soft</w:t>
      </w:r>
      <w:proofErr w:type="spellEnd"/>
      <w:r>
        <w:t xml:space="preserve"> es un reflejo “computacional” de los procesos, recursos, </w:t>
      </w:r>
      <w:proofErr w:type="spellStart"/>
      <w:r>
        <w:t>etc</w:t>
      </w:r>
      <w:proofErr w:type="spellEnd"/>
      <w:r>
        <w:t>… que existen en el mundo que quieres automatizar.</w:t>
      </w:r>
    </w:p>
  </w:comment>
  <w:comment w:id="101" w:author="Sergio Saugar García" w:date="2023-04-20T18:27:00Z" w:initials="SSG">
    <w:p w14:paraId="2A68F96C" w14:textId="59CD0147" w:rsidR="00800C64" w:rsidRDefault="00800C64">
      <w:pPr>
        <w:pStyle w:val="Textocomentario"/>
      </w:pPr>
      <w:r>
        <w:rPr>
          <w:rStyle w:val="Refdecomentario"/>
        </w:rPr>
        <w:annotationRef/>
      </w:r>
      <w:r>
        <w:t>Frases más cortas. Se entienden mejor. Además, en este caso se hace más énfasis en cada parte del “protocolo de interacción” que se lleva a cabo.</w:t>
      </w:r>
    </w:p>
  </w:comment>
  <w:comment w:id="118" w:author="Sergio Saugar García" w:date="2023-04-20T18:29:00Z" w:initials="SSG">
    <w:p w14:paraId="60AF855E" w14:textId="41B2EB0D" w:rsidR="00800C64" w:rsidRDefault="00800C64">
      <w:pPr>
        <w:pStyle w:val="Textocomentario"/>
      </w:pPr>
      <w:r>
        <w:rPr>
          <w:rStyle w:val="Refdecomentario"/>
        </w:rPr>
        <w:annotationRef/>
      </w:r>
      <w:r>
        <w:t>Funcionalidades --- funcionan -&gt; repetitivo, intenta releer el documento de manera crítica y evita estas repeticiones.</w:t>
      </w:r>
    </w:p>
  </w:comment>
  <w:comment w:id="119" w:author="Sergio Saugar García" w:date="2023-04-20T18:30:00Z" w:initials="SSG">
    <w:p w14:paraId="617FD6A7" w14:textId="7BE5D97E" w:rsidR="00800C64" w:rsidRDefault="00800C64">
      <w:pPr>
        <w:pStyle w:val="Textocomentario"/>
      </w:pPr>
      <w:r>
        <w:rPr>
          <w:rStyle w:val="Refdecomentario"/>
        </w:rPr>
        <w:annotationRef/>
      </w:r>
      <w:r>
        <w:t>casación entre</w:t>
      </w:r>
    </w:p>
  </w:comment>
  <w:comment w:id="123" w:author="Sergio Saugar García" w:date="2023-04-20T18:31:00Z" w:initials="SSG">
    <w:p w14:paraId="1D2B4B77" w14:textId="51DE27CB" w:rsidR="00800C64" w:rsidRDefault="00800C64">
      <w:pPr>
        <w:pStyle w:val="Textocomentario"/>
      </w:pPr>
      <w:r>
        <w:rPr>
          <w:rStyle w:val="Refdecomentario"/>
        </w:rPr>
        <w:annotationRef/>
      </w:r>
      <w:r>
        <w:t>Esto déjalo para cuando analices los resultados, no lo avances aquí.</w:t>
      </w:r>
    </w:p>
  </w:comment>
  <w:comment w:id="124" w:author="Sergio Saugar García" w:date="2023-04-20T18:32:00Z" w:initials="SSG">
    <w:p w14:paraId="071FBDA3" w14:textId="7B0DA590" w:rsidR="00800C64" w:rsidRDefault="00800C64">
      <w:pPr>
        <w:pStyle w:val="Textocomentario"/>
      </w:pPr>
      <w:r>
        <w:rPr>
          <w:rStyle w:val="Refdecomentario"/>
        </w:rPr>
        <w:annotationRef/>
      </w:r>
      <w:r>
        <w:t xml:space="preserve">Esto es muy genérico, </w:t>
      </w:r>
      <w:proofErr w:type="gramStart"/>
      <w:r>
        <w:t>qué otros procesos simplificas?</w:t>
      </w:r>
      <w:proofErr w:type="gramEnd"/>
    </w:p>
  </w:comment>
  <w:comment w:id="126" w:author="Sergio Saugar García" w:date="2023-04-20T18:32:00Z" w:initials="SSG">
    <w:p w14:paraId="613660BE" w14:textId="77777777" w:rsidR="00800C64" w:rsidRDefault="00800C64">
      <w:pPr>
        <w:pStyle w:val="Textocomentario"/>
      </w:pPr>
      <w:r>
        <w:rPr>
          <w:rStyle w:val="Refdecomentario"/>
        </w:rPr>
        <w:annotationRef/>
      </w:r>
      <w:r>
        <w:t xml:space="preserve">El documento es atemporal. </w:t>
      </w:r>
    </w:p>
    <w:p w14:paraId="39B35BB6" w14:textId="77777777" w:rsidR="00800C64" w:rsidRDefault="00800C64">
      <w:pPr>
        <w:pStyle w:val="Textocomentario"/>
      </w:pPr>
    </w:p>
    <w:p w14:paraId="1B7B3C0C" w14:textId="0B1BE2FB" w:rsidR="00800C64" w:rsidRDefault="00800C64">
      <w:pPr>
        <w:pStyle w:val="Textocomentario"/>
      </w:pPr>
      <w:r>
        <w:t xml:space="preserve">Los requisitos derivados del análisis del dominio para la implementación de los procesos de </w:t>
      </w:r>
      <w:proofErr w:type="spellStart"/>
      <w:r>
        <w:t>xxx</w:t>
      </w:r>
      <w:proofErr w:type="spellEnd"/>
      <w:r>
        <w:t xml:space="preserve"> y de </w:t>
      </w:r>
      <w:proofErr w:type="spellStart"/>
      <w:r>
        <w:t>xxx</w:t>
      </w:r>
      <w:proofErr w:type="spellEnd"/>
      <w:r>
        <w:t>, son los siguientes:</w:t>
      </w:r>
    </w:p>
  </w:comment>
  <w:comment w:id="127" w:author="Sergio Saugar García" w:date="2023-04-20T18:34:00Z" w:initials="SSG">
    <w:p w14:paraId="4F191247" w14:textId="05BCD468" w:rsidR="00800C64" w:rsidRDefault="00800C64">
      <w:pPr>
        <w:pStyle w:val="Textocomentario"/>
      </w:pPr>
      <w:r>
        <w:rPr>
          <w:rStyle w:val="Refdecomentario"/>
        </w:rPr>
        <w:annotationRef/>
      </w:r>
      <w:proofErr w:type="gramStart"/>
      <w:r>
        <w:t>Qué es el perfil?</w:t>
      </w:r>
      <w:proofErr w:type="gramEnd"/>
      <w:r>
        <w:t xml:space="preserve"> Pones que se puede </w:t>
      </w:r>
      <w:proofErr w:type="gramStart"/>
      <w:r>
        <w:t>modificar</w:t>
      </w:r>
      <w:proofErr w:type="gramEnd"/>
      <w:r>
        <w:t xml:space="preserve"> pero… se ha creado????</w:t>
      </w:r>
    </w:p>
  </w:comment>
  <w:comment w:id="128" w:author="Sergio Saugar García" w:date="2023-04-20T18:34:00Z" w:initials="SSG">
    <w:p w14:paraId="525F8EFF" w14:textId="4E9A9649" w:rsidR="00800C64" w:rsidRDefault="00800C64">
      <w:pPr>
        <w:pStyle w:val="Textocomentario"/>
      </w:pPr>
      <w:r>
        <w:rPr>
          <w:rStyle w:val="Refdecomentario"/>
        </w:rPr>
        <w:annotationRef/>
      </w:r>
      <w:r>
        <w:t>Todo lo que tiene que ver con CV, una línea detrás de otra.</w:t>
      </w:r>
    </w:p>
  </w:comment>
  <w:comment w:id="129" w:author="Sergio Saugar García" w:date="2023-04-20T18:39:00Z" w:initials="SSG">
    <w:p w14:paraId="11598131" w14:textId="77777777" w:rsidR="00800C64" w:rsidRDefault="00800C64">
      <w:pPr>
        <w:pStyle w:val="Textocomentario"/>
      </w:pPr>
      <w:r>
        <w:rPr>
          <w:rStyle w:val="Refdecomentario"/>
        </w:rPr>
        <w:annotationRef/>
      </w:r>
      <w:r>
        <w:t xml:space="preserve">En ningún sitio (o no que yo recuerde) has hablado </w:t>
      </w:r>
      <w:proofErr w:type="gramStart"/>
      <w:r>
        <w:t>que</w:t>
      </w:r>
      <w:proofErr w:type="gramEnd"/>
      <w:r>
        <w:t xml:space="preserve"> una oferta puede ser asignada... ni qué implicaciones tiene en el mundo real (se da de baja esa solicitud).</w:t>
      </w:r>
    </w:p>
    <w:p w14:paraId="70896B6D" w14:textId="799CB729" w:rsidR="00800C64" w:rsidRDefault="00800C64">
      <w:pPr>
        <w:pStyle w:val="Textocomentario"/>
      </w:pPr>
    </w:p>
    <w:p w14:paraId="0C2B9C5B" w14:textId="712CEC07" w:rsidR="00800C64" w:rsidRDefault="00800C64">
      <w:pPr>
        <w:pStyle w:val="Textocomentario"/>
      </w:pPr>
      <w:r>
        <w:t>FALTA detalle en el análisis del dominio.</w:t>
      </w:r>
    </w:p>
    <w:p w14:paraId="4AEE00F9" w14:textId="446EFA69" w:rsidR="00800C64" w:rsidRDefault="00800C64">
      <w:pPr>
        <w:pStyle w:val="Textocomentario"/>
      </w:pPr>
    </w:p>
  </w:comment>
  <w:comment w:id="130" w:author="Sergio Saugar García" w:date="2023-04-20T18:40:00Z" w:initials="SSG">
    <w:p w14:paraId="11F44A92" w14:textId="6DA29100" w:rsidR="00800C64" w:rsidRDefault="00800C64">
      <w:pPr>
        <w:pStyle w:val="Textocomentario"/>
      </w:pPr>
      <w:r>
        <w:rPr>
          <w:rStyle w:val="Refdecomentario"/>
        </w:rPr>
        <w:annotationRef/>
      </w:r>
      <w:r>
        <w:t xml:space="preserve">Ya has hablado </w:t>
      </w:r>
      <w:proofErr w:type="gramStart"/>
      <w:r>
        <w:t>que</w:t>
      </w:r>
      <w:proofErr w:type="gramEnd"/>
      <w:r>
        <w:t xml:space="preserve"> lo alumnos </w:t>
      </w:r>
      <w:proofErr w:type="spellStart"/>
      <w:r>
        <w:t>puedn</w:t>
      </w:r>
      <w:proofErr w:type="spellEnd"/>
      <w:r>
        <w:t xml:space="preserve"> modificar su perfil, ahora las empresas. ¿No será que los usuarios pueden modificar su perfil y tienes dos tipos de usuarios: empresas y alumnos?</w:t>
      </w:r>
    </w:p>
  </w:comment>
  <w:comment w:id="131" w:author="Sergio Saugar García" w:date="2023-04-20T18:41:00Z" w:initials="SSG">
    <w:p w14:paraId="763E32C4" w14:textId="6EB24F51" w:rsidR="00800C64" w:rsidRDefault="00800C64">
      <w:pPr>
        <w:pStyle w:val="Textocomentario"/>
      </w:pPr>
      <w:r>
        <w:rPr>
          <w:rStyle w:val="Refdecomentario"/>
        </w:rPr>
        <w:annotationRef/>
      </w:r>
      <w:r>
        <w:t xml:space="preserve">Por qué en algunos sitios pones separada la creación, modificación y borrado (que también se podrá), y otras veces lo redactas todo junto en una frase. Si somos puristas, cada requisito tiene una numeración, por lo </w:t>
      </w:r>
      <w:proofErr w:type="gramStart"/>
      <w:r>
        <w:t>tanto</w:t>
      </w:r>
      <w:proofErr w:type="gramEnd"/>
      <w:r>
        <w:t xml:space="preserve"> yo lo pondría en una línea separada. O redactarlo todo de esta manera (qué cosas se puede hacer con una oferta: crear, modificar y borrar), creo que queda más lógico (y ocupa menos espacio) dado que no estamos utilizando un estándar concreto para captura de requisitos.</w:t>
      </w:r>
    </w:p>
  </w:comment>
  <w:comment w:id="132" w:author="Sergio Saugar García" w:date="2023-04-20T18:43:00Z" w:initials="SSG">
    <w:p w14:paraId="4DE16710" w14:textId="77777777" w:rsidR="00800C64" w:rsidRDefault="00800C64">
      <w:pPr>
        <w:pStyle w:val="Textocomentario"/>
      </w:pPr>
      <w:r>
        <w:rPr>
          <w:rStyle w:val="Refdecomentario"/>
        </w:rPr>
        <w:annotationRef/>
      </w:r>
      <w:r>
        <w:t xml:space="preserve">Debería ser el primer requisito, </w:t>
      </w:r>
      <w:proofErr w:type="gramStart"/>
      <w:r>
        <w:t>no?</w:t>
      </w:r>
      <w:proofErr w:type="gramEnd"/>
      <w:r>
        <w:t xml:space="preserve"> </w:t>
      </w:r>
      <w:proofErr w:type="gramStart"/>
      <w:r>
        <w:t xml:space="preserve">Antes de hablar de la creación de </w:t>
      </w:r>
      <w:proofErr w:type="spellStart"/>
      <w:r>
        <w:t>CVs</w:t>
      </w:r>
      <w:proofErr w:type="spellEnd"/>
      <w:r>
        <w:t xml:space="preserve"> y ofertas, cierto?</w:t>
      </w:r>
      <w:proofErr w:type="gramEnd"/>
    </w:p>
    <w:p w14:paraId="568C3BDD" w14:textId="77777777" w:rsidR="00800C64" w:rsidRDefault="00800C64">
      <w:pPr>
        <w:pStyle w:val="Textocomentario"/>
      </w:pPr>
    </w:p>
    <w:p w14:paraId="3707751A" w14:textId="072C56CF" w:rsidR="00800C64" w:rsidRDefault="00800C64">
      <w:pPr>
        <w:pStyle w:val="Textocomentario"/>
      </w:pPr>
      <w:r>
        <w:t>Reorganiza los requisitos de una manera lógica.</w:t>
      </w:r>
    </w:p>
  </w:comment>
  <w:comment w:id="133" w:author="Sergio Saugar García" w:date="2023-04-20T18:44:00Z" w:initials="SSG">
    <w:p w14:paraId="6E913173" w14:textId="4A3CF6F1" w:rsidR="00800C64" w:rsidRDefault="00800C64">
      <w:pPr>
        <w:pStyle w:val="Textocomentario"/>
      </w:pPr>
      <w:r>
        <w:rPr>
          <w:rStyle w:val="Refdecomentario"/>
        </w:rPr>
        <w:annotationRef/>
      </w:r>
      <w:proofErr w:type="gramStart"/>
      <w:r>
        <w:t>A qué se refiere que uno de los requisitos es una mejora en el rendimiento????</w:t>
      </w:r>
      <w:proofErr w:type="gramEnd"/>
      <w:r>
        <w:t xml:space="preserve"> Podría ser incremento del rendimiento… pero una mejora cuando no existe otro </w:t>
      </w:r>
      <w:proofErr w:type="spellStart"/>
      <w:r>
        <w:t>soft</w:t>
      </w:r>
      <w:proofErr w:type="spellEnd"/>
      <w:r>
        <w:t>… eliminar.</w:t>
      </w:r>
    </w:p>
  </w:comment>
  <w:comment w:id="134" w:author="Sergio Saugar García" w:date="2023-04-20T18:45:00Z" w:initials="SSG">
    <w:p w14:paraId="483CB3E6" w14:textId="1DDB90DB" w:rsidR="00800C64" w:rsidRDefault="00800C64">
      <w:pPr>
        <w:pStyle w:val="Textocomentario"/>
      </w:pPr>
      <w:r>
        <w:rPr>
          <w:rStyle w:val="Refdecomentario"/>
        </w:rPr>
        <w:annotationRef/>
      </w:r>
      <w:r>
        <w:t>Mayor escalabilidad no. El requisito no funcional es que el software sea escalable. (no mayor escalabilidad)</w:t>
      </w:r>
    </w:p>
  </w:comment>
  <w:comment w:id="135" w:author="Sergio Saugar García" w:date="2023-04-20T18:45:00Z" w:initials="SSG">
    <w:p w14:paraId="26E4A1F8" w14:textId="77777777" w:rsidR="00800C64" w:rsidRDefault="00800C64">
      <w:pPr>
        <w:pStyle w:val="Textocomentario"/>
      </w:pPr>
      <w:r>
        <w:rPr>
          <w:rStyle w:val="Refdecomentario"/>
        </w:rPr>
        <w:annotationRef/>
      </w:r>
      <w:r>
        <w:t>No entiendo este requisito. No está escrito como un requisito:</w:t>
      </w:r>
    </w:p>
    <w:p w14:paraId="2283EAE8" w14:textId="77777777" w:rsidR="00800C64" w:rsidRDefault="00800C64">
      <w:pPr>
        <w:pStyle w:val="Textocomentario"/>
      </w:pPr>
    </w:p>
    <w:p w14:paraId="71FBFB28" w14:textId="77777777" w:rsidR="00800C64" w:rsidRDefault="00800C64">
      <w:pPr>
        <w:pStyle w:val="Textocomentario"/>
      </w:pPr>
      <w:r>
        <w:t>Mi software cumplir que:</w:t>
      </w:r>
    </w:p>
    <w:p w14:paraId="065535F6" w14:textId="77777777" w:rsidR="00800C64" w:rsidRDefault="00800C64">
      <w:pPr>
        <w:pStyle w:val="Textocomentario"/>
      </w:pPr>
    </w:p>
    <w:p w14:paraId="3BE8500E" w14:textId="77777777" w:rsidR="00800C64" w:rsidRDefault="00800C64">
      <w:pPr>
        <w:pStyle w:val="Textocomentario"/>
      </w:pPr>
      <w:r>
        <w:t>* Sea escalable</w:t>
      </w:r>
    </w:p>
    <w:p w14:paraId="562DD8A9" w14:textId="77777777" w:rsidR="00800C64" w:rsidRDefault="00800C64">
      <w:pPr>
        <w:pStyle w:val="Textocomentario"/>
      </w:pPr>
    </w:p>
    <w:p w14:paraId="32415B48" w14:textId="77777777" w:rsidR="00800C64" w:rsidRDefault="00800C64">
      <w:pPr>
        <w:pStyle w:val="Textocomentario"/>
      </w:pPr>
      <w:proofErr w:type="gramStart"/>
      <w:r>
        <w:t>Dale</w:t>
      </w:r>
      <w:proofErr w:type="gramEnd"/>
      <w:r>
        <w:t xml:space="preserve"> una vuelta a los requisitos no funcionales de tu software</w:t>
      </w:r>
    </w:p>
    <w:p w14:paraId="414E3837" w14:textId="77777777" w:rsidR="00800C64" w:rsidRDefault="00800C64">
      <w:pPr>
        <w:pStyle w:val="Textocomentario"/>
      </w:pPr>
    </w:p>
    <w:p w14:paraId="66E80AFF" w14:textId="48476964" w:rsidR="00800C64" w:rsidRDefault="00800C64">
      <w:pPr>
        <w:pStyle w:val="Textocomentario"/>
      </w:pPr>
      <w:r>
        <w:t>Interoperable, seguro, que cumpla la normativa XXX, ….</w:t>
      </w:r>
    </w:p>
  </w:comment>
  <w:comment w:id="136" w:author="Sergio Saugar García" w:date="2023-04-20T18:47:00Z" w:initials="SSG">
    <w:p w14:paraId="2B0BD9AA" w14:textId="77777777" w:rsidR="00800C64" w:rsidRDefault="00800C64">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3851A84B" w14:textId="2D1AB82D" w:rsidR="00800C64" w:rsidRDefault="00800C64">
      <w:pPr>
        <w:pStyle w:val="Textocomentario"/>
      </w:pPr>
      <w:r>
        <w:t>Por otro lado, en los procesos, todos los actores implicados tienen una relación. Por ejemplo, en el proceso de “asignación de una oferta” ¿no tiene nada que decir la empresa?</w:t>
      </w:r>
    </w:p>
  </w:comment>
  <w:comment w:id="138" w:author="Sergio Saugar García" w:date="2023-04-20T18:48:00Z" w:initials="SSG">
    <w:p w14:paraId="5D351F43" w14:textId="76A73340" w:rsidR="00800C64" w:rsidRDefault="00800C64">
      <w:pPr>
        <w:pStyle w:val="Textocomentario"/>
      </w:pPr>
      <w:r>
        <w:rPr>
          <w:rStyle w:val="Refdecomentario"/>
        </w:rPr>
        <w:annotationRef/>
      </w:r>
      <w:r>
        <w:t>Este apartado no sería necesario si, cuando haces el análisis del dominio pones este diagrama de casos de uso y coincide con lo que estás analizando de palabra. Es decir, utiliza el diagrama para contar el análisis del dominio. Y no lo pongas en requisitos.</w:t>
      </w:r>
    </w:p>
  </w:comment>
  <w:comment w:id="140" w:author="Sergio Saugar García" w:date="2023-04-20T18:49:00Z" w:initials="SSG">
    <w:p w14:paraId="1FDE6907" w14:textId="61F1D4EF" w:rsidR="00800C64" w:rsidRDefault="00800C64">
      <w:pPr>
        <w:pStyle w:val="Textocomentario"/>
      </w:pPr>
      <w:r>
        <w:rPr>
          <w:rStyle w:val="Refdecomentario"/>
        </w:rPr>
        <w:annotationRef/>
      </w:r>
      <w:r>
        <w:t xml:space="preserve">Si no aplica de momento, se elimina. </w:t>
      </w:r>
      <w:proofErr w:type="spellStart"/>
      <w:r>
        <w:t>Idem</w:t>
      </w:r>
      <w:proofErr w:type="spellEnd"/>
      <w:r>
        <w:t xml:space="preserve"> con el resto que no apliquen (por </w:t>
      </w:r>
      <w:proofErr w:type="spellStart"/>
      <w:r>
        <w:t>ejempo</w:t>
      </w:r>
      <w:proofErr w:type="spellEnd"/>
      <w:r>
        <w:t xml:space="preserve"> RGPD).</w:t>
      </w:r>
    </w:p>
  </w:comment>
  <w:comment w:id="143" w:author="Sergio Saugar García" w:date="2023-04-20T18:50:00Z" w:initials="SSG">
    <w:p w14:paraId="0B7018AD" w14:textId="09811360" w:rsidR="00800C64" w:rsidRDefault="00800C64">
      <w:pPr>
        <w:pStyle w:val="Textocomentario"/>
      </w:pPr>
      <w:r>
        <w:rPr>
          <w:rStyle w:val="Refdecomentario"/>
        </w:rPr>
        <w:annotationRef/>
      </w:r>
      <w:r>
        <w:t xml:space="preserve">Que es </w:t>
      </w:r>
      <w:proofErr w:type="spellStart"/>
      <w:r>
        <w:t>client</w:t>
      </w:r>
      <w:proofErr w:type="spellEnd"/>
      <w:r>
        <w:t xml:space="preserve">-server, </w:t>
      </w:r>
      <w:proofErr w:type="spellStart"/>
      <w:r>
        <w:t>etc</w:t>
      </w:r>
      <w:proofErr w:type="spellEnd"/>
      <w:r>
        <w:t>… debería estar dicho antes. No repetir, poner referencia cruzada “(ver sección 2.1)”</w:t>
      </w:r>
    </w:p>
  </w:comment>
  <w:comment w:id="144" w:author="Sergio Saugar García" w:date="2023-04-20T18:52:00Z" w:initials="SSG">
    <w:p w14:paraId="0872DCF2" w14:textId="1801EE33" w:rsidR="00800C64" w:rsidRDefault="00800C64">
      <w:pPr>
        <w:pStyle w:val="Textocomentario"/>
      </w:pPr>
      <w:r>
        <w:rPr>
          <w:rStyle w:val="Refdecomentario"/>
        </w:rPr>
        <w:annotationRef/>
      </w:r>
      <w:r>
        <w:t>sobra</w:t>
      </w:r>
    </w:p>
  </w:comment>
  <w:comment w:id="147" w:author="Sergio Saugar García" w:date="2023-04-20T18:53:00Z" w:initials="SSG">
    <w:p w14:paraId="67B7B39A" w14:textId="69037196" w:rsidR="00800C64" w:rsidRDefault="00800C64">
      <w:pPr>
        <w:pStyle w:val="Textocomentario"/>
      </w:pPr>
      <w:r>
        <w:rPr>
          <w:rStyle w:val="Refdecomentario"/>
        </w:rPr>
        <w:annotationRef/>
      </w:r>
      <w:r>
        <w:t>Aquí no. De hecho, en el ejemplo di mejor que quiere hacer unas prácticas en empresa.</w:t>
      </w:r>
    </w:p>
    <w:p w14:paraId="5BACC96D" w14:textId="77777777" w:rsidR="00800C64" w:rsidRDefault="00800C64">
      <w:pPr>
        <w:pStyle w:val="Textocomentario"/>
      </w:pPr>
    </w:p>
    <w:p w14:paraId="42D7802F" w14:textId="76C76CFB" w:rsidR="00800C64" w:rsidRDefault="00800C64">
      <w:pPr>
        <w:pStyle w:val="Textocomentario"/>
      </w:pPr>
      <w:r>
        <w:t>Céntrate en describir los componentes de la arquitectura, sus interacciones, con qué tipo de protocolos interactúan a alto nivel. Y, para finalizar comenta que en las siguientes secciones se profundizará en el diseño de cada uno de esos componentes.</w:t>
      </w:r>
    </w:p>
  </w:comment>
  <w:comment w:id="150" w:author="Sergio Saugar García" w:date="2023-04-20T18:54:00Z" w:initials="SSG">
    <w:p w14:paraId="75C4EB86" w14:textId="57FDE333" w:rsidR="00800C64" w:rsidRDefault="00800C64">
      <w:pPr>
        <w:pStyle w:val="Textocomentario"/>
      </w:pPr>
      <w:r>
        <w:rPr>
          <w:rStyle w:val="Refdecomentario"/>
        </w:rPr>
        <w:annotationRef/>
      </w:r>
      <w:proofErr w:type="spellStart"/>
      <w:r>
        <w:t>Intro</w:t>
      </w:r>
      <w:proofErr w:type="spellEnd"/>
      <w:r>
        <w:t xml:space="preserve"> para el capítulo 5, </w:t>
      </w:r>
      <w:proofErr w:type="spellStart"/>
      <w:r>
        <w:t>intro</w:t>
      </w:r>
      <w:proofErr w:type="spellEnd"/>
      <w:r>
        <w:t xml:space="preserve"> para sección 5.1</w:t>
      </w:r>
    </w:p>
  </w:comment>
  <w:comment w:id="152" w:author="Sergio Saugar García" w:date="2023-04-20T18:55:00Z" w:initials="SSG">
    <w:p w14:paraId="736B9BEB" w14:textId="77777777" w:rsidR="00800C64" w:rsidRDefault="00800C64">
      <w:pPr>
        <w:pStyle w:val="Textocomentario"/>
      </w:pPr>
      <w:r>
        <w:rPr>
          <w:rStyle w:val="Refdecomentario"/>
        </w:rPr>
        <w:annotationRef/>
      </w:r>
      <w:r>
        <w:t>Yo no veo que, en el análisis del dominio, los hayas nombrado siquiera…</w:t>
      </w:r>
    </w:p>
    <w:p w14:paraId="1EF998D3" w14:textId="77777777" w:rsidR="00800C64" w:rsidRDefault="00800C64">
      <w:pPr>
        <w:pStyle w:val="Textocomentario"/>
      </w:pPr>
    </w:p>
    <w:p w14:paraId="11A59AA7" w14:textId="77777777" w:rsidR="00800C64" w:rsidRDefault="00800C64">
      <w:pPr>
        <w:pStyle w:val="Textocomentario"/>
      </w:pPr>
      <w:r>
        <w:t xml:space="preserve">Cuando comiences la sección 5.1.1 </w:t>
      </w:r>
      <w:proofErr w:type="gramStart"/>
      <w:r>
        <w:t>tienes que tener</w:t>
      </w:r>
      <w:proofErr w:type="gramEnd"/>
      <w:r>
        <w:t xml:space="preserve"> una </w:t>
      </w:r>
      <w:proofErr w:type="spellStart"/>
      <w:r>
        <w:t>intro</w:t>
      </w:r>
      <w:proofErr w:type="spellEnd"/>
      <w:r>
        <w:t xml:space="preserve"> en la que hagas referencia a todo lo necesario para definir un servicio </w:t>
      </w:r>
      <w:proofErr w:type="spellStart"/>
      <w:r>
        <w:t>restful</w:t>
      </w:r>
      <w:proofErr w:type="spellEnd"/>
      <w:r>
        <w:t xml:space="preserve">: recursos, </w:t>
      </w:r>
      <w:proofErr w:type="spellStart"/>
      <w:r>
        <w:t>uris</w:t>
      </w:r>
      <w:proofErr w:type="spellEnd"/>
      <w:r>
        <w:t xml:space="preserve">, </w:t>
      </w:r>
      <w:proofErr w:type="spellStart"/>
      <w:r>
        <w:t>respresentaciones</w:t>
      </w:r>
      <w:proofErr w:type="spellEnd"/>
      <w:r>
        <w:t>, http… y luego, subsecciones para diseñar todo eso.</w:t>
      </w:r>
    </w:p>
    <w:p w14:paraId="6423F1D1" w14:textId="77777777" w:rsidR="00800C64" w:rsidRDefault="00800C64">
      <w:pPr>
        <w:pStyle w:val="Textocomentario"/>
      </w:pPr>
    </w:p>
    <w:p w14:paraId="6025B663" w14:textId="77777777" w:rsidR="00800C64" w:rsidRDefault="00800C64">
      <w:pPr>
        <w:pStyle w:val="Textocomentario"/>
      </w:pPr>
      <w:r>
        <w:t xml:space="preserve">Estos recursos tienen mucha información redundante, información que ya has comentado antes o que no hace falta comentar. SI hablas de que tienes usuarios que serán alumnos o empresas, no tendrás que decir: </w:t>
      </w:r>
    </w:p>
    <w:p w14:paraId="49C9F87A" w14:textId="77777777" w:rsidR="00800C64" w:rsidRDefault="00800C64">
      <w:pPr>
        <w:pStyle w:val="Textocomentario"/>
      </w:pPr>
      <w:r>
        <w:t xml:space="preserve">“El recurso alumno representa a aquellos usuarios que, desempeñando el rol de alumno, se conectan a la aplicación.”. por otro lado, no pongas todos los atributos como listas, intégralo en el texto. </w:t>
      </w:r>
    </w:p>
    <w:p w14:paraId="792EBCDD" w14:textId="77777777" w:rsidR="00800C64" w:rsidRDefault="00800C64">
      <w:pPr>
        <w:pStyle w:val="Textocomentario"/>
      </w:pPr>
    </w:p>
    <w:p w14:paraId="68A7B6B4" w14:textId="77777777" w:rsidR="00800C64" w:rsidRDefault="00800C64">
      <w:pPr>
        <w:pStyle w:val="Textocomentario"/>
      </w:pPr>
      <w:r>
        <w:t>El recurso alumno recolecta el nombre, los apellidos, correo electrónico, número de teléfono, nombre de usuario y la contraseña de un alumno.</w:t>
      </w:r>
    </w:p>
    <w:p w14:paraId="601C8B1B" w14:textId="77777777" w:rsidR="00800C64" w:rsidRDefault="00800C64">
      <w:pPr>
        <w:pStyle w:val="Textocomentario"/>
      </w:pPr>
    </w:p>
    <w:p w14:paraId="24F1308B" w14:textId="3BECEC8E" w:rsidR="00800C64" w:rsidRDefault="00800C64">
      <w:pPr>
        <w:pStyle w:val="Textocomentario"/>
      </w:pPr>
      <w:r>
        <w:t xml:space="preserve">No hace falta explicar estos campos, son conocidos universalmente. </w:t>
      </w:r>
    </w:p>
  </w:comment>
  <w:comment w:id="153" w:author="Sergio Saugar García" w:date="2023-04-20T19:00:00Z" w:initials="SSG">
    <w:p w14:paraId="202BDEAB" w14:textId="77777777" w:rsidR="00800C64" w:rsidRDefault="00800C64">
      <w:pPr>
        <w:pStyle w:val="Textocomentario"/>
      </w:pPr>
      <w:r>
        <w:rPr>
          <w:rStyle w:val="Refdecomentario"/>
        </w:rPr>
        <w:annotationRef/>
      </w:r>
      <w:r>
        <w:t xml:space="preserve">El recurso alumnos, no permite listar. </w:t>
      </w:r>
    </w:p>
    <w:p w14:paraId="09CB35CB" w14:textId="77777777" w:rsidR="00800C64" w:rsidRDefault="00800C64">
      <w:pPr>
        <w:pStyle w:val="Textocomentario"/>
      </w:pPr>
    </w:p>
    <w:p w14:paraId="20ED6A73" w14:textId="77777777" w:rsidR="00800C64" w:rsidRDefault="00800C64">
      <w:pPr>
        <w:pStyle w:val="Textocomentario"/>
      </w:pPr>
      <w:r>
        <w:t>El recurso alumnos representa al conjunto de alumnos existentes dentro de la aplicación.</w:t>
      </w:r>
    </w:p>
    <w:p w14:paraId="4D3856DE" w14:textId="77777777" w:rsidR="00800C64" w:rsidRDefault="00800C64">
      <w:pPr>
        <w:pStyle w:val="Textocomentario"/>
      </w:pPr>
    </w:p>
    <w:p w14:paraId="18052F1B" w14:textId="77777777" w:rsidR="00800C64" w:rsidRDefault="00800C64">
      <w:pPr>
        <w:pStyle w:val="Textocomentario"/>
      </w:pPr>
      <w:r>
        <w:t>Que lo utilices para listar o crear es algo que ya describirás en la interfaz http</w:t>
      </w:r>
    </w:p>
    <w:p w14:paraId="56058E80" w14:textId="77777777" w:rsidR="00800C64" w:rsidRDefault="00800C64">
      <w:pPr>
        <w:pStyle w:val="Textocomentario"/>
      </w:pPr>
    </w:p>
    <w:p w14:paraId="412FB4A6" w14:textId="4890A1A6" w:rsidR="00800C64" w:rsidRDefault="00800C64">
      <w:pPr>
        <w:pStyle w:val="Textocomentario"/>
      </w:pPr>
      <w:r>
        <w:t xml:space="preserve">Describe lo que representa el recurso dentro de la lógica de tu aplicación. </w:t>
      </w:r>
    </w:p>
  </w:comment>
  <w:comment w:id="154" w:author="Sergio Saugar García" w:date="2023-04-20T19:03:00Z" w:initials="SSG">
    <w:p w14:paraId="3233A117" w14:textId="7108080B" w:rsidR="00800C64" w:rsidRDefault="00800C64">
      <w:pPr>
        <w:pStyle w:val="Textocomentario"/>
      </w:pPr>
      <w:r>
        <w:rPr>
          <w:rStyle w:val="Refdecomentario"/>
        </w:rPr>
        <w:annotationRef/>
      </w:r>
      <w:r>
        <w:t>Esto no tiene nada que ver con la descripción del recurso. Esto tiene que ver con la asignación de ofertas de trabajo que deberías haber descrito en análisis de dominio.</w:t>
      </w:r>
    </w:p>
  </w:comment>
  <w:comment w:id="157" w:author="Sergio Saugar García" w:date="2023-04-20T19:03:00Z" w:initials="SSG">
    <w:p w14:paraId="765A9FD2" w14:textId="77777777" w:rsidR="00800C64" w:rsidRDefault="00800C64">
      <w:pPr>
        <w:pStyle w:val="Textocomentario"/>
      </w:pPr>
      <w:r>
        <w:rPr>
          <w:rStyle w:val="Refdecomentario"/>
        </w:rPr>
        <w:annotationRef/>
      </w:r>
      <w:r>
        <w:t>Sobra.</w:t>
      </w:r>
    </w:p>
    <w:p w14:paraId="03D4A72B" w14:textId="77777777" w:rsidR="00800C64" w:rsidRDefault="00800C64">
      <w:pPr>
        <w:pStyle w:val="Textocomentario"/>
      </w:pPr>
    </w:p>
    <w:p w14:paraId="2105A35B" w14:textId="77777777" w:rsidR="00800C64" w:rsidRDefault="00800C64">
      <w:pPr>
        <w:pStyle w:val="Textocomentario"/>
      </w:pPr>
      <w:r>
        <w:t xml:space="preserve">Este recurso representa las diferentes ofertas que existen en el sistema. Una oferta contiene el nombre de la empresa que la crea, un título significativo, la ciudad donde realizará el trabajo, un nombre y teléfono de contacto. Por otro lado, contiene la descripción de la oferta que incluye, entre otros, la titulación requerida para la misma y la nota media. También establece los niveles que el candidato debe tener </w:t>
      </w:r>
      <w:proofErr w:type="gramStart"/>
      <w:r>
        <w:t>en relación a</w:t>
      </w:r>
      <w:proofErr w:type="gramEnd"/>
      <w:r>
        <w:t xml:space="preserve"> los idiomas o </w:t>
      </w:r>
      <w:proofErr w:type="spellStart"/>
      <w:r>
        <w:t>soft-skills</w:t>
      </w:r>
      <w:proofErr w:type="spellEnd"/>
      <w:r>
        <w:t xml:space="preserve"> (definidas en XXXX &lt;- porque si uno de los objetivos es estandarizar </w:t>
      </w:r>
      <w:proofErr w:type="spellStart"/>
      <w:r>
        <w:t>CVs</w:t>
      </w:r>
      <w:proofErr w:type="spellEnd"/>
      <w:r>
        <w:t xml:space="preserve"> y Ofertas tendrás que exponer todas y explicarlas…). Eventualmente, la oferta podrá estar asignada y, en ese caso, contendrá una referencia al recurso Alumno al que se ha asignado la oferta.</w:t>
      </w:r>
    </w:p>
    <w:p w14:paraId="0DB0BB4C" w14:textId="77777777" w:rsidR="00800C64" w:rsidRDefault="00800C64">
      <w:pPr>
        <w:pStyle w:val="Textocomentario"/>
      </w:pPr>
    </w:p>
    <w:p w14:paraId="779A90A0" w14:textId="2AF18B7A" w:rsidR="00800C64" w:rsidRDefault="00800C64">
      <w:pPr>
        <w:pStyle w:val="Textocomentario"/>
      </w:pPr>
      <w:r>
        <w:t xml:space="preserve">HAY QUE explicar, no describir uno a uno los campos de tu BBDD. Así para todos ellos. De hecho, hay mucha </w:t>
      </w:r>
      <w:proofErr w:type="spellStart"/>
      <w:r>
        <w:t>info</w:t>
      </w:r>
      <w:proofErr w:type="spellEnd"/>
      <w:r>
        <w:t xml:space="preserve"> de aquí que deberías haber puesto en el análisis del dominio. ¿Dónde has hablado de las titulaciones, notas medias, </w:t>
      </w:r>
      <w:proofErr w:type="spellStart"/>
      <w:r>
        <w:t>etc</w:t>
      </w:r>
      <w:proofErr w:type="spellEnd"/>
      <w:r>
        <w:t>… que se ponen en las ofertas??</w:t>
      </w:r>
    </w:p>
  </w:comment>
  <w:comment w:id="158" w:author="Sergio Saugar García" w:date="2023-04-20T19:09:00Z" w:initials="SSG">
    <w:p w14:paraId="7B12B909" w14:textId="77777777" w:rsidR="00800C64" w:rsidRDefault="00800C64">
      <w:pPr>
        <w:pStyle w:val="Textocomentario"/>
      </w:pPr>
      <w:r>
        <w:rPr>
          <w:rStyle w:val="Refdecomentario"/>
        </w:rPr>
        <w:annotationRef/>
      </w:r>
      <w:r>
        <w:t xml:space="preserve">En todo Servicio Web RESTful los recursos deben estar identificados mediante URIS. A </w:t>
      </w:r>
      <w:proofErr w:type="gramStart"/>
      <w:r>
        <w:t>continuación</w:t>
      </w:r>
      <w:proofErr w:type="gramEnd"/>
      <w:r>
        <w:t xml:space="preserve"> se exponen los patrones definidos para los distintos recursos definidos:</w:t>
      </w:r>
    </w:p>
    <w:p w14:paraId="71C4F645" w14:textId="77777777" w:rsidR="00800C64" w:rsidRDefault="00800C64">
      <w:pPr>
        <w:pStyle w:val="Textocomentario"/>
      </w:pPr>
    </w:p>
    <w:p w14:paraId="68D090F2" w14:textId="660BE65A" w:rsidR="00800C64" w:rsidRDefault="00800C64">
      <w:pPr>
        <w:pStyle w:val="Textocomentario"/>
      </w:pPr>
      <w:r>
        <w:t>TIENES QUE RELACIONAR las cosas que has ido poniendo.</w:t>
      </w:r>
    </w:p>
  </w:comment>
  <w:comment w:id="159" w:author="Sergio Saugar García" w:date="2023-04-20T19:11:00Z" w:initials="SSG">
    <w:p w14:paraId="70E7EAF0" w14:textId="77777777" w:rsidR="00800C64" w:rsidRDefault="00800C64">
      <w:pPr>
        <w:pStyle w:val="Textocomentario"/>
      </w:pPr>
      <w:r>
        <w:rPr>
          <w:rStyle w:val="Refdecomentario"/>
        </w:rPr>
        <w:annotationRef/>
      </w:r>
      <w:r>
        <w:t>NO SIRVE PARA REUNIR las peticiones HTTP de relacionadas con alumnos. Sirve para IDENTIFICAR</w:t>
      </w:r>
    </w:p>
    <w:p w14:paraId="4F0EDE78" w14:textId="77777777" w:rsidR="00800C64" w:rsidRDefault="00800C64">
      <w:pPr>
        <w:pStyle w:val="Textocomentario"/>
      </w:pPr>
    </w:p>
    <w:p w14:paraId="4CF963D1" w14:textId="04141AAC" w:rsidR="00800C64" w:rsidRDefault="00800C64">
      <w:pPr>
        <w:pStyle w:val="Textocomentario"/>
      </w:pPr>
      <w:r>
        <w:t>Yo unificaría esta sección con la anterior, para que no tengas que poner tanto texto que realmente ocupa espacio y no sirve para nada.</w:t>
      </w:r>
    </w:p>
  </w:comment>
  <w:comment w:id="161" w:author="Sergio Saugar García" w:date="2023-04-20T19:10:00Z" w:initials="SSG">
    <w:p w14:paraId="10B3D4BB" w14:textId="4BB784F4" w:rsidR="00800C64" w:rsidRDefault="00800C64">
      <w:pPr>
        <w:pStyle w:val="Textocomentario"/>
      </w:pPr>
      <w:r>
        <w:rPr>
          <w:rStyle w:val="Refdecomentario"/>
        </w:rPr>
        <w:annotationRef/>
      </w:r>
      <w:r>
        <w:t>CREO que no has actualizado la memoria con lo que hablamos en la última tutoría, donde eliminábamos este recurso</w:t>
      </w:r>
    </w:p>
  </w:comment>
  <w:comment w:id="160"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162" w:author="Sergio Saugar García" w:date="2023-04-20T19:12:00Z" w:initials="SSG">
    <w:p w14:paraId="3BB281A7" w14:textId="220C4943" w:rsidR="00800C64" w:rsidRDefault="00800C64">
      <w:pPr>
        <w:pStyle w:val="Textocomentario"/>
      </w:pPr>
      <w:r>
        <w:rPr>
          <w:rStyle w:val="Refdecomentario"/>
        </w:rPr>
        <w:annotationRef/>
      </w:r>
      <w:r>
        <w:t>Lo dicho anteriormente, en la última tutoría habíamos eliminado estos recursos.</w:t>
      </w:r>
    </w:p>
  </w:comment>
  <w:comment w:id="163" w:author="Sergio Saugar García" w:date="2023-03-15T11:58:00Z" w:initials="SS">
    <w:p w14:paraId="1C965CEE" w14:textId="77777777" w:rsidR="00D25BBC" w:rsidRDefault="00D25BBC" w:rsidP="00D25BBC">
      <w:pPr>
        <w:jc w:val="left"/>
      </w:pPr>
      <w:r>
        <w:rPr>
          <w:rStyle w:val="Refdecomentario"/>
        </w:rPr>
        <w:annotationRef/>
      </w:r>
      <w:proofErr w:type="spellStart"/>
      <w:r>
        <w:rPr>
          <w:color w:val="000000"/>
          <w:sz w:val="20"/>
          <w:szCs w:val="20"/>
        </w:rPr>
        <w:t>CVs</w:t>
      </w:r>
      <w:proofErr w:type="spellEnd"/>
      <w:r>
        <w:rPr>
          <w:color w:val="000000"/>
          <w:sz w:val="20"/>
          <w:szCs w:val="20"/>
        </w:rPr>
        <w:t xml:space="preserve">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164" w:author="Sergio Saugar García" w:date="2023-04-20T19:13:00Z" w:initials="SSG">
    <w:p w14:paraId="56C9BAB6" w14:textId="070D093C" w:rsidR="00800C64" w:rsidRDefault="00800C64">
      <w:pPr>
        <w:pStyle w:val="Textocomentario"/>
      </w:pPr>
      <w:r>
        <w:rPr>
          <w:rStyle w:val="Refdecomentario"/>
        </w:rPr>
        <w:annotationRef/>
      </w:r>
      <w:r>
        <w:t>Representación de un Alumno</w:t>
      </w:r>
    </w:p>
  </w:comment>
  <w:comment w:id="165" w:author="Sergio Saugar García" w:date="2023-04-20T19:13:00Z" w:initials="SSG">
    <w:p w14:paraId="2EC55543" w14:textId="5B818AB3" w:rsidR="00800C64" w:rsidRDefault="00800C64">
      <w:pPr>
        <w:pStyle w:val="Textocomentario"/>
      </w:pPr>
      <w:r>
        <w:rPr>
          <w:rStyle w:val="Refdecomentario"/>
        </w:rPr>
        <w:annotationRef/>
      </w:r>
      <w:proofErr w:type="gramStart"/>
      <w:r>
        <w:t>Devuelves esto realmente????</w:t>
      </w:r>
      <w:proofErr w:type="gramEnd"/>
    </w:p>
  </w:comment>
  <w:comment w:id="167" w:author="Sergio Saugar García" w:date="2023-04-20T19:14:00Z" w:initials="SSG">
    <w:p w14:paraId="36F990E6" w14:textId="47A092DC" w:rsidR="00800C64" w:rsidRDefault="00800C64">
      <w:pPr>
        <w:pStyle w:val="Textocomentario"/>
      </w:pPr>
      <w:r>
        <w:rPr>
          <w:rStyle w:val="Refdecomentario"/>
        </w:rPr>
        <w:annotationRef/>
      </w:r>
      <w:r>
        <w:t>Hay algunas respuestas que, si se van a producir siempre, mejor que las pongas en un solo sitio y digas que aplica a toda la interfaz.</w:t>
      </w:r>
    </w:p>
  </w:comment>
  <w:comment w:id="168"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169" w:author="Sergio Saugar García" w:date="2023-04-20T19:15:00Z" w:initials="SSG">
    <w:p w14:paraId="1C6654A2" w14:textId="5B74A2CD" w:rsidR="00800C64" w:rsidRDefault="00800C64">
      <w:pPr>
        <w:pStyle w:val="Textocomentario"/>
      </w:pPr>
      <w:r>
        <w:rPr>
          <w:rStyle w:val="Refdecomentario"/>
        </w:rPr>
        <w:annotationRef/>
      </w:r>
      <w:proofErr w:type="gramStart"/>
      <w:r>
        <w:t xml:space="preserve">Dónde está lo que hablamos de parametrizar ese GET y que </w:t>
      </w:r>
      <w:r w:rsidR="005669FA">
        <w:t>pudieras obtener los alumnos que no tienen oferta asignada o similar???</w:t>
      </w:r>
      <w:proofErr w:type="gramEnd"/>
    </w:p>
  </w:comment>
  <w:comment w:id="172" w:author="Sergio Saugar García" w:date="2023-04-20T19:18:00Z" w:initials="SSG">
    <w:p w14:paraId="7C71E108" w14:textId="77FF3F6C" w:rsidR="005669FA" w:rsidRDefault="005669FA">
      <w:pPr>
        <w:pStyle w:val="Textocomentario"/>
      </w:pPr>
      <w:r>
        <w:rPr>
          <w:rStyle w:val="Refdecomentario"/>
        </w:rPr>
        <w:annotationRef/>
      </w:r>
      <w:proofErr w:type="gramStart"/>
      <w:r>
        <w:t>Faltan :</w:t>
      </w:r>
      <w:proofErr w:type="gramEnd"/>
      <w:r>
        <w:t xml:space="preserve"> en el id, para hacerlo consistente con las rutas anteriores.</w:t>
      </w:r>
    </w:p>
  </w:comment>
  <w:comment w:id="174" w:author="Sergio Saugar García" w:date="2023-04-20T19:16:00Z" w:initials="SSG">
    <w:p w14:paraId="137015E8" w14:textId="58C4C9AF" w:rsidR="005669FA" w:rsidRDefault="005669FA">
      <w:pPr>
        <w:pStyle w:val="Textocomentario"/>
      </w:pPr>
      <w:r>
        <w:rPr>
          <w:rStyle w:val="Refdecomentario"/>
        </w:rPr>
        <w:annotationRef/>
      </w:r>
      <w:r>
        <w:t xml:space="preserve">Utiliza un lenguaje correcto. Si utilizamos </w:t>
      </w:r>
      <w:proofErr w:type="spellStart"/>
      <w:r>
        <w:t>RESTFulWS</w:t>
      </w:r>
      <w:proofErr w:type="spellEnd"/>
      <w:r>
        <w:t>, se devuelve “la representación de un Alumno”</w:t>
      </w:r>
    </w:p>
  </w:comment>
  <w:comment w:id="175" w:author="Sergio Saugar García" w:date="2023-03-15T12:02:00Z" w:initials="SS">
    <w:p w14:paraId="038C0D68" w14:textId="77777777"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176" w:author="Sergio Saugar García" w:date="2023-04-20T19:17:00Z" w:initials="SSG">
    <w:p w14:paraId="1D093FDE" w14:textId="0110762D" w:rsidR="005669FA" w:rsidRDefault="005669FA">
      <w:pPr>
        <w:pStyle w:val="Textocomentario"/>
      </w:pPr>
      <w:r>
        <w:rPr>
          <w:rStyle w:val="Refdecomentario"/>
        </w:rPr>
        <w:annotationRef/>
      </w:r>
      <w:proofErr w:type="spellStart"/>
      <w:r>
        <w:t>idem</w:t>
      </w:r>
      <w:proofErr w:type="spellEnd"/>
    </w:p>
  </w:comment>
  <w:comment w:id="178"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177" w:author="Sergio Saugar García" w:date="2023-04-20T19:18:00Z" w:initials="SSG">
    <w:p w14:paraId="5DC7E12C" w14:textId="1DE877BB" w:rsidR="005669FA" w:rsidRDefault="005669FA">
      <w:pPr>
        <w:pStyle w:val="Textocomentario"/>
      </w:pPr>
      <w:r>
        <w:rPr>
          <w:rStyle w:val="Refdecomentario"/>
        </w:rPr>
        <w:annotationRef/>
      </w:r>
      <w:r>
        <w:t>En este caso, si el recurso va a ser /alumnos/:id/CV no se utiliza POST, se utiliza PUT</w:t>
      </w:r>
    </w:p>
  </w:comment>
  <w:comment w:id="180"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181"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182" w:author="Sergio Saugar García" w:date="2023-04-20T19:19:00Z" w:initials="SSG">
    <w:p w14:paraId="61677EA2" w14:textId="5D65827D" w:rsidR="005669FA" w:rsidRDefault="005669FA">
      <w:pPr>
        <w:pStyle w:val="Textocomentario"/>
      </w:pPr>
      <w:r>
        <w:rPr>
          <w:rStyle w:val="Refdecomentario"/>
        </w:rPr>
        <w:annotationRef/>
      </w:r>
      <w:r>
        <w:t>A través del recurso /ofertas/, no aquí</w:t>
      </w:r>
    </w:p>
  </w:comment>
  <w:comment w:id="183" w:author="Sergio Saugar García" w:date="2023-03-15T12:07:00Z" w:initials="SS">
    <w:p w14:paraId="61AA0802" w14:textId="77777777"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184" w:author="Sergio Saugar García" w:date="2023-04-20T19:19:00Z" w:initials="SSG">
    <w:p w14:paraId="16C0BF7F" w14:textId="12CABA05" w:rsidR="005669FA" w:rsidRDefault="005669FA">
      <w:pPr>
        <w:pStyle w:val="Textocomentario"/>
      </w:pPr>
      <w:r>
        <w:rPr>
          <w:rStyle w:val="Refdecomentario"/>
        </w:rPr>
        <w:annotationRef/>
      </w:r>
      <w:r>
        <w:t>A través del recurso /ofertas que ya tienes, no aquí</w:t>
      </w:r>
    </w:p>
  </w:comment>
  <w:comment w:id="185" w:author="Sergio Saugar García" w:date="2023-03-15T12:07:00Z" w:initials="SS">
    <w:p w14:paraId="10058713" w14:textId="77777777" w:rsidR="00355ED0" w:rsidRDefault="00355ED0" w:rsidP="001F63BE">
      <w:pPr>
        <w:jc w:val="left"/>
      </w:pPr>
      <w:r>
        <w:rPr>
          <w:rStyle w:val="Refdecomentario"/>
        </w:rPr>
        <w:annotationRef/>
      </w:r>
      <w:r>
        <w:rPr>
          <w:color w:val="000000"/>
          <w:sz w:val="20"/>
          <w:szCs w:val="20"/>
        </w:rPr>
        <w:t>Mejor PATCH, PUT para modificar la oferta completamente</w:t>
      </w:r>
    </w:p>
  </w:comment>
  <w:comment w:id="186" w:author="Sergio Saugar García" w:date="2023-04-20T19:20:00Z" w:initials="SSG">
    <w:p w14:paraId="0BBC070A" w14:textId="2365609C" w:rsidR="005669FA" w:rsidRDefault="005669FA">
      <w:pPr>
        <w:pStyle w:val="Textocomentario"/>
      </w:pPr>
      <w:r>
        <w:rPr>
          <w:rStyle w:val="Refdecomentario"/>
        </w:rPr>
        <w:annotationRef/>
      </w:r>
      <w:r>
        <w:t>Si es modificación de un solo campo, se utiliza PATCH</w:t>
      </w:r>
    </w:p>
  </w:comment>
  <w:comment w:id="187" w:author="Sergio Saugar García" w:date="2023-03-15T12:06:00Z" w:initials="SS">
    <w:p w14:paraId="66CC8CAD" w14:textId="77777777" w:rsidR="0001644B" w:rsidRDefault="0001644B" w:rsidP="0001644B">
      <w:pPr>
        <w:jc w:val="left"/>
      </w:pPr>
      <w:r>
        <w:rPr>
          <w:rStyle w:val="Refdecomentario"/>
        </w:rPr>
        <w:annotationRef/>
      </w:r>
      <w:r>
        <w:rPr>
          <w:color w:val="000000"/>
          <w:sz w:val="20"/>
          <w:szCs w:val="20"/>
        </w:rPr>
        <w:t>Mejor GET /ofertas</w:t>
      </w:r>
    </w:p>
    <w:p w14:paraId="503DA622" w14:textId="77777777" w:rsidR="0001644B" w:rsidRDefault="0001644B" w:rsidP="0001644B">
      <w:pPr>
        <w:jc w:val="left"/>
      </w:pPr>
    </w:p>
    <w:p w14:paraId="681B45A9" w14:textId="77777777" w:rsidR="0001644B" w:rsidRDefault="0001644B" w:rsidP="0001644B">
      <w:pPr>
        <w:jc w:val="left"/>
      </w:pPr>
      <w:r>
        <w:rPr>
          <w:color w:val="000000"/>
          <w:sz w:val="20"/>
          <w:szCs w:val="20"/>
        </w:rPr>
        <w:t>Filtradas si quieres por si están asignadas o no.</w:t>
      </w:r>
    </w:p>
  </w:comment>
  <w:comment w:id="188" w:author="Sergio Saugar García" w:date="2023-03-15T12:07:00Z" w:initials="SS">
    <w:p w14:paraId="528F5D82" w14:textId="77777777" w:rsidR="0001644B" w:rsidRDefault="0001644B"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61031599" w14:textId="77777777" w:rsidR="0001644B" w:rsidRDefault="0001644B" w:rsidP="002A469A">
      <w:pPr>
        <w:jc w:val="left"/>
      </w:pPr>
    </w:p>
    <w:p w14:paraId="4E607276" w14:textId="77777777" w:rsidR="0001644B" w:rsidRDefault="0001644B" w:rsidP="002A469A">
      <w:pPr>
        <w:jc w:val="left"/>
      </w:pPr>
      <w:r>
        <w:rPr>
          <w:color w:val="000000"/>
          <w:sz w:val="20"/>
          <w:szCs w:val="20"/>
        </w:rPr>
        <w:t>/ofertas?estado=“…”</w:t>
      </w:r>
    </w:p>
  </w:comment>
  <w:comment w:id="189" w:author="Sergio Saugar García" w:date="2023-04-20T19:20:00Z" w:initials="SSG">
    <w:p w14:paraId="684D51F5" w14:textId="3AFE1F23" w:rsidR="005669FA" w:rsidRDefault="005669FA">
      <w:pPr>
        <w:pStyle w:val="Textocomentario"/>
      </w:pPr>
      <w:r>
        <w:rPr>
          <w:rStyle w:val="Refdecomentario"/>
        </w:rPr>
        <w:annotationRef/>
      </w:r>
      <w:proofErr w:type="gramStart"/>
      <w:r>
        <w:t xml:space="preserve">Este comentario es de una revisión antigua del 15 de marzo… has actualizado este </w:t>
      </w:r>
      <w:proofErr w:type="spellStart"/>
      <w:r>
        <w:t>doc</w:t>
      </w:r>
      <w:proofErr w:type="spellEnd"/>
      <w:r>
        <w:t>?</w:t>
      </w:r>
      <w:proofErr w:type="gramEnd"/>
    </w:p>
  </w:comment>
  <w:comment w:id="191" w:author="Sergio Saugar García" w:date="2023-04-20T19:23:00Z" w:initials="SSG">
    <w:p w14:paraId="170B10A2" w14:textId="77777777" w:rsidR="005669FA" w:rsidRDefault="005669FA">
      <w:pPr>
        <w:pStyle w:val="Textocomentario"/>
      </w:pPr>
      <w:r>
        <w:rPr>
          <w:rStyle w:val="Refdecomentario"/>
        </w:rPr>
        <w:annotationRef/>
      </w:r>
      <w:r>
        <w:t>Esta frase no está bien redactada</w:t>
      </w:r>
    </w:p>
    <w:p w14:paraId="5EAFF97B" w14:textId="77777777" w:rsidR="005669FA" w:rsidRDefault="005669FA">
      <w:pPr>
        <w:pStyle w:val="Textocomentario"/>
      </w:pPr>
    </w:p>
    <w:p w14:paraId="361A8C5C" w14:textId="4952E4E7" w:rsidR="005669FA" w:rsidRDefault="005669FA">
      <w:pPr>
        <w:pStyle w:val="Textocomentario"/>
      </w:pPr>
      <w:r>
        <w:t xml:space="preserve">Aquí tienes que comentar lo que te puse en comentarios anteriores: que de las </w:t>
      </w:r>
      <w:proofErr w:type="spellStart"/>
      <w:r>
        <w:t>xxx</w:t>
      </w:r>
      <w:proofErr w:type="spellEnd"/>
      <w:r>
        <w:t xml:space="preserve"> formas de hacer un </w:t>
      </w:r>
      <w:proofErr w:type="spellStart"/>
      <w:r>
        <w:t>alg.rec</w:t>
      </w:r>
      <w:proofErr w:type="spellEnd"/>
      <w:r>
        <w:t xml:space="preserve">. vas a utilizar la aproximación </w:t>
      </w:r>
      <w:proofErr w:type="spellStart"/>
      <w:r>
        <w:t>xx</w:t>
      </w:r>
      <w:proofErr w:type="spellEnd"/>
      <w:r>
        <w:t xml:space="preserve"> y que la medida de similitud va a ser </w:t>
      </w:r>
      <w:proofErr w:type="spellStart"/>
      <w:r>
        <w:t>xxx</w:t>
      </w:r>
      <w:proofErr w:type="spellEnd"/>
      <w:r>
        <w:t xml:space="preserve"> porque </w:t>
      </w:r>
      <w:proofErr w:type="spellStart"/>
      <w:r>
        <w:t>xxxx</w:t>
      </w:r>
      <w:proofErr w:type="spellEnd"/>
      <w:r>
        <w:t>.</w:t>
      </w:r>
    </w:p>
  </w:comment>
  <w:comment w:id="192" w:author="Sergio Saugar García" w:date="2023-04-20T19:24:00Z" w:initials="SSG">
    <w:p w14:paraId="5A3E90AB" w14:textId="77777777" w:rsidR="005669FA" w:rsidRDefault="005669FA">
      <w:pPr>
        <w:pStyle w:val="Textocomentario"/>
      </w:pPr>
      <w:r>
        <w:rPr>
          <w:rStyle w:val="Refdecomentario"/>
        </w:rPr>
        <w:annotationRef/>
      </w:r>
      <w:r>
        <w:t>Mal redactado.</w:t>
      </w:r>
    </w:p>
    <w:p w14:paraId="0ACE548F" w14:textId="77777777" w:rsidR="005669FA" w:rsidRDefault="005669FA">
      <w:pPr>
        <w:pStyle w:val="Textocomentario"/>
      </w:pPr>
    </w:p>
    <w:p w14:paraId="455C236F" w14:textId="590364C6" w:rsidR="005669FA" w:rsidRDefault="005669FA">
      <w:pPr>
        <w:pStyle w:val="Textocomentario"/>
      </w:pPr>
      <w:r>
        <w:t xml:space="preserve">El </w:t>
      </w:r>
      <w:proofErr w:type="spellStart"/>
      <w:r>
        <w:t>alg</w:t>
      </w:r>
      <w:proofErr w:type="spellEnd"/>
      <w:r>
        <w:t xml:space="preserve"> se basa en el </w:t>
      </w:r>
      <w:proofErr w:type="spellStart"/>
      <w:r>
        <w:t>cáculo</w:t>
      </w:r>
      <w:proofErr w:type="spellEnd"/>
      <w:r>
        <w:t xml:space="preserve"> de similitud entre X. No lo hace entre XXX porque …</w:t>
      </w:r>
    </w:p>
  </w:comment>
  <w:comment w:id="193" w:author="Sergio Saugar García" w:date="2023-04-20T19:25:00Z" w:initials="SSG">
    <w:p w14:paraId="4E8E68DC" w14:textId="44EBA590" w:rsidR="005669FA" w:rsidRDefault="005669FA">
      <w:pPr>
        <w:pStyle w:val="Textocomentario"/>
      </w:pPr>
      <w:r>
        <w:rPr>
          <w:rStyle w:val="Refdecomentario"/>
        </w:rPr>
        <w:annotationRef/>
      </w:r>
      <w:r>
        <w:t xml:space="preserve">Pon un diagrama de flujo para que se entienda. No las funciones </w:t>
      </w:r>
      <w:r w:rsidR="0077095B">
        <w:t>que hayas hecho o similares.</w:t>
      </w:r>
    </w:p>
  </w:comment>
  <w:comment w:id="194" w:author="Sergio Saugar García" w:date="2023-04-20T19:25:00Z" w:initials="SSG">
    <w:p w14:paraId="0F306C24" w14:textId="77777777" w:rsidR="0077095B" w:rsidRDefault="0077095B">
      <w:pPr>
        <w:pStyle w:val="Textocomentario"/>
      </w:pPr>
      <w:r>
        <w:rPr>
          <w:rStyle w:val="Refdecomentario"/>
        </w:rPr>
        <w:annotationRef/>
      </w:r>
      <w:r>
        <w:t>“</w:t>
      </w:r>
      <w:proofErr w:type="gramStart"/>
      <w:r>
        <w:t>Calculador”…</w:t>
      </w:r>
      <w:proofErr w:type="gramEnd"/>
      <w:r>
        <w:t xml:space="preserve"> no es una parte</w:t>
      </w:r>
    </w:p>
    <w:p w14:paraId="56404371" w14:textId="77777777" w:rsidR="0077095B" w:rsidRDefault="0077095B">
      <w:pPr>
        <w:pStyle w:val="Textocomentario"/>
      </w:pPr>
    </w:p>
    <w:p w14:paraId="3EE247B3" w14:textId="77777777" w:rsidR="0077095B" w:rsidRDefault="0077095B">
      <w:pPr>
        <w:pStyle w:val="Textocomentario"/>
      </w:pPr>
    </w:p>
    <w:p w14:paraId="6B0E62E3" w14:textId="77777777" w:rsidR="0077095B" w:rsidRDefault="0077095B">
      <w:pPr>
        <w:pStyle w:val="Textocomentario"/>
      </w:pPr>
      <w:r>
        <w:t xml:space="preserve">1.- Cálculo </w:t>
      </w:r>
      <w:proofErr w:type="gramStart"/>
      <w:r>
        <w:t>de  la</w:t>
      </w:r>
      <w:proofErr w:type="gramEnd"/>
      <w:r>
        <w:t xml:space="preserve"> </w:t>
      </w:r>
      <w:proofErr w:type="spellStart"/>
      <w:r>
        <w:t>similaridad</w:t>
      </w:r>
      <w:proofErr w:type="spellEnd"/>
      <w:r>
        <w:t>…</w:t>
      </w:r>
    </w:p>
    <w:p w14:paraId="54AB2B58" w14:textId="77777777" w:rsidR="0077095B" w:rsidRDefault="0077095B">
      <w:pPr>
        <w:pStyle w:val="Textocomentario"/>
      </w:pPr>
      <w:r>
        <w:t>2.- Generación de la recomendación de …</w:t>
      </w:r>
    </w:p>
    <w:p w14:paraId="460C98CD" w14:textId="77777777" w:rsidR="0077095B" w:rsidRDefault="0077095B">
      <w:pPr>
        <w:pStyle w:val="Textocomentario"/>
      </w:pPr>
    </w:p>
    <w:p w14:paraId="0EE486BE" w14:textId="566DBBDF" w:rsidR="0077095B" w:rsidRDefault="0077095B">
      <w:pPr>
        <w:pStyle w:val="Textocomentario"/>
      </w:pPr>
      <w:r>
        <w:t xml:space="preserve">Estás hablando del diseño de un algoritmo no de las dos clases software que tengas (o lo que sea que signifique Calculador o </w:t>
      </w:r>
      <w:proofErr w:type="spellStart"/>
      <w:r>
        <w:t>Recomendador</w:t>
      </w:r>
      <w:proofErr w:type="spellEnd"/>
      <w:r>
        <w:t>)</w:t>
      </w:r>
    </w:p>
  </w:comment>
  <w:comment w:id="196" w:author="Sergio Saugar García" w:date="2023-04-20T19:27:00Z" w:initials="SSG">
    <w:p w14:paraId="40CBF968" w14:textId="3356BFBB" w:rsidR="0077095B" w:rsidRDefault="0077095B">
      <w:pPr>
        <w:pStyle w:val="Textocomentario"/>
      </w:pPr>
      <w:r>
        <w:rPr>
          <w:rStyle w:val="Refdecomentario"/>
        </w:rPr>
        <w:annotationRef/>
      </w:r>
      <w:r>
        <w:t xml:space="preserve">Diagrama entidad relación QUE SE LEA, tal y como te dije en comentarios anteriores. Y no definas los campos de las tablas, eso se ve en el E/R. Tienes que justificar NO DESCRIBIR LO QUE HAY. </w:t>
      </w:r>
    </w:p>
    <w:p w14:paraId="22063F07" w14:textId="77777777" w:rsidR="0077095B" w:rsidRDefault="0077095B">
      <w:pPr>
        <w:pStyle w:val="Textocomentario"/>
      </w:pPr>
    </w:p>
    <w:p w14:paraId="61FBB502" w14:textId="146A2B26" w:rsidR="0077095B" w:rsidRDefault="0077095B">
      <w:pPr>
        <w:pStyle w:val="Textocomentario"/>
      </w:pPr>
      <w:r>
        <w:t>Se trata de dar las razones de por qué has elegido ese diseño y no otro. De eso va este documento. JUSTIFICAR.</w:t>
      </w:r>
    </w:p>
  </w:comment>
  <w:comment w:id="197" w:author="Sergio Saugar García" w:date="2023-04-20T19:28:00Z" w:initials="SSG">
    <w:p w14:paraId="1821F244" w14:textId="280C6E9E" w:rsidR="0077095B" w:rsidRDefault="0077095B">
      <w:pPr>
        <w:pStyle w:val="Textocomentario"/>
      </w:pPr>
      <w:r>
        <w:rPr>
          <w:rStyle w:val="Refdecomentario"/>
        </w:rPr>
        <w:annotationRef/>
      </w:r>
      <w:r>
        <w:t>¿?¿? Si no procede, elimínalo</w:t>
      </w:r>
    </w:p>
    <w:p w14:paraId="73CF8BD8" w14:textId="53D7C809" w:rsidR="0077095B" w:rsidRDefault="0077095B">
      <w:pPr>
        <w:pStyle w:val="Textocomentario"/>
      </w:pPr>
    </w:p>
  </w:comment>
  <w:comment w:id="198" w:author="Sergio Saugar García" w:date="2023-04-20T19:29:00Z" w:initials="SSG">
    <w:p w14:paraId="65F11451" w14:textId="47A21536" w:rsidR="0077095B" w:rsidRDefault="0077095B">
      <w:pPr>
        <w:pStyle w:val="Textocomentario"/>
      </w:pPr>
      <w:r>
        <w:rPr>
          <w:rStyle w:val="Refdecomentario"/>
        </w:rPr>
        <w:annotationRef/>
      </w:r>
      <w:r>
        <w:t>Se refiere más a si tienes que realizar estos procesos. No a cómo lo haces tú. Elimínalo.</w:t>
      </w:r>
    </w:p>
  </w:comment>
  <w:comment w:id="200" w:author="Sergio Saugar García" w:date="2023-04-20T19:29:00Z" w:initials="SSG">
    <w:p w14:paraId="78C7FD5F" w14:textId="5823745E" w:rsidR="0077095B" w:rsidRDefault="0077095B">
      <w:pPr>
        <w:pStyle w:val="Textocomentario"/>
      </w:pPr>
      <w:r>
        <w:rPr>
          <w:rStyle w:val="Refdecomentario"/>
        </w:rPr>
        <w:annotationRef/>
      </w:r>
      <w:r>
        <w:t xml:space="preserve">Haz referencia breve a </w:t>
      </w:r>
      <w:proofErr w:type="spellStart"/>
      <w:r>
        <w:t>arq.</w:t>
      </w:r>
      <w:proofErr w:type="spellEnd"/>
      <w:r>
        <w:t xml:space="preserve"> Y a que vas a presentar el diseño del componente </w:t>
      </w:r>
      <w:proofErr w:type="spellStart"/>
      <w:r>
        <w:t>front</w:t>
      </w:r>
      <w:proofErr w:type="spellEnd"/>
      <w:r>
        <w:t>. Tienes que manejar vocabulario técnico y hacer referencia a todo lo que has ido explicando.</w:t>
      </w:r>
    </w:p>
  </w:comment>
  <w:comment w:id="202" w:author="Sergio Saugar García" w:date="2023-04-20T19:30:00Z" w:initials="SSG">
    <w:p w14:paraId="7692794F" w14:textId="77777777" w:rsidR="0077095B" w:rsidRDefault="0077095B">
      <w:pPr>
        <w:pStyle w:val="Textocomentario"/>
      </w:pPr>
      <w:r>
        <w:rPr>
          <w:rStyle w:val="Refdecomentario"/>
        </w:rPr>
        <w:annotationRef/>
      </w:r>
      <w:r>
        <w:t xml:space="preserve">Estas imágenes que, justamente, no muestran cuestiones tan importantes </w:t>
      </w:r>
      <w:proofErr w:type="gramStart"/>
      <w:r>
        <w:t>como  el</w:t>
      </w:r>
      <w:proofErr w:type="gramEnd"/>
      <w:r>
        <w:t xml:space="preserve"> ER tienen un tamaño excesivo… Di que se ha hecho un diseño de todas las pantallas, y pon una para explicar las partes más relevantes de la misma (por ejemplo, pon la de la pantalla más relevante que será la del </w:t>
      </w:r>
      <w:proofErr w:type="spellStart"/>
      <w:r>
        <w:t>recomendador</w:t>
      </w:r>
      <w:proofErr w:type="spellEnd"/>
      <w:r>
        <w:t>).</w:t>
      </w:r>
    </w:p>
    <w:p w14:paraId="6BFBD10B" w14:textId="77777777" w:rsidR="0077095B" w:rsidRDefault="0077095B">
      <w:pPr>
        <w:pStyle w:val="Textocomentario"/>
      </w:pPr>
    </w:p>
    <w:p w14:paraId="41F5F5F5" w14:textId="77777777" w:rsidR="0077095B" w:rsidRDefault="0077095B">
      <w:pPr>
        <w:pStyle w:val="Textocomentario"/>
      </w:pPr>
      <w:r>
        <w:t xml:space="preserve">Y lo mismo de antes, no se pone un pantallazo y ya. Hay que explicar. Te coges la imagen del </w:t>
      </w:r>
      <w:proofErr w:type="spellStart"/>
      <w:r>
        <w:t>recomendador</w:t>
      </w:r>
      <w:proofErr w:type="spellEnd"/>
      <w:r>
        <w:t xml:space="preserve"> y dices que la interfaz se estructura en una barra horizontal superior donde se muestra el menú (con las opciones </w:t>
      </w:r>
      <w:proofErr w:type="spellStart"/>
      <w:r>
        <w:t>xxxxxx</w:t>
      </w:r>
      <w:proofErr w:type="spellEnd"/>
      <w:r>
        <w:t xml:space="preserve">), una barra </w:t>
      </w:r>
      <w:proofErr w:type="gramStart"/>
      <w:r>
        <w:t>inferior….</w:t>
      </w:r>
      <w:proofErr w:type="gramEnd"/>
      <w:r>
        <w:t xml:space="preserve"> , una zona central donde, en el caso del </w:t>
      </w:r>
      <w:proofErr w:type="spellStart"/>
      <w:r>
        <w:t>recomendador</w:t>
      </w:r>
      <w:proofErr w:type="spellEnd"/>
      <w:r>
        <w:t>, en formato tabulado se pone…..</w:t>
      </w:r>
    </w:p>
    <w:p w14:paraId="49A35B5C" w14:textId="2CCFFBA7" w:rsidR="0077095B" w:rsidRDefault="0077095B">
      <w:pPr>
        <w:pStyle w:val="Textocomentario"/>
      </w:pPr>
    </w:p>
  </w:comment>
  <w:comment w:id="204" w:author="Sergio Saugar García" w:date="2023-04-20T19:33:00Z" w:initials="SSG">
    <w:p w14:paraId="65B03835" w14:textId="4662C44A" w:rsidR="0077095B" w:rsidRDefault="0077095B">
      <w:pPr>
        <w:pStyle w:val="Textocomentario"/>
      </w:pPr>
      <w:r>
        <w:rPr>
          <w:rStyle w:val="Refdecomentario"/>
        </w:rPr>
        <w:annotationRef/>
      </w:r>
      <w:r>
        <w:t>fuera</w:t>
      </w:r>
    </w:p>
  </w:comment>
  <w:comment w:id="206" w:author="Sergio Saugar García" w:date="2023-04-20T19:33:00Z" w:initials="SSG">
    <w:p w14:paraId="04474575" w14:textId="1FA55D14" w:rsidR="0077095B" w:rsidRDefault="0077095B">
      <w:pPr>
        <w:pStyle w:val="Textocomentario"/>
      </w:pPr>
      <w:r>
        <w:rPr>
          <w:rStyle w:val="Refdecomentario"/>
        </w:rPr>
        <w:annotationRef/>
      </w:r>
      <w:r>
        <w:t>fuera</w:t>
      </w:r>
    </w:p>
  </w:comment>
  <w:comment w:id="208" w:author="Sergio Saugar García" w:date="2023-04-20T19:34:00Z" w:initials="SSG">
    <w:p w14:paraId="60C73F11" w14:textId="771E58F7" w:rsidR="0077095B" w:rsidRDefault="0077095B">
      <w:pPr>
        <w:pStyle w:val="Textocomentario"/>
      </w:pPr>
      <w:r>
        <w:rPr>
          <w:rStyle w:val="Refdecomentario"/>
        </w:rPr>
        <w:annotationRef/>
      </w:r>
      <w:proofErr w:type="spellStart"/>
      <w:r>
        <w:t>si</w:t>
      </w:r>
      <w:proofErr w:type="spellEnd"/>
      <w:r>
        <w:t xml:space="preserve"> acaso, pon aquí las pruebas de Testing con </w:t>
      </w:r>
      <w:proofErr w:type="spellStart"/>
      <w:r>
        <w:t>postman</w:t>
      </w:r>
      <w:proofErr w:type="spellEnd"/>
    </w:p>
  </w:comment>
  <w:comment w:id="210" w:author="Sergio Saugar García" w:date="2023-04-20T19:34:00Z" w:initials="SSG">
    <w:p w14:paraId="28A6F050" w14:textId="6B7A55CE" w:rsidR="0077095B" w:rsidRDefault="0077095B">
      <w:pPr>
        <w:pStyle w:val="Textocomentario"/>
      </w:pPr>
      <w:r>
        <w:rPr>
          <w:rStyle w:val="Refdecomentario"/>
        </w:rPr>
        <w:annotationRef/>
      </w:r>
      <w:r>
        <w:t>fuera</w:t>
      </w:r>
    </w:p>
  </w:comment>
  <w:comment w:id="212" w:author="Sergio Saugar García" w:date="2023-04-20T19:34:00Z" w:initials="SSG">
    <w:p w14:paraId="024AAC5C" w14:textId="0CE5ACF8" w:rsidR="0077095B" w:rsidRDefault="0077095B">
      <w:pPr>
        <w:pStyle w:val="Textocomentario"/>
      </w:pPr>
      <w:r>
        <w:rPr>
          <w:rStyle w:val="Refdecomentario"/>
        </w:rPr>
        <w:annotationRef/>
      </w:r>
      <w:r>
        <w:t>fuera</w:t>
      </w:r>
    </w:p>
  </w:comment>
  <w:comment w:id="214" w:author="Sergio Saugar García" w:date="2023-04-20T19:34:00Z" w:initials="SSG">
    <w:p w14:paraId="1718F012" w14:textId="4172936C" w:rsidR="0077095B" w:rsidRDefault="0077095B">
      <w:pPr>
        <w:pStyle w:val="Textocomentario"/>
      </w:pPr>
      <w:r>
        <w:rPr>
          <w:rStyle w:val="Refdecomentario"/>
        </w:rPr>
        <w:annotationRef/>
      </w:r>
      <w:r>
        <w:t>insuficiente</w:t>
      </w:r>
    </w:p>
  </w:comment>
  <w:comment w:id="216" w:author="Sergio Saugar García" w:date="2023-04-20T19:35:00Z" w:initials="SSG">
    <w:p w14:paraId="026071F4" w14:textId="191FAA9B" w:rsidR="0077095B" w:rsidRDefault="0077095B">
      <w:pPr>
        <w:pStyle w:val="Textocomentario"/>
      </w:pPr>
      <w:r>
        <w:rPr>
          <w:rStyle w:val="Refdecomentario"/>
        </w:rPr>
        <w:annotationRef/>
      </w:r>
      <w:r>
        <w:t>Breve explicación. Por ejemplo, cómo se va a estructurar la sección</w:t>
      </w:r>
    </w:p>
  </w:comment>
  <w:comment w:id="218" w:author="Sergio Saugar García" w:date="2023-04-20T19:35:00Z" w:initials="SSG">
    <w:p w14:paraId="12F7AC76" w14:textId="70A2BECE" w:rsidR="0077095B" w:rsidRDefault="0077095B">
      <w:pPr>
        <w:pStyle w:val="Textocomentario"/>
      </w:pPr>
      <w:r>
        <w:rPr>
          <w:rStyle w:val="Refdecomentario"/>
        </w:rPr>
        <w:annotationRef/>
      </w:r>
      <w:r>
        <w:t>Servicio Web ambas en mayúscula. Se consistente en todo el documento.</w:t>
      </w:r>
    </w:p>
  </w:comment>
  <w:comment w:id="219" w:author="Sergio Saugar García" w:date="2023-04-20T19:36:00Z" w:initials="SSG">
    <w:p w14:paraId="30840C93" w14:textId="77777777" w:rsidR="0077095B" w:rsidRDefault="0077095B">
      <w:pPr>
        <w:pStyle w:val="Textocomentario"/>
      </w:pPr>
      <w:r>
        <w:rPr>
          <w:rStyle w:val="Refdecomentario"/>
        </w:rPr>
        <w:annotationRef/>
      </w:r>
      <w:r>
        <w:t>Imagen y texto innecesario.</w:t>
      </w:r>
    </w:p>
    <w:p w14:paraId="2AB864F7" w14:textId="77777777" w:rsidR="0077095B" w:rsidRDefault="0077095B">
      <w:pPr>
        <w:pStyle w:val="Textocomentario"/>
      </w:pPr>
    </w:p>
    <w:p w14:paraId="4BFE079B" w14:textId="77777777" w:rsidR="0077095B" w:rsidRDefault="0077095B">
      <w:pPr>
        <w:pStyle w:val="Textocomentario"/>
      </w:pPr>
      <w:r>
        <w:t xml:space="preserve">El RWS se ha programado en </w:t>
      </w:r>
      <w:proofErr w:type="spellStart"/>
      <w:r>
        <w:t>flask</w:t>
      </w:r>
      <w:proofErr w:type="spellEnd"/>
      <w:r>
        <w:t xml:space="preserve">. El diseño del RWS: recursos, </w:t>
      </w:r>
      <w:proofErr w:type="spellStart"/>
      <w:r>
        <w:t>uris</w:t>
      </w:r>
      <w:proofErr w:type="spellEnd"/>
      <w:r>
        <w:t xml:space="preserve">, http, </w:t>
      </w:r>
      <w:proofErr w:type="gramStart"/>
      <w:r>
        <w:t>etc..</w:t>
      </w:r>
      <w:proofErr w:type="gramEnd"/>
      <w:r>
        <w:t xml:space="preserve"> ¿cómo se mapea en </w:t>
      </w:r>
      <w:proofErr w:type="spellStart"/>
      <w:r>
        <w:t>flask</w:t>
      </w:r>
      <w:proofErr w:type="spellEnd"/>
      <w:r>
        <w:t xml:space="preserve">? Eso es lo que tienes que explicar. </w:t>
      </w:r>
    </w:p>
    <w:p w14:paraId="66271DFC" w14:textId="77777777" w:rsidR="0077095B" w:rsidRDefault="0077095B">
      <w:pPr>
        <w:pStyle w:val="Textocomentario"/>
      </w:pPr>
    </w:p>
    <w:p w14:paraId="1BD87187" w14:textId="77777777" w:rsidR="0077095B" w:rsidRDefault="0077095B">
      <w:pPr>
        <w:pStyle w:val="Textocomentario"/>
      </w:pPr>
      <w:r>
        <w:t xml:space="preserve">Irrelevante la descripción de todos y cada uno de los directorios y ficheros. </w:t>
      </w:r>
    </w:p>
    <w:p w14:paraId="280E6433" w14:textId="77777777" w:rsidR="004A126C" w:rsidRDefault="004A126C">
      <w:pPr>
        <w:pStyle w:val="Textocomentario"/>
      </w:pPr>
    </w:p>
    <w:p w14:paraId="593188D4" w14:textId="77777777" w:rsidR="004A126C" w:rsidRDefault="004A126C">
      <w:pPr>
        <w:pStyle w:val="Textocomentario"/>
      </w:pPr>
      <w:r>
        <w:t xml:space="preserve">Se trata de que expliques, cómo lo que has diseñado se programa en </w:t>
      </w:r>
      <w:proofErr w:type="spellStart"/>
      <w:r>
        <w:t>flask</w:t>
      </w:r>
      <w:proofErr w:type="spellEnd"/>
      <w:r>
        <w:t>.</w:t>
      </w:r>
    </w:p>
    <w:p w14:paraId="24BBEEFE" w14:textId="77777777" w:rsidR="004A126C" w:rsidRDefault="004A126C">
      <w:pPr>
        <w:pStyle w:val="Textocomentario"/>
      </w:pPr>
    </w:p>
    <w:p w14:paraId="331414B6" w14:textId="5F4EB8A4" w:rsidR="004A126C" w:rsidRDefault="004A126C">
      <w:pPr>
        <w:pStyle w:val="Textocomentario"/>
      </w:pPr>
      <w:r>
        <w:t xml:space="preserve">Los scripts, </w:t>
      </w:r>
      <w:proofErr w:type="gramStart"/>
      <w:r>
        <w:t>nómbralos</w:t>
      </w:r>
      <w:proofErr w:type="gramEnd"/>
      <w:r>
        <w:t xml:space="preserve"> pero en su sección correspondiente al despliegue.</w:t>
      </w:r>
    </w:p>
  </w:comment>
  <w:comment w:id="220" w:author="Sergio Saugar García" w:date="2023-04-20T19:38:00Z" w:initials="SSG">
    <w:p w14:paraId="2AB76AB5" w14:textId="1EE0B2C3" w:rsidR="004A126C" w:rsidRDefault="004A126C">
      <w:pPr>
        <w:pStyle w:val="Textocomentario"/>
      </w:pPr>
      <w:r>
        <w:rPr>
          <w:rStyle w:val="Refdecomentario"/>
        </w:rPr>
        <w:annotationRef/>
      </w:r>
      <w:r>
        <w:t>No puede haber imágenes sin texto. El texto se apoya en las imágenes. Organízalo correctamente.</w:t>
      </w:r>
    </w:p>
  </w:comment>
  <w:comment w:id="221" w:author="Sergio Saugar García" w:date="2023-04-20T19:38:00Z" w:initials="SSG">
    <w:p w14:paraId="33A95660" w14:textId="235198E0" w:rsidR="004A126C" w:rsidRDefault="004A126C">
      <w:pPr>
        <w:pStyle w:val="Textocomentario"/>
      </w:pPr>
      <w:r>
        <w:rPr>
          <w:rStyle w:val="Refdecomentario"/>
        </w:rPr>
        <w:annotationRef/>
      </w:r>
      <w:r>
        <w:t>No sirve. En ese ejemplo hablabas de COMPONENTES, aquí sigues con el mismo ejemplo, pero tienes que ir desgranando por todos los sitios que pasa una petición GET hasta que se resuelve en BBDD. Traza completa. Veo poco texto para tantas cosas por hacer. Ocupan más las imágenes que el texto.</w:t>
      </w:r>
    </w:p>
  </w:comment>
  <w:comment w:id="223" w:author="Sergio Saugar García" w:date="2023-04-20T19:42:00Z" w:initials="SSG">
    <w:p w14:paraId="08C07647" w14:textId="327F8852" w:rsidR="004A126C" w:rsidRDefault="004A126C">
      <w:pPr>
        <w:pStyle w:val="Textocomentario"/>
      </w:pPr>
      <w:r>
        <w:rPr>
          <w:rStyle w:val="Refdecomentario"/>
        </w:rPr>
        <w:annotationRef/>
      </w:r>
      <w:r>
        <w:t>Texto.</w:t>
      </w:r>
    </w:p>
  </w:comment>
  <w:comment w:id="231" w:author="Sergio Saugar García" w:date="2023-04-20T19:41:00Z" w:initials="SSG">
    <w:p w14:paraId="0CD996EA" w14:textId="050072C2" w:rsidR="004A126C" w:rsidRDefault="004A126C">
      <w:pPr>
        <w:pStyle w:val="Textocomentario"/>
      </w:pPr>
      <w:r>
        <w:rPr>
          <w:rStyle w:val="Refdecomentario"/>
        </w:rPr>
        <w:annotationRef/>
      </w:r>
      <w:r>
        <w:t>¿?¿? Paja no, tenemos ajustarnos a las 60 páginas. Si quieres, lo paquetes que son necesarios para tú algoritmo y que has utilizado.</w:t>
      </w:r>
    </w:p>
  </w:comment>
  <w:comment w:id="232" w:author="Sergio Saugar García" w:date="2023-04-20T19:41:00Z" w:initials="SSG">
    <w:p w14:paraId="2665EE44" w14:textId="7EEAB85A" w:rsidR="004A126C" w:rsidRDefault="004A126C">
      <w:pPr>
        <w:pStyle w:val="Textocomentario"/>
      </w:pPr>
      <w:r>
        <w:rPr>
          <w:rStyle w:val="Refdecomentario"/>
        </w:rPr>
        <w:annotationRef/>
      </w:r>
      <w:proofErr w:type="gramStart"/>
      <w:r>
        <w:t>Esto lo vas a aplicar tú en tu TFG???</w:t>
      </w:r>
      <w:proofErr w:type="gramEnd"/>
    </w:p>
  </w:comment>
  <w:comment w:id="233" w:author="Sergio Saugar García" w:date="2023-04-20T19:42:00Z" w:initials="SSG">
    <w:p w14:paraId="208D03A7" w14:textId="1095784A" w:rsidR="004A126C" w:rsidRDefault="004A126C">
      <w:pPr>
        <w:pStyle w:val="Textocomentario"/>
      </w:pPr>
      <w:r>
        <w:rPr>
          <w:rStyle w:val="Refdecomentario"/>
        </w:rPr>
        <w:annotationRef/>
      </w:r>
      <w:r>
        <w:t>No en primera persona. Tiene que ser acorde con el resto del documento.</w:t>
      </w:r>
    </w:p>
  </w:comment>
  <w:comment w:id="234" w:author="Sergio Saugar García" w:date="2023-04-20T19:42:00Z" w:initials="SSG">
    <w:p w14:paraId="2024CBA5" w14:textId="0ADB11F2" w:rsidR="004A126C" w:rsidRDefault="004A126C">
      <w:pPr>
        <w:pStyle w:val="Textocomentario"/>
      </w:pPr>
      <w:r>
        <w:rPr>
          <w:rStyle w:val="Refdecomentario"/>
        </w:rPr>
        <w:annotationRef/>
      </w:r>
      <w:proofErr w:type="gramStart"/>
      <w:r>
        <w:t>Este es el mismo texto que has puesto en la explicación del algoritmo???</w:t>
      </w:r>
      <w:proofErr w:type="gramEnd"/>
      <w:r>
        <w:t xml:space="preserve"> </w:t>
      </w:r>
      <w:proofErr w:type="gramStart"/>
      <w:r>
        <w:t>Y qué hace aquí???</w:t>
      </w:r>
      <w:proofErr w:type="gramEnd"/>
    </w:p>
  </w:comment>
  <w:comment w:id="235" w:author="Sergio Saugar García" w:date="2023-04-20T19:43:00Z" w:initials="SSG">
    <w:p w14:paraId="413F7CB1" w14:textId="72184BD8" w:rsidR="004A126C" w:rsidRDefault="004A126C">
      <w:pPr>
        <w:pStyle w:val="Textocomentario"/>
      </w:pPr>
      <w:r>
        <w:rPr>
          <w:rStyle w:val="Refdecomentario"/>
        </w:rPr>
        <w:annotationRef/>
      </w:r>
      <w:r>
        <w:t>Mejor una descripción que se entienda</w:t>
      </w:r>
    </w:p>
  </w:comment>
  <w:comment w:id="236" w:author="Sergio Saugar García" w:date="2023-04-20T19:43:00Z" w:initials="SSG">
    <w:p w14:paraId="07F506CE" w14:textId="48933038" w:rsidR="004A126C" w:rsidRDefault="004A126C">
      <w:pPr>
        <w:pStyle w:val="Textocomentario"/>
      </w:pPr>
      <w:r>
        <w:rPr>
          <w:rStyle w:val="Refdecomentario"/>
        </w:rPr>
        <w:annotationRef/>
      </w:r>
      <w:proofErr w:type="gramStart"/>
      <w:r>
        <w:t>Este es un output que enlaza a los dos elementos?????</w:t>
      </w:r>
      <w:proofErr w:type="gramEnd"/>
      <w:r>
        <w:t xml:space="preserve"> Debería explicarse un poco mejor, </w:t>
      </w:r>
      <w:proofErr w:type="gramStart"/>
      <w:r>
        <w:t>no?</w:t>
      </w:r>
      <w:proofErr w:type="gramEnd"/>
    </w:p>
  </w:comment>
  <w:comment w:id="237" w:author="Sergio Saugar García" w:date="2023-04-20T19:44:00Z" w:initials="SSG">
    <w:p w14:paraId="7811B24D" w14:textId="77777777" w:rsidR="004A126C" w:rsidRDefault="004A126C">
      <w:pPr>
        <w:pStyle w:val="Textocomentario"/>
      </w:pPr>
      <w:r>
        <w:rPr>
          <w:rStyle w:val="Refdecomentario"/>
        </w:rPr>
        <w:annotationRef/>
      </w:r>
      <w:r>
        <w:t xml:space="preserve">Si esto es un API, deberías haber hablado de ella en diseño. De hecho, de todo esto, </w:t>
      </w:r>
      <w:proofErr w:type="gramStart"/>
      <w:r>
        <w:t>qué es diseño del algoritmo y qué es implementación???</w:t>
      </w:r>
      <w:proofErr w:type="gramEnd"/>
      <w:r>
        <w:t xml:space="preserve"> </w:t>
      </w:r>
    </w:p>
    <w:p w14:paraId="43E5F195" w14:textId="77777777" w:rsidR="004A126C" w:rsidRDefault="004A126C">
      <w:pPr>
        <w:pStyle w:val="Textocomentario"/>
      </w:pPr>
    </w:p>
    <w:p w14:paraId="172B83B9" w14:textId="77777777" w:rsidR="004A126C" w:rsidRDefault="004A126C">
      <w:pPr>
        <w:pStyle w:val="Textocomentario"/>
      </w:pPr>
      <w:r>
        <w:t xml:space="preserve">Diseño es todo lo que está definido a alto nivel y que puedas reutilizar para “implementar” el </w:t>
      </w:r>
      <w:proofErr w:type="spellStart"/>
      <w:r>
        <w:t>algortimo</w:t>
      </w:r>
      <w:proofErr w:type="spellEnd"/>
      <w:r>
        <w:t xml:space="preserve"> con “otro lenguaje”.  Yo diría que trasponer la matriz, la utilización del método del coseno, </w:t>
      </w:r>
      <w:proofErr w:type="spellStart"/>
      <w:r>
        <w:t>etc</w:t>
      </w:r>
      <w:proofErr w:type="spellEnd"/>
      <w:r>
        <w:t>… es el diseño del algoritmo.</w:t>
      </w:r>
    </w:p>
    <w:p w14:paraId="53528254" w14:textId="77777777" w:rsidR="004A126C" w:rsidRDefault="004A126C">
      <w:pPr>
        <w:pStyle w:val="Textocomentario"/>
      </w:pPr>
    </w:p>
    <w:p w14:paraId="5B6D812E" w14:textId="77777777" w:rsidR="004A126C" w:rsidRDefault="004A126C">
      <w:pPr>
        <w:pStyle w:val="Textocomentario"/>
      </w:pPr>
      <w:r>
        <w:t>En implementación puedes hablar de las distintas librerías o cosillas propias de R que te facilitan llevar “ese diseño” a la ejecución.</w:t>
      </w:r>
    </w:p>
    <w:p w14:paraId="36A18C2D" w14:textId="77777777" w:rsidR="004A126C" w:rsidRDefault="004A126C">
      <w:pPr>
        <w:pStyle w:val="Textocomentario"/>
      </w:pPr>
    </w:p>
    <w:p w14:paraId="7640B781" w14:textId="36073C88" w:rsidR="004A126C" w:rsidRDefault="004A126C">
      <w:pPr>
        <w:pStyle w:val="Textocomentario"/>
      </w:pPr>
      <w:r>
        <w:t>Piensa en un algoritmo de ordenación (diseño) y luego piensa en la implementación concreta de ese algoritmo en Java.</w:t>
      </w:r>
    </w:p>
  </w:comment>
  <w:comment w:id="238" w:author="Sergio Saugar García" w:date="2023-04-20T19:47:00Z" w:initials="SSG">
    <w:p w14:paraId="165201A0" w14:textId="1FAABD06" w:rsidR="004A126C" w:rsidRDefault="004A126C">
      <w:pPr>
        <w:pStyle w:val="Textocomentario"/>
      </w:pPr>
      <w:r>
        <w:rPr>
          <w:rStyle w:val="Refdecomentario"/>
        </w:rPr>
        <w:annotationRef/>
      </w:r>
      <w:proofErr w:type="spellStart"/>
      <w:r>
        <w:t>Exáctamente</w:t>
      </w:r>
      <w:proofErr w:type="spellEnd"/>
      <w:r>
        <w:t xml:space="preserve"> igual. Si es un SWR en diseño del </w:t>
      </w:r>
      <w:proofErr w:type="spellStart"/>
      <w:r>
        <w:t>alg</w:t>
      </w:r>
      <w:proofErr w:type="spellEnd"/>
      <w:r>
        <w:t xml:space="preserve"> tienes que hablar del servicio. Sus </w:t>
      </w:r>
      <w:proofErr w:type="spellStart"/>
      <w:r>
        <w:t>uris</w:t>
      </w:r>
      <w:proofErr w:type="spellEnd"/>
      <w:r>
        <w:t>… y diferenciar entre “implementación” y diseño del algoritmo.</w:t>
      </w:r>
    </w:p>
  </w:comment>
  <w:comment w:id="240" w:author="Sergio Saugar García" w:date="2023-04-20T19:48:00Z" w:initials="SSG">
    <w:p w14:paraId="08F6FBF4" w14:textId="582A9082" w:rsidR="00941C1E" w:rsidRDefault="00941C1E">
      <w:pPr>
        <w:pStyle w:val="Textocomentario"/>
      </w:pPr>
      <w:r>
        <w:rPr>
          <w:rStyle w:val="Refdecomentario"/>
        </w:rPr>
        <w:annotationRef/>
      </w:r>
      <w:r>
        <w:t>No aporta nada.</w:t>
      </w:r>
    </w:p>
  </w:comment>
  <w:comment w:id="241" w:author="Sergio Saugar García" w:date="2023-04-20T19:47:00Z" w:initials="SSG">
    <w:p w14:paraId="3A821A03" w14:textId="347D2B2D" w:rsidR="004A126C" w:rsidRDefault="004A126C">
      <w:pPr>
        <w:pStyle w:val="Textocomentario"/>
      </w:pPr>
      <w:r>
        <w:rPr>
          <w:rStyle w:val="Refdecomentario"/>
        </w:rPr>
        <w:annotationRef/>
      </w:r>
      <w:r>
        <w:t xml:space="preserve">Lo mismo, </w:t>
      </w:r>
      <w:proofErr w:type="spellStart"/>
      <w:r>
        <w:t>inneceario</w:t>
      </w:r>
      <w:proofErr w:type="spellEnd"/>
      <w:r>
        <w:t>.</w:t>
      </w:r>
    </w:p>
  </w:comment>
  <w:comment w:id="242" w:author="Sergio Saugar García" w:date="2023-04-20T19:48:00Z" w:initials="SSG">
    <w:p w14:paraId="56F0E84D" w14:textId="77777777" w:rsidR="00941C1E" w:rsidRDefault="00941C1E">
      <w:pPr>
        <w:pStyle w:val="Textocomentario"/>
      </w:pPr>
      <w:r>
        <w:rPr>
          <w:rStyle w:val="Refdecomentario"/>
        </w:rPr>
        <w:annotationRef/>
      </w:r>
      <w:r>
        <w:t>Si en modelo tienes clases, precisamente, en todo este apartado lo único que tienes que hacer es presentar esas clases, describir lo que hacen y luego poner una de ellas como ejemplo.</w:t>
      </w:r>
    </w:p>
    <w:p w14:paraId="35BA0F29" w14:textId="77777777" w:rsidR="00941C1E" w:rsidRDefault="00941C1E">
      <w:pPr>
        <w:pStyle w:val="Textocomentario"/>
      </w:pPr>
    </w:p>
    <w:p w14:paraId="55CA36BE" w14:textId="398BCE17" w:rsidR="00941C1E" w:rsidRDefault="00941C1E">
      <w:pPr>
        <w:pStyle w:val="Textocomentario"/>
      </w:pPr>
      <w:r>
        <w:t>Esto no es una memoria de una práctica. Es un TFG. Tienes que justificar y explicar todo lo que has hecho.</w:t>
      </w:r>
    </w:p>
  </w:comment>
  <w:comment w:id="243" w:author="Sergio Saugar García" w:date="2023-04-20T19:48:00Z" w:initials="SSG">
    <w:p w14:paraId="1F1B7C05" w14:textId="2462EE83" w:rsidR="00941C1E" w:rsidRDefault="00941C1E">
      <w:pPr>
        <w:pStyle w:val="Textocomentario"/>
      </w:pPr>
      <w:r>
        <w:rPr>
          <w:rStyle w:val="Refdecomentario"/>
        </w:rPr>
        <w:annotationRef/>
      </w:r>
      <w:proofErr w:type="gramStart"/>
      <w:r>
        <w:t>LA creación de la clase alumno????</w:t>
      </w:r>
      <w:proofErr w:type="gramEnd"/>
    </w:p>
  </w:comment>
  <w:comment w:id="245" w:author="Sergio Saugar García" w:date="2023-04-20T19:50:00Z" w:initials="SSG">
    <w:p w14:paraId="5310C1AC" w14:textId="478E709D" w:rsidR="00941C1E" w:rsidRDefault="00941C1E">
      <w:pPr>
        <w:pStyle w:val="Textocomentario"/>
      </w:pPr>
      <w:r>
        <w:rPr>
          <w:rStyle w:val="Refdecomentario"/>
        </w:rPr>
        <w:annotationRef/>
      </w:r>
      <w:r>
        <w:t xml:space="preserve">A no ser que tengas algún ejemplo con más chicha. Termina la sección aquí. Aunque, supongo yo… que quizá has utilizado alguna aplicación de </w:t>
      </w:r>
      <w:proofErr w:type="spellStart"/>
      <w:r>
        <w:t>py</w:t>
      </w:r>
      <w:proofErr w:type="spellEnd"/>
      <w:r>
        <w:t xml:space="preserve"> para plantillas, </w:t>
      </w:r>
      <w:proofErr w:type="gramStart"/>
      <w:r>
        <w:t>no???</w:t>
      </w:r>
      <w:proofErr w:type="gramEnd"/>
      <w:r>
        <w:t xml:space="preserve"> Pues eso es lo importante.</w:t>
      </w:r>
    </w:p>
  </w:comment>
  <w:comment w:id="246" w:author="Sergio Saugar García" w:date="2023-04-20T19:51:00Z" w:initials="SSG">
    <w:p w14:paraId="6D340B1D" w14:textId="55BEE85C" w:rsidR="00941C1E" w:rsidRDefault="00941C1E">
      <w:pPr>
        <w:pStyle w:val="Textocomentario"/>
      </w:pPr>
      <w:r>
        <w:rPr>
          <w:rStyle w:val="Refdecomentario"/>
        </w:rPr>
        <w:annotationRef/>
      </w:r>
      <w:r>
        <w:t xml:space="preserve">Sobra. ¿No podías haber hecho más grande la imagen?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47" w:author="Sergio Saugar García" w:date="2023-04-20T19:51:00Z" w:initials="SSG">
    <w:p w14:paraId="0D3751DE" w14:textId="34FB3D46" w:rsidR="00941C1E" w:rsidRDefault="00941C1E">
      <w:pPr>
        <w:pStyle w:val="Textocomentario"/>
      </w:pPr>
      <w:r>
        <w:rPr>
          <w:rStyle w:val="Refdecomentario"/>
        </w:rPr>
        <w:annotationRef/>
      </w:r>
      <w:r>
        <w:t>coloquial</w:t>
      </w:r>
    </w:p>
  </w:comment>
  <w:comment w:id="248" w:author="Sergio Saugar García" w:date="2023-04-20T19:51:00Z" w:initials="SSG">
    <w:p w14:paraId="24D1B522" w14:textId="77777777" w:rsidR="00941C1E" w:rsidRDefault="00941C1E">
      <w:pPr>
        <w:pStyle w:val="Textocomentario"/>
      </w:pPr>
      <w:r>
        <w:rPr>
          <w:rStyle w:val="Refdecomentario"/>
        </w:rPr>
        <w:annotationRef/>
      </w:r>
      <w:r>
        <w:t>Deberías mostrar TODAS las peticiones para desarrollar un ejemplo o las más relevantes. ¿De verdad que la más relevante es dar de alta un usuario?</w:t>
      </w:r>
    </w:p>
    <w:p w14:paraId="38D3B713" w14:textId="77777777" w:rsidR="00941C1E" w:rsidRDefault="00941C1E">
      <w:pPr>
        <w:pStyle w:val="Textocomentario"/>
      </w:pPr>
    </w:p>
    <w:p w14:paraId="279CAFBB" w14:textId="6A93750E" w:rsidR="00941C1E" w:rsidRDefault="00941C1E">
      <w:pPr>
        <w:pStyle w:val="Textocomentario"/>
      </w:pPr>
      <w:r>
        <w:t xml:space="preserve">Fíjate que, hasta este punto, todavía no he visto una traza completa de cómo funciona todo el sistema desde que Pablo Sotelo da una recomendación y ese GET pasa por todos los sistemas, hace otra operación en R, que llama a X y después se invoca </w:t>
      </w:r>
      <w:proofErr w:type="gramStart"/>
      <w:r>
        <w:t>otra api</w:t>
      </w:r>
      <w:proofErr w:type="gramEnd"/>
      <w:r>
        <w:t xml:space="preserve"> en R, y después de …, todo termina mostrando la recomendación.</w:t>
      </w:r>
    </w:p>
  </w:comment>
  <w:comment w:id="249" w:author="Sergio Saugar García" w:date="2023-04-20T19:54:00Z" w:initials="SSG">
    <w:p w14:paraId="514BC2BB" w14:textId="1B55EFEC" w:rsidR="00941C1E" w:rsidRDefault="00941C1E">
      <w:pPr>
        <w:pStyle w:val="Textocomentario"/>
      </w:pPr>
      <w:r>
        <w:rPr>
          <w:rStyle w:val="Refdecomentario"/>
        </w:rPr>
        <w:annotationRef/>
      </w:r>
      <w:r>
        <w:t xml:space="preserve">Habla del banco de prueba que has hecho de </w:t>
      </w:r>
      <w:proofErr w:type="spellStart"/>
      <w:r>
        <w:t>POSTman</w:t>
      </w:r>
      <w:proofErr w:type="spellEnd"/>
      <w:r>
        <w:t xml:space="preserve"> y de todas las pruebas que has realizado. Eso es lo que importa también.</w:t>
      </w:r>
    </w:p>
  </w:comment>
  <w:comment w:id="251" w:author="Sergio Saugar García" w:date="2023-04-20T19:54:00Z" w:initials="SSG">
    <w:p w14:paraId="03212BFD" w14:textId="5E46005A" w:rsidR="00941C1E" w:rsidRDefault="00941C1E">
      <w:pPr>
        <w:pStyle w:val="Textocomentario"/>
      </w:pPr>
      <w:r>
        <w:rPr>
          <w:rStyle w:val="Refdecomentario"/>
        </w:rPr>
        <w:annotationRef/>
      </w:r>
      <w:proofErr w:type="gramStart"/>
      <w:r>
        <w:t>En minúscula???</w:t>
      </w:r>
      <w:proofErr w:type="gramEnd"/>
    </w:p>
  </w:comment>
  <w:comment w:id="255" w:author="Sergio Saugar García" w:date="2023-04-20T19:55:00Z" w:initials="SSG">
    <w:p w14:paraId="50016EDB" w14:textId="35F8065D" w:rsidR="00941C1E" w:rsidRDefault="00941C1E">
      <w:pPr>
        <w:pStyle w:val="Textocomentario"/>
      </w:pPr>
      <w:r>
        <w:rPr>
          <w:rStyle w:val="Refdecomentario"/>
        </w:rPr>
        <w:annotationRef/>
      </w:r>
      <w:proofErr w:type="spellStart"/>
      <w:r>
        <w:t>Jsutifica</w:t>
      </w:r>
      <w:proofErr w:type="spellEnd"/>
      <w:r>
        <w:t xml:space="preserve"> brevemente si vale o no, qué </w:t>
      </w:r>
      <w:proofErr w:type="spellStart"/>
      <w:r>
        <w:t>carácter´siticas</w:t>
      </w:r>
      <w:proofErr w:type="spellEnd"/>
      <w:r>
        <w:t xml:space="preserve"> tiene…</w:t>
      </w:r>
    </w:p>
  </w:comment>
  <w:comment w:id="260" w:author="Sergio Saugar García" w:date="2023-04-20T19:55:00Z" w:initials="SSG">
    <w:p w14:paraId="24672311" w14:textId="255E353D" w:rsidR="00941C1E" w:rsidRDefault="00941C1E">
      <w:pPr>
        <w:pStyle w:val="Textocomentario"/>
      </w:pPr>
      <w:r>
        <w:rPr>
          <w:rStyle w:val="Refdecomentario"/>
        </w:rPr>
        <w:annotationRef/>
      </w:r>
      <w:r>
        <w:t>No puede ser que lo hayas explicado aquí porque no tiene nada que ver con la implementación del algoritmo. Esos scripts los deberías comentar aquí justificando SU NECESIDAD.</w:t>
      </w:r>
    </w:p>
  </w:comment>
  <w:comment w:id="263" w:author="Sergio Saugar García" w:date="2023-04-20T19:56:00Z" w:initials="SSG">
    <w:p w14:paraId="3C37B393" w14:textId="25EED4F1" w:rsidR="00941C1E" w:rsidRDefault="00941C1E">
      <w:pPr>
        <w:pStyle w:val="Textocomentario"/>
      </w:pPr>
      <w:r>
        <w:rPr>
          <w:rStyle w:val="Refdecomentario"/>
        </w:rPr>
        <w:annotationRef/>
      </w:r>
      <w:r>
        <w:t>¿constantemente?</w:t>
      </w:r>
    </w:p>
  </w:comment>
  <w:comment w:id="264" w:author="Sergio Saugar García" w:date="2023-04-20T19:56:00Z" w:initials="SSG">
    <w:p w14:paraId="7B79E84E" w14:textId="6CCBA98D" w:rsidR="00941C1E" w:rsidRDefault="00941C1E">
      <w:pPr>
        <w:pStyle w:val="Textocomentario"/>
      </w:pPr>
      <w:r>
        <w:rPr>
          <w:rStyle w:val="Refdecomentario"/>
        </w:rPr>
        <w:annotationRef/>
      </w:r>
      <w:proofErr w:type="gramStart"/>
      <w:r>
        <w:t>Minúscula??</w:t>
      </w:r>
      <w:proofErr w:type="gramEnd"/>
      <w:r>
        <w:t xml:space="preserve"> Como te pille </w:t>
      </w:r>
      <w:proofErr w:type="spellStart"/>
      <w:r>
        <w:t>teo</w:t>
      </w:r>
      <w:proofErr w:type="spellEnd"/>
      <w:r>
        <w:t>…</w:t>
      </w:r>
    </w:p>
  </w:comment>
  <w:comment w:id="267" w:author="Sergio Saugar García" w:date="2023-04-20T19:57:00Z" w:initials="SSG">
    <w:p w14:paraId="2C6735A6" w14:textId="7BA7FE96" w:rsidR="00941C1E" w:rsidRDefault="00941C1E">
      <w:pPr>
        <w:pStyle w:val="Textocomentario"/>
      </w:pPr>
      <w:r>
        <w:rPr>
          <w:rStyle w:val="Refdecomentario"/>
        </w:rPr>
        <w:annotationRef/>
      </w:r>
      <w:r>
        <w:t xml:space="preserve">Aquí veo bibliografía, pero no la he encontrado referenciada DENTRO DEL TEXTO. Por otra parte, veo de muchísimas cosas que hablas y que no hay ninguna referencia bibliográfica REST, arquitecturas de SW, ingeniería del </w:t>
      </w:r>
      <w:proofErr w:type="spellStart"/>
      <w:r>
        <w:t>soft</w:t>
      </w:r>
      <w:proofErr w:type="spellEnd"/>
      <w:r>
        <w:t xml:space="preserve">, </w:t>
      </w:r>
      <w:proofErr w:type="spellStart"/>
      <w:r>
        <w:t>etc</w:t>
      </w:r>
      <w:proofErr w:type="spellEnd"/>
      <w:r>
        <w:t>… TODO sale de algún sitio y hay que referenciarlo EN EL TEXTO. Supongo que en ADE os hacen bastante énfasis en eso.</w:t>
      </w:r>
    </w:p>
    <w:p w14:paraId="76DEAC9C" w14:textId="20535DCB" w:rsidR="00941C1E" w:rsidRDefault="00941C1E">
      <w:pPr>
        <w:pStyle w:val="Textocomentario"/>
      </w:pPr>
    </w:p>
    <w:p w14:paraId="3941FA35" w14:textId="7AA16BAC" w:rsidR="00941C1E" w:rsidRDefault="00941C1E">
      <w:pPr>
        <w:pStyle w:val="Textocomentario"/>
      </w:pPr>
      <w:r>
        <w:t xml:space="preserve">Y chequea las referencias y ponlas en algún formato estándar. El que quieras, pero todas el mismo (APA, si quieres). Por cierto, las </w:t>
      </w:r>
      <w:proofErr w:type="spellStart"/>
      <w:r>
        <w:t>URLs</w:t>
      </w:r>
      <w:proofErr w:type="spellEnd"/>
      <w:r>
        <w:t xml:space="preserve"> </w:t>
      </w:r>
      <w:r w:rsidR="0096017C">
        <w:t xml:space="preserve">7, 9, 10, 11 no son referencias por sí mismas. Esos sitios referenciados también tienen un título, autor, fecha... y se pone, siempre que tengas una URL la fecha de último acceso. </w:t>
      </w:r>
    </w:p>
    <w:p w14:paraId="1DAC8E63" w14:textId="0A4330C7" w:rsidR="0096017C" w:rsidRDefault="0096017C">
      <w:pPr>
        <w:pStyle w:val="Textocomentario"/>
      </w:pPr>
    </w:p>
    <w:p w14:paraId="4EB2FBC3" w14:textId="042749F4" w:rsidR="0096017C" w:rsidRDefault="0096017C">
      <w:pPr>
        <w:pStyle w:val="Textocomentario"/>
      </w:pPr>
      <w:r>
        <w:t>Por otra parte, veo muchas URLS y pocas referencias científicas y académicas… ojo a esto…</w:t>
      </w:r>
    </w:p>
    <w:p w14:paraId="3598D4CB" w14:textId="77777777" w:rsidR="00941C1E" w:rsidRDefault="00941C1E">
      <w:pPr>
        <w:pStyle w:val="Textocomentario"/>
      </w:pPr>
    </w:p>
    <w:p w14:paraId="68256D45" w14:textId="02A957C5" w:rsidR="00941C1E" w:rsidRDefault="00941C1E">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0913DE" w15:done="0"/>
  <w15:commentEx w15:paraId="00B67353" w15:done="0"/>
  <w15:commentEx w15:paraId="5F395671" w15:paraIdParent="00B67353" w15:done="0"/>
  <w15:commentEx w15:paraId="162A0517" w15:done="0"/>
  <w15:commentEx w15:paraId="574A12FA" w15:done="0"/>
  <w15:commentEx w15:paraId="68BAF840" w15:done="0"/>
  <w15:commentEx w15:paraId="05C7BDB0" w15:done="0"/>
  <w15:commentEx w15:paraId="55042A5E" w15:done="0"/>
  <w15:commentEx w15:paraId="192BA8B8" w15:done="0"/>
  <w15:commentEx w15:paraId="2B7F7639" w15:done="0"/>
  <w15:commentEx w15:paraId="4F061CE4" w15:done="0"/>
  <w15:commentEx w15:paraId="212E3D12" w15:done="0"/>
  <w15:commentEx w15:paraId="6EBE8497" w15:done="0"/>
  <w15:commentEx w15:paraId="2179EB79" w15:done="0"/>
  <w15:commentEx w15:paraId="659D6F7A" w15:done="0"/>
  <w15:commentEx w15:paraId="34119D5D" w15:done="0"/>
  <w15:commentEx w15:paraId="174A4931" w15:done="0"/>
  <w15:commentEx w15:paraId="7F8EDBF7" w15:done="0"/>
  <w15:commentEx w15:paraId="6CFB86B5" w15:done="0"/>
  <w15:commentEx w15:paraId="028999B5" w15:done="0"/>
  <w15:commentEx w15:paraId="59492DA7" w15:done="0"/>
  <w15:commentEx w15:paraId="12949432" w15:done="0"/>
  <w15:commentEx w15:paraId="14916E36" w15:done="0"/>
  <w15:commentEx w15:paraId="02388F9F" w15:done="0"/>
  <w15:commentEx w15:paraId="0B458782" w15:done="0"/>
  <w15:commentEx w15:paraId="6828DFDB" w15:done="0"/>
  <w15:commentEx w15:paraId="1C361668" w15:done="0"/>
  <w15:commentEx w15:paraId="22EA2390" w15:done="0"/>
  <w15:commentEx w15:paraId="44BD62A5" w15:done="0"/>
  <w15:commentEx w15:paraId="0E763695" w15:done="0"/>
  <w15:commentEx w15:paraId="16C176F5" w15:done="0"/>
  <w15:commentEx w15:paraId="2A1442C7" w15:done="0"/>
  <w15:commentEx w15:paraId="4171D06D" w15:done="0"/>
  <w15:commentEx w15:paraId="61E627C3" w15:done="0"/>
  <w15:commentEx w15:paraId="7706C370" w15:done="0"/>
  <w15:commentEx w15:paraId="7F661E3D" w15:done="1"/>
  <w15:commentEx w15:paraId="08F73A24" w15:done="0"/>
  <w15:commentEx w15:paraId="0A2E3628" w15:done="0"/>
  <w15:commentEx w15:paraId="5AA532EC" w15:done="0"/>
  <w15:commentEx w15:paraId="1E889898" w15:done="0"/>
  <w15:commentEx w15:paraId="2A68F96C" w15:done="0"/>
  <w15:commentEx w15:paraId="60AF855E" w15:done="0"/>
  <w15:commentEx w15:paraId="617FD6A7" w15:done="0"/>
  <w15:commentEx w15:paraId="1D2B4B77" w15:done="0"/>
  <w15:commentEx w15:paraId="071FBDA3" w15:done="0"/>
  <w15:commentEx w15:paraId="1B7B3C0C" w15:done="0"/>
  <w15:commentEx w15:paraId="4F191247" w15:done="0"/>
  <w15:commentEx w15:paraId="525F8EFF" w15:done="0"/>
  <w15:commentEx w15:paraId="4AEE00F9" w15:done="0"/>
  <w15:commentEx w15:paraId="11F44A92" w15:done="0"/>
  <w15:commentEx w15:paraId="763E32C4" w15:done="0"/>
  <w15:commentEx w15:paraId="3707751A" w15:done="0"/>
  <w15:commentEx w15:paraId="6E913173" w15:done="0"/>
  <w15:commentEx w15:paraId="483CB3E6" w15:done="0"/>
  <w15:commentEx w15:paraId="66E80AFF" w15:done="0"/>
  <w15:commentEx w15:paraId="3851A84B" w15:done="0"/>
  <w15:commentEx w15:paraId="5D351F43" w15:done="0"/>
  <w15:commentEx w15:paraId="1FDE6907" w15:done="0"/>
  <w15:commentEx w15:paraId="0B7018AD" w15:done="0"/>
  <w15:commentEx w15:paraId="0872DCF2" w15:done="0"/>
  <w15:commentEx w15:paraId="42D7802F" w15:done="0"/>
  <w15:commentEx w15:paraId="75C4EB86" w15:done="0"/>
  <w15:commentEx w15:paraId="24F1308B" w15:done="0"/>
  <w15:commentEx w15:paraId="412FB4A6" w15:done="0"/>
  <w15:commentEx w15:paraId="3233A117" w15:done="0"/>
  <w15:commentEx w15:paraId="779A90A0" w15:done="0"/>
  <w15:commentEx w15:paraId="68D090F2" w15:done="0"/>
  <w15:commentEx w15:paraId="4CF963D1" w15:done="0"/>
  <w15:commentEx w15:paraId="10B3D4BB" w15:done="0"/>
  <w15:commentEx w15:paraId="2B347EE2" w15:done="1"/>
  <w15:commentEx w15:paraId="3BB281A7" w15:done="0"/>
  <w15:commentEx w15:paraId="7A271084" w15:done="1"/>
  <w15:commentEx w15:paraId="56C9BAB6" w15:done="0"/>
  <w15:commentEx w15:paraId="2EC55543" w15:done="0"/>
  <w15:commentEx w15:paraId="36F990E6" w15:done="0"/>
  <w15:commentEx w15:paraId="60D8FF07" w15:done="1"/>
  <w15:commentEx w15:paraId="1C6654A2" w15:done="0"/>
  <w15:commentEx w15:paraId="7C71E108" w15:done="0"/>
  <w15:commentEx w15:paraId="137015E8" w15:done="0"/>
  <w15:commentEx w15:paraId="038C0D68" w15:done="1"/>
  <w15:commentEx w15:paraId="1D093FDE" w15:done="0"/>
  <w15:commentEx w15:paraId="4B760BC1" w15:done="1"/>
  <w15:commentEx w15:paraId="5DC7E12C" w15:done="0"/>
  <w15:commentEx w15:paraId="15050F89" w15:done="1"/>
  <w15:commentEx w15:paraId="45CEF77F" w15:done="1"/>
  <w15:commentEx w15:paraId="61677EA2" w15:done="0"/>
  <w15:commentEx w15:paraId="4695B18D" w15:done="1"/>
  <w15:commentEx w15:paraId="16C0BF7F" w15:done="0"/>
  <w15:commentEx w15:paraId="10058713" w15:done="0"/>
  <w15:commentEx w15:paraId="0BBC070A" w15:done="0"/>
  <w15:commentEx w15:paraId="681B45A9" w15:done="0"/>
  <w15:commentEx w15:paraId="4E607276" w15:done="0"/>
  <w15:commentEx w15:paraId="684D51F5" w15:paraIdParent="4E607276" w15:done="0"/>
  <w15:commentEx w15:paraId="361A8C5C" w15:done="0"/>
  <w15:commentEx w15:paraId="455C236F" w15:done="0"/>
  <w15:commentEx w15:paraId="4E8E68DC" w15:done="0"/>
  <w15:commentEx w15:paraId="0EE486BE" w15:done="0"/>
  <w15:commentEx w15:paraId="61FBB502" w15:done="0"/>
  <w15:commentEx w15:paraId="73CF8BD8" w15:done="0"/>
  <w15:commentEx w15:paraId="65F11451" w15:done="0"/>
  <w15:commentEx w15:paraId="78C7FD5F" w15:done="0"/>
  <w15:commentEx w15:paraId="49A35B5C" w15:done="0"/>
  <w15:commentEx w15:paraId="65B03835" w15:done="0"/>
  <w15:commentEx w15:paraId="04474575" w15:done="0"/>
  <w15:commentEx w15:paraId="60C73F11" w15:done="0"/>
  <w15:commentEx w15:paraId="28A6F050" w15:done="0"/>
  <w15:commentEx w15:paraId="024AAC5C" w15:done="0"/>
  <w15:commentEx w15:paraId="1718F012" w15:done="0"/>
  <w15:commentEx w15:paraId="026071F4" w15:done="0"/>
  <w15:commentEx w15:paraId="12F7AC76" w15:done="0"/>
  <w15:commentEx w15:paraId="331414B6" w15:done="0"/>
  <w15:commentEx w15:paraId="2AB76AB5" w15:done="0"/>
  <w15:commentEx w15:paraId="33A95660" w15:done="0"/>
  <w15:commentEx w15:paraId="08C07647" w15:done="0"/>
  <w15:commentEx w15:paraId="0CD996EA" w15:done="0"/>
  <w15:commentEx w15:paraId="2665EE44" w15:done="0"/>
  <w15:commentEx w15:paraId="208D03A7" w15:done="0"/>
  <w15:commentEx w15:paraId="2024CBA5" w15:done="0"/>
  <w15:commentEx w15:paraId="413F7CB1" w15:done="0"/>
  <w15:commentEx w15:paraId="07F506CE" w15:done="0"/>
  <w15:commentEx w15:paraId="7640B781" w15:done="0"/>
  <w15:commentEx w15:paraId="165201A0" w15:done="0"/>
  <w15:commentEx w15:paraId="08F6FBF4" w15:done="0"/>
  <w15:commentEx w15:paraId="3A821A03" w15:done="0"/>
  <w15:commentEx w15:paraId="55CA36BE" w15:done="0"/>
  <w15:commentEx w15:paraId="1F1B7C05" w15:done="0"/>
  <w15:commentEx w15:paraId="5310C1AC" w15:done="0"/>
  <w15:commentEx w15:paraId="6D340B1D" w15:done="0"/>
  <w15:commentEx w15:paraId="0D3751DE" w15:done="0"/>
  <w15:commentEx w15:paraId="279CAFBB" w15:done="0"/>
  <w15:commentEx w15:paraId="514BC2BB" w15:done="0"/>
  <w15:commentEx w15:paraId="03212BFD" w15:done="0"/>
  <w15:commentEx w15:paraId="50016EDB" w15:done="0"/>
  <w15:commentEx w15:paraId="24672311" w15:done="0"/>
  <w15:commentEx w15:paraId="3C37B393" w15:done="0"/>
  <w15:commentEx w15:paraId="7B79E84E" w15:done="0"/>
  <w15:commentEx w15:paraId="68256D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BF26A" w16cex:dateUtc="2023-04-20T15:18:00Z"/>
  <w16cex:commentExtensible w16cex:durableId="27EBF2AB" w16cex:dateUtc="2023-04-20T15:19:00Z"/>
  <w16cex:commentExtensible w16cex:durableId="27EBF2C1" w16cex:dateUtc="2023-04-20T15:20:00Z"/>
  <w16cex:commentExtensible w16cex:durableId="27EBF2CA" w16cex:dateUtc="2023-04-20T15:20:00Z"/>
  <w16cex:commentExtensible w16cex:durableId="27EBF335" w16cex:dateUtc="2023-04-20T15:21:00Z"/>
  <w16cex:commentExtensible w16cex:durableId="27EBF356" w16cex:dateUtc="2023-04-20T15:22:00Z"/>
  <w16cex:commentExtensible w16cex:durableId="27EBF398" w16cex:dateUtc="2023-04-20T15:23:00Z"/>
  <w16cex:commentExtensible w16cex:durableId="27EBF3E8" w16cex:dateUtc="2023-04-20T15:24:00Z"/>
  <w16cex:commentExtensible w16cex:durableId="27EBF420" w16cex:dateUtc="2023-04-20T15:25:00Z"/>
  <w16cex:commentExtensible w16cex:durableId="27EBF4E7" w16cex:dateUtc="2023-04-20T15:29:00Z"/>
  <w16cex:commentExtensible w16cex:durableId="27EBF51B" w16cex:dateUtc="2023-04-20T15:30:00Z"/>
  <w16cex:commentExtensible w16cex:durableId="27EBF556" w16cex:dateUtc="2023-04-20T15:31:00Z"/>
  <w16cex:commentExtensible w16cex:durableId="27EBF754" w16cex:dateUtc="2023-04-20T15:39:00Z"/>
  <w16cex:commentExtensible w16cex:durableId="27EBF7D1" w16cex:dateUtc="2023-04-20T15:41:00Z"/>
  <w16cex:commentExtensible w16cex:durableId="27EBF7EA" w16cex:dateUtc="2023-04-20T15:42:00Z"/>
  <w16cex:commentExtensible w16cex:durableId="27EBF80B" w16cex:dateUtc="2023-04-20T15:42:00Z"/>
  <w16cex:commentExtensible w16cex:durableId="27EBF85A" w16cex:dateUtc="2023-04-20T15:43:00Z"/>
  <w16cex:commentExtensible w16cex:durableId="27EBF8DD" w16cex:dateUtc="2023-04-20T15:46:00Z"/>
  <w16cex:commentExtensible w16cex:durableId="27EBF8EE" w16cex:dateUtc="2023-04-20T15:46:00Z"/>
  <w16cex:commentExtensible w16cex:durableId="27EBFA1B" w16cex:dateUtc="2023-04-20T15:51:00Z"/>
  <w16cex:commentExtensible w16cex:durableId="27EBF90A" w16cex:dateUtc="2023-04-20T15:46:00Z"/>
  <w16cex:commentExtensible w16cex:durableId="27EBFA3B" w16cex:dateUtc="2023-04-20T15:51:00Z"/>
  <w16cex:commentExtensible w16cex:durableId="27EBFACB" w16cex:dateUtc="2023-04-20T15:54:00Z"/>
  <w16cex:commentExtensible w16cex:durableId="27EBFC1B" w16cex:dateUtc="2023-04-20T15:59:00Z"/>
  <w16cex:commentExtensible w16cex:durableId="27EBFC33" w16cex:dateUtc="2023-04-20T16:00:00Z"/>
  <w16cex:commentExtensible w16cex:durableId="27EBFC48" w16cex:dateUtc="2023-04-20T16:00:00Z"/>
  <w16cex:commentExtensible w16cex:durableId="27EBFCA7" w16cex:dateUtc="2023-04-20T16:02:00Z"/>
  <w16cex:commentExtensible w16cex:durableId="27EBFD04" w16cex:dateUtc="2023-04-20T16:03:00Z"/>
  <w16cex:commentExtensible w16cex:durableId="27EBFD70" w16cex:dateUtc="2023-04-20T16:05:00Z"/>
  <w16cex:commentExtensible w16cex:durableId="27EBFD8A" w16cex:dateUtc="2023-04-20T16:06:00Z"/>
  <w16cex:commentExtensible w16cex:durableId="27EBFDCA" w16cex:dateUtc="2023-04-20T16:07:00Z"/>
  <w16cex:commentExtensible w16cex:durableId="27EBFE0E" w16cex:dateUtc="2023-04-20T16:08:00Z"/>
  <w16cex:commentExtensible w16cex:durableId="27EBFE22" w16cex:dateUtc="2023-04-20T16:08:00Z"/>
  <w16cex:commentExtensible w16cex:durableId="27EBFE4B" w16cex:dateUtc="2023-04-20T16:09:00Z"/>
  <w16cex:commentExtensible w16cex:durableId="27EBFE40" w16cex:dateUtc="2023-04-20T16:09:00Z"/>
  <w16cex:commentExtensible w16cex:durableId="27EBFF7E" w16cex:dateUtc="2023-04-20T16:14:00Z"/>
  <w16cex:commentExtensible w16cex:durableId="27EBFFC6" w16cex:dateUtc="2023-04-20T16:15:00Z"/>
  <w16cex:commentExtensible w16cex:durableId="27EBFFBA" w16cex:dateUtc="2023-04-20T16:15:00Z"/>
  <w16cex:commentExtensible w16cex:durableId="27EC0025" w16cex:dateUtc="2023-04-20T16:17:00Z"/>
  <w16cex:commentExtensible w16cex:durableId="27EC0493" w16cex:dateUtc="2023-04-20T16:36:00Z"/>
  <w16cex:commentExtensible w16cex:durableId="27EC02A9" w16cex:dateUtc="2023-04-20T16:27:00Z"/>
  <w16cex:commentExtensible w16cex:durableId="27EC02F8" w16cex:dateUtc="2023-04-20T16:29:00Z"/>
  <w16cex:commentExtensible w16cex:durableId="27EC032C" w16cex:dateUtc="2023-04-20T16:30:00Z"/>
  <w16cex:commentExtensible w16cex:durableId="27EC039C" w16cex:dateUtc="2023-04-20T16:31:00Z"/>
  <w16cex:commentExtensible w16cex:durableId="27EC03B2" w16cex:dateUtc="2023-04-20T16:32:00Z"/>
  <w16cex:commentExtensible w16cex:durableId="27EC03CC" w16cex:dateUtc="2023-04-20T16:32:00Z"/>
  <w16cex:commentExtensible w16cex:durableId="27EC0431" w16cex:dateUtc="2023-04-20T16:34:00Z"/>
  <w16cex:commentExtensible w16cex:durableId="27EC044B" w16cex:dateUtc="2023-04-20T16:34:00Z"/>
  <w16cex:commentExtensible w16cex:durableId="27EC055F" w16cex:dateUtc="2023-04-20T16:39:00Z"/>
  <w16cex:commentExtensible w16cex:durableId="27EC059C" w16cex:dateUtc="2023-04-20T16:40:00Z"/>
  <w16cex:commentExtensible w16cex:durableId="27EC05C7" w16cex:dateUtc="2023-04-20T16:41:00Z"/>
  <w16cex:commentExtensible w16cex:durableId="27EC064C" w16cex:dateUtc="2023-04-20T16:43:00Z"/>
  <w16cex:commentExtensible w16cex:durableId="27EC0678" w16cex:dateUtc="2023-04-20T16:44:00Z"/>
  <w16cex:commentExtensible w16cex:durableId="27EC06AE" w16cex:dateUtc="2023-04-20T16:45:00Z"/>
  <w16cex:commentExtensible w16cex:durableId="27EC06D7" w16cex:dateUtc="2023-04-20T16:45:00Z"/>
  <w16cex:commentExtensible w16cex:durableId="27EC0744" w16cex:dateUtc="2023-04-20T16:47:00Z"/>
  <w16cex:commentExtensible w16cex:durableId="27EC079B" w16cex:dateUtc="2023-04-20T16:48:00Z"/>
  <w16cex:commentExtensible w16cex:durableId="27EC07CF" w16cex:dateUtc="2023-04-20T16:49:00Z"/>
  <w16cex:commentExtensible w16cex:durableId="27EC07F3" w16cex:dateUtc="2023-04-20T16:50:00Z"/>
  <w16cex:commentExtensible w16cex:durableId="27EC0855" w16cex:dateUtc="2023-04-20T16:52:00Z"/>
  <w16cex:commentExtensible w16cex:durableId="27EC0892" w16cex:dateUtc="2023-04-20T16:53:00Z"/>
  <w16cex:commentExtensible w16cex:durableId="27EC08FE" w16cex:dateUtc="2023-04-20T16:54:00Z"/>
  <w16cex:commentExtensible w16cex:durableId="27EC091E" w16cex:dateUtc="2023-04-20T16:55:00Z"/>
  <w16cex:commentExtensible w16cex:durableId="27EC0A4C" w16cex:dateUtc="2023-04-20T17:00:00Z"/>
  <w16cex:commentExtensible w16cex:durableId="27EC0AE7" w16cex:dateUtc="2023-04-20T17:03:00Z"/>
  <w16cex:commentExtensible w16cex:durableId="27EC0B1C" w16cex:dateUtc="2023-04-20T17:03:00Z"/>
  <w16cex:commentExtensible w16cex:durableId="27EC0C5B" w16cex:dateUtc="2023-04-20T17:09:00Z"/>
  <w16cex:commentExtensible w16cex:durableId="27EC0CD2" w16cex:dateUtc="2023-04-20T17:11:00Z"/>
  <w16cex:commentExtensible w16cex:durableId="27EC0C99" w16cex:dateUtc="2023-04-20T17:10:00Z"/>
  <w16cex:commentExtensible w16cex:durableId="27BC318D" w16cex:dateUtc="2023-03-15T10:59:00Z"/>
  <w16cex:commentExtensible w16cex:durableId="27EC0D1E" w16cex:dateUtc="2023-04-20T17:12:00Z"/>
  <w16cex:commentExtensible w16cex:durableId="27BC9A97" w16cex:dateUtc="2023-03-15T10:58:00Z"/>
  <w16cex:commentExtensible w16cex:durableId="27EC0D53" w16cex:dateUtc="2023-04-20T17:13:00Z"/>
  <w16cex:commentExtensible w16cex:durableId="27EC0D75" w16cex:dateUtc="2023-04-20T17:13:00Z"/>
  <w16cex:commentExtensible w16cex:durableId="27EC0D8B" w16cex:dateUtc="2023-04-20T17:14:00Z"/>
  <w16cex:commentExtensible w16cex:durableId="27BC3222" w16cex:dateUtc="2023-03-15T11:01:00Z"/>
  <w16cex:commentExtensible w16cex:durableId="27EC0DBB" w16cex:dateUtc="2023-04-20T17:15:00Z"/>
  <w16cex:commentExtensible w16cex:durableId="27EC0E69" w16cex:dateUtc="2023-04-20T17:18:00Z"/>
  <w16cex:commentExtensible w16cex:durableId="27EC0E0B" w16cex:dateUtc="2023-04-20T17:16:00Z"/>
  <w16cex:commentExtensible w16cex:durableId="27BC324B" w16cex:dateUtc="2023-03-15T11:02:00Z"/>
  <w16cex:commentExtensible w16cex:durableId="27EC0E4B" w16cex:dateUtc="2023-04-20T17:17:00Z"/>
  <w16cex:commentExtensible w16cex:durableId="27BC32A5" w16cex:dateUtc="2023-03-15T11:03:00Z"/>
  <w16cex:commentExtensible w16cex:durableId="27EC0E92" w16cex:dateUtc="2023-04-20T17:18:00Z"/>
  <w16cex:commentExtensible w16cex:durableId="27BC3329" w16cex:dateUtc="2023-03-15T11:06:00Z"/>
  <w16cex:commentExtensible w16cex:durableId="27BC3346" w16cex:dateUtc="2023-03-15T11:06:00Z"/>
  <w16cex:commentExtensible w16cex:durableId="27EC0EB6" w16cex:dateUtc="2023-04-20T17:19:00Z"/>
  <w16cex:commentExtensible w16cex:durableId="27BC3373" w16cex:dateUtc="2023-03-15T11:07:00Z"/>
  <w16cex:commentExtensible w16cex:durableId="27EC0EC8" w16cex:dateUtc="2023-04-20T17:19:00Z"/>
  <w16cex:commentExtensible w16cex:durableId="27BC3395" w16cex:dateUtc="2023-03-15T11:07:00Z"/>
  <w16cex:commentExtensible w16cex:durableId="27EC0EE6" w16cex:dateUtc="2023-04-20T17:20:00Z"/>
  <w16cex:commentExtensible w16cex:durableId="27BC9B44" w16cex:dateUtc="2023-03-15T11:06:00Z"/>
  <w16cex:commentExtensible w16cex:durableId="27BC9B65" w16cex:dateUtc="2023-03-15T11:07:00Z"/>
  <w16cex:commentExtensible w16cex:durableId="27EC0F05" w16cex:dateUtc="2023-04-20T17:20:00Z"/>
  <w16cex:commentExtensible w16cex:durableId="27EC0FA2" w16cex:dateUtc="2023-04-20T17:23:00Z"/>
  <w16cex:commentExtensible w16cex:durableId="27EC0FF3" w16cex:dateUtc="2023-04-20T17:24:00Z"/>
  <w16cex:commentExtensible w16cex:durableId="27EC101F" w16cex:dateUtc="2023-04-20T17:25:00Z"/>
  <w16cex:commentExtensible w16cex:durableId="27EC103C" w16cex:dateUtc="2023-04-20T17:25:00Z"/>
  <w16cex:commentExtensible w16cex:durableId="27EC108A" w16cex:dateUtc="2023-04-20T17:27:00Z"/>
  <w16cex:commentExtensible w16cex:durableId="27EC10F1" w16cex:dateUtc="2023-04-20T17:28:00Z"/>
  <w16cex:commentExtensible w16cex:durableId="27EC1103" w16cex:dateUtc="2023-04-20T17:29:00Z"/>
  <w16cex:commentExtensible w16cex:durableId="27EC1130" w16cex:dateUtc="2023-04-20T17:29:00Z"/>
  <w16cex:commentExtensible w16cex:durableId="27EC1166" w16cex:dateUtc="2023-04-20T17:30:00Z"/>
  <w16cex:commentExtensible w16cex:durableId="27EC1221" w16cex:dateUtc="2023-04-20T17:33:00Z"/>
  <w16cex:commentExtensible w16cex:durableId="27EC1227" w16cex:dateUtc="2023-04-20T17:33:00Z"/>
  <w16cex:commentExtensible w16cex:durableId="27EC1234" w16cex:dateUtc="2023-04-20T17:34:00Z"/>
  <w16cex:commentExtensible w16cex:durableId="27EC1254" w16cex:dateUtc="2023-04-20T17:34:00Z"/>
  <w16cex:commentExtensible w16cex:durableId="27EC1258" w16cex:dateUtc="2023-04-20T17:34:00Z"/>
  <w16cex:commentExtensible w16cex:durableId="27EC125E" w16cex:dateUtc="2023-04-20T17:34:00Z"/>
  <w16cex:commentExtensible w16cex:durableId="27EC1265" w16cex:dateUtc="2023-04-20T17:35:00Z"/>
  <w16cex:commentExtensible w16cex:durableId="27EC127D" w16cex:dateUtc="2023-04-20T17:35:00Z"/>
  <w16cex:commentExtensible w16cex:durableId="27EC12A2" w16cex:dateUtc="2023-04-20T17:36:00Z"/>
  <w16cex:commentExtensible w16cex:durableId="27EC1327" w16cex:dateUtc="2023-04-20T17:38:00Z"/>
  <w16cex:commentExtensible w16cex:durableId="27EC134F" w16cex:dateUtc="2023-04-20T17:38:00Z"/>
  <w16cex:commentExtensible w16cex:durableId="27EC1423" w16cex:dateUtc="2023-04-20T17:42:00Z"/>
  <w16cex:commentExtensible w16cex:durableId="27EC13CE" w16cex:dateUtc="2023-04-20T17:41:00Z"/>
  <w16cex:commentExtensible w16cex:durableId="27EC13F7" w16cex:dateUtc="2023-04-20T17:41:00Z"/>
  <w16cex:commentExtensible w16cex:durableId="27EC1410" w16cex:dateUtc="2023-04-20T17:42:00Z"/>
  <w16cex:commentExtensible w16cex:durableId="27EC1434" w16cex:dateUtc="2023-04-20T17:42:00Z"/>
  <w16cex:commentExtensible w16cex:durableId="27EC1450" w16cex:dateUtc="2023-04-20T17:43:00Z"/>
  <w16cex:commentExtensible w16cex:durableId="27EC1465" w16cex:dateUtc="2023-04-20T17:43:00Z"/>
  <w16cex:commentExtensible w16cex:durableId="27EC1488" w16cex:dateUtc="2023-04-20T17:44:00Z"/>
  <w16cex:commentExtensible w16cex:durableId="27EC153C" w16cex:dateUtc="2023-04-20T17:47:00Z"/>
  <w16cex:commentExtensible w16cex:durableId="27EC157E" w16cex:dateUtc="2023-04-20T17:48:00Z"/>
  <w16cex:commentExtensible w16cex:durableId="27EC156C" w16cex:dateUtc="2023-04-20T17:47:00Z"/>
  <w16cex:commentExtensible w16cex:durableId="27EC1598" w16cex:dateUtc="2023-04-20T17:48:00Z"/>
  <w16cex:commentExtensible w16cex:durableId="27EC158F" w16cex:dateUtc="2023-04-20T17:48:00Z"/>
  <w16cex:commentExtensible w16cex:durableId="27EC15E8" w16cex:dateUtc="2023-04-20T17:50:00Z"/>
  <w16cex:commentExtensible w16cex:durableId="27EC162C" w16cex:dateUtc="2023-04-20T17:51:00Z"/>
  <w16cex:commentExtensible w16cex:durableId="27EC164C" w16cex:dateUtc="2023-04-20T17:51:00Z"/>
  <w16cex:commentExtensible w16cex:durableId="27EC165C" w16cex:dateUtc="2023-04-20T17:51:00Z"/>
  <w16cex:commentExtensible w16cex:durableId="27EC16D9" w16cex:dateUtc="2023-04-20T17:54:00Z"/>
  <w16cex:commentExtensible w16cex:durableId="27EC1707" w16cex:dateUtc="2023-04-20T17:54:00Z"/>
  <w16cex:commentExtensible w16cex:durableId="27EC1724" w16cex:dateUtc="2023-04-20T17:55:00Z"/>
  <w16cex:commentExtensible w16cex:durableId="27EC1743" w16cex:dateUtc="2023-04-20T17:55:00Z"/>
  <w16cex:commentExtensible w16cex:durableId="27EC177E" w16cex:dateUtc="2023-04-20T17:56:00Z"/>
  <w16cex:commentExtensible w16cex:durableId="27EC1787" w16cex:dateUtc="2023-04-20T17:56:00Z"/>
  <w16cex:commentExtensible w16cex:durableId="27EC179B" w16cex:dateUtc="2023-04-20T17: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0913DE" w16cid:durableId="27EBF26A"/>
  <w16cid:commentId w16cid:paraId="00B67353" w16cid:durableId="27EBF2AB"/>
  <w16cid:commentId w16cid:paraId="5F395671" w16cid:durableId="27EBF2C1"/>
  <w16cid:commentId w16cid:paraId="162A0517" w16cid:durableId="27EBF2CA"/>
  <w16cid:commentId w16cid:paraId="574A12FA" w16cid:durableId="27EBF335"/>
  <w16cid:commentId w16cid:paraId="68BAF840" w16cid:durableId="27EBF356"/>
  <w16cid:commentId w16cid:paraId="05C7BDB0" w16cid:durableId="27EBF398"/>
  <w16cid:commentId w16cid:paraId="55042A5E" w16cid:durableId="27EBF3E8"/>
  <w16cid:commentId w16cid:paraId="192BA8B8" w16cid:durableId="27EBF420"/>
  <w16cid:commentId w16cid:paraId="2B7F7639" w16cid:durableId="27EBF4E7"/>
  <w16cid:commentId w16cid:paraId="4F061CE4" w16cid:durableId="27EBF51B"/>
  <w16cid:commentId w16cid:paraId="212E3D12" w16cid:durableId="27EBF556"/>
  <w16cid:commentId w16cid:paraId="6EBE8497" w16cid:durableId="27EBF754"/>
  <w16cid:commentId w16cid:paraId="2179EB79" w16cid:durableId="27EBF7D1"/>
  <w16cid:commentId w16cid:paraId="659D6F7A" w16cid:durableId="27EBF7EA"/>
  <w16cid:commentId w16cid:paraId="34119D5D" w16cid:durableId="27EBF80B"/>
  <w16cid:commentId w16cid:paraId="174A4931" w16cid:durableId="27EBF85A"/>
  <w16cid:commentId w16cid:paraId="7F8EDBF7" w16cid:durableId="27EBF8DD"/>
  <w16cid:commentId w16cid:paraId="6CFB86B5" w16cid:durableId="27EBF8EE"/>
  <w16cid:commentId w16cid:paraId="028999B5" w16cid:durableId="27EBFA1B"/>
  <w16cid:commentId w16cid:paraId="59492DA7" w16cid:durableId="27EBF90A"/>
  <w16cid:commentId w16cid:paraId="12949432" w16cid:durableId="27EBFA3B"/>
  <w16cid:commentId w16cid:paraId="14916E36" w16cid:durableId="27EBFACB"/>
  <w16cid:commentId w16cid:paraId="02388F9F" w16cid:durableId="27EBFC1B"/>
  <w16cid:commentId w16cid:paraId="0B458782" w16cid:durableId="27EBFC33"/>
  <w16cid:commentId w16cid:paraId="6828DFDB" w16cid:durableId="27EBFC48"/>
  <w16cid:commentId w16cid:paraId="1C361668" w16cid:durableId="27EBFCA7"/>
  <w16cid:commentId w16cid:paraId="22EA2390" w16cid:durableId="27EBFD04"/>
  <w16cid:commentId w16cid:paraId="44BD62A5" w16cid:durableId="27EBFD70"/>
  <w16cid:commentId w16cid:paraId="0E763695" w16cid:durableId="27EBFD8A"/>
  <w16cid:commentId w16cid:paraId="16C176F5" w16cid:durableId="27EBFDCA"/>
  <w16cid:commentId w16cid:paraId="2A1442C7" w16cid:durableId="27EBFE0E"/>
  <w16cid:commentId w16cid:paraId="4171D06D" w16cid:durableId="27EBFE22"/>
  <w16cid:commentId w16cid:paraId="61E627C3" w16cid:durableId="27EBFE4B"/>
  <w16cid:commentId w16cid:paraId="7706C370" w16cid:durableId="27EBFE40"/>
  <w16cid:commentId w16cid:paraId="7F661E3D" w16cid:durableId="27EBFF7E"/>
  <w16cid:commentId w16cid:paraId="08F73A24" w16cid:durableId="27EBFFC6"/>
  <w16cid:commentId w16cid:paraId="0A2E3628" w16cid:durableId="27EBFFBA"/>
  <w16cid:commentId w16cid:paraId="5AA532EC" w16cid:durableId="27EC0025"/>
  <w16cid:commentId w16cid:paraId="1E889898" w16cid:durableId="27EC0493"/>
  <w16cid:commentId w16cid:paraId="2A68F96C" w16cid:durableId="27EC02A9"/>
  <w16cid:commentId w16cid:paraId="60AF855E" w16cid:durableId="27EC02F8"/>
  <w16cid:commentId w16cid:paraId="617FD6A7" w16cid:durableId="27EC032C"/>
  <w16cid:commentId w16cid:paraId="1D2B4B77" w16cid:durableId="27EC039C"/>
  <w16cid:commentId w16cid:paraId="071FBDA3" w16cid:durableId="27EC03B2"/>
  <w16cid:commentId w16cid:paraId="1B7B3C0C" w16cid:durableId="27EC03CC"/>
  <w16cid:commentId w16cid:paraId="4F191247" w16cid:durableId="27EC0431"/>
  <w16cid:commentId w16cid:paraId="525F8EFF" w16cid:durableId="27EC044B"/>
  <w16cid:commentId w16cid:paraId="4AEE00F9" w16cid:durableId="27EC055F"/>
  <w16cid:commentId w16cid:paraId="11F44A92" w16cid:durableId="27EC059C"/>
  <w16cid:commentId w16cid:paraId="763E32C4" w16cid:durableId="27EC05C7"/>
  <w16cid:commentId w16cid:paraId="3707751A" w16cid:durableId="27EC064C"/>
  <w16cid:commentId w16cid:paraId="6E913173" w16cid:durableId="27EC0678"/>
  <w16cid:commentId w16cid:paraId="483CB3E6" w16cid:durableId="27EC06AE"/>
  <w16cid:commentId w16cid:paraId="66E80AFF" w16cid:durableId="27EC06D7"/>
  <w16cid:commentId w16cid:paraId="3851A84B" w16cid:durableId="27EC0744"/>
  <w16cid:commentId w16cid:paraId="5D351F43" w16cid:durableId="27EC079B"/>
  <w16cid:commentId w16cid:paraId="1FDE6907" w16cid:durableId="27EC07CF"/>
  <w16cid:commentId w16cid:paraId="0B7018AD" w16cid:durableId="27EC07F3"/>
  <w16cid:commentId w16cid:paraId="0872DCF2" w16cid:durableId="27EC0855"/>
  <w16cid:commentId w16cid:paraId="42D7802F" w16cid:durableId="27EC0892"/>
  <w16cid:commentId w16cid:paraId="75C4EB86" w16cid:durableId="27EC08FE"/>
  <w16cid:commentId w16cid:paraId="24F1308B" w16cid:durableId="27EC091E"/>
  <w16cid:commentId w16cid:paraId="412FB4A6" w16cid:durableId="27EC0A4C"/>
  <w16cid:commentId w16cid:paraId="3233A117" w16cid:durableId="27EC0AE7"/>
  <w16cid:commentId w16cid:paraId="779A90A0" w16cid:durableId="27EC0B1C"/>
  <w16cid:commentId w16cid:paraId="68D090F2" w16cid:durableId="27EC0C5B"/>
  <w16cid:commentId w16cid:paraId="4CF963D1" w16cid:durableId="27EC0CD2"/>
  <w16cid:commentId w16cid:paraId="10B3D4BB" w16cid:durableId="27EC0C99"/>
  <w16cid:commentId w16cid:paraId="2B347EE2" w16cid:durableId="27BC318D"/>
  <w16cid:commentId w16cid:paraId="3BB281A7" w16cid:durableId="27EC0D1E"/>
  <w16cid:commentId w16cid:paraId="7A271084" w16cid:durableId="27BC9A97"/>
  <w16cid:commentId w16cid:paraId="56C9BAB6" w16cid:durableId="27EC0D53"/>
  <w16cid:commentId w16cid:paraId="2EC55543" w16cid:durableId="27EC0D75"/>
  <w16cid:commentId w16cid:paraId="36F990E6" w16cid:durableId="27EC0D8B"/>
  <w16cid:commentId w16cid:paraId="60D8FF07" w16cid:durableId="27BC3222"/>
  <w16cid:commentId w16cid:paraId="1C6654A2" w16cid:durableId="27EC0DBB"/>
  <w16cid:commentId w16cid:paraId="7C71E108" w16cid:durableId="27EC0E69"/>
  <w16cid:commentId w16cid:paraId="137015E8" w16cid:durableId="27EC0E0B"/>
  <w16cid:commentId w16cid:paraId="038C0D68" w16cid:durableId="27BC324B"/>
  <w16cid:commentId w16cid:paraId="1D093FDE" w16cid:durableId="27EC0E4B"/>
  <w16cid:commentId w16cid:paraId="4B760BC1" w16cid:durableId="27BC32A5"/>
  <w16cid:commentId w16cid:paraId="5DC7E12C" w16cid:durableId="27EC0E92"/>
  <w16cid:commentId w16cid:paraId="15050F89" w16cid:durableId="27BC3329"/>
  <w16cid:commentId w16cid:paraId="45CEF77F" w16cid:durableId="27BC3346"/>
  <w16cid:commentId w16cid:paraId="61677EA2" w16cid:durableId="27EC0EB6"/>
  <w16cid:commentId w16cid:paraId="4695B18D" w16cid:durableId="27BC3373"/>
  <w16cid:commentId w16cid:paraId="16C0BF7F" w16cid:durableId="27EC0EC8"/>
  <w16cid:commentId w16cid:paraId="10058713" w16cid:durableId="27BC3395"/>
  <w16cid:commentId w16cid:paraId="0BBC070A" w16cid:durableId="27EC0EE6"/>
  <w16cid:commentId w16cid:paraId="681B45A9" w16cid:durableId="27BC9B44"/>
  <w16cid:commentId w16cid:paraId="4E607276" w16cid:durableId="27BC9B65"/>
  <w16cid:commentId w16cid:paraId="684D51F5" w16cid:durableId="27EC0F05"/>
  <w16cid:commentId w16cid:paraId="361A8C5C" w16cid:durableId="27EC0FA2"/>
  <w16cid:commentId w16cid:paraId="455C236F" w16cid:durableId="27EC0FF3"/>
  <w16cid:commentId w16cid:paraId="4E8E68DC" w16cid:durableId="27EC101F"/>
  <w16cid:commentId w16cid:paraId="0EE486BE" w16cid:durableId="27EC103C"/>
  <w16cid:commentId w16cid:paraId="61FBB502" w16cid:durableId="27EC108A"/>
  <w16cid:commentId w16cid:paraId="73CF8BD8" w16cid:durableId="27EC10F1"/>
  <w16cid:commentId w16cid:paraId="65F11451" w16cid:durableId="27EC1103"/>
  <w16cid:commentId w16cid:paraId="78C7FD5F" w16cid:durableId="27EC1130"/>
  <w16cid:commentId w16cid:paraId="49A35B5C" w16cid:durableId="27EC1166"/>
  <w16cid:commentId w16cid:paraId="65B03835" w16cid:durableId="27EC1221"/>
  <w16cid:commentId w16cid:paraId="04474575" w16cid:durableId="27EC1227"/>
  <w16cid:commentId w16cid:paraId="60C73F11" w16cid:durableId="27EC1234"/>
  <w16cid:commentId w16cid:paraId="28A6F050" w16cid:durableId="27EC1254"/>
  <w16cid:commentId w16cid:paraId="024AAC5C" w16cid:durableId="27EC1258"/>
  <w16cid:commentId w16cid:paraId="1718F012" w16cid:durableId="27EC125E"/>
  <w16cid:commentId w16cid:paraId="026071F4" w16cid:durableId="27EC1265"/>
  <w16cid:commentId w16cid:paraId="12F7AC76" w16cid:durableId="27EC127D"/>
  <w16cid:commentId w16cid:paraId="331414B6" w16cid:durableId="27EC12A2"/>
  <w16cid:commentId w16cid:paraId="2AB76AB5" w16cid:durableId="27EC1327"/>
  <w16cid:commentId w16cid:paraId="33A95660" w16cid:durableId="27EC134F"/>
  <w16cid:commentId w16cid:paraId="08C07647" w16cid:durableId="27EC1423"/>
  <w16cid:commentId w16cid:paraId="0CD996EA" w16cid:durableId="27EC13CE"/>
  <w16cid:commentId w16cid:paraId="2665EE44" w16cid:durableId="27EC13F7"/>
  <w16cid:commentId w16cid:paraId="208D03A7" w16cid:durableId="27EC1410"/>
  <w16cid:commentId w16cid:paraId="2024CBA5" w16cid:durableId="27EC1434"/>
  <w16cid:commentId w16cid:paraId="413F7CB1" w16cid:durableId="27EC1450"/>
  <w16cid:commentId w16cid:paraId="07F506CE" w16cid:durableId="27EC1465"/>
  <w16cid:commentId w16cid:paraId="7640B781" w16cid:durableId="27EC1488"/>
  <w16cid:commentId w16cid:paraId="165201A0" w16cid:durableId="27EC153C"/>
  <w16cid:commentId w16cid:paraId="08F6FBF4" w16cid:durableId="27EC157E"/>
  <w16cid:commentId w16cid:paraId="3A821A03" w16cid:durableId="27EC156C"/>
  <w16cid:commentId w16cid:paraId="55CA36BE" w16cid:durableId="27EC1598"/>
  <w16cid:commentId w16cid:paraId="1F1B7C05" w16cid:durableId="27EC158F"/>
  <w16cid:commentId w16cid:paraId="5310C1AC" w16cid:durableId="27EC15E8"/>
  <w16cid:commentId w16cid:paraId="6D340B1D" w16cid:durableId="27EC162C"/>
  <w16cid:commentId w16cid:paraId="0D3751DE" w16cid:durableId="27EC164C"/>
  <w16cid:commentId w16cid:paraId="279CAFBB" w16cid:durableId="27EC165C"/>
  <w16cid:commentId w16cid:paraId="514BC2BB" w16cid:durableId="27EC16D9"/>
  <w16cid:commentId w16cid:paraId="03212BFD" w16cid:durableId="27EC1707"/>
  <w16cid:commentId w16cid:paraId="50016EDB" w16cid:durableId="27EC1724"/>
  <w16cid:commentId w16cid:paraId="24672311" w16cid:durableId="27EC1743"/>
  <w16cid:commentId w16cid:paraId="3C37B393" w16cid:durableId="27EC177E"/>
  <w16cid:commentId w16cid:paraId="7B79E84E" w16cid:durableId="27EC1787"/>
  <w16cid:commentId w16cid:paraId="68256D45" w16cid:durableId="27EC17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B4EF0" w14:textId="77777777" w:rsidR="00A43E8F" w:rsidRDefault="00A43E8F" w:rsidP="00A91FB3">
      <w:pPr>
        <w:spacing w:after="0" w:line="240" w:lineRule="auto"/>
      </w:pPr>
      <w:r>
        <w:separator/>
      </w:r>
    </w:p>
  </w:endnote>
  <w:endnote w:type="continuationSeparator" w:id="0">
    <w:p w14:paraId="260DE1BB" w14:textId="77777777" w:rsidR="00A43E8F" w:rsidRDefault="00A43E8F"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1B6B7" w14:textId="77777777" w:rsidR="00A43E8F" w:rsidRDefault="00A43E8F" w:rsidP="00A91FB3">
      <w:pPr>
        <w:spacing w:after="0" w:line="240" w:lineRule="auto"/>
      </w:pPr>
      <w:r>
        <w:separator/>
      </w:r>
    </w:p>
  </w:footnote>
  <w:footnote w:type="continuationSeparator" w:id="0">
    <w:p w14:paraId="246EA552" w14:textId="77777777" w:rsidR="00A43E8F" w:rsidRDefault="00A43E8F"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40BE73BD"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96017C">
      <w:rPr>
        <w:rFonts w:asciiTheme="majorHAnsi" w:hAnsiTheme="majorHAnsi" w:cstheme="majorHAnsi"/>
        <w:i/>
        <w:noProof/>
        <w:sz w:val="20"/>
      </w:rPr>
      <w:br/>
      <w:t>Estado del arte</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3AD42F5A"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96017C">
      <w:rPr>
        <w:rFonts w:asciiTheme="majorHAnsi" w:hAnsiTheme="majorHAnsi" w:cstheme="majorHAnsi"/>
        <w:i/>
        <w:noProof/>
        <w:sz w:val="20"/>
      </w:rPr>
      <w:br/>
      <w:t>Estado del arte</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0D848AFB"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96017C">
      <w:rPr>
        <w:rFonts w:asciiTheme="majorHAnsi" w:hAnsiTheme="majorHAnsi" w:cstheme="majorHAnsi"/>
        <w:i/>
        <w:sz w:val="20"/>
      </w:rPr>
      <w:fldChar w:fldCharType="separate"/>
    </w:r>
    <w:r w:rsidR="0096017C">
      <w:rPr>
        <w:rFonts w:asciiTheme="majorHAnsi" w:hAnsiTheme="majorHAnsi" w:cstheme="majorHAnsi"/>
        <w:i/>
        <w:noProof/>
        <w:sz w:val="20"/>
      </w:rPr>
      <w:br/>
      <w:t>Estado del arte</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4"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8"/>
  </w:num>
  <w:num w:numId="2" w16cid:durableId="1660958366">
    <w:abstractNumId w:val="20"/>
  </w:num>
  <w:num w:numId="3" w16cid:durableId="900485865">
    <w:abstractNumId w:val="9"/>
  </w:num>
  <w:num w:numId="4" w16cid:durableId="706488921">
    <w:abstractNumId w:val="7"/>
  </w:num>
  <w:num w:numId="5" w16cid:durableId="126628703">
    <w:abstractNumId w:val="5"/>
  </w:num>
  <w:num w:numId="6" w16cid:durableId="1135412791">
    <w:abstractNumId w:val="17"/>
  </w:num>
  <w:num w:numId="7" w16cid:durableId="1849051979">
    <w:abstractNumId w:val="0"/>
  </w:num>
  <w:num w:numId="8" w16cid:durableId="1841771278">
    <w:abstractNumId w:val="11"/>
  </w:num>
  <w:num w:numId="9" w16cid:durableId="959262228">
    <w:abstractNumId w:val="10"/>
  </w:num>
  <w:num w:numId="10" w16cid:durableId="1969555258">
    <w:abstractNumId w:val="1"/>
  </w:num>
  <w:num w:numId="11" w16cid:durableId="216011310">
    <w:abstractNumId w:val="19"/>
  </w:num>
  <w:num w:numId="12" w16cid:durableId="1012027901">
    <w:abstractNumId w:val="22"/>
  </w:num>
  <w:num w:numId="13" w16cid:durableId="1633442903">
    <w:abstractNumId w:val="12"/>
  </w:num>
  <w:num w:numId="14" w16cid:durableId="1503665326">
    <w:abstractNumId w:val="14"/>
  </w:num>
  <w:num w:numId="15" w16cid:durableId="1878274953">
    <w:abstractNumId w:val="2"/>
  </w:num>
  <w:num w:numId="16" w16cid:durableId="375590481">
    <w:abstractNumId w:val="23"/>
  </w:num>
  <w:num w:numId="17" w16cid:durableId="984091962">
    <w:abstractNumId w:val="16"/>
  </w:num>
  <w:num w:numId="18" w16cid:durableId="424345937">
    <w:abstractNumId w:val="13"/>
  </w:num>
  <w:num w:numId="19" w16cid:durableId="349840091">
    <w:abstractNumId w:val="15"/>
  </w:num>
  <w:num w:numId="20" w16cid:durableId="2069261546">
    <w:abstractNumId w:val="6"/>
  </w:num>
  <w:num w:numId="21" w16cid:durableId="1143275628">
    <w:abstractNumId w:val="21"/>
  </w:num>
  <w:num w:numId="22" w16cid:durableId="1722484331">
    <w:abstractNumId w:val="24"/>
  </w:num>
  <w:num w:numId="23" w16cid:durableId="1901209920">
    <w:abstractNumId w:val="4"/>
  </w:num>
  <w:num w:numId="24" w16cid:durableId="1745563305">
    <w:abstractNumId w:val="8"/>
  </w:num>
  <w:num w:numId="25" w16cid:durableId="1914386056">
    <w:abstractNumId w:val="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1644B"/>
    <w:rsid w:val="00020FBD"/>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2D65"/>
    <w:rsid w:val="00076628"/>
    <w:rsid w:val="00076E54"/>
    <w:rsid w:val="00080090"/>
    <w:rsid w:val="00080F52"/>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071D2"/>
    <w:rsid w:val="00112DDD"/>
    <w:rsid w:val="001132CA"/>
    <w:rsid w:val="001138BA"/>
    <w:rsid w:val="001165CB"/>
    <w:rsid w:val="00117144"/>
    <w:rsid w:val="00120FEF"/>
    <w:rsid w:val="0012131C"/>
    <w:rsid w:val="00133AA1"/>
    <w:rsid w:val="0013407C"/>
    <w:rsid w:val="001351E3"/>
    <w:rsid w:val="00141177"/>
    <w:rsid w:val="00144295"/>
    <w:rsid w:val="00146836"/>
    <w:rsid w:val="001524B4"/>
    <w:rsid w:val="0015284E"/>
    <w:rsid w:val="001546A7"/>
    <w:rsid w:val="00154CA0"/>
    <w:rsid w:val="00165578"/>
    <w:rsid w:val="00166464"/>
    <w:rsid w:val="00167BC4"/>
    <w:rsid w:val="00170E82"/>
    <w:rsid w:val="001740DA"/>
    <w:rsid w:val="00175949"/>
    <w:rsid w:val="00181FE0"/>
    <w:rsid w:val="001848BE"/>
    <w:rsid w:val="00190B56"/>
    <w:rsid w:val="00192812"/>
    <w:rsid w:val="00192B31"/>
    <w:rsid w:val="00192CE9"/>
    <w:rsid w:val="0019314C"/>
    <w:rsid w:val="0019483F"/>
    <w:rsid w:val="00194C51"/>
    <w:rsid w:val="001954AA"/>
    <w:rsid w:val="001A38ED"/>
    <w:rsid w:val="001A74AC"/>
    <w:rsid w:val="001B13F1"/>
    <w:rsid w:val="001B323D"/>
    <w:rsid w:val="001C54DF"/>
    <w:rsid w:val="001C5A56"/>
    <w:rsid w:val="001D2520"/>
    <w:rsid w:val="001D3C6A"/>
    <w:rsid w:val="001D4505"/>
    <w:rsid w:val="001D4DB1"/>
    <w:rsid w:val="001E0B35"/>
    <w:rsid w:val="001E1567"/>
    <w:rsid w:val="001E512E"/>
    <w:rsid w:val="001E7C58"/>
    <w:rsid w:val="001E7E43"/>
    <w:rsid w:val="001F2CEE"/>
    <w:rsid w:val="001F576B"/>
    <w:rsid w:val="001F6A63"/>
    <w:rsid w:val="00202F90"/>
    <w:rsid w:val="00205AA0"/>
    <w:rsid w:val="00210C69"/>
    <w:rsid w:val="002154A7"/>
    <w:rsid w:val="0022039E"/>
    <w:rsid w:val="00220497"/>
    <w:rsid w:val="00221876"/>
    <w:rsid w:val="002230B3"/>
    <w:rsid w:val="00223142"/>
    <w:rsid w:val="00241B4B"/>
    <w:rsid w:val="00241D46"/>
    <w:rsid w:val="00242247"/>
    <w:rsid w:val="00246903"/>
    <w:rsid w:val="002502FD"/>
    <w:rsid w:val="0025493B"/>
    <w:rsid w:val="00262355"/>
    <w:rsid w:val="00265C41"/>
    <w:rsid w:val="00271D3A"/>
    <w:rsid w:val="00272622"/>
    <w:rsid w:val="00274C40"/>
    <w:rsid w:val="00283026"/>
    <w:rsid w:val="0029376D"/>
    <w:rsid w:val="0029413B"/>
    <w:rsid w:val="00294B17"/>
    <w:rsid w:val="0029505F"/>
    <w:rsid w:val="0029688C"/>
    <w:rsid w:val="002A3F49"/>
    <w:rsid w:val="002A44E1"/>
    <w:rsid w:val="002A683F"/>
    <w:rsid w:val="002A7B7A"/>
    <w:rsid w:val="002A7DC4"/>
    <w:rsid w:val="002B0A6E"/>
    <w:rsid w:val="002B385D"/>
    <w:rsid w:val="002B4F54"/>
    <w:rsid w:val="002B5991"/>
    <w:rsid w:val="002B633F"/>
    <w:rsid w:val="002C0BB3"/>
    <w:rsid w:val="002C6702"/>
    <w:rsid w:val="002C6EB7"/>
    <w:rsid w:val="002D0947"/>
    <w:rsid w:val="002D098F"/>
    <w:rsid w:val="002D5416"/>
    <w:rsid w:val="002E0640"/>
    <w:rsid w:val="002E0A04"/>
    <w:rsid w:val="002E34F8"/>
    <w:rsid w:val="002F261B"/>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5ED0"/>
    <w:rsid w:val="0035608A"/>
    <w:rsid w:val="0035635F"/>
    <w:rsid w:val="0036661F"/>
    <w:rsid w:val="0037114F"/>
    <w:rsid w:val="00372E31"/>
    <w:rsid w:val="0037561C"/>
    <w:rsid w:val="00376D37"/>
    <w:rsid w:val="00377112"/>
    <w:rsid w:val="0037B0AC"/>
    <w:rsid w:val="00380605"/>
    <w:rsid w:val="00382096"/>
    <w:rsid w:val="00382B6D"/>
    <w:rsid w:val="00382C55"/>
    <w:rsid w:val="00382FEC"/>
    <w:rsid w:val="00395F86"/>
    <w:rsid w:val="00396430"/>
    <w:rsid w:val="003A0014"/>
    <w:rsid w:val="003A3ACD"/>
    <w:rsid w:val="003A3F39"/>
    <w:rsid w:val="003A4BE6"/>
    <w:rsid w:val="003A594C"/>
    <w:rsid w:val="003B10F3"/>
    <w:rsid w:val="003B2502"/>
    <w:rsid w:val="003B2FFA"/>
    <w:rsid w:val="003B51DB"/>
    <w:rsid w:val="003B5C98"/>
    <w:rsid w:val="003C263F"/>
    <w:rsid w:val="003C3F39"/>
    <w:rsid w:val="003C4E79"/>
    <w:rsid w:val="003C5022"/>
    <w:rsid w:val="003C7543"/>
    <w:rsid w:val="003D1028"/>
    <w:rsid w:val="003D1078"/>
    <w:rsid w:val="003D293B"/>
    <w:rsid w:val="003D4017"/>
    <w:rsid w:val="003D7175"/>
    <w:rsid w:val="003E10B6"/>
    <w:rsid w:val="003E1DC3"/>
    <w:rsid w:val="003E1E1D"/>
    <w:rsid w:val="003E21FE"/>
    <w:rsid w:val="003E5850"/>
    <w:rsid w:val="003E6156"/>
    <w:rsid w:val="003F2391"/>
    <w:rsid w:val="003F3E02"/>
    <w:rsid w:val="003F53DE"/>
    <w:rsid w:val="004023AA"/>
    <w:rsid w:val="004156C2"/>
    <w:rsid w:val="00421061"/>
    <w:rsid w:val="00422147"/>
    <w:rsid w:val="004258BC"/>
    <w:rsid w:val="004260AE"/>
    <w:rsid w:val="004263FF"/>
    <w:rsid w:val="00431755"/>
    <w:rsid w:val="00431974"/>
    <w:rsid w:val="0044184D"/>
    <w:rsid w:val="00451924"/>
    <w:rsid w:val="00460327"/>
    <w:rsid w:val="004603DD"/>
    <w:rsid w:val="00461831"/>
    <w:rsid w:val="0046275C"/>
    <w:rsid w:val="004717F8"/>
    <w:rsid w:val="00471949"/>
    <w:rsid w:val="00474004"/>
    <w:rsid w:val="00475C1E"/>
    <w:rsid w:val="00477B16"/>
    <w:rsid w:val="00482CC0"/>
    <w:rsid w:val="004843C0"/>
    <w:rsid w:val="00486D81"/>
    <w:rsid w:val="00490D47"/>
    <w:rsid w:val="0049250C"/>
    <w:rsid w:val="00497574"/>
    <w:rsid w:val="00497637"/>
    <w:rsid w:val="004A1178"/>
    <w:rsid w:val="004A126C"/>
    <w:rsid w:val="004A1850"/>
    <w:rsid w:val="004A1853"/>
    <w:rsid w:val="004A1E6E"/>
    <w:rsid w:val="004A704E"/>
    <w:rsid w:val="004B36F4"/>
    <w:rsid w:val="004B799F"/>
    <w:rsid w:val="004B7D8D"/>
    <w:rsid w:val="004C0F68"/>
    <w:rsid w:val="004C1B89"/>
    <w:rsid w:val="004C6AAC"/>
    <w:rsid w:val="004C72DC"/>
    <w:rsid w:val="004C78C5"/>
    <w:rsid w:val="004C7A13"/>
    <w:rsid w:val="004D136D"/>
    <w:rsid w:val="004D2207"/>
    <w:rsid w:val="004D2393"/>
    <w:rsid w:val="004D552C"/>
    <w:rsid w:val="004D676B"/>
    <w:rsid w:val="004D740C"/>
    <w:rsid w:val="004D7FD8"/>
    <w:rsid w:val="004E1FE6"/>
    <w:rsid w:val="004E20D2"/>
    <w:rsid w:val="004E64B4"/>
    <w:rsid w:val="004F0593"/>
    <w:rsid w:val="004F6119"/>
    <w:rsid w:val="00503D98"/>
    <w:rsid w:val="005118DB"/>
    <w:rsid w:val="005126A4"/>
    <w:rsid w:val="005154D7"/>
    <w:rsid w:val="005158BF"/>
    <w:rsid w:val="005170CF"/>
    <w:rsid w:val="00520AAC"/>
    <w:rsid w:val="00525EE6"/>
    <w:rsid w:val="00533F7F"/>
    <w:rsid w:val="00541A27"/>
    <w:rsid w:val="00541F13"/>
    <w:rsid w:val="00541F76"/>
    <w:rsid w:val="00542505"/>
    <w:rsid w:val="00547908"/>
    <w:rsid w:val="005543B4"/>
    <w:rsid w:val="0055637B"/>
    <w:rsid w:val="005626FD"/>
    <w:rsid w:val="005644D9"/>
    <w:rsid w:val="005645F7"/>
    <w:rsid w:val="005669FA"/>
    <w:rsid w:val="005723B9"/>
    <w:rsid w:val="0057582C"/>
    <w:rsid w:val="005766A7"/>
    <w:rsid w:val="0058449F"/>
    <w:rsid w:val="005854CF"/>
    <w:rsid w:val="00585CAF"/>
    <w:rsid w:val="0058613D"/>
    <w:rsid w:val="005937F7"/>
    <w:rsid w:val="005952E8"/>
    <w:rsid w:val="00595F87"/>
    <w:rsid w:val="00597DA4"/>
    <w:rsid w:val="005A367A"/>
    <w:rsid w:val="005A5B27"/>
    <w:rsid w:val="005A69AA"/>
    <w:rsid w:val="005A7412"/>
    <w:rsid w:val="005B0D36"/>
    <w:rsid w:val="005B1F24"/>
    <w:rsid w:val="005B6608"/>
    <w:rsid w:val="005C083C"/>
    <w:rsid w:val="005C42DE"/>
    <w:rsid w:val="005D03ED"/>
    <w:rsid w:val="005D2347"/>
    <w:rsid w:val="005D4C39"/>
    <w:rsid w:val="005E2ECF"/>
    <w:rsid w:val="005E3205"/>
    <w:rsid w:val="005E375E"/>
    <w:rsid w:val="005E43FC"/>
    <w:rsid w:val="005F3172"/>
    <w:rsid w:val="005F3769"/>
    <w:rsid w:val="00601516"/>
    <w:rsid w:val="0060248F"/>
    <w:rsid w:val="00602ED4"/>
    <w:rsid w:val="0060349A"/>
    <w:rsid w:val="006116C9"/>
    <w:rsid w:val="006124A8"/>
    <w:rsid w:val="00616E5F"/>
    <w:rsid w:val="00624B42"/>
    <w:rsid w:val="00626D5B"/>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C7A92"/>
    <w:rsid w:val="006D0BA9"/>
    <w:rsid w:val="006D50F3"/>
    <w:rsid w:val="006E17D1"/>
    <w:rsid w:val="006E4FD3"/>
    <w:rsid w:val="006E62E8"/>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26C0B"/>
    <w:rsid w:val="00731DD3"/>
    <w:rsid w:val="0073726B"/>
    <w:rsid w:val="00740188"/>
    <w:rsid w:val="00741445"/>
    <w:rsid w:val="00741CD1"/>
    <w:rsid w:val="00742289"/>
    <w:rsid w:val="00746CBE"/>
    <w:rsid w:val="007470E9"/>
    <w:rsid w:val="00747FD4"/>
    <w:rsid w:val="007507BD"/>
    <w:rsid w:val="00753ADA"/>
    <w:rsid w:val="00754123"/>
    <w:rsid w:val="00757C9F"/>
    <w:rsid w:val="00762A81"/>
    <w:rsid w:val="00764AAB"/>
    <w:rsid w:val="00766464"/>
    <w:rsid w:val="00767F00"/>
    <w:rsid w:val="0077095B"/>
    <w:rsid w:val="00775114"/>
    <w:rsid w:val="007762B9"/>
    <w:rsid w:val="007764D1"/>
    <w:rsid w:val="00781B32"/>
    <w:rsid w:val="00782957"/>
    <w:rsid w:val="00782AD9"/>
    <w:rsid w:val="00782B86"/>
    <w:rsid w:val="007831FC"/>
    <w:rsid w:val="00787C8C"/>
    <w:rsid w:val="007925DC"/>
    <w:rsid w:val="00793BB6"/>
    <w:rsid w:val="00795B8D"/>
    <w:rsid w:val="00795CBE"/>
    <w:rsid w:val="00796CBC"/>
    <w:rsid w:val="007A0581"/>
    <w:rsid w:val="007A075C"/>
    <w:rsid w:val="007A3AA0"/>
    <w:rsid w:val="007A47E2"/>
    <w:rsid w:val="007B0D4B"/>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0C64"/>
    <w:rsid w:val="008016A1"/>
    <w:rsid w:val="00804479"/>
    <w:rsid w:val="008109AF"/>
    <w:rsid w:val="00812FEF"/>
    <w:rsid w:val="00816998"/>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8FE"/>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138E"/>
    <w:rsid w:val="008A265F"/>
    <w:rsid w:val="008A3D40"/>
    <w:rsid w:val="008A54D5"/>
    <w:rsid w:val="008A7CCB"/>
    <w:rsid w:val="008B06AB"/>
    <w:rsid w:val="008B06B7"/>
    <w:rsid w:val="008B24D4"/>
    <w:rsid w:val="008C177D"/>
    <w:rsid w:val="008C3AB5"/>
    <w:rsid w:val="008C7798"/>
    <w:rsid w:val="008D138A"/>
    <w:rsid w:val="008D1AC9"/>
    <w:rsid w:val="008D7658"/>
    <w:rsid w:val="008E0E34"/>
    <w:rsid w:val="008E793B"/>
    <w:rsid w:val="008F2CD5"/>
    <w:rsid w:val="008F336E"/>
    <w:rsid w:val="008F5F50"/>
    <w:rsid w:val="00904377"/>
    <w:rsid w:val="00904A71"/>
    <w:rsid w:val="00910F8A"/>
    <w:rsid w:val="00910FA1"/>
    <w:rsid w:val="00913443"/>
    <w:rsid w:val="0091744B"/>
    <w:rsid w:val="00917D07"/>
    <w:rsid w:val="0092044D"/>
    <w:rsid w:val="00922079"/>
    <w:rsid w:val="00922208"/>
    <w:rsid w:val="00923396"/>
    <w:rsid w:val="00930853"/>
    <w:rsid w:val="00933CFA"/>
    <w:rsid w:val="00935B0E"/>
    <w:rsid w:val="00937477"/>
    <w:rsid w:val="00937CF8"/>
    <w:rsid w:val="0094184F"/>
    <w:rsid w:val="00941A4D"/>
    <w:rsid w:val="00941C1E"/>
    <w:rsid w:val="0094388C"/>
    <w:rsid w:val="00950F55"/>
    <w:rsid w:val="00957BEE"/>
    <w:rsid w:val="0096017C"/>
    <w:rsid w:val="0096152C"/>
    <w:rsid w:val="00965B55"/>
    <w:rsid w:val="00967E00"/>
    <w:rsid w:val="00975B9E"/>
    <w:rsid w:val="00977F01"/>
    <w:rsid w:val="00980513"/>
    <w:rsid w:val="00983ACD"/>
    <w:rsid w:val="009855A5"/>
    <w:rsid w:val="00985CBC"/>
    <w:rsid w:val="00986053"/>
    <w:rsid w:val="00996234"/>
    <w:rsid w:val="009966DD"/>
    <w:rsid w:val="009A363A"/>
    <w:rsid w:val="009B30B3"/>
    <w:rsid w:val="009B3341"/>
    <w:rsid w:val="009B3362"/>
    <w:rsid w:val="009B441F"/>
    <w:rsid w:val="009B591C"/>
    <w:rsid w:val="009B79C2"/>
    <w:rsid w:val="009C36B1"/>
    <w:rsid w:val="009C4C58"/>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012B"/>
    <w:rsid w:val="00A4198C"/>
    <w:rsid w:val="00A43872"/>
    <w:rsid w:val="00A43E8F"/>
    <w:rsid w:val="00A44E31"/>
    <w:rsid w:val="00A4793B"/>
    <w:rsid w:val="00A5100F"/>
    <w:rsid w:val="00A54EF2"/>
    <w:rsid w:val="00A56A74"/>
    <w:rsid w:val="00A635A9"/>
    <w:rsid w:val="00A644F6"/>
    <w:rsid w:val="00A6717E"/>
    <w:rsid w:val="00A735F4"/>
    <w:rsid w:val="00A740A0"/>
    <w:rsid w:val="00A74148"/>
    <w:rsid w:val="00A74A6A"/>
    <w:rsid w:val="00A831F2"/>
    <w:rsid w:val="00A84E06"/>
    <w:rsid w:val="00A87D54"/>
    <w:rsid w:val="00A90507"/>
    <w:rsid w:val="00A91E6F"/>
    <w:rsid w:val="00A91FB3"/>
    <w:rsid w:val="00AA135F"/>
    <w:rsid w:val="00AA37BB"/>
    <w:rsid w:val="00AA3CFF"/>
    <w:rsid w:val="00AA42AE"/>
    <w:rsid w:val="00AB141F"/>
    <w:rsid w:val="00AB1EFD"/>
    <w:rsid w:val="00AB759E"/>
    <w:rsid w:val="00AC124F"/>
    <w:rsid w:val="00AC35C1"/>
    <w:rsid w:val="00AC7A5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4C3C"/>
    <w:rsid w:val="00B06FE8"/>
    <w:rsid w:val="00B1128F"/>
    <w:rsid w:val="00B12BB9"/>
    <w:rsid w:val="00B15164"/>
    <w:rsid w:val="00B317CE"/>
    <w:rsid w:val="00B33AA5"/>
    <w:rsid w:val="00B342D5"/>
    <w:rsid w:val="00B35356"/>
    <w:rsid w:val="00B37E0A"/>
    <w:rsid w:val="00B4044B"/>
    <w:rsid w:val="00B41520"/>
    <w:rsid w:val="00B4739D"/>
    <w:rsid w:val="00B51023"/>
    <w:rsid w:val="00B5276C"/>
    <w:rsid w:val="00B536D4"/>
    <w:rsid w:val="00B542F9"/>
    <w:rsid w:val="00B56541"/>
    <w:rsid w:val="00B56868"/>
    <w:rsid w:val="00B57070"/>
    <w:rsid w:val="00B63C6D"/>
    <w:rsid w:val="00B65D34"/>
    <w:rsid w:val="00B717EB"/>
    <w:rsid w:val="00B720A6"/>
    <w:rsid w:val="00B7F62F"/>
    <w:rsid w:val="00B80674"/>
    <w:rsid w:val="00B80799"/>
    <w:rsid w:val="00B80DCA"/>
    <w:rsid w:val="00B83158"/>
    <w:rsid w:val="00B85A35"/>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BF5CB7"/>
    <w:rsid w:val="00C01639"/>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050F"/>
    <w:rsid w:val="00C421C8"/>
    <w:rsid w:val="00C43959"/>
    <w:rsid w:val="00C473B2"/>
    <w:rsid w:val="00C50B38"/>
    <w:rsid w:val="00C60CE6"/>
    <w:rsid w:val="00C61D64"/>
    <w:rsid w:val="00C623FE"/>
    <w:rsid w:val="00C66F9B"/>
    <w:rsid w:val="00C71F27"/>
    <w:rsid w:val="00C73DFD"/>
    <w:rsid w:val="00C74854"/>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3896"/>
    <w:rsid w:val="00CA4263"/>
    <w:rsid w:val="00CA64B5"/>
    <w:rsid w:val="00CA740D"/>
    <w:rsid w:val="00CA768D"/>
    <w:rsid w:val="00CA7AEC"/>
    <w:rsid w:val="00CB15B7"/>
    <w:rsid w:val="00CB1FD7"/>
    <w:rsid w:val="00CB36B4"/>
    <w:rsid w:val="00CB3E4E"/>
    <w:rsid w:val="00CB5E5D"/>
    <w:rsid w:val="00CB716F"/>
    <w:rsid w:val="00CC1A77"/>
    <w:rsid w:val="00CD114A"/>
    <w:rsid w:val="00CD40CB"/>
    <w:rsid w:val="00CD7FE3"/>
    <w:rsid w:val="00CE00CC"/>
    <w:rsid w:val="00CE0950"/>
    <w:rsid w:val="00CE0AF0"/>
    <w:rsid w:val="00CE39E0"/>
    <w:rsid w:val="00CE5888"/>
    <w:rsid w:val="00CE5B4C"/>
    <w:rsid w:val="00CF2B92"/>
    <w:rsid w:val="00CF565C"/>
    <w:rsid w:val="00CF778D"/>
    <w:rsid w:val="00CF7DDA"/>
    <w:rsid w:val="00D0393A"/>
    <w:rsid w:val="00D05719"/>
    <w:rsid w:val="00D05AF8"/>
    <w:rsid w:val="00D06855"/>
    <w:rsid w:val="00D10D56"/>
    <w:rsid w:val="00D17605"/>
    <w:rsid w:val="00D1793C"/>
    <w:rsid w:val="00D20DF8"/>
    <w:rsid w:val="00D2318A"/>
    <w:rsid w:val="00D25BBC"/>
    <w:rsid w:val="00D2759C"/>
    <w:rsid w:val="00D31F26"/>
    <w:rsid w:val="00D35E52"/>
    <w:rsid w:val="00D371D2"/>
    <w:rsid w:val="00D44044"/>
    <w:rsid w:val="00D44330"/>
    <w:rsid w:val="00D46546"/>
    <w:rsid w:val="00D619E2"/>
    <w:rsid w:val="00D61CF9"/>
    <w:rsid w:val="00D63D8C"/>
    <w:rsid w:val="00D65CF1"/>
    <w:rsid w:val="00D73855"/>
    <w:rsid w:val="00D7393F"/>
    <w:rsid w:val="00D74E90"/>
    <w:rsid w:val="00D757A2"/>
    <w:rsid w:val="00D80E1D"/>
    <w:rsid w:val="00D8720C"/>
    <w:rsid w:val="00D95696"/>
    <w:rsid w:val="00D97373"/>
    <w:rsid w:val="00D97D1E"/>
    <w:rsid w:val="00D97FE0"/>
    <w:rsid w:val="00DA0765"/>
    <w:rsid w:val="00DA273C"/>
    <w:rsid w:val="00DA772D"/>
    <w:rsid w:val="00DA7953"/>
    <w:rsid w:val="00DB3D6D"/>
    <w:rsid w:val="00DB4785"/>
    <w:rsid w:val="00DB7D6B"/>
    <w:rsid w:val="00DC2754"/>
    <w:rsid w:val="00DC2956"/>
    <w:rsid w:val="00DC3223"/>
    <w:rsid w:val="00DC41EC"/>
    <w:rsid w:val="00DC486D"/>
    <w:rsid w:val="00DC7F60"/>
    <w:rsid w:val="00DD582E"/>
    <w:rsid w:val="00DD6117"/>
    <w:rsid w:val="00DD7440"/>
    <w:rsid w:val="00DF0827"/>
    <w:rsid w:val="00DF27C3"/>
    <w:rsid w:val="00DF2FEA"/>
    <w:rsid w:val="00DF4A5D"/>
    <w:rsid w:val="00DF4E43"/>
    <w:rsid w:val="00E0052F"/>
    <w:rsid w:val="00E02A58"/>
    <w:rsid w:val="00E03792"/>
    <w:rsid w:val="00E04A1D"/>
    <w:rsid w:val="00E04AAF"/>
    <w:rsid w:val="00E04E49"/>
    <w:rsid w:val="00E05DD1"/>
    <w:rsid w:val="00E06342"/>
    <w:rsid w:val="00E06CE0"/>
    <w:rsid w:val="00E07190"/>
    <w:rsid w:val="00E11E26"/>
    <w:rsid w:val="00E1510F"/>
    <w:rsid w:val="00E23BC1"/>
    <w:rsid w:val="00E25389"/>
    <w:rsid w:val="00E30921"/>
    <w:rsid w:val="00E33483"/>
    <w:rsid w:val="00E35C79"/>
    <w:rsid w:val="00E3760D"/>
    <w:rsid w:val="00E43747"/>
    <w:rsid w:val="00E4541A"/>
    <w:rsid w:val="00E468EE"/>
    <w:rsid w:val="00E53B7C"/>
    <w:rsid w:val="00E54EE7"/>
    <w:rsid w:val="00E6090A"/>
    <w:rsid w:val="00E62DC7"/>
    <w:rsid w:val="00E62F8C"/>
    <w:rsid w:val="00E6319C"/>
    <w:rsid w:val="00E64C0D"/>
    <w:rsid w:val="00E6740C"/>
    <w:rsid w:val="00E7281F"/>
    <w:rsid w:val="00E7323B"/>
    <w:rsid w:val="00E733D2"/>
    <w:rsid w:val="00E738C7"/>
    <w:rsid w:val="00E759BD"/>
    <w:rsid w:val="00E77C14"/>
    <w:rsid w:val="00E8370C"/>
    <w:rsid w:val="00E84714"/>
    <w:rsid w:val="00E85392"/>
    <w:rsid w:val="00E86557"/>
    <w:rsid w:val="00E87163"/>
    <w:rsid w:val="00E93B4A"/>
    <w:rsid w:val="00E945C1"/>
    <w:rsid w:val="00E96FA2"/>
    <w:rsid w:val="00EA20D7"/>
    <w:rsid w:val="00EA7842"/>
    <w:rsid w:val="00EB1FDF"/>
    <w:rsid w:val="00EB3BD2"/>
    <w:rsid w:val="00EB4861"/>
    <w:rsid w:val="00EB4A75"/>
    <w:rsid w:val="00EB67F1"/>
    <w:rsid w:val="00EB7933"/>
    <w:rsid w:val="00EC3520"/>
    <w:rsid w:val="00EC6316"/>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1C71"/>
    <w:rsid w:val="00F322B1"/>
    <w:rsid w:val="00F32627"/>
    <w:rsid w:val="00F32863"/>
    <w:rsid w:val="00F329CD"/>
    <w:rsid w:val="00F33F5D"/>
    <w:rsid w:val="00F4624F"/>
    <w:rsid w:val="00F50967"/>
    <w:rsid w:val="00F50FA2"/>
    <w:rsid w:val="00F55F72"/>
    <w:rsid w:val="00F57106"/>
    <w:rsid w:val="00F61C07"/>
    <w:rsid w:val="00F67120"/>
    <w:rsid w:val="00F67641"/>
    <w:rsid w:val="00F71DA7"/>
    <w:rsid w:val="00F73A4B"/>
    <w:rsid w:val="00F81058"/>
    <w:rsid w:val="00F815CA"/>
    <w:rsid w:val="00F85496"/>
    <w:rsid w:val="00F86FB6"/>
    <w:rsid w:val="00F93E11"/>
    <w:rsid w:val="00F96D59"/>
    <w:rsid w:val="00FA22F7"/>
    <w:rsid w:val="00FA29E4"/>
    <w:rsid w:val="00FA37ED"/>
    <w:rsid w:val="00FC2DE8"/>
    <w:rsid w:val="00FC3422"/>
    <w:rsid w:val="00FD06B3"/>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5.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www.ceupe.com/blog/que-son-los-servicios-web.html" TargetMode="External"/><Relationship Id="rId89" Type="http://schemas.openxmlformats.org/officeDocument/2006/relationships/image" Target="media/image50.png"/><Relationship Id="rId16" Type="http://schemas.openxmlformats.org/officeDocument/2006/relationships/header" Target="header2.xml"/><Relationship Id="rId11" Type="http://schemas.microsoft.com/office/2016/09/relationships/commentsIds" Target="commentsIds.xml"/><Relationship Id="rId32" Type="http://schemas.openxmlformats.org/officeDocument/2006/relationships/image" Target="media/image8.png"/><Relationship Id="rId37" Type="http://schemas.openxmlformats.org/officeDocument/2006/relationships/hyperlink" Target="https://www.w3.org/WAI/standards-guidelines/wcag/"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cleverdata.io/sistemas-recomendacion-machine-learning/"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customXml" Target="ink/ink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hyperlink" Target="https://www.aprendemachinelearning.com/sistemas-de-recomendacion/" TargetMode="External"/><Relationship Id="rId85" Type="http://schemas.openxmlformats.org/officeDocument/2006/relationships/hyperlink" Target="https://atvise.vesterbusiness.com/news/tipos-web-service-en-la-industria/" TargetMode="External"/><Relationship Id="rId12" Type="http://schemas.microsoft.com/office/2018/08/relationships/commentsExtensible" Target="commentsExtensible.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microsoft.com/office/2011/relationships/people" Target="people.xml"/><Relationship Id="rId20" Type="http://schemas.openxmlformats.org/officeDocument/2006/relationships/header" Target="header4.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www.lucidchart.com/pages/es/simbolos-de-diagramas-entidad-relacion"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9.xml"/><Relationship Id="rId36" Type="http://schemas.openxmlformats.org/officeDocument/2006/relationships/hyperlink" Target="https://administracionelectronica.gob.es/pae_Home/dam/jcr:da7d91fa-d6bd-467c-be32-a72e27c603b3/METRICA_V3_Tecnicas.pdf" TargetMode="External"/><Relationship Id="rId49" Type="http://schemas.openxmlformats.org/officeDocument/2006/relationships/image" Target="media/image21.png"/><Relationship Id="rId57" Type="http://schemas.openxmlformats.org/officeDocument/2006/relationships/image" Target="media/image29.png"/><Relationship Id="rId10" Type="http://schemas.microsoft.com/office/2011/relationships/commentsExtended" Target="commentsExtended.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abdatum.com/machine-learning/algoritmos-machine-learning" TargetMode="External"/><Relationship Id="rId81" Type="http://schemas.openxmlformats.org/officeDocument/2006/relationships/hyperlink" Target="https://doi.org/10.36825/riti.07.14.019" TargetMode="External"/><Relationship Id="rId86" Type="http://schemas.openxmlformats.org/officeDocument/2006/relationships/hyperlink" Target="https://administracionelectronica.gob.es/pae_Home/pae_Documentacion/pae_Metodolog/pae_Metrica_v3.html"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3.png"/><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13.37.90.252:5000/" TargetMode="External"/><Relationship Id="rId97" Type="http://schemas.openxmlformats.org/officeDocument/2006/relationships/image" Target="media/image5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customXml" Target="ink/ink2.xml"/><Relationship Id="rId66" Type="http://schemas.openxmlformats.org/officeDocument/2006/relationships/image" Target="media/image38.png"/><Relationship Id="rId87" Type="http://schemas.openxmlformats.org/officeDocument/2006/relationships/image" Target="media/image48.png"/><Relationship Id="rId61" Type="http://schemas.openxmlformats.org/officeDocument/2006/relationships/image" Target="media/image33.png"/><Relationship Id="rId82" Type="http://schemas.openxmlformats.org/officeDocument/2006/relationships/hyperlink" Target="https://martinfowler.com/articles/richardsonMaturityModel.html" TargetMode="External"/><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8.png"/><Relationship Id="rId77" Type="http://schemas.openxmlformats.org/officeDocument/2006/relationships/hyperlink" Target="https://medium.com/datos-y-ciencia/introduccion-al-machine-learning-una-gu%C3%ADa-desde-cero-b696a2ead359" TargetMode="External"/><Relationship Id="rId100"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101</Pages>
  <Words>10748</Words>
  <Characters>59117</Characters>
  <Application>Microsoft Office Word</Application>
  <DocSecurity>0</DocSecurity>
  <Lines>492</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Sergio Saugar García</cp:lastModifiedBy>
  <cp:revision>248</cp:revision>
  <cp:lastPrinted>2023-02-04T16:19:00Z</cp:lastPrinted>
  <dcterms:created xsi:type="dcterms:W3CDTF">2022-05-26T09:13:00Z</dcterms:created>
  <dcterms:modified xsi:type="dcterms:W3CDTF">2023-04-20T18:00:00Z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