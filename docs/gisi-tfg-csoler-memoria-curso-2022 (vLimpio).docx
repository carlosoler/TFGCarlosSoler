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B65BCD">
      <w:pPr>
        <w:pStyle w:val="CdigoFuente"/>
        <w:tabs>
          <w:tab w:val="clear" w:pos="567"/>
          <w:tab w:val="left" w:pos="708"/>
        </w:tabs>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33B9CA54"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JOBS</w:t>
      </w:r>
      <w:del w:id="2" w:author="Microsoft Office User" w:date="2023-06-05T21:20:00Z">
        <w:r w:rsidRPr="00980513" w:rsidDel="00F12C90">
          <w:rPr>
            <w:rFonts w:ascii="Eras Medium ITC" w:hAnsi="Eras Medium ITC"/>
            <w:b/>
            <w:spacing w:val="20"/>
            <w:sz w:val="44"/>
          </w:rPr>
          <w:delText xml:space="preserve"> </w:delText>
        </w:r>
      </w:del>
      <w:r w:rsidRPr="00980513">
        <w:rPr>
          <w:rFonts w:ascii="Eras Medium ITC" w:hAnsi="Eras Medium ITC"/>
          <w:b/>
          <w:spacing w:val="20"/>
          <w:sz w:val="44"/>
        </w:rPr>
        <w:t xml:space="preserve">: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7EC82867"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r w:rsidR="00980513" w:rsidRPr="00980513">
        <w:rPr>
          <w:spacing w:val="20"/>
          <w:sz w:val="28"/>
        </w:rPr>
        <w:t>Saugar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 xml:space="preserve">(U. </w:t>
      </w:r>
      <w:ins w:id="3" w:author="Sergio Saugar García" w:date="2023-06-05T09:57:00Z">
        <w:r w:rsidR="00AB133A">
          <w:rPr>
            <w:spacing w:val="20"/>
            <w:sz w:val="28"/>
          </w:rPr>
          <w:t xml:space="preserve">CEU </w:t>
        </w:r>
      </w:ins>
      <w:r w:rsidR="00923396">
        <w:rPr>
          <w:spacing w:val="20"/>
          <w:sz w:val="28"/>
        </w:rPr>
        <w:t>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3CF07154" w:rsidR="00A91FB3" w:rsidRDefault="00C81128" w:rsidP="00A91FB3">
      <w:pPr>
        <w:jc w:val="center"/>
        <w:rPr>
          <w:rFonts w:ascii="Eras Medium ITC" w:eastAsia="Times New Roman" w:hAnsi="Eras Medium ITC" w:cs="Times New Roman"/>
          <w:noProof/>
          <w:spacing w:val="20"/>
          <w:szCs w:val="20"/>
          <w:lang w:eastAsia="es-ES"/>
        </w:rPr>
      </w:pPr>
      <w:ins w:id="4" w:author="Microsoft Office User" w:date="2023-05-02T08:00:00Z">
        <w:r>
          <w:rPr>
            <w:rFonts w:ascii="Eras Medium ITC" w:eastAsia="Times New Roman" w:hAnsi="Eras Medium ITC" w:cs="Times New Roman"/>
            <w:noProof/>
            <w:spacing w:val="20"/>
            <w:szCs w:val="20"/>
            <w:lang w:eastAsia="es-ES"/>
          </w:rPr>
          <w:t>Junio</w:t>
        </w:r>
      </w:ins>
      <w:commentRangeStart w:id="5"/>
      <w:del w:id="6" w:author="Microsoft Office User" w:date="2023-04-21T13:03:00Z">
        <w:r w:rsidR="00980513" w:rsidDel="00AA0D25">
          <w:rPr>
            <w:rFonts w:ascii="Eras Medium ITC" w:eastAsia="Times New Roman" w:hAnsi="Eras Medium ITC" w:cs="Times New Roman"/>
            <w:noProof/>
            <w:spacing w:val="20"/>
            <w:szCs w:val="20"/>
            <w:lang w:eastAsia="es-ES"/>
          </w:rPr>
          <w:delText>Junio</w:delText>
        </w:r>
      </w:del>
      <w:r w:rsidR="00980513">
        <w:rPr>
          <w:rFonts w:ascii="Eras Medium ITC" w:eastAsia="Times New Roman" w:hAnsi="Eras Medium ITC" w:cs="Times New Roman"/>
          <w:noProof/>
          <w:spacing w:val="20"/>
          <w:szCs w:val="20"/>
          <w:lang w:eastAsia="es-ES"/>
        </w:rPr>
        <w:t xml:space="preserve"> </w:t>
      </w:r>
      <w:del w:id="7" w:author="Microsoft Office User" w:date="2023-04-21T13:03:00Z">
        <w:r w:rsidR="00980513" w:rsidDel="00AA0D25">
          <w:rPr>
            <w:rFonts w:ascii="Eras Medium ITC" w:eastAsia="Times New Roman" w:hAnsi="Eras Medium ITC" w:cs="Times New Roman"/>
            <w:noProof/>
            <w:spacing w:val="20"/>
            <w:szCs w:val="20"/>
            <w:lang w:eastAsia="es-ES"/>
          </w:rPr>
          <w:delText>2022</w:delText>
        </w:r>
        <w:commentRangeEnd w:id="5"/>
        <w:r w:rsidR="00CB716F" w:rsidDel="00AA0D25">
          <w:rPr>
            <w:rStyle w:val="Refdecomentario"/>
          </w:rPr>
          <w:commentReference w:id="5"/>
        </w:r>
      </w:del>
      <w:ins w:id="8" w:author="Microsoft Office User" w:date="2023-04-21T13:03:00Z">
        <w:r w:rsidR="00AA0D25">
          <w:rPr>
            <w:rFonts w:ascii="Eras Medium ITC" w:eastAsia="Times New Roman" w:hAnsi="Eras Medium ITC" w:cs="Times New Roman"/>
            <w:noProof/>
            <w:spacing w:val="20"/>
            <w:szCs w:val="20"/>
            <w:lang w:eastAsia="es-ES"/>
          </w:rPr>
          <w:t>2023</w:t>
        </w:r>
      </w:ins>
    </w:p>
    <w:p w14:paraId="0D693231" w14:textId="6F05DC28" w:rsidR="00A05CAA" w:rsidDel="005C4DDB" w:rsidRDefault="00A05CAA">
      <w:pPr>
        <w:spacing w:before="0" w:after="0" w:line="240" w:lineRule="auto"/>
        <w:jc w:val="left"/>
        <w:rPr>
          <w:del w:id="9" w:author="Microsoft Office User" w:date="2023-06-05T21:21:00Z"/>
        </w:rPr>
      </w:pPr>
      <w:r>
        <w:br w:type="page"/>
      </w:r>
    </w:p>
    <w:p w14:paraId="4EDBD0BC" w14:textId="77777777" w:rsidR="00854A5D" w:rsidRDefault="00854A5D">
      <w:pPr>
        <w:spacing w:before="0" w:after="0" w:line="240" w:lineRule="auto"/>
        <w:jc w:val="left"/>
        <w:sectPr w:rsidR="00854A5D" w:rsidSect="00B72B4E">
          <w:headerReference w:type="default" r:id="rId13"/>
          <w:footerReference w:type="even" r:id="rId14"/>
          <w:footerReference w:type="default" r:id="rId15"/>
          <w:headerReference w:type="first" r:id="rId16"/>
          <w:footerReference w:type="first" r:id="rId17"/>
          <w:pgSz w:w="11900" w:h="16840"/>
          <w:pgMar w:top="1418" w:right="1418" w:bottom="1418" w:left="1418" w:header="708" w:footer="708" w:gutter="0"/>
          <w:pgNumType w:fmt="upperRoman" w:start="1"/>
          <w:cols w:space="708"/>
          <w:docGrid w:linePitch="360"/>
        </w:sectPr>
        <w:pPrChange w:id="10" w:author="Microsoft Office User" w:date="2023-06-05T21:21:00Z">
          <w:pPr/>
        </w:pPrChange>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B6643D">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B6643D">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diseño e implementación de una aplicación RESTful para búsqueda de empleo para estudiantes/graduados</w:t>
                  </w:r>
                </w:p>
                <w:p w14:paraId="32685964" w14:textId="1BD3F9F2" w:rsidR="006A2001" w:rsidRPr="00882F9E" w:rsidRDefault="006A2001" w:rsidP="00B6643D">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B6643D">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B6643D">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B6643D">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B6643D">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B6643D">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B6643D">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B6643D">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 xml:space="preserve">Reunido este tribunal el ___ /___ /_______, acuerda otorgar al Trabajo Fin de Grado presentado por D./Dña. ___________________________________  la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8"/>
          <w:footerReference w:type="even" r:id="rId19"/>
          <w:headerReference w:type="first" r:id="rId20"/>
          <w:footerReference w:type="first" r:id="rId21"/>
          <w:pgSz w:w="11900" w:h="16840"/>
          <w:pgMar w:top="1985" w:right="1268" w:bottom="1417" w:left="1701" w:header="708" w:footer="708" w:gutter="0"/>
          <w:pgNumType w:fmt="upperRoman" w:start="1"/>
          <w:cols w:space="708"/>
          <w:docGrid w:linePitch="360"/>
        </w:sectPr>
      </w:pPr>
    </w:p>
    <w:p w14:paraId="7D2D08F9" w14:textId="0A5F03AE" w:rsidR="00A91FB3" w:rsidRDefault="00A91FB3" w:rsidP="00630A81">
      <w:pPr>
        <w:pStyle w:val="Ttulo"/>
        <w:rPr>
          <w:rFonts w:asciiTheme="minorHAnsi" w:eastAsiaTheme="minorHAnsi" w:hAnsiTheme="minorHAnsi" w:cs="Arial"/>
          <w:spacing w:val="0"/>
          <w:kern w:val="0"/>
          <w:sz w:val="24"/>
          <w:szCs w:val="24"/>
        </w:rPr>
      </w:pPr>
      <w:bookmarkStart w:id="11" w:name="_Toc492311562"/>
      <w:bookmarkStart w:id="12" w:name="_Toc492311855"/>
      <w:bookmarkStart w:id="13" w:name="_Toc492644603"/>
      <w:bookmarkStart w:id="14" w:name="_Toc492644665"/>
      <w:bookmarkStart w:id="15" w:name="_Toc492887858"/>
      <w:bookmarkStart w:id="16" w:name="_Toc492888159"/>
      <w:bookmarkStart w:id="17" w:name="_Toc492901247"/>
      <w:r w:rsidRPr="00BC13A5">
        <w:rPr>
          <w:szCs w:val="48"/>
        </w:rPr>
        <w:lastRenderedPageBreak/>
        <w:t>Resumen</w:t>
      </w:r>
      <w:bookmarkEnd w:id="11"/>
      <w:bookmarkEnd w:id="12"/>
      <w:bookmarkEnd w:id="13"/>
      <w:bookmarkEnd w:id="14"/>
      <w:bookmarkEnd w:id="15"/>
      <w:bookmarkEnd w:id="16"/>
      <w:bookmarkEnd w:id="17"/>
      <w:r w:rsidRPr="00BC13A5">
        <w:rPr>
          <w:rFonts w:asciiTheme="minorHAnsi" w:eastAsiaTheme="minorHAnsi" w:hAnsiTheme="minorHAnsi" w:cs="Arial"/>
          <w:spacing w:val="0"/>
          <w:kern w:val="0"/>
          <w:sz w:val="24"/>
          <w:szCs w:val="24"/>
        </w:rPr>
        <w:tab/>
      </w:r>
    </w:p>
    <w:p w14:paraId="46CD2A64" w14:textId="77777777" w:rsidR="00F7552F" w:rsidRPr="00F7552F" w:rsidRDefault="00F7552F" w:rsidP="00F7552F"/>
    <w:p w14:paraId="24B31426" w14:textId="1A92C4A8" w:rsidR="00941A4D" w:rsidRPr="00D32360" w:rsidRDefault="00D32360" w:rsidP="00D32360">
      <w:r w:rsidRPr="007B2062">
        <w:t xml:space="preserve">El propósito de este Trabajo de Fin de Grado consiste en el diseño e implementación de una aplicación que aborde los problemas identificados en relación con el proceso de asignación de prácticas y primeros empleos a los alumnos universitarios y recién </w:t>
      </w:r>
      <w:del w:id="18" w:author="Sergio Saugar García" w:date="2023-06-05T09:59:00Z">
        <w:r w:rsidRPr="007B2062" w:rsidDel="00AB133A">
          <w:delText xml:space="preserve">graduados </w:delText>
        </w:r>
      </w:del>
      <w:ins w:id="19" w:author="Sergio Saugar García" w:date="2023-06-05T09:59:00Z">
        <w:r w:rsidR="00AB133A">
          <w:t>egresados</w:t>
        </w:r>
        <w:r w:rsidR="00AB133A" w:rsidRPr="007B2062">
          <w:t xml:space="preserve"> </w:t>
        </w:r>
        <w:r w:rsidR="00AB133A">
          <w:t>d</w:t>
        </w:r>
      </w:ins>
      <w:del w:id="20" w:author="Sergio Saugar García" w:date="2023-06-05T09:59:00Z">
        <w:r w:rsidRPr="007B2062" w:rsidDel="00AB133A">
          <w:delText xml:space="preserve">en </w:delText>
        </w:r>
      </w:del>
      <w:r w:rsidRPr="007B2062">
        <w:t>el CEU. La solución planteada se centra en unificar las aplicaciones existentes, digitalizar y homogeneizar los CVs de los alumnos y las ofertas de prácticas/empleo proporcionadas por las empresas, y automatiza</w:t>
      </w:r>
      <w:ins w:id="21" w:author="Sergio Saugar García" w:date="2023-06-05T10:00:00Z">
        <w:r w:rsidR="00AB133A">
          <w:t>,</w:t>
        </w:r>
      </w:ins>
      <w:del w:id="22" w:author="Sergio Saugar García" w:date="2023-06-05T10:00:00Z">
        <w:r w:rsidRPr="007B2062" w:rsidDel="00AB133A">
          <w:delText>r</w:delText>
        </w:r>
      </w:del>
      <w:r w:rsidRPr="007B2062">
        <w:t xml:space="preserve"> de manera integral</w:t>
      </w:r>
      <w:del w:id="23" w:author="Sergio Saugar García" w:date="2023-06-05T10:00:00Z">
        <w:r w:rsidRPr="007B2062" w:rsidDel="00AB133A">
          <w:delText xml:space="preserve"> </w:delText>
        </w:r>
      </w:del>
      <w:ins w:id="24" w:author="Sergio Saugar García" w:date="2023-06-05T10:00:00Z">
        <w:r w:rsidR="00AB133A">
          <w:t xml:space="preserve">, </w:t>
        </w:r>
      </w:ins>
      <w:r w:rsidRPr="007B2062">
        <w:t xml:space="preserve">todo el proceso, incluyendo la recomendación de ofertas a los alumnos. </w:t>
      </w:r>
      <w:ins w:id="25" w:author="Sergio Saugar García" w:date="2023-06-05T10:01:00Z">
        <w:r w:rsidR="003B2625">
          <w:t>Todo ello utilizando una perspectiva de Servicios Web RESTful, lo que facilitará su integración en el flujo de datos de la universidad.</w:t>
        </w:r>
      </w:ins>
      <w:del w:id="26" w:author="Sergio Saugar García" w:date="2023-06-05T10:00:00Z">
        <w:r w:rsidRPr="007B2062" w:rsidDel="003B2625">
          <w:delText>Se parte del análisis del estado del arte de los servicios Web y algoritmos de recomendación. Se expone la metodología de gestión del proyecto. Se realiza el análisis de dominio, especificando requisitos y definiendo la arquitectura del sistema. Posteriormente se diseña e implementa la arquitectura del sistema. Por último, se expone el despliegue de la aplicación junto con las pruebas realizadas y las conclusiones del proyecto.</w:delText>
        </w:r>
      </w:del>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Default="00A91FB3" w:rsidP="00630A81">
      <w:pPr>
        <w:pStyle w:val="Ttulo"/>
      </w:pPr>
      <w:bookmarkStart w:id="27" w:name="_Toc492311563"/>
      <w:bookmarkStart w:id="28" w:name="_Toc492311856"/>
      <w:bookmarkStart w:id="29" w:name="_Toc492644604"/>
      <w:bookmarkStart w:id="30" w:name="_Toc492644666"/>
      <w:bookmarkStart w:id="31" w:name="_Toc492887859"/>
      <w:bookmarkStart w:id="32" w:name="_Toc492888160"/>
      <w:bookmarkStart w:id="33" w:name="_Toc492901248"/>
      <w:r w:rsidRPr="00B612E8">
        <w:t>Palabras Clave</w:t>
      </w:r>
      <w:bookmarkEnd w:id="27"/>
      <w:bookmarkEnd w:id="28"/>
      <w:bookmarkEnd w:id="29"/>
      <w:bookmarkEnd w:id="30"/>
      <w:bookmarkEnd w:id="31"/>
      <w:bookmarkEnd w:id="32"/>
      <w:bookmarkEnd w:id="33"/>
    </w:p>
    <w:p w14:paraId="7B5F578A" w14:textId="77777777" w:rsidR="00F7552F" w:rsidRPr="00F7552F" w:rsidRDefault="00F7552F" w:rsidP="00F7552F"/>
    <w:p w14:paraId="649967B3" w14:textId="627408B5" w:rsidR="00675BDC" w:rsidRPr="009D2B5A" w:rsidRDefault="00675BDC" w:rsidP="00675BDC">
      <w:pPr>
        <w:rPr>
          <w:szCs w:val="24"/>
        </w:rPr>
      </w:pPr>
      <w:r w:rsidRPr="009D2B5A">
        <w:rPr>
          <w:szCs w:val="24"/>
        </w:rPr>
        <w:t xml:space="preserve">Servicios Web RESTful, Aplicaciones Web, Flask, Postman, HTTP, algoritmo de recomendación, Python, </w:t>
      </w:r>
      <w:r w:rsidR="0009708E" w:rsidRPr="009D2B5A">
        <w:rPr>
          <w:szCs w:val="24"/>
        </w:rPr>
        <w:t>despliegue AWS</w:t>
      </w:r>
      <w:r w:rsidR="00D01DB9" w:rsidRPr="009D2B5A">
        <w:rPr>
          <w:szCs w:val="24"/>
        </w:rPr>
        <w:t>.</w:t>
      </w:r>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6415C09E" w14:textId="77777777" w:rsidR="00801D52" w:rsidRDefault="00801D52" w:rsidP="00801D52">
      <w:pPr>
        <w:pStyle w:val="Ttulo"/>
        <w:rPr>
          <w:lang w:val="en-US"/>
        </w:rPr>
      </w:pPr>
      <w:r w:rsidRPr="0072679D">
        <w:rPr>
          <w:lang w:val="en-US"/>
        </w:rPr>
        <w:br w:type="page"/>
      </w:r>
      <w:r w:rsidRPr="00D32360">
        <w:rPr>
          <w:lang w:val="en-US"/>
        </w:rPr>
        <w:lastRenderedPageBreak/>
        <w:t>Abstract</w:t>
      </w:r>
      <w:r w:rsidRPr="00D32360">
        <w:rPr>
          <w:lang w:val="en-US"/>
        </w:rPr>
        <w:tab/>
      </w:r>
    </w:p>
    <w:p w14:paraId="318B6882" w14:textId="77777777" w:rsidR="00801D52" w:rsidRPr="001043BA" w:rsidRDefault="00801D52" w:rsidP="00801D52">
      <w:pPr>
        <w:rPr>
          <w:lang w:val="en-US"/>
        </w:rPr>
      </w:pPr>
    </w:p>
    <w:p w14:paraId="4C350769" w14:textId="3BE85E45" w:rsidR="00801D52" w:rsidRPr="00AF04C1" w:rsidRDefault="00801D52" w:rsidP="00801D52">
      <w:pPr>
        <w:rPr>
          <w:lang w:val="en-US"/>
        </w:rPr>
      </w:pPr>
      <w:r w:rsidRPr="00D32360">
        <w:rPr>
          <w:lang w:val="en-US"/>
        </w:rPr>
        <w:t>The purpose of this TFG is to design and implement an application that addresses the identified problems regarding the process of assigning internships and first jobs to university students and recent graduates at CEU. The proposed solution focuses on unifying the existing applications, digitiz</w:t>
      </w:r>
      <w:r>
        <w:rPr>
          <w:lang w:val="en-US"/>
        </w:rPr>
        <w:t>e</w:t>
      </w:r>
      <w:r w:rsidRPr="00D32360">
        <w:rPr>
          <w:lang w:val="en-US"/>
        </w:rPr>
        <w:t>, and standar</w:t>
      </w:r>
      <w:r>
        <w:rPr>
          <w:lang w:val="en-US"/>
        </w:rPr>
        <w:t>dize</w:t>
      </w:r>
      <w:r w:rsidRPr="00D32360">
        <w:rPr>
          <w:lang w:val="en-US"/>
        </w:rPr>
        <w:t xml:space="preserve"> the students' CVs and the internship/job offers provided by companies, and fully automating the entire process, including offering recommendations to the students. </w:t>
      </w:r>
      <w:del w:id="34" w:author="Sergio Saugar García" w:date="2023-06-05T10:01:00Z">
        <w:r w:rsidRPr="00D32360" w:rsidDel="003B2625">
          <w:rPr>
            <w:lang w:val="en-US"/>
          </w:rPr>
          <w:delText xml:space="preserve">The project begins with an analysis of the state of the art in Web services and recommendation algorithms. The project management methodology is presented, followed by the domain analysis, specifying requirements, and defining the system architecture. Subsequently, the system architecture is designed and implemented. Finally, the deployment of the application, along with the conducted tests and project conclusions, </w:delText>
        </w:r>
        <w:r w:rsidDel="003B2625">
          <w:rPr>
            <w:lang w:val="en-US"/>
          </w:rPr>
          <w:delText>are</w:delText>
        </w:r>
        <w:r w:rsidRPr="00D32360" w:rsidDel="003B2625">
          <w:rPr>
            <w:lang w:val="en-US"/>
          </w:rPr>
          <w:delText xml:space="preserve"> presented</w:delText>
        </w:r>
      </w:del>
      <w:ins w:id="35" w:author="Sergio Saugar García" w:date="2023-06-05T10:01:00Z">
        <w:r w:rsidR="003B2625">
          <w:rPr>
            <w:lang w:val="en-US"/>
          </w:rPr>
          <w:t>The</w:t>
        </w:r>
      </w:ins>
      <w:ins w:id="36" w:author="Sergio Saugar García" w:date="2023-06-05T10:02:00Z">
        <w:r w:rsidR="003B2625">
          <w:rPr>
            <w:lang w:val="en-US"/>
          </w:rPr>
          <w:t xml:space="preserve"> application is based on a RESTful Web Services approach </w:t>
        </w:r>
      </w:ins>
      <w:ins w:id="37" w:author="Sergio Saugar García" w:date="2023-06-05T10:03:00Z">
        <w:r w:rsidR="003B2625">
          <w:rPr>
            <w:lang w:val="en-US"/>
          </w:rPr>
          <w:t>allowing</w:t>
        </w:r>
      </w:ins>
      <w:ins w:id="38" w:author="Sergio Saugar García" w:date="2023-06-05T10:02:00Z">
        <w:r w:rsidR="003B2625">
          <w:rPr>
            <w:lang w:val="en-US"/>
          </w:rPr>
          <w:t xml:space="preserve"> a seamless integration into the</w:t>
        </w:r>
      </w:ins>
      <w:ins w:id="39" w:author="Sergio Saugar García" w:date="2023-06-05T10:03:00Z">
        <w:r w:rsidR="003B2625">
          <w:rPr>
            <w:lang w:val="en-US"/>
          </w:rPr>
          <w:t xml:space="preserve"> organization’s data flow</w:t>
        </w:r>
      </w:ins>
      <w:r w:rsidRPr="00D32360">
        <w:rPr>
          <w:lang w:val="en-US"/>
        </w:rPr>
        <w:t>.</w:t>
      </w:r>
    </w:p>
    <w:p w14:paraId="1371D87E" w14:textId="296A2C39" w:rsidR="00801D52" w:rsidRPr="00801D52" w:rsidRDefault="00801D52">
      <w:pPr>
        <w:spacing w:before="0" w:after="0" w:line="240" w:lineRule="auto"/>
        <w:jc w:val="left"/>
        <w:rPr>
          <w:lang w:val="en-US"/>
        </w:rPr>
      </w:pPr>
    </w:p>
    <w:p w14:paraId="420ED408" w14:textId="77777777" w:rsidR="00801D52" w:rsidRDefault="00801D52" w:rsidP="00801D52">
      <w:pPr>
        <w:pStyle w:val="Ttulo"/>
        <w:rPr>
          <w:lang w:val="en-US"/>
        </w:rPr>
      </w:pPr>
      <w:r w:rsidRPr="00AF04C1">
        <w:rPr>
          <w:lang w:val="en-US"/>
        </w:rPr>
        <w:t>Keywords</w:t>
      </w:r>
    </w:p>
    <w:p w14:paraId="4DE90894" w14:textId="77777777" w:rsidR="00801D52" w:rsidRPr="001043BA" w:rsidRDefault="00801D52" w:rsidP="00801D52">
      <w:pPr>
        <w:rPr>
          <w:lang w:val="en-US"/>
        </w:rPr>
      </w:pPr>
    </w:p>
    <w:p w14:paraId="7FFAEF27" w14:textId="77777777" w:rsidR="00801D52" w:rsidRPr="001043BA" w:rsidRDefault="00801D52" w:rsidP="00801D52">
      <w:pPr>
        <w:rPr>
          <w:szCs w:val="24"/>
          <w:lang w:val="en-US"/>
        </w:rPr>
      </w:pPr>
      <w:r w:rsidRPr="001043BA">
        <w:rPr>
          <w:szCs w:val="24"/>
          <w:lang w:val="en-US"/>
        </w:rPr>
        <w:t>RESTful Web Services, Web Applications, Flask, Postman, HTTP, recommendation algorithm, Python, AWS deployment.</w:t>
      </w:r>
    </w:p>
    <w:p w14:paraId="703A3F0D" w14:textId="77777777" w:rsidR="00BC13A5" w:rsidRPr="00801D52" w:rsidRDefault="00BC13A5">
      <w:pPr>
        <w:rPr>
          <w:lang w:val="en-US"/>
        </w:rPr>
        <w:sectPr w:rsidR="00BC13A5" w:rsidRPr="00801D52" w:rsidSect="006351D8">
          <w:headerReference w:type="even" r:id="rId22"/>
          <w:footerReference w:type="even" r:id="rId23"/>
          <w:headerReference w:type="first" r:id="rId24"/>
          <w:footerReference w:type="first" r:id="rId25"/>
          <w:type w:val="oddPage"/>
          <w:pgSz w:w="11900" w:h="16840" w:code="9"/>
          <w:pgMar w:top="1985" w:right="1701" w:bottom="1417" w:left="1701" w:header="851" w:footer="851" w:gutter="567"/>
          <w:pgNumType w:fmt="upperRoman" w:start="1"/>
          <w:cols w:space="708"/>
          <w:titlePg/>
          <w:docGrid w:linePitch="360"/>
        </w:sectPr>
      </w:pPr>
    </w:p>
    <w:p w14:paraId="6EB95D9E" w14:textId="77777777" w:rsidR="00801D52" w:rsidRPr="007843A6" w:rsidRDefault="00801D52" w:rsidP="00801D52">
      <w:pPr>
        <w:pStyle w:val="Ttulo"/>
        <w:rPr>
          <w:lang w:val="en-US"/>
        </w:rPr>
      </w:pPr>
      <w:r w:rsidRPr="007843A6">
        <w:rPr>
          <w:lang w:val="en-US"/>
        </w:rPr>
        <w:lastRenderedPageBreak/>
        <w:t>Índice de contenidos</w:t>
      </w:r>
    </w:p>
    <w:sdt>
      <w:sdtPr>
        <w:rPr>
          <w:bCs/>
          <w:iCs/>
          <w:noProof/>
          <w:szCs w:val="24"/>
        </w:rPr>
        <w:id w:val="545806066"/>
        <w:docPartObj>
          <w:docPartGallery w:val="Table of Contents"/>
          <w:docPartUnique/>
        </w:docPartObj>
      </w:sdtPr>
      <w:sdtContent>
        <w:p w14:paraId="58495CF9" w14:textId="77777777" w:rsidR="00801D52" w:rsidRDefault="00801D52" w:rsidP="00801D52">
          <w:pPr>
            <w:spacing w:before="0" w:after="0" w:line="240" w:lineRule="auto"/>
          </w:pPr>
        </w:p>
        <w:p w14:paraId="77209EBA" w14:textId="4EC63169" w:rsidR="003A2FA4" w:rsidRDefault="00801D52" w:rsidP="003A2FA4">
          <w:pPr>
            <w:pStyle w:val="TDC1"/>
            <w:rPr>
              <w:ins w:id="40" w:author="Microsoft Office User" w:date="2023-06-05T20:28:00Z"/>
              <w:rFonts w:eastAsiaTheme="minorEastAsia"/>
              <w:kern w:val="2"/>
              <w:lang w:eastAsia="es-ES_tradnl"/>
              <w14:ligatures w14:val="standardContextual"/>
            </w:rPr>
          </w:pPr>
          <w:r>
            <w:fldChar w:fldCharType="begin"/>
          </w:r>
          <w:r>
            <w:instrText>TOC \o "1-3" \h \z \u</w:instrText>
          </w:r>
          <w:r>
            <w:fldChar w:fldCharType="separate"/>
          </w:r>
          <w:ins w:id="41" w:author="Microsoft Office User" w:date="2023-06-05T20:28:00Z">
            <w:r w:rsidR="003A2FA4" w:rsidRPr="00A12B62">
              <w:rPr>
                <w:rStyle w:val="Hipervnculo"/>
              </w:rPr>
              <w:fldChar w:fldCharType="begin"/>
            </w:r>
            <w:r w:rsidR="003A2FA4" w:rsidRPr="00A12B62">
              <w:rPr>
                <w:rStyle w:val="Hipervnculo"/>
              </w:rPr>
              <w:instrText xml:space="preserve"> </w:instrText>
            </w:r>
            <w:r w:rsidR="003A2FA4">
              <w:instrText>HYPERLINK \l "_Toc136889306"</w:instrText>
            </w:r>
            <w:r w:rsidR="003A2FA4" w:rsidRPr="00A12B62">
              <w:rPr>
                <w:rStyle w:val="Hipervnculo"/>
              </w:rPr>
              <w:instrText xml:space="preserve"> </w:instrText>
            </w:r>
            <w:r w:rsidR="003A2FA4" w:rsidRPr="00A12B62">
              <w:rPr>
                <w:rStyle w:val="Hipervnculo"/>
              </w:rPr>
            </w:r>
            <w:r w:rsidR="003A2FA4" w:rsidRPr="00A12B62">
              <w:rPr>
                <w:rStyle w:val="Hipervnculo"/>
              </w:rPr>
              <w:fldChar w:fldCharType="separate"/>
            </w:r>
            <w:r w:rsidR="003A2FA4" w:rsidRPr="00A12B62">
              <w:rPr>
                <w:rStyle w:val="Hipervnculo"/>
              </w:rPr>
              <w:t>Capítulo 1 Introducción</w:t>
            </w:r>
            <w:r w:rsidR="003A2FA4">
              <w:rPr>
                <w:webHidden/>
              </w:rPr>
              <w:tab/>
            </w:r>
            <w:r w:rsidR="003A2FA4">
              <w:rPr>
                <w:webHidden/>
              </w:rPr>
              <w:fldChar w:fldCharType="begin"/>
            </w:r>
            <w:r w:rsidR="003A2FA4">
              <w:rPr>
                <w:webHidden/>
              </w:rPr>
              <w:instrText xml:space="preserve"> PAGEREF _Toc136889306 \h </w:instrText>
            </w:r>
          </w:ins>
          <w:r w:rsidR="003A2FA4">
            <w:rPr>
              <w:webHidden/>
            </w:rPr>
          </w:r>
          <w:r w:rsidR="003A2FA4">
            <w:rPr>
              <w:webHidden/>
            </w:rPr>
            <w:fldChar w:fldCharType="separate"/>
          </w:r>
          <w:ins w:id="42" w:author="Microsoft Office User" w:date="2023-06-05T20:28:00Z">
            <w:r w:rsidR="003A2FA4">
              <w:rPr>
                <w:webHidden/>
              </w:rPr>
              <w:t>1</w:t>
            </w:r>
            <w:r w:rsidR="003A2FA4">
              <w:rPr>
                <w:webHidden/>
              </w:rPr>
              <w:fldChar w:fldCharType="end"/>
            </w:r>
            <w:r w:rsidR="003A2FA4" w:rsidRPr="00A12B62">
              <w:rPr>
                <w:rStyle w:val="Hipervnculo"/>
              </w:rPr>
              <w:fldChar w:fldCharType="end"/>
            </w:r>
          </w:ins>
        </w:p>
        <w:p w14:paraId="397644CD" w14:textId="541935F8" w:rsidR="003A2FA4" w:rsidRDefault="003A2FA4" w:rsidP="003A2FA4">
          <w:pPr>
            <w:pStyle w:val="TDC1"/>
            <w:rPr>
              <w:ins w:id="43" w:author="Microsoft Office User" w:date="2023-06-05T20:28:00Z"/>
              <w:rFonts w:eastAsiaTheme="minorEastAsia"/>
              <w:kern w:val="2"/>
              <w:lang w:eastAsia="es-ES_tradnl"/>
              <w14:ligatures w14:val="standardContextual"/>
            </w:rPr>
          </w:pPr>
          <w:ins w:id="44" w:author="Microsoft Office User" w:date="2023-06-05T20:28:00Z">
            <w:r w:rsidRPr="00A12B62">
              <w:rPr>
                <w:rStyle w:val="Hipervnculo"/>
              </w:rPr>
              <w:fldChar w:fldCharType="begin"/>
            </w:r>
            <w:r w:rsidRPr="00A12B62">
              <w:rPr>
                <w:rStyle w:val="Hipervnculo"/>
              </w:rPr>
              <w:instrText xml:space="preserve"> </w:instrText>
            </w:r>
            <w:r>
              <w:instrText>HYPERLINK \l "_Toc136889307"</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Capítulo 2 Estado del arte</w:t>
            </w:r>
            <w:r>
              <w:rPr>
                <w:webHidden/>
              </w:rPr>
              <w:tab/>
            </w:r>
            <w:r>
              <w:rPr>
                <w:webHidden/>
              </w:rPr>
              <w:fldChar w:fldCharType="begin"/>
            </w:r>
            <w:r>
              <w:rPr>
                <w:webHidden/>
              </w:rPr>
              <w:instrText xml:space="preserve"> PAGEREF _Toc136889307 \h </w:instrText>
            </w:r>
          </w:ins>
          <w:r>
            <w:rPr>
              <w:webHidden/>
            </w:rPr>
          </w:r>
          <w:r>
            <w:rPr>
              <w:webHidden/>
            </w:rPr>
            <w:fldChar w:fldCharType="separate"/>
          </w:r>
          <w:ins w:id="45" w:author="Microsoft Office User" w:date="2023-06-05T20:28:00Z">
            <w:r>
              <w:rPr>
                <w:webHidden/>
              </w:rPr>
              <w:t>3</w:t>
            </w:r>
            <w:r>
              <w:rPr>
                <w:webHidden/>
              </w:rPr>
              <w:fldChar w:fldCharType="end"/>
            </w:r>
            <w:r w:rsidRPr="00A12B62">
              <w:rPr>
                <w:rStyle w:val="Hipervnculo"/>
              </w:rPr>
              <w:fldChar w:fldCharType="end"/>
            </w:r>
          </w:ins>
        </w:p>
        <w:p w14:paraId="093A3070" w14:textId="0B367CA6" w:rsidR="003A2FA4" w:rsidRDefault="003A2FA4">
          <w:pPr>
            <w:pStyle w:val="TDC1"/>
            <w:rPr>
              <w:ins w:id="46" w:author="Microsoft Office User" w:date="2023-06-05T20:28:00Z"/>
              <w:rFonts w:eastAsiaTheme="minorEastAsia"/>
              <w:bCs w:val="0"/>
              <w:kern w:val="2"/>
              <w:lang w:eastAsia="es-ES_tradnl"/>
              <w14:ligatures w14:val="standardContextual"/>
            </w:rPr>
            <w:pPrChange w:id="47" w:author="Microsoft Office User" w:date="2023-06-05T20:28:00Z">
              <w:pPr>
                <w:pStyle w:val="TDC2"/>
              </w:pPr>
            </w:pPrChange>
          </w:pPr>
          <w:ins w:id="48" w:author="Microsoft Office User" w:date="2023-06-05T20:28:00Z">
            <w:r w:rsidRPr="00A12B62">
              <w:rPr>
                <w:rStyle w:val="Hipervnculo"/>
              </w:rPr>
              <w:fldChar w:fldCharType="begin"/>
            </w:r>
            <w:r w:rsidRPr="00A12B62">
              <w:rPr>
                <w:rStyle w:val="Hipervnculo"/>
              </w:rPr>
              <w:instrText xml:space="preserve"> </w:instrText>
            </w:r>
            <w:r>
              <w:instrText>HYPERLINK \l "_Toc136889308"</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2.1</w:t>
            </w:r>
            <w:r>
              <w:rPr>
                <w:rFonts w:eastAsiaTheme="minorEastAsia"/>
                <w:bCs w:val="0"/>
                <w:kern w:val="2"/>
                <w:lang w:eastAsia="es-ES_tradnl"/>
                <w14:ligatures w14:val="standardContextual"/>
              </w:rPr>
              <w:tab/>
            </w:r>
            <w:r w:rsidRPr="00A12B62">
              <w:rPr>
                <w:rStyle w:val="Hipervnculo"/>
              </w:rPr>
              <w:t>Servicios Web</w:t>
            </w:r>
            <w:r>
              <w:rPr>
                <w:webHidden/>
              </w:rPr>
              <w:tab/>
            </w:r>
            <w:r>
              <w:rPr>
                <w:webHidden/>
              </w:rPr>
              <w:fldChar w:fldCharType="begin"/>
            </w:r>
            <w:r>
              <w:rPr>
                <w:webHidden/>
              </w:rPr>
              <w:instrText xml:space="preserve"> PAGEREF _Toc136889308 \h </w:instrText>
            </w:r>
          </w:ins>
          <w:r>
            <w:rPr>
              <w:webHidden/>
            </w:rPr>
          </w:r>
          <w:r>
            <w:rPr>
              <w:webHidden/>
            </w:rPr>
            <w:fldChar w:fldCharType="separate"/>
          </w:r>
          <w:ins w:id="49" w:author="Microsoft Office User" w:date="2023-06-05T20:28:00Z">
            <w:r>
              <w:rPr>
                <w:webHidden/>
              </w:rPr>
              <w:t>3</w:t>
            </w:r>
            <w:r>
              <w:rPr>
                <w:webHidden/>
              </w:rPr>
              <w:fldChar w:fldCharType="end"/>
            </w:r>
            <w:r w:rsidRPr="00A12B62">
              <w:rPr>
                <w:rStyle w:val="Hipervnculo"/>
              </w:rPr>
              <w:fldChar w:fldCharType="end"/>
            </w:r>
          </w:ins>
        </w:p>
        <w:p w14:paraId="1860E280" w14:textId="6B95ED7E" w:rsidR="003A2FA4" w:rsidRDefault="003A2FA4">
          <w:pPr>
            <w:pStyle w:val="TDC1"/>
            <w:rPr>
              <w:ins w:id="50" w:author="Microsoft Office User" w:date="2023-06-05T20:28:00Z"/>
              <w:rFonts w:eastAsiaTheme="minorEastAsia"/>
              <w:bCs w:val="0"/>
              <w:kern w:val="2"/>
              <w:lang w:eastAsia="es-ES_tradnl"/>
              <w14:ligatures w14:val="standardContextual"/>
            </w:rPr>
            <w:pPrChange w:id="51" w:author="Microsoft Office User" w:date="2023-06-05T20:28:00Z">
              <w:pPr>
                <w:pStyle w:val="TDC2"/>
              </w:pPr>
            </w:pPrChange>
          </w:pPr>
          <w:ins w:id="52" w:author="Microsoft Office User" w:date="2023-06-05T20:28:00Z">
            <w:r w:rsidRPr="00A12B62">
              <w:rPr>
                <w:rStyle w:val="Hipervnculo"/>
              </w:rPr>
              <w:fldChar w:fldCharType="begin"/>
            </w:r>
            <w:r w:rsidRPr="00A12B62">
              <w:rPr>
                <w:rStyle w:val="Hipervnculo"/>
              </w:rPr>
              <w:instrText xml:space="preserve"> </w:instrText>
            </w:r>
            <w:r>
              <w:instrText>HYPERLINK \l "_Toc136889309"</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2.2</w:t>
            </w:r>
            <w:r>
              <w:rPr>
                <w:rFonts w:eastAsiaTheme="minorEastAsia"/>
                <w:bCs w:val="0"/>
                <w:kern w:val="2"/>
                <w:lang w:eastAsia="es-ES_tradnl"/>
                <w14:ligatures w14:val="standardContextual"/>
              </w:rPr>
              <w:tab/>
            </w:r>
            <w:r w:rsidRPr="00A12B62">
              <w:rPr>
                <w:rStyle w:val="Hipervnculo"/>
              </w:rPr>
              <w:t>Algoritmo de recomendación</w:t>
            </w:r>
            <w:r>
              <w:rPr>
                <w:webHidden/>
              </w:rPr>
              <w:tab/>
            </w:r>
            <w:r>
              <w:rPr>
                <w:webHidden/>
              </w:rPr>
              <w:fldChar w:fldCharType="begin"/>
            </w:r>
            <w:r>
              <w:rPr>
                <w:webHidden/>
              </w:rPr>
              <w:instrText xml:space="preserve"> PAGEREF _Toc136889309 \h </w:instrText>
            </w:r>
          </w:ins>
          <w:r>
            <w:rPr>
              <w:webHidden/>
            </w:rPr>
          </w:r>
          <w:r>
            <w:rPr>
              <w:webHidden/>
            </w:rPr>
            <w:fldChar w:fldCharType="separate"/>
          </w:r>
          <w:ins w:id="53" w:author="Microsoft Office User" w:date="2023-06-05T20:28:00Z">
            <w:r>
              <w:rPr>
                <w:webHidden/>
              </w:rPr>
              <w:t>8</w:t>
            </w:r>
            <w:r>
              <w:rPr>
                <w:webHidden/>
              </w:rPr>
              <w:fldChar w:fldCharType="end"/>
            </w:r>
            <w:r w:rsidRPr="00A12B62">
              <w:rPr>
                <w:rStyle w:val="Hipervnculo"/>
              </w:rPr>
              <w:fldChar w:fldCharType="end"/>
            </w:r>
          </w:ins>
        </w:p>
        <w:p w14:paraId="57DE099D" w14:textId="2E25EEF1" w:rsidR="003A2FA4" w:rsidRDefault="003A2FA4">
          <w:pPr>
            <w:pStyle w:val="TDC1"/>
            <w:rPr>
              <w:ins w:id="54" w:author="Microsoft Office User" w:date="2023-06-05T20:28:00Z"/>
              <w:rFonts w:eastAsiaTheme="minorEastAsia"/>
              <w:kern w:val="2"/>
              <w:lang w:eastAsia="es-ES_tradnl"/>
              <w14:ligatures w14:val="standardContextual"/>
            </w:rPr>
            <w:pPrChange w:id="55" w:author="Microsoft Office User" w:date="2023-06-05T20:28:00Z">
              <w:pPr>
                <w:pStyle w:val="TDC3"/>
                <w:tabs>
                  <w:tab w:val="left" w:pos="1440"/>
                  <w:tab w:val="right" w:leader="dot" w:pos="7921"/>
                </w:tabs>
              </w:pPr>
            </w:pPrChange>
          </w:pPr>
          <w:ins w:id="56" w:author="Microsoft Office User" w:date="2023-06-05T20:28:00Z">
            <w:r w:rsidRPr="00A12B62">
              <w:rPr>
                <w:rStyle w:val="Hipervnculo"/>
              </w:rPr>
              <w:fldChar w:fldCharType="begin"/>
            </w:r>
            <w:r w:rsidRPr="00A12B62">
              <w:rPr>
                <w:rStyle w:val="Hipervnculo"/>
              </w:rPr>
              <w:instrText xml:space="preserve"> </w:instrText>
            </w:r>
            <w:r>
              <w:instrText>HYPERLINK \l "_Toc136889311"</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2.2.1</w:t>
            </w:r>
            <w:r>
              <w:rPr>
                <w:rFonts w:eastAsiaTheme="minorEastAsia"/>
                <w:kern w:val="2"/>
                <w:lang w:eastAsia="es-ES_tradnl"/>
                <w14:ligatures w14:val="standardContextual"/>
              </w:rPr>
              <w:tab/>
            </w:r>
            <w:r w:rsidRPr="00A12B62">
              <w:rPr>
                <w:rStyle w:val="Hipervnculo"/>
              </w:rPr>
              <w:t>Introducción a la ciencia de los datos</w:t>
            </w:r>
            <w:r>
              <w:rPr>
                <w:webHidden/>
              </w:rPr>
              <w:tab/>
            </w:r>
            <w:r>
              <w:rPr>
                <w:webHidden/>
              </w:rPr>
              <w:fldChar w:fldCharType="begin"/>
            </w:r>
            <w:r>
              <w:rPr>
                <w:webHidden/>
              </w:rPr>
              <w:instrText xml:space="preserve"> PAGEREF _Toc136889311 \h </w:instrText>
            </w:r>
          </w:ins>
          <w:r>
            <w:rPr>
              <w:webHidden/>
            </w:rPr>
          </w:r>
          <w:r>
            <w:rPr>
              <w:webHidden/>
            </w:rPr>
            <w:fldChar w:fldCharType="separate"/>
          </w:r>
          <w:ins w:id="57" w:author="Microsoft Office User" w:date="2023-06-05T20:28:00Z">
            <w:r>
              <w:rPr>
                <w:webHidden/>
              </w:rPr>
              <w:t>9</w:t>
            </w:r>
            <w:r>
              <w:rPr>
                <w:webHidden/>
              </w:rPr>
              <w:fldChar w:fldCharType="end"/>
            </w:r>
            <w:r w:rsidRPr="00A12B62">
              <w:rPr>
                <w:rStyle w:val="Hipervnculo"/>
              </w:rPr>
              <w:fldChar w:fldCharType="end"/>
            </w:r>
          </w:ins>
        </w:p>
        <w:p w14:paraId="7C239FF4" w14:textId="18AAA066" w:rsidR="003A2FA4" w:rsidRDefault="003A2FA4">
          <w:pPr>
            <w:pStyle w:val="TDC1"/>
            <w:rPr>
              <w:ins w:id="58" w:author="Microsoft Office User" w:date="2023-06-05T20:28:00Z"/>
              <w:rFonts w:eastAsiaTheme="minorEastAsia"/>
              <w:kern w:val="2"/>
              <w:lang w:eastAsia="es-ES_tradnl"/>
              <w14:ligatures w14:val="standardContextual"/>
            </w:rPr>
            <w:pPrChange w:id="59" w:author="Microsoft Office User" w:date="2023-06-05T20:28:00Z">
              <w:pPr>
                <w:pStyle w:val="TDC3"/>
                <w:tabs>
                  <w:tab w:val="left" w:pos="1440"/>
                  <w:tab w:val="right" w:leader="dot" w:pos="7921"/>
                </w:tabs>
              </w:pPr>
            </w:pPrChange>
          </w:pPr>
          <w:ins w:id="60" w:author="Microsoft Office User" w:date="2023-06-05T20:28:00Z">
            <w:r w:rsidRPr="00A12B62">
              <w:rPr>
                <w:rStyle w:val="Hipervnculo"/>
              </w:rPr>
              <w:fldChar w:fldCharType="begin"/>
            </w:r>
            <w:r w:rsidRPr="00A12B62">
              <w:rPr>
                <w:rStyle w:val="Hipervnculo"/>
              </w:rPr>
              <w:instrText xml:space="preserve"> </w:instrText>
            </w:r>
            <w:r>
              <w:instrText>HYPERLINK \l "_Toc136889314"</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2.2.2</w:t>
            </w:r>
            <w:r>
              <w:rPr>
                <w:rFonts w:eastAsiaTheme="minorEastAsia"/>
                <w:kern w:val="2"/>
                <w:lang w:eastAsia="es-ES_tradnl"/>
                <w14:ligatures w14:val="standardContextual"/>
              </w:rPr>
              <w:tab/>
            </w:r>
            <w:r w:rsidRPr="00A12B62">
              <w:rPr>
                <w:rStyle w:val="Hipervnculo"/>
                <w:i/>
              </w:rPr>
              <w:t>Machine Learning</w:t>
            </w:r>
            <w:r w:rsidRPr="00A12B62">
              <w:rPr>
                <w:rStyle w:val="Hipervnculo"/>
              </w:rPr>
              <w:t>: métodos de aprendizaje</w:t>
            </w:r>
            <w:r>
              <w:rPr>
                <w:webHidden/>
              </w:rPr>
              <w:tab/>
            </w:r>
            <w:r>
              <w:rPr>
                <w:webHidden/>
              </w:rPr>
              <w:fldChar w:fldCharType="begin"/>
            </w:r>
            <w:r>
              <w:rPr>
                <w:webHidden/>
              </w:rPr>
              <w:instrText xml:space="preserve"> PAGEREF _Toc136889314 \h </w:instrText>
            </w:r>
          </w:ins>
          <w:r>
            <w:rPr>
              <w:webHidden/>
            </w:rPr>
          </w:r>
          <w:r>
            <w:rPr>
              <w:webHidden/>
            </w:rPr>
            <w:fldChar w:fldCharType="separate"/>
          </w:r>
          <w:ins w:id="61" w:author="Microsoft Office User" w:date="2023-06-05T20:28:00Z">
            <w:r>
              <w:rPr>
                <w:webHidden/>
              </w:rPr>
              <w:t>9</w:t>
            </w:r>
            <w:r>
              <w:rPr>
                <w:webHidden/>
              </w:rPr>
              <w:fldChar w:fldCharType="end"/>
            </w:r>
            <w:r w:rsidRPr="00A12B62">
              <w:rPr>
                <w:rStyle w:val="Hipervnculo"/>
              </w:rPr>
              <w:fldChar w:fldCharType="end"/>
            </w:r>
          </w:ins>
        </w:p>
        <w:p w14:paraId="7DBC3E43" w14:textId="35365C79" w:rsidR="003A2FA4" w:rsidRDefault="003A2FA4">
          <w:pPr>
            <w:pStyle w:val="TDC1"/>
            <w:rPr>
              <w:ins w:id="62" w:author="Microsoft Office User" w:date="2023-06-05T20:28:00Z"/>
              <w:rFonts w:eastAsiaTheme="minorEastAsia"/>
              <w:kern w:val="2"/>
              <w:lang w:eastAsia="es-ES_tradnl"/>
              <w14:ligatures w14:val="standardContextual"/>
            </w:rPr>
            <w:pPrChange w:id="63" w:author="Microsoft Office User" w:date="2023-06-05T20:28:00Z">
              <w:pPr>
                <w:pStyle w:val="TDC3"/>
                <w:tabs>
                  <w:tab w:val="left" w:pos="1440"/>
                  <w:tab w:val="right" w:leader="dot" w:pos="7921"/>
                </w:tabs>
              </w:pPr>
            </w:pPrChange>
          </w:pPr>
          <w:ins w:id="64" w:author="Microsoft Office User" w:date="2023-06-05T20:28:00Z">
            <w:r w:rsidRPr="00A12B62">
              <w:rPr>
                <w:rStyle w:val="Hipervnculo"/>
              </w:rPr>
              <w:fldChar w:fldCharType="begin"/>
            </w:r>
            <w:r w:rsidRPr="00A12B62">
              <w:rPr>
                <w:rStyle w:val="Hipervnculo"/>
              </w:rPr>
              <w:instrText xml:space="preserve"> </w:instrText>
            </w:r>
            <w:r>
              <w:instrText>HYPERLINK \l "_Toc136889333"</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2.2.3</w:t>
            </w:r>
            <w:r>
              <w:rPr>
                <w:rFonts w:eastAsiaTheme="minorEastAsia"/>
                <w:kern w:val="2"/>
                <w:lang w:eastAsia="es-ES_tradnl"/>
                <w14:ligatures w14:val="standardContextual"/>
              </w:rPr>
              <w:tab/>
            </w:r>
            <w:r w:rsidRPr="00A12B62">
              <w:rPr>
                <w:rStyle w:val="Hipervnculo"/>
              </w:rPr>
              <w:t>Técnicas de análisis de datos prescriptivas: sistemas de recomendación</w:t>
            </w:r>
            <w:r>
              <w:rPr>
                <w:webHidden/>
              </w:rPr>
              <w:tab/>
            </w:r>
            <w:r>
              <w:rPr>
                <w:webHidden/>
              </w:rPr>
              <w:fldChar w:fldCharType="begin"/>
            </w:r>
            <w:r>
              <w:rPr>
                <w:webHidden/>
              </w:rPr>
              <w:instrText xml:space="preserve"> PAGEREF _Toc136889333 \h </w:instrText>
            </w:r>
          </w:ins>
          <w:r>
            <w:rPr>
              <w:webHidden/>
            </w:rPr>
          </w:r>
          <w:r>
            <w:rPr>
              <w:webHidden/>
            </w:rPr>
            <w:fldChar w:fldCharType="separate"/>
          </w:r>
          <w:ins w:id="65" w:author="Microsoft Office User" w:date="2023-06-05T20:28:00Z">
            <w:r>
              <w:rPr>
                <w:webHidden/>
              </w:rPr>
              <w:t>10</w:t>
            </w:r>
            <w:r>
              <w:rPr>
                <w:webHidden/>
              </w:rPr>
              <w:fldChar w:fldCharType="end"/>
            </w:r>
            <w:r w:rsidRPr="00A12B62">
              <w:rPr>
                <w:rStyle w:val="Hipervnculo"/>
              </w:rPr>
              <w:fldChar w:fldCharType="end"/>
            </w:r>
          </w:ins>
        </w:p>
        <w:p w14:paraId="39AD7C76" w14:textId="6B706DE3" w:rsidR="003A2FA4" w:rsidRDefault="003A2FA4">
          <w:pPr>
            <w:pStyle w:val="TDC1"/>
            <w:rPr>
              <w:ins w:id="66" w:author="Microsoft Office User" w:date="2023-06-05T20:28:00Z"/>
              <w:rFonts w:eastAsiaTheme="minorEastAsia"/>
              <w:kern w:val="2"/>
              <w:lang w:eastAsia="es-ES_tradnl"/>
              <w14:ligatures w14:val="standardContextual"/>
            </w:rPr>
            <w:pPrChange w:id="67" w:author="Microsoft Office User" w:date="2023-06-05T20:28:00Z">
              <w:pPr>
                <w:pStyle w:val="TDC3"/>
                <w:tabs>
                  <w:tab w:val="left" w:pos="1440"/>
                  <w:tab w:val="right" w:leader="dot" w:pos="7921"/>
                </w:tabs>
              </w:pPr>
            </w:pPrChange>
          </w:pPr>
          <w:ins w:id="68" w:author="Microsoft Office User" w:date="2023-06-05T20:28:00Z">
            <w:r w:rsidRPr="00A12B62">
              <w:rPr>
                <w:rStyle w:val="Hipervnculo"/>
              </w:rPr>
              <w:fldChar w:fldCharType="begin"/>
            </w:r>
            <w:r w:rsidRPr="00A12B62">
              <w:rPr>
                <w:rStyle w:val="Hipervnculo"/>
              </w:rPr>
              <w:instrText xml:space="preserve"> </w:instrText>
            </w:r>
            <w:r>
              <w:instrText>HYPERLINK \l "_Toc136889336"</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2.2.4</w:t>
            </w:r>
            <w:r>
              <w:rPr>
                <w:rFonts w:eastAsiaTheme="minorEastAsia"/>
                <w:kern w:val="2"/>
                <w:lang w:eastAsia="es-ES_tradnl"/>
                <w14:ligatures w14:val="standardContextual"/>
              </w:rPr>
              <w:tab/>
            </w:r>
            <w:r w:rsidRPr="00A12B62">
              <w:rPr>
                <w:rStyle w:val="Hipervnculo"/>
              </w:rPr>
              <w:t>Medidas de similitud o distancia</w:t>
            </w:r>
            <w:r>
              <w:rPr>
                <w:webHidden/>
              </w:rPr>
              <w:tab/>
            </w:r>
            <w:r>
              <w:rPr>
                <w:webHidden/>
              </w:rPr>
              <w:fldChar w:fldCharType="begin"/>
            </w:r>
            <w:r>
              <w:rPr>
                <w:webHidden/>
              </w:rPr>
              <w:instrText xml:space="preserve"> PAGEREF _Toc136889336 \h </w:instrText>
            </w:r>
          </w:ins>
          <w:r>
            <w:rPr>
              <w:webHidden/>
            </w:rPr>
          </w:r>
          <w:r>
            <w:rPr>
              <w:webHidden/>
            </w:rPr>
            <w:fldChar w:fldCharType="separate"/>
          </w:r>
          <w:ins w:id="69" w:author="Microsoft Office User" w:date="2023-06-05T20:28:00Z">
            <w:r>
              <w:rPr>
                <w:webHidden/>
              </w:rPr>
              <w:t>11</w:t>
            </w:r>
            <w:r>
              <w:rPr>
                <w:webHidden/>
              </w:rPr>
              <w:fldChar w:fldCharType="end"/>
            </w:r>
            <w:r w:rsidRPr="00A12B62">
              <w:rPr>
                <w:rStyle w:val="Hipervnculo"/>
              </w:rPr>
              <w:fldChar w:fldCharType="end"/>
            </w:r>
          </w:ins>
        </w:p>
        <w:p w14:paraId="4F8C98E7" w14:textId="7EF2456F" w:rsidR="003A2FA4" w:rsidRDefault="003A2FA4" w:rsidP="003A2FA4">
          <w:pPr>
            <w:pStyle w:val="TDC1"/>
            <w:rPr>
              <w:ins w:id="70" w:author="Microsoft Office User" w:date="2023-06-05T20:28:00Z"/>
              <w:rFonts w:eastAsiaTheme="minorEastAsia"/>
              <w:kern w:val="2"/>
              <w:lang w:eastAsia="es-ES_tradnl"/>
              <w14:ligatures w14:val="standardContextual"/>
            </w:rPr>
          </w:pPr>
          <w:ins w:id="71" w:author="Microsoft Office User" w:date="2023-06-05T20:28:00Z">
            <w:r w:rsidRPr="00A12B62">
              <w:rPr>
                <w:rStyle w:val="Hipervnculo"/>
              </w:rPr>
              <w:fldChar w:fldCharType="begin"/>
            </w:r>
            <w:r w:rsidRPr="00A12B62">
              <w:rPr>
                <w:rStyle w:val="Hipervnculo"/>
              </w:rPr>
              <w:instrText xml:space="preserve"> </w:instrText>
            </w:r>
            <w:r>
              <w:instrText>HYPERLINK \l "_Toc136889337"</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Capítulo 3 Gestión del Proyecto</w:t>
            </w:r>
            <w:r>
              <w:rPr>
                <w:webHidden/>
              </w:rPr>
              <w:tab/>
            </w:r>
            <w:r>
              <w:rPr>
                <w:webHidden/>
              </w:rPr>
              <w:fldChar w:fldCharType="begin"/>
            </w:r>
            <w:r>
              <w:rPr>
                <w:webHidden/>
              </w:rPr>
              <w:instrText xml:space="preserve"> PAGEREF _Toc136889337 \h </w:instrText>
            </w:r>
          </w:ins>
          <w:r>
            <w:rPr>
              <w:webHidden/>
            </w:rPr>
          </w:r>
          <w:r>
            <w:rPr>
              <w:webHidden/>
            </w:rPr>
            <w:fldChar w:fldCharType="separate"/>
          </w:r>
          <w:ins w:id="72" w:author="Microsoft Office User" w:date="2023-06-05T20:28:00Z">
            <w:r>
              <w:rPr>
                <w:webHidden/>
              </w:rPr>
              <w:t>13</w:t>
            </w:r>
            <w:r>
              <w:rPr>
                <w:webHidden/>
              </w:rPr>
              <w:fldChar w:fldCharType="end"/>
            </w:r>
            <w:r w:rsidRPr="00A12B62">
              <w:rPr>
                <w:rStyle w:val="Hipervnculo"/>
              </w:rPr>
              <w:fldChar w:fldCharType="end"/>
            </w:r>
          </w:ins>
        </w:p>
        <w:p w14:paraId="5FD2AE2F" w14:textId="710DCB9C" w:rsidR="003A2FA4" w:rsidRDefault="003A2FA4">
          <w:pPr>
            <w:pStyle w:val="TDC1"/>
            <w:rPr>
              <w:ins w:id="73" w:author="Microsoft Office User" w:date="2023-06-05T20:28:00Z"/>
              <w:rFonts w:eastAsiaTheme="minorEastAsia"/>
              <w:bCs w:val="0"/>
              <w:kern w:val="2"/>
              <w:lang w:eastAsia="es-ES_tradnl"/>
              <w14:ligatures w14:val="standardContextual"/>
            </w:rPr>
            <w:pPrChange w:id="74" w:author="Microsoft Office User" w:date="2023-06-05T20:28:00Z">
              <w:pPr>
                <w:pStyle w:val="TDC2"/>
              </w:pPr>
            </w:pPrChange>
          </w:pPr>
          <w:ins w:id="75" w:author="Microsoft Office User" w:date="2023-06-05T20:28:00Z">
            <w:r w:rsidRPr="00A12B62">
              <w:rPr>
                <w:rStyle w:val="Hipervnculo"/>
              </w:rPr>
              <w:fldChar w:fldCharType="begin"/>
            </w:r>
            <w:r w:rsidRPr="00A12B62">
              <w:rPr>
                <w:rStyle w:val="Hipervnculo"/>
              </w:rPr>
              <w:instrText xml:space="preserve"> </w:instrText>
            </w:r>
            <w:r>
              <w:instrText>HYPERLINK \l "_Toc136889338"</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3.1</w:t>
            </w:r>
            <w:r>
              <w:rPr>
                <w:rFonts w:eastAsiaTheme="minorEastAsia"/>
                <w:bCs w:val="0"/>
                <w:kern w:val="2"/>
                <w:lang w:eastAsia="es-ES_tradnl"/>
                <w14:ligatures w14:val="standardContextual"/>
              </w:rPr>
              <w:tab/>
            </w:r>
            <w:r w:rsidRPr="00A12B62">
              <w:rPr>
                <w:rStyle w:val="Hipervnculo"/>
              </w:rPr>
              <w:t>Modelo de ciclo de vida</w:t>
            </w:r>
            <w:r>
              <w:rPr>
                <w:webHidden/>
              </w:rPr>
              <w:tab/>
            </w:r>
            <w:r>
              <w:rPr>
                <w:webHidden/>
              </w:rPr>
              <w:fldChar w:fldCharType="begin"/>
            </w:r>
            <w:r>
              <w:rPr>
                <w:webHidden/>
              </w:rPr>
              <w:instrText xml:space="preserve"> PAGEREF _Toc136889338 \h </w:instrText>
            </w:r>
          </w:ins>
          <w:r>
            <w:rPr>
              <w:webHidden/>
            </w:rPr>
          </w:r>
          <w:r>
            <w:rPr>
              <w:webHidden/>
            </w:rPr>
            <w:fldChar w:fldCharType="separate"/>
          </w:r>
          <w:ins w:id="76" w:author="Microsoft Office User" w:date="2023-06-05T20:28:00Z">
            <w:r>
              <w:rPr>
                <w:webHidden/>
              </w:rPr>
              <w:t>13</w:t>
            </w:r>
            <w:r>
              <w:rPr>
                <w:webHidden/>
              </w:rPr>
              <w:fldChar w:fldCharType="end"/>
            </w:r>
            <w:r w:rsidRPr="00A12B62">
              <w:rPr>
                <w:rStyle w:val="Hipervnculo"/>
              </w:rPr>
              <w:fldChar w:fldCharType="end"/>
            </w:r>
          </w:ins>
        </w:p>
        <w:p w14:paraId="307119DE" w14:textId="20F178F3" w:rsidR="003A2FA4" w:rsidRDefault="003A2FA4">
          <w:pPr>
            <w:pStyle w:val="TDC1"/>
            <w:rPr>
              <w:ins w:id="77" w:author="Microsoft Office User" w:date="2023-06-05T20:28:00Z"/>
              <w:rFonts w:eastAsiaTheme="minorEastAsia"/>
              <w:bCs w:val="0"/>
              <w:kern w:val="2"/>
              <w:lang w:eastAsia="es-ES_tradnl"/>
              <w14:ligatures w14:val="standardContextual"/>
            </w:rPr>
            <w:pPrChange w:id="78" w:author="Microsoft Office User" w:date="2023-06-05T20:28:00Z">
              <w:pPr>
                <w:pStyle w:val="TDC2"/>
              </w:pPr>
            </w:pPrChange>
          </w:pPr>
          <w:ins w:id="79" w:author="Microsoft Office User" w:date="2023-06-05T20:28:00Z">
            <w:r w:rsidRPr="00A12B62">
              <w:rPr>
                <w:rStyle w:val="Hipervnculo"/>
              </w:rPr>
              <w:fldChar w:fldCharType="begin"/>
            </w:r>
            <w:r w:rsidRPr="00A12B62">
              <w:rPr>
                <w:rStyle w:val="Hipervnculo"/>
              </w:rPr>
              <w:instrText xml:space="preserve"> </w:instrText>
            </w:r>
            <w:r>
              <w:instrText>HYPERLINK \l "_Toc136889339"</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3.2</w:t>
            </w:r>
            <w:r>
              <w:rPr>
                <w:rFonts w:eastAsiaTheme="minorEastAsia"/>
                <w:bCs w:val="0"/>
                <w:kern w:val="2"/>
                <w:lang w:eastAsia="es-ES_tradnl"/>
                <w14:ligatures w14:val="standardContextual"/>
              </w:rPr>
              <w:tab/>
            </w:r>
            <w:r w:rsidRPr="00A12B62">
              <w:rPr>
                <w:rStyle w:val="Hipervnculo"/>
              </w:rPr>
              <w:t>Papeles desempeñados en el proyecto</w:t>
            </w:r>
            <w:r>
              <w:rPr>
                <w:webHidden/>
              </w:rPr>
              <w:tab/>
            </w:r>
            <w:r>
              <w:rPr>
                <w:webHidden/>
              </w:rPr>
              <w:fldChar w:fldCharType="begin"/>
            </w:r>
            <w:r>
              <w:rPr>
                <w:webHidden/>
              </w:rPr>
              <w:instrText xml:space="preserve"> PAGEREF _Toc136889339 \h </w:instrText>
            </w:r>
          </w:ins>
          <w:r>
            <w:rPr>
              <w:webHidden/>
            </w:rPr>
          </w:r>
          <w:r>
            <w:rPr>
              <w:webHidden/>
            </w:rPr>
            <w:fldChar w:fldCharType="separate"/>
          </w:r>
          <w:ins w:id="80" w:author="Microsoft Office User" w:date="2023-06-05T20:28:00Z">
            <w:r>
              <w:rPr>
                <w:webHidden/>
              </w:rPr>
              <w:t>14</w:t>
            </w:r>
            <w:r>
              <w:rPr>
                <w:webHidden/>
              </w:rPr>
              <w:fldChar w:fldCharType="end"/>
            </w:r>
            <w:r w:rsidRPr="00A12B62">
              <w:rPr>
                <w:rStyle w:val="Hipervnculo"/>
              </w:rPr>
              <w:fldChar w:fldCharType="end"/>
            </w:r>
          </w:ins>
        </w:p>
        <w:p w14:paraId="7DFA167D" w14:textId="4359041D" w:rsidR="003A2FA4" w:rsidRDefault="003A2FA4">
          <w:pPr>
            <w:pStyle w:val="TDC1"/>
            <w:rPr>
              <w:ins w:id="81" w:author="Microsoft Office User" w:date="2023-06-05T20:28:00Z"/>
              <w:rFonts w:eastAsiaTheme="minorEastAsia"/>
              <w:bCs w:val="0"/>
              <w:kern w:val="2"/>
              <w:lang w:eastAsia="es-ES_tradnl"/>
              <w14:ligatures w14:val="standardContextual"/>
            </w:rPr>
            <w:pPrChange w:id="82" w:author="Microsoft Office User" w:date="2023-06-05T20:28:00Z">
              <w:pPr>
                <w:pStyle w:val="TDC2"/>
              </w:pPr>
            </w:pPrChange>
          </w:pPr>
          <w:ins w:id="83" w:author="Microsoft Office User" w:date="2023-06-05T20:28:00Z">
            <w:r w:rsidRPr="00A12B62">
              <w:rPr>
                <w:rStyle w:val="Hipervnculo"/>
              </w:rPr>
              <w:fldChar w:fldCharType="begin"/>
            </w:r>
            <w:r w:rsidRPr="00A12B62">
              <w:rPr>
                <w:rStyle w:val="Hipervnculo"/>
              </w:rPr>
              <w:instrText xml:space="preserve"> </w:instrText>
            </w:r>
            <w:r>
              <w:instrText>HYPERLINK \l "_Toc136889340"</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3.3</w:t>
            </w:r>
            <w:r>
              <w:rPr>
                <w:rFonts w:eastAsiaTheme="minorEastAsia"/>
                <w:bCs w:val="0"/>
                <w:kern w:val="2"/>
                <w:lang w:eastAsia="es-ES_tradnl"/>
                <w14:ligatures w14:val="standardContextual"/>
              </w:rPr>
              <w:tab/>
            </w:r>
            <w:r w:rsidRPr="00A12B62">
              <w:rPr>
                <w:rStyle w:val="Hipervnculo"/>
              </w:rPr>
              <w:t>Planificación y ejecución</w:t>
            </w:r>
            <w:r>
              <w:rPr>
                <w:webHidden/>
              </w:rPr>
              <w:tab/>
            </w:r>
            <w:r>
              <w:rPr>
                <w:webHidden/>
              </w:rPr>
              <w:fldChar w:fldCharType="begin"/>
            </w:r>
            <w:r>
              <w:rPr>
                <w:webHidden/>
              </w:rPr>
              <w:instrText xml:space="preserve"> PAGEREF _Toc136889340 \h </w:instrText>
            </w:r>
          </w:ins>
          <w:r>
            <w:rPr>
              <w:webHidden/>
            </w:rPr>
          </w:r>
          <w:r>
            <w:rPr>
              <w:webHidden/>
            </w:rPr>
            <w:fldChar w:fldCharType="separate"/>
          </w:r>
          <w:ins w:id="84" w:author="Microsoft Office User" w:date="2023-06-05T20:28:00Z">
            <w:r>
              <w:rPr>
                <w:webHidden/>
              </w:rPr>
              <w:t>14</w:t>
            </w:r>
            <w:r>
              <w:rPr>
                <w:webHidden/>
              </w:rPr>
              <w:fldChar w:fldCharType="end"/>
            </w:r>
            <w:r w:rsidRPr="00A12B62">
              <w:rPr>
                <w:rStyle w:val="Hipervnculo"/>
              </w:rPr>
              <w:fldChar w:fldCharType="end"/>
            </w:r>
          </w:ins>
        </w:p>
        <w:p w14:paraId="7E3DA621" w14:textId="1CF79789" w:rsidR="003A2FA4" w:rsidRDefault="003A2FA4" w:rsidP="003A2FA4">
          <w:pPr>
            <w:pStyle w:val="TDC1"/>
            <w:rPr>
              <w:ins w:id="85" w:author="Microsoft Office User" w:date="2023-06-05T20:28:00Z"/>
              <w:rFonts w:eastAsiaTheme="minorEastAsia"/>
              <w:kern w:val="2"/>
              <w:lang w:eastAsia="es-ES_tradnl"/>
              <w14:ligatures w14:val="standardContextual"/>
            </w:rPr>
          </w:pPr>
          <w:ins w:id="86" w:author="Microsoft Office User" w:date="2023-06-05T20:28:00Z">
            <w:r w:rsidRPr="00A12B62">
              <w:rPr>
                <w:rStyle w:val="Hipervnculo"/>
              </w:rPr>
              <w:fldChar w:fldCharType="begin"/>
            </w:r>
            <w:r w:rsidRPr="00A12B62">
              <w:rPr>
                <w:rStyle w:val="Hipervnculo"/>
              </w:rPr>
              <w:instrText xml:space="preserve"> </w:instrText>
            </w:r>
            <w:r>
              <w:instrText>HYPERLINK \l "_Toc136889341"</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Capítulo 4 Análisis y arquitectura</w:t>
            </w:r>
            <w:r>
              <w:rPr>
                <w:webHidden/>
              </w:rPr>
              <w:tab/>
            </w:r>
            <w:r>
              <w:rPr>
                <w:webHidden/>
              </w:rPr>
              <w:fldChar w:fldCharType="begin"/>
            </w:r>
            <w:r>
              <w:rPr>
                <w:webHidden/>
              </w:rPr>
              <w:instrText xml:space="preserve"> PAGEREF _Toc136889341 \h </w:instrText>
            </w:r>
          </w:ins>
          <w:r>
            <w:rPr>
              <w:webHidden/>
            </w:rPr>
          </w:r>
          <w:r>
            <w:rPr>
              <w:webHidden/>
            </w:rPr>
            <w:fldChar w:fldCharType="separate"/>
          </w:r>
          <w:ins w:id="87" w:author="Microsoft Office User" w:date="2023-06-05T20:28:00Z">
            <w:r>
              <w:rPr>
                <w:webHidden/>
              </w:rPr>
              <w:t>17</w:t>
            </w:r>
            <w:r>
              <w:rPr>
                <w:webHidden/>
              </w:rPr>
              <w:fldChar w:fldCharType="end"/>
            </w:r>
            <w:r w:rsidRPr="00A12B62">
              <w:rPr>
                <w:rStyle w:val="Hipervnculo"/>
              </w:rPr>
              <w:fldChar w:fldCharType="end"/>
            </w:r>
          </w:ins>
        </w:p>
        <w:p w14:paraId="1E1B2F69" w14:textId="5C9D18B6" w:rsidR="003A2FA4" w:rsidRDefault="003A2FA4">
          <w:pPr>
            <w:pStyle w:val="TDC1"/>
            <w:rPr>
              <w:ins w:id="88" w:author="Microsoft Office User" w:date="2023-06-05T20:28:00Z"/>
              <w:rFonts w:eastAsiaTheme="minorEastAsia"/>
              <w:bCs w:val="0"/>
              <w:kern w:val="2"/>
              <w:lang w:eastAsia="es-ES_tradnl"/>
              <w14:ligatures w14:val="standardContextual"/>
            </w:rPr>
            <w:pPrChange w:id="89" w:author="Microsoft Office User" w:date="2023-06-05T20:28:00Z">
              <w:pPr>
                <w:pStyle w:val="TDC2"/>
              </w:pPr>
            </w:pPrChange>
          </w:pPr>
          <w:ins w:id="90" w:author="Microsoft Office User" w:date="2023-06-05T20:28:00Z">
            <w:r w:rsidRPr="00A12B62">
              <w:rPr>
                <w:rStyle w:val="Hipervnculo"/>
              </w:rPr>
              <w:fldChar w:fldCharType="begin"/>
            </w:r>
            <w:r w:rsidRPr="00A12B62">
              <w:rPr>
                <w:rStyle w:val="Hipervnculo"/>
              </w:rPr>
              <w:instrText xml:space="preserve"> </w:instrText>
            </w:r>
            <w:r>
              <w:instrText>HYPERLINK \l "_Toc136889342"</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4.1</w:t>
            </w:r>
            <w:r>
              <w:rPr>
                <w:rFonts w:eastAsiaTheme="minorEastAsia"/>
                <w:bCs w:val="0"/>
                <w:kern w:val="2"/>
                <w:lang w:eastAsia="es-ES_tradnl"/>
                <w14:ligatures w14:val="standardContextual"/>
              </w:rPr>
              <w:tab/>
            </w:r>
            <w:r w:rsidRPr="00A12B62">
              <w:rPr>
                <w:rStyle w:val="Hipervnculo"/>
              </w:rPr>
              <w:t>Análisis de dominio</w:t>
            </w:r>
            <w:r>
              <w:rPr>
                <w:webHidden/>
              </w:rPr>
              <w:tab/>
            </w:r>
            <w:r>
              <w:rPr>
                <w:webHidden/>
              </w:rPr>
              <w:fldChar w:fldCharType="begin"/>
            </w:r>
            <w:r>
              <w:rPr>
                <w:webHidden/>
              </w:rPr>
              <w:instrText xml:space="preserve"> PAGEREF _Toc136889342 \h </w:instrText>
            </w:r>
          </w:ins>
          <w:r>
            <w:rPr>
              <w:webHidden/>
            </w:rPr>
          </w:r>
          <w:r>
            <w:rPr>
              <w:webHidden/>
            </w:rPr>
            <w:fldChar w:fldCharType="separate"/>
          </w:r>
          <w:ins w:id="91" w:author="Microsoft Office User" w:date="2023-06-05T20:28:00Z">
            <w:r>
              <w:rPr>
                <w:webHidden/>
              </w:rPr>
              <w:t>17</w:t>
            </w:r>
            <w:r>
              <w:rPr>
                <w:webHidden/>
              </w:rPr>
              <w:fldChar w:fldCharType="end"/>
            </w:r>
            <w:r w:rsidRPr="00A12B62">
              <w:rPr>
                <w:rStyle w:val="Hipervnculo"/>
              </w:rPr>
              <w:fldChar w:fldCharType="end"/>
            </w:r>
          </w:ins>
        </w:p>
        <w:p w14:paraId="13F68685" w14:textId="56235EFC" w:rsidR="003A2FA4" w:rsidRDefault="003A2FA4">
          <w:pPr>
            <w:pStyle w:val="TDC1"/>
            <w:rPr>
              <w:ins w:id="92" w:author="Microsoft Office User" w:date="2023-06-05T20:28:00Z"/>
              <w:rFonts w:eastAsiaTheme="minorEastAsia"/>
              <w:bCs w:val="0"/>
              <w:kern w:val="2"/>
              <w:lang w:eastAsia="es-ES_tradnl"/>
              <w14:ligatures w14:val="standardContextual"/>
            </w:rPr>
            <w:pPrChange w:id="93" w:author="Microsoft Office User" w:date="2023-06-05T20:28:00Z">
              <w:pPr>
                <w:pStyle w:val="TDC2"/>
              </w:pPr>
            </w:pPrChange>
          </w:pPr>
          <w:ins w:id="94" w:author="Microsoft Office User" w:date="2023-06-05T20:28:00Z">
            <w:r w:rsidRPr="00A12B62">
              <w:rPr>
                <w:rStyle w:val="Hipervnculo"/>
              </w:rPr>
              <w:fldChar w:fldCharType="begin"/>
            </w:r>
            <w:r w:rsidRPr="00A12B62">
              <w:rPr>
                <w:rStyle w:val="Hipervnculo"/>
              </w:rPr>
              <w:instrText xml:space="preserve"> </w:instrText>
            </w:r>
            <w:r>
              <w:instrText>HYPERLINK \l "_Toc136889349"</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4.2</w:t>
            </w:r>
            <w:r>
              <w:rPr>
                <w:rFonts w:eastAsiaTheme="minorEastAsia"/>
                <w:bCs w:val="0"/>
                <w:kern w:val="2"/>
                <w:lang w:eastAsia="es-ES_tradnl"/>
                <w14:ligatures w14:val="standardContextual"/>
              </w:rPr>
              <w:tab/>
            </w:r>
            <w:r w:rsidRPr="00A12B62">
              <w:rPr>
                <w:rStyle w:val="Hipervnculo"/>
              </w:rPr>
              <w:t>Especificación de requisitos</w:t>
            </w:r>
            <w:r>
              <w:rPr>
                <w:webHidden/>
              </w:rPr>
              <w:tab/>
            </w:r>
            <w:r>
              <w:rPr>
                <w:webHidden/>
              </w:rPr>
              <w:fldChar w:fldCharType="begin"/>
            </w:r>
            <w:r>
              <w:rPr>
                <w:webHidden/>
              </w:rPr>
              <w:instrText xml:space="preserve"> PAGEREF _Toc136889349 \h </w:instrText>
            </w:r>
          </w:ins>
          <w:r>
            <w:rPr>
              <w:webHidden/>
            </w:rPr>
          </w:r>
          <w:r>
            <w:rPr>
              <w:webHidden/>
            </w:rPr>
            <w:fldChar w:fldCharType="separate"/>
          </w:r>
          <w:ins w:id="95" w:author="Microsoft Office User" w:date="2023-06-05T20:28:00Z">
            <w:r>
              <w:rPr>
                <w:webHidden/>
              </w:rPr>
              <w:t>19</w:t>
            </w:r>
            <w:r>
              <w:rPr>
                <w:webHidden/>
              </w:rPr>
              <w:fldChar w:fldCharType="end"/>
            </w:r>
            <w:r w:rsidRPr="00A12B62">
              <w:rPr>
                <w:rStyle w:val="Hipervnculo"/>
              </w:rPr>
              <w:fldChar w:fldCharType="end"/>
            </w:r>
          </w:ins>
        </w:p>
        <w:p w14:paraId="739358B5" w14:textId="06F2A052" w:rsidR="003A2FA4" w:rsidRDefault="003A2FA4">
          <w:pPr>
            <w:pStyle w:val="TDC1"/>
            <w:rPr>
              <w:ins w:id="96" w:author="Microsoft Office User" w:date="2023-06-05T20:28:00Z"/>
              <w:rFonts w:eastAsiaTheme="minorEastAsia"/>
              <w:bCs w:val="0"/>
              <w:kern w:val="2"/>
              <w:lang w:eastAsia="es-ES_tradnl"/>
              <w14:ligatures w14:val="standardContextual"/>
            </w:rPr>
            <w:pPrChange w:id="97" w:author="Microsoft Office User" w:date="2023-06-05T20:28:00Z">
              <w:pPr>
                <w:pStyle w:val="TDC2"/>
              </w:pPr>
            </w:pPrChange>
          </w:pPr>
          <w:ins w:id="98" w:author="Microsoft Office User" w:date="2023-06-05T20:28:00Z">
            <w:r w:rsidRPr="00A12B62">
              <w:rPr>
                <w:rStyle w:val="Hipervnculo"/>
              </w:rPr>
              <w:fldChar w:fldCharType="begin"/>
            </w:r>
            <w:r w:rsidRPr="00A12B62">
              <w:rPr>
                <w:rStyle w:val="Hipervnculo"/>
              </w:rPr>
              <w:instrText xml:space="preserve"> </w:instrText>
            </w:r>
            <w:r>
              <w:instrText>HYPERLINK \l "_Toc136889357"</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4.3</w:t>
            </w:r>
            <w:r>
              <w:rPr>
                <w:rFonts w:eastAsiaTheme="minorEastAsia"/>
                <w:bCs w:val="0"/>
                <w:kern w:val="2"/>
                <w:lang w:eastAsia="es-ES_tradnl"/>
                <w14:ligatures w14:val="standardContextual"/>
              </w:rPr>
              <w:tab/>
            </w:r>
            <w:r w:rsidRPr="00A12B62">
              <w:rPr>
                <w:rStyle w:val="Hipervnculo"/>
              </w:rPr>
              <w:t>Análisis de los casos de uso</w:t>
            </w:r>
            <w:r>
              <w:rPr>
                <w:webHidden/>
              </w:rPr>
              <w:tab/>
            </w:r>
            <w:r>
              <w:rPr>
                <w:webHidden/>
              </w:rPr>
              <w:fldChar w:fldCharType="begin"/>
            </w:r>
            <w:r>
              <w:rPr>
                <w:webHidden/>
              </w:rPr>
              <w:instrText xml:space="preserve"> PAGEREF _Toc136889357 \h </w:instrText>
            </w:r>
          </w:ins>
          <w:r>
            <w:rPr>
              <w:webHidden/>
            </w:rPr>
          </w:r>
          <w:r>
            <w:rPr>
              <w:webHidden/>
            </w:rPr>
            <w:fldChar w:fldCharType="separate"/>
          </w:r>
          <w:ins w:id="99" w:author="Microsoft Office User" w:date="2023-06-05T20:28:00Z">
            <w:r>
              <w:rPr>
                <w:webHidden/>
              </w:rPr>
              <w:t>21</w:t>
            </w:r>
            <w:r>
              <w:rPr>
                <w:webHidden/>
              </w:rPr>
              <w:fldChar w:fldCharType="end"/>
            </w:r>
            <w:r w:rsidRPr="00A12B62">
              <w:rPr>
                <w:rStyle w:val="Hipervnculo"/>
              </w:rPr>
              <w:fldChar w:fldCharType="end"/>
            </w:r>
          </w:ins>
        </w:p>
        <w:p w14:paraId="76BF0106" w14:textId="2590F0BE" w:rsidR="003A2FA4" w:rsidRDefault="003A2FA4">
          <w:pPr>
            <w:pStyle w:val="TDC1"/>
            <w:rPr>
              <w:ins w:id="100" w:author="Microsoft Office User" w:date="2023-06-05T20:28:00Z"/>
              <w:rFonts w:eastAsiaTheme="minorEastAsia"/>
              <w:bCs w:val="0"/>
              <w:kern w:val="2"/>
              <w:lang w:eastAsia="es-ES_tradnl"/>
              <w14:ligatures w14:val="standardContextual"/>
            </w:rPr>
            <w:pPrChange w:id="101" w:author="Microsoft Office User" w:date="2023-06-05T20:28:00Z">
              <w:pPr>
                <w:pStyle w:val="TDC2"/>
              </w:pPr>
            </w:pPrChange>
          </w:pPr>
          <w:ins w:id="102" w:author="Microsoft Office User" w:date="2023-06-05T20:28:00Z">
            <w:r w:rsidRPr="00A12B62">
              <w:rPr>
                <w:rStyle w:val="Hipervnculo"/>
              </w:rPr>
              <w:fldChar w:fldCharType="begin"/>
            </w:r>
            <w:r w:rsidRPr="00A12B62">
              <w:rPr>
                <w:rStyle w:val="Hipervnculo"/>
              </w:rPr>
              <w:instrText xml:space="preserve"> </w:instrText>
            </w:r>
            <w:r>
              <w:instrText>HYPERLINK \l "_Toc136889366"</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4.4</w:t>
            </w:r>
            <w:r>
              <w:rPr>
                <w:rFonts w:eastAsiaTheme="minorEastAsia"/>
                <w:bCs w:val="0"/>
                <w:kern w:val="2"/>
                <w:lang w:eastAsia="es-ES_tradnl"/>
                <w14:ligatures w14:val="standardContextual"/>
              </w:rPr>
              <w:tab/>
            </w:r>
            <w:r w:rsidRPr="00A12B62">
              <w:rPr>
                <w:rStyle w:val="Hipervnculo"/>
              </w:rPr>
              <w:t>Arquitectura del sistema</w:t>
            </w:r>
            <w:r>
              <w:rPr>
                <w:webHidden/>
              </w:rPr>
              <w:tab/>
            </w:r>
            <w:r>
              <w:rPr>
                <w:webHidden/>
              </w:rPr>
              <w:fldChar w:fldCharType="begin"/>
            </w:r>
            <w:r>
              <w:rPr>
                <w:webHidden/>
              </w:rPr>
              <w:instrText xml:space="preserve"> PAGEREF _Toc136889366 \h </w:instrText>
            </w:r>
          </w:ins>
          <w:r>
            <w:rPr>
              <w:webHidden/>
            </w:rPr>
          </w:r>
          <w:r>
            <w:rPr>
              <w:webHidden/>
            </w:rPr>
            <w:fldChar w:fldCharType="separate"/>
          </w:r>
          <w:ins w:id="103" w:author="Microsoft Office User" w:date="2023-06-05T20:28:00Z">
            <w:r>
              <w:rPr>
                <w:webHidden/>
              </w:rPr>
              <w:t>23</w:t>
            </w:r>
            <w:r>
              <w:rPr>
                <w:webHidden/>
              </w:rPr>
              <w:fldChar w:fldCharType="end"/>
            </w:r>
            <w:r w:rsidRPr="00A12B62">
              <w:rPr>
                <w:rStyle w:val="Hipervnculo"/>
              </w:rPr>
              <w:fldChar w:fldCharType="end"/>
            </w:r>
          </w:ins>
        </w:p>
        <w:p w14:paraId="18974B54" w14:textId="67AFD3AF" w:rsidR="003A2FA4" w:rsidRDefault="003A2FA4" w:rsidP="003A2FA4">
          <w:pPr>
            <w:pStyle w:val="TDC1"/>
            <w:rPr>
              <w:ins w:id="104" w:author="Microsoft Office User" w:date="2023-06-05T20:28:00Z"/>
              <w:rFonts w:eastAsiaTheme="minorEastAsia"/>
              <w:kern w:val="2"/>
              <w:lang w:eastAsia="es-ES_tradnl"/>
              <w14:ligatures w14:val="standardContextual"/>
            </w:rPr>
          </w:pPr>
          <w:ins w:id="105" w:author="Microsoft Office User" w:date="2023-06-05T20:28:00Z">
            <w:r w:rsidRPr="00A12B62">
              <w:rPr>
                <w:rStyle w:val="Hipervnculo"/>
              </w:rPr>
              <w:fldChar w:fldCharType="begin"/>
            </w:r>
            <w:r w:rsidRPr="00A12B62">
              <w:rPr>
                <w:rStyle w:val="Hipervnculo"/>
              </w:rPr>
              <w:instrText xml:space="preserve"> </w:instrText>
            </w:r>
            <w:r>
              <w:instrText>HYPERLINK \l "_Toc136889367"</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Capítulo 5 Diseño</w:t>
            </w:r>
            <w:r>
              <w:rPr>
                <w:webHidden/>
              </w:rPr>
              <w:tab/>
            </w:r>
            <w:r>
              <w:rPr>
                <w:webHidden/>
              </w:rPr>
              <w:fldChar w:fldCharType="begin"/>
            </w:r>
            <w:r>
              <w:rPr>
                <w:webHidden/>
              </w:rPr>
              <w:instrText xml:space="preserve"> PAGEREF _Toc136889367 \h </w:instrText>
            </w:r>
          </w:ins>
          <w:r>
            <w:rPr>
              <w:webHidden/>
            </w:rPr>
          </w:r>
          <w:r>
            <w:rPr>
              <w:webHidden/>
            </w:rPr>
            <w:fldChar w:fldCharType="separate"/>
          </w:r>
          <w:ins w:id="106" w:author="Microsoft Office User" w:date="2023-06-05T20:28:00Z">
            <w:r>
              <w:rPr>
                <w:webHidden/>
              </w:rPr>
              <w:t>25</w:t>
            </w:r>
            <w:r>
              <w:rPr>
                <w:webHidden/>
              </w:rPr>
              <w:fldChar w:fldCharType="end"/>
            </w:r>
            <w:r w:rsidRPr="00A12B62">
              <w:rPr>
                <w:rStyle w:val="Hipervnculo"/>
              </w:rPr>
              <w:fldChar w:fldCharType="end"/>
            </w:r>
          </w:ins>
        </w:p>
        <w:p w14:paraId="7F318AA3" w14:textId="4550768B" w:rsidR="003A2FA4" w:rsidRDefault="003A2FA4">
          <w:pPr>
            <w:pStyle w:val="TDC1"/>
            <w:rPr>
              <w:ins w:id="107" w:author="Microsoft Office User" w:date="2023-06-05T20:28:00Z"/>
              <w:rFonts w:eastAsiaTheme="minorEastAsia"/>
              <w:bCs w:val="0"/>
              <w:kern w:val="2"/>
              <w:lang w:eastAsia="es-ES_tradnl"/>
              <w14:ligatures w14:val="standardContextual"/>
            </w:rPr>
            <w:pPrChange w:id="108" w:author="Microsoft Office User" w:date="2023-06-05T20:28:00Z">
              <w:pPr>
                <w:pStyle w:val="TDC2"/>
              </w:pPr>
            </w:pPrChange>
          </w:pPr>
          <w:ins w:id="109" w:author="Microsoft Office User" w:date="2023-06-05T20:28:00Z">
            <w:r w:rsidRPr="00A12B62">
              <w:rPr>
                <w:rStyle w:val="Hipervnculo"/>
              </w:rPr>
              <w:lastRenderedPageBreak/>
              <w:fldChar w:fldCharType="begin"/>
            </w:r>
            <w:r w:rsidRPr="00A12B62">
              <w:rPr>
                <w:rStyle w:val="Hipervnculo"/>
              </w:rPr>
              <w:instrText xml:space="preserve"> </w:instrText>
            </w:r>
            <w:r>
              <w:instrText>HYPERLINK \l "_Toc136889368"</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5.1</w:t>
            </w:r>
            <w:r>
              <w:rPr>
                <w:rFonts w:eastAsiaTheme="minorEastAsia"/>
                <w:bCs w:val="0"/>
                <w:kern w:val="2"/>
                <w:lang w:eastAsia="es-ES_tradnl"/>
                <w14:ligatures w14:val="standardContextual"/>
              </w:rPr>
              <w:tab/>
            </w:r>
            <w:r w:rsidRPr="00A12B62">
              <w:rPr>
                <w:rStyle w:val="Hipervnculo"/>
              </w:rPr>
              <w:t xml:space="preserve">Diseño del </w:t>
            </w:r>
            <w:r w:rsidRPr="00A12B62">
              <w:rPr>
                <w:rStyle w:val="Hipervnculo"/>
                <w:i/>
              </w:rPr>
              <w:t>backend</w:t>
            </w:r>
            <w:r>
              <w:rPr>
                <w:webHidden/>
              </w:rPr>
              <w:tab/>
            </w:r>
            <w:r>
              <w:rPr>
                <w:webHidden/>
              </w:rPr>
              <w:fldChar w:fldCharType="begin"/>
            </w:r>
            <w:r>
              <w:rPr>
                <w:webHidden/>
              </w:rPr>
              <w:instrText xml:space="preserve"> PAGEREF _Toc136889368 \h </w:instrText>
            </w:r>
          </w:ins>
          <w:r>
            <w:rPr>
              <w:webHidden/>
            </w:rPr>
          </w:r>
          <w:r>
            <w:rPr>
              <w:webHidden/>
            </w:rPr>
            <w:fldChar w:fldCharType="separate"/>
          </w:r>
          <w:ins w:id="110" w:author="Microsoft Office User" w:date="2023-06-05T20:28:00Z">
            <w:r>
              <w:rPr>
                <w:webHidden/>
              </w:rPr>
              <w:t>25</w:t>
            </w:r>
            <w:r>
              <w:rPr>
                <w:webHidden/>
              </w:rPr>
              <w:fldChar w:fldCharType="end"/>
            </w:r>
            <w:r w:rsidRPr="00A12B62">
              <w:rPr>
                <w:rStyle w:val="Hipervnculo"/>
              </w:rPr>
              <w:fldChar w:fldCharType="end"/>
            </w:r>
          </w:ins>
        </w:p>
        <w:p w14:paraId="2AA0871A" w14:textId="6941336D" w:rsidR="003A2FA4" w:rsidRDefault="003A2FA4">
          <w:pPr>
            <w:pStyle w:val="TDC1"/>
            <w:rPr>
              <w:ins w:id="111" w:author="Microsoft Office User" w:date="2023-06-05T20:28:00Z"/>
              <w:rFonts w:eastAsiaTheme="minorEastAsia"/>
              <w:kern w:val="2"/>
              <w:lang w:eastAsia="es-ES_tradnl"/>
              <w14:ligatures w14:val="standardContextual"/>
            </w:rPr>
            <w:pPrChange w:id="112" w:author="Microsoft Office User" w:date="2023-06-05T20:28:00Z">
              <w:pPr>
                <w:pStyle w:val="TDC3"/>
                <w:tabs>
                  <w:tab w:val="left" w:pos="1440"/>
                  <w:tab w:val="right" w:leader="dot" w:pos="7921"/>
                </w:tabs>
              </w:pPr>
            </w:pPrChange>
          </w:pPr>
          <w:ins w:id="113" w:author="Microsoft Office User" w:date="2023-06-05T20:28:00Z">
            <w:r w:rsidRPr="00A12B62">
              <w:rPr>
                <w:rStyle w:val="Hipervnculo"/>
              </w:rPr>
              <w:fldChar w:fldCharType="begin"/>
            </w:r>
            <w:r w:rsidRPr="00A12B62">
              <w:rPr>
                <w:rStyle w:val="Hipervnculo"/>
              </w:rPr>
              <w:instrText xml:space="preserve"> </w:instrText>
            </w:r>
            <w:r>
              <w:instrText>HYPERLINK \l "_Toc136889370"</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5.1.1</w:t>
            </w:r>
            <w:r>
              <w:rPr>
                <w:rFonts w:eastAsiaTheme="minorEastAsia"/>
                <w:kern w:val="2"/>
                <w:lang w:eastAsia="es-ES_tradnl"/>
                <w14:ligatures w14:val="standardContextual"/>
              </w:rPr>
              <w:tab/>
            </w:r>
            <w:r w:rsidRPr="00A12B62">
              <w:rPr>
                <w:rStyle w:val="Hipervnculo"/>
              </w:rPr>
              <w:t>Diseño del Servicio Web RESTful</w:t>
            </w:r>
            <w:r>
              <w:rPr>
                <w:webHidden/>
              </w:rPr>
              <w:tab/>
            </w:r>
            <w:r>
              <w:rPr>
                <w:webHidden/>
              </w:rPr>
              <w:fldChar w:fldCharType="begin"/>
            </w:r>
            <w:r>
              <w:rPr>
                <w:webHidden/>
              </w:rPr>
              <w:instrText xml:space="preserve"> PAGEREF _Toc136889370 \h </w:instrText>
            </w:r>
          </w:ins>
          <w:r>
            <w:rPr>
              <w:webHidden/>
            </w:rPr>
          </w:r>
          <w:r>
            <w:rPr>
              <w:webHidden/>
            </w:rPr>
            <w:fldChar w:fldCharType="separate"/>
          </w:r>
          <w:ins w:id="114" w:author="Microsoft Office User" w:date="2023-06-05T20:28:00Z">
            <w:r>
              <w:rPr>
                <w:webHidden/>
              </w:rPr>
              <w:t>25</w:t>
            </w:r>
            <w:r>
              <w:rPr>
                <w:webHidden/>
              </w:rPr>
              <w:fldChar w:fldCharType="end"/>
            </w:r>
            <w:r w:rsidRPr="00A12B62">
              <w:rPr>
                <w:rStyle w:val="Hipervnculo"/>
              </w:rPr>
              <w:fldChar w:fldCharType="end"/>
            </w:r>
          </w:ins>
        </w:p>
        <w:p w14:paraId="6B6BBBE5" w14:textId="7C6102EC" w:rsidR="003A2FA4" w:rsidRDefault="003A2FA4">
          <w:pPr>
            <w:pStyle w:val="TDC1"/>
            <w:rPr>
              <w:ins w:id="115" w:author="Microsoft Office User" w:date="2023-06-05T20:28:00Z"/>
              <w:rFonts w:eastAsiaTheme="minorEastAsia"/>
              <w:kern w:val="2"/>
              <w:lang w:eastAsia="es-ES_tradnl"/>
              <w14:ligatures w14:val="standardContextual"/>
            </w:rPr>
            <w:pPrChange w:id="116" w:author="Microsoft Office User" w:date="2023-06-05T20:28:00Z">
              <w:pPr>
                <w:pStyle w:val="TDC3"/>
                <w:tabs>
                  <w:tab w:val="left" w:pos="1440"/>
                  <w:tab w:val="right" w:leader="dot" w:pos="7921"/>
                </w:tabs>
              </w:pPr>
            </w:pPrChange>
          </w:pPr>
          <w:ins w:id="117" w:author="Microsoft Office User" w:date="2023-06-05T20:28:00Z">
            <w:r w:rsidRPr="00A12B62">
              <w:rPr>
                <w:rStyle w:val="Hipervnculo"/>
              </w:rPr>
              <w:fldChar w:fldCharType="begin"/>
            </w:r>
            <w:r w:rsidRPr="00A12B62">
              <w:rPr>
                <w:rStyle w:val="Hipervnculo"/>
              </w:rPr>
              <w:instrText xml:space="preserve"> </w:instrText>
            </w:r>
            <w:r>
              <w:instrText>HYPERLINK \l "_Toc136889421"</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5.1.2</w:t>
            </w:r>
            <w:r>
              <w:rPr>
                <w:rFonts w:eastAsiaTheme="minorEastAsia"/>
                <w:kern w:val="2"/>
                <w:lang w:eastAsia="es-ES_tradnl"/>
                <w14:ligatures w14:val="standardContextual"/>
              </w:rPr>
              <w:tab/>
            </w:r>
            <w:r w:rsidRPr="00A12B62">
              <w:rPr>
                <w:rStyle w:val="Hipervnculo"/>
              </w:rPr>
              <w:t>Diseño del algoritmo de recomendación</w:t>
            </w:r>
            <w:r>
              <w:rPr>
                <w:webHidden/>
              </w:rPr>
              <w:tab/>
            </w:r>
            <w:r>
              <w:rPr>
                <w:webHidden/>
              </w:rPr>
              <w:fldChar w:fldCharType="begin"/>
            </w:r>
            <w:r>
              <w:rPr>
                <w:webHidden/>
              </w:rPr>
              <w:instrText xml:space="preserve"> PAGEREF _Toc136889421 \h </w:instrText>
            </w:r>
          </w:ins>
          <w:r>
            <w:rPr>
              <w:webHidden/>
            </w:rPr>
          </w:r>
          <w:r>
            <w:rPr>
              <w:webHidden/>
            </w:rPr>
            <w:fldChar w:fldCharType="separate"/>
          </w:r>
          <w:ins w:id="118" w:author="Microsoft Office User" w:date="2023-06-05T20:28:00Z">
            <w:r>
              <w:rPr>
                <w:webHidden/>
              </w:rPr>
              <w:t>31</w:t>
            </w:r>
            <w:r>
              <w:rPr>
                <w:webHidden/>
              </w:rPr>
              <w:fldChar w:fldCharType="end"/>
            </w:r>
            <w:r w:rsidRPr="00A12B62">
              <w:rPr>
                <w:rStyle w:val="Hipervnculo"/>
              </w:rPr>
              <w:fldChar w:fldCharType="end"/>
            </w:r>
          </w:ins>
        </w:p>
        <w:p w14:paraId="1F143D06" w14:textId="3EE32BAE" w:rsidR="003A2FA4" w:rsidRDefault="003A2FA4">
          <w:pPr>
            <w:pStyle w:val="TDC1"/>
            <w:rPr>
              <w:ins w:id="119" w:author="Microsoft Office User" w:date="2023-06-05T20:28:00Z"/>
              <w:rFonts w:eastAsiaTheme="minorEastAsia"/>
              <w:kern w:val="2"/>
              <w:lang w:eastAsia="es-ES_tradnl"/>
              <w14:ligatures w14:val="standardContextual"/>
            </w:rPr>
            <w:pPrChange w:id="120" w:author="Microsoft Office User" w:date="2023-06-05T20:28:00Z">
              <w:pPr>
                <w:pStyle w:val="TDC3"/>
                <w:tabs>
                  <w:tab w:val="left" w:pos="1440"/>
                  <w:tab w:val="right" w:leader="dot" w:pos="7921"/>
                </w:tabs>
              </w:pPr>
            </w:pPrChange>
          </w:pPr>
          <w:ins w:id="121" w:author="Microsoft Office User" w:date="2023-06-05T20:28:00Z">
            <w:r w:rsidRPr="00A12B62">
              <w:rPr>
                <w:rStyle w:val="Hipervnculo"/>
              </w:rPr>
              <w:fldChar w:fldCharType="begin"/>
            </w:r>
            <w:r w:rsidRPr="00A12B62">
              <w:rPr>
                <w:rStyle w:val="Hipervnculo"/>
              </w:rPr>
              <w:instrText xml:space="preserve"> </w:instrText>
            </w:r>
            <w:r>
              <w:instrText>HYPERLINK \l "_Toc136889422"</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5.1.3</w:t>
            </w:r>
            <w:r>
              <w:rPr>
                <w:rFonts w:eastAsiaTheme="minorEastAsia"/>
                <w:kern w:val="2"/>
                <w:lang w:eastAsia="es-ES_tradnl"/>
                <w14:ligatures w14:val="standardContextual"/>
              </w:rPr>
              <w:tab/>
            </w:r>
            <w:r w:rsidRPr="00A12B62">
              <w:rPr>
                <w:rStyle w:val="Hipervnculo"/>
              </w:rPr>
              <w:t>Diseño de la base de datos</w:t>
            </w:r>
            <w:r>
              <w:rPr>
                <w:webHidden/>
              </w:rPr>
              <w:tab/>
            </w:r>
            <w:r>
              <w:rPr>
                <w:webHidden/>
              </w:rPr>
              <w:fldChar w:fldCharType="begin"/>
            </w:r>
            <w:r>
              <w:rPr>
                <w:webHidden/>
              </w:rPr>
              <w:instrText xml:space="preserve"> PAGEREF _Toc136889422 \h </w:instrText>
            </w:r>
          </w:ins>
          <w:r>
            <w:rPr>
              <w:webHidden/>
            </w:rPr>
          </w:r>
          <w:r>
            <w:rPr>
              <w:webHidden/>
            </w:rPr>
            <w:fldChar w:fldCharType="separate"/>
          </w:r>
          <w:ins w:id="122" w:author="Microsoft Office User" w:date="2023-06-05T20:28:00Z">
            <w:r>
              <w:rPr>
                <w:webHidden/>
              </w:rPr>
              <w:t>33</w:t>
            </w:r>
            <w:r>
              <w:rPr>
                <w:webHidden/>
              </w:rPr>
              <w:fldChar w:fldCharType="end"/>
            </w:r>
            <w:r w:rsidRPr="00A12B62">
              <w:rPr>
                <w:rStyle w:val="Hipervnculo"/>
              </w:rPr>
              <w:fldChar w:fldCharType="end"/>
            </w:r>
          </w:ins>
        </w:p>
        <w:p w14:paraId="6675DA55" w14:textId="2EBDAC56" w:rsidR="003A2FA4" w:rsidRDefault="003A2FA4">
          <w:pPr>
            <w:pStyle w:val="TDC1"/>
            <w:rPr>
              <w:ins w:id="123" w:author="Microsoft Office User" w:date="2023-06-05T20:28:00Z"/>
              <w:rFonts w:eastAsiaTheme="minorEastAsia"/>
              <w:bCs w:val="0"/>
              <w:kern w:val="2"/>
              <w:lang w:eastAsia="es-ES_tradnl"/>
              <w14:ligatures w14:val="standardContextual"/>
            </w:rPr>
            <w:pPrChange w:id="124" w:author="Microsoft Office User" w:date="2023-06-05T20:28:00Z">
              <w:pPr>
                <w:pStyle w:val="TDC2"/>
              </w:pPr>
            </w:pPrChange>
          </w:pPr>
          <w:ins w:id="125" w:author="Microsoft Office User" w:date="2023-06-05T20:28:00Z">
            <w:r w:rsidRPr="00A12B62">
              <w:rPr>
                <w:rStyle w:val="Hipervnculo"/>
              </w:rPr>
              <w:fldChar w:fldCharType="begin"/>
            </w:r>
            <w:r w:rsidRPr="00A12B62">
              <w:rPr>
                <w:rStyle w:val="Hipervnculo"/>
              </w:rPr>
              <w:instrText xml:space="preserve"> </w:instrText>
            </w:r>
            <w:r>
              <w:instrText>HYPERLINK \l "_Toc136889432"</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5.2</w:t>
            </w:r>
            <w:r>
              <w:rPr>
                <w:rFonts w:eastAsiaTheme="minorEastAsia"/>
                <w:bCs w:val="0"/>
                <w:kern w:val="2"/>
                <w:lang w:eastAsia="es-ES_tradnl"/>
                <w14:ligatures w14:val="standardContextual"/>
              </w:rPr>
              <w:tab/>
            </w:r>
            <w:r w:rsidRPr="00A12B62">
              <w:rPr>
                <w:rStyle w:val="Hipervnculo"/>
              </w:rPr>
              <w:t xml:space="preserve">Diseño del </w:t>
            </w:r>
            <w:r w:rsidRPr="00A12B62">
              <w:rPr>
                <w:rStyle w:val="Hipervnculo"/>
                <w:i/>
              </w:rPr>
              <w:t>frontend</w:t>
            </w:r>
            <w:r>
              <w:rPr>
                <w:webHidden/>
              </w:rPr>
              <w:tab/>
            </w:r>
            <w:r>
              <w:rPr>
                <w:webHidden/>
              </w:rPr>
              <w:fldChar w:fldCharType="begin"/>
            </w:r>
            <w:r>
              <w:rPr>
                <w:webHidden/>
              </w:rPr>
              <w:instrText xml:space="preserve"> PAGEREF _Toc136889432 \h </w:instrText>
            </w:r>
          </w:ins>
          <w:r>
            <w:rPr>
              <w:webHidden/>
            </w:rPr>
          </w:r>
          <w:r>
            <w:rPr>
              <w:webHidden/>
            </w:rPr>
            <w:fldChar w:fldCharType="separate"/>
          </w:r>
          <w:ins w:id="126" w:author="Microsoft Office User" w:date="2023-06-05T20:28:00Z">
            <w:r>
              <w:rPr>
                <w:webHidden/>
              </w:rPr>
              <w:t>36</w:t>
            </w:r>
            <w:r>
              <w:rPr>
                <w:webHidden/>
              </w:rPr>
              <w:fldChar w:fldCharType="end"/>
            </w:r>
            <w:r w:rsidRPr="00A12B62">
              <w:rPr>
                <w:rStyle w:val="Hipervnculo"/>
              </w:rPr>
              <w:fldChar w:fldCharType="end"/>
            </w:r>
          </w:ins>
        </w:p>
        <w:p w14:paraId="5245CFD6" w14:textId="383C3575" w:rsidR="003A2FA4" w:rsidRDefault="003A2FA4" w:rsidP="003A2FA4">
          <w:pPr>
            <w:pStyle w:val="TDC1"/>
            <w:rPr>
              <w:ins w:id="127" w:author="Microsoft Office User" w:date="2023-06-05T20:28:00Z"/>
              <w:rFonts w:eastAsiaTheme="minorEastAsia"/>
              <w:kern w:val="2"/>
              <w:lang w:eastAsia="es-ES_tradnl"/>
              <w14:ligatures w14:val="standardContextual"/>
            </w:rPr>
          </w:pPr>
          <w:ins w:id="128" w:author="Microsoft Office User" w:date="2023-06-05T20:28:00Z">
            <w:r w:rsidRPr="00A12B62">
              <w:rPr>
                <w:rStyle w:val="Hipervnculo"/>
              </w:rPr>
              <w:fldChar w:fldCharType="begin"/>
            </w:r>
            <w:r w:rsidRPr="00A12B62">
              <w:rPr>
                <w:rStyle w:val="Hipervnculo"/>
              </w:rPr>
              <w:instrText xml:space="preserve"> </w:instrText>
            </w:r>
            <w:r>
              <w:instrText>HYPERLINK \l "_Toc136889433"</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Capítulo 6 Implementación</w:t>
            </w:r>
            <w:r>
              <w:rPr>
                <w:webHidden/>
              </w:rPr>
              <w:tab/>
            </w:r>
            <w:r>
              <w:rPr>
                <w:webHidden/>
              </w:rPr>
              <w:fldChar w:fldCharType="begin"/>
            </w:r>
            <w:r>
              <w:rPr>
                <w:webHidden/>
              </w:rPr>
              <w:instrText xml:space="preserve"> PAGEREF _Toc136889433 \h </w:instrText>
            </w:r>
          </w:ins>
          <w:r>
            <w:rPr>
              <w:webHidden/>
            </w:rPr>
          </w:r>
          <w:r>
            <w:rPr>
              <w:webHidden/>
            </w:rPr>
            <w:fldChar w:fldCharType="separate"/>
          </w:r>
          <w:ins w:id="129" w:author="Microsoft Office User" w:date="2023-06-05T20:28:00Z">
            <w:r>
              <w:rPr>
                <w:webHidden/>
              </w:rPr>
              <w:t>38</w:t>
            </w:r>
            <w:r>
              <w:rPr>
                <w:webHidden/>
              </w:rPr>
              <w:fldChar w:fldCharType="end"/>
            </w:r>
            <w:r w:rsidRPr="00A12B62">
              <w:rPr>
                <w:rStyle w:val="Hipervnculo"/>
              </w:rPr>
              <w:fldChar w:fldCharType="end"/>
            </w:r>
          </w:ins>
        </w:p>
        <w:p w14:paraId="5B43203A" w14:textId="02295679" w:rsidR="003A2FA4" w:rsidRDefault="003A2FA4">
          <w:pPr>
            <w:pStyle w:val="TDC1"/>
            <w:rPr>
              <w:ins w:id="130" w:author="Microsoft Office User" w:date="2023-06-05T20:28:00Z"/>
              <w:rFonts w:eastAsiaTheme="minorEastAsia"/>
              <w:bCs w:val="0"/>
              <w:kern w:val="2"/>
              <w:lang w:eastAsia="es-ES_tradnl"/>
              <w14:ligatures w14:val="standardContextual"/>
            </w:rPr>
            <w:pPrChange w:id="131" w:author="Microsoft Office User" w:date="2023-06-05T20:28:00Z">
              <w:pPr>
                <w:pStyle w:val="TDC2"/>
              </w:pPr>
            </w:pPrChange>
          </w:pPr>
          <w:ins w:id="132" w:author="Microsoft Office User" w:date="2023-06-05T20:28:00Z">
            <w:r w:rsidRPr="00A12B62">
              <w:rPr>
                <w:rStyle w:val="Hipervnculo"/>
              </w:rPr>
              <w:fldChar w:fldCharType="begin"/>
            </w:r>
            <w:r w:rsidRPr="00A12B62">
              <w:rPr>
                <w:rStyle w:val="Hipervnculo"/>
              </w:rPr>
              <w:instrText xml:space="preserve"> </w:instrText>
            </w:r>
            <w:r>
              <w:instrText>HYPERLINK \l "_Toc136889434"</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6.1</w:t>
            </w:r>
            <w:r>
              <w:rPr>
                <w:rFonts w:eastAsiaTheme="minorEastAsia"/>
                <w:bCs w:val="0"/>
                <w:kern w:val="2"/>
                <w:lang w:eastAsia="es-ES_tradnl"/>
                <w14:ligatures w14:val="standardContextual"/>
              </w:rPr>
              <w:tab/>
            </w:r>
            <w:r w:rsidRPr="00A12B62">
              <w:rPr>
                <w:rStyle w:val="Hipervnculo"/>
              </w:rPr>
              <w:t xml:space="preserve">Implementación </w:t>
            </w:r>
            <w:r w:rsidRPr="00A12B62">
              <w:rPr>
                <w:rStyle w:val="Hipervnculo"/>
                <w:i/>
              </w:rPr>
              <w:t>backend</w:t>
            </w:r>
            <w:r>
              <w:rPr>
                <w:webHidden/>
              </w:rPr>
              <w:tab/>
            </w:r>
            <w:r>
              <w:rPr>
                <w:webHidden/>
              </w:rPr>
              <w:fldChar w:fldCharType="begin"/>
            </w:r>
            <w:r>
              <w:rPr>
                <w:webHidden/>
              </w:rPr>
              <w:instrText xml:space="preserve"> PAGEREF _Toc136889434 \h </w:instrText>
            </w:r>
          </w:ins>
          <w:r>
            <w:rPr>
              <w:webHidden/>
            </w:rPr>
          </w:r>
          <w:r>
            <w:rPr>
              <w:webHidden/>
            </w:rPr>
            <w:fldChar w:fldCharType="separate"/>
          </w:r>
          <w:ins w:id="133" w:author="Microsoft Office User" w:date="2023-06-05T20:28:00Z">
            <w:r>
              <w:rPr>
                <w:webHidden/>
              </w:rPr>
              <w:t>38</w:t>
            </w:r>
            <w:r>
              <w:rPr>
                <w:webHidden/>
              </w:rPr>
              <w:fldChar w:fldCharType="end"/>
            </w:r>
            <w:r w:rsidRPr="00A12B62">
              <w:rPr>
                <w:rStyle w:val="Hipervnculo"/>
              </w:rPr>
              <w:fldChar w:fldCharType="end"/>
            </w:r>
          </w:ins>
        </w:p>
        <w:p w14:paraId="393848F5" w14:textId="73B342E8" w:rsidR="003A2FA4" w:rsidRDefault="003A2FA4">
          <w:pPr>
            <w:pStyle w:val="TDC1"/>
            <w:rPr>
              <w:ins w:id="134" w:author="Microsoft Office User" w:date="2023-06-05T20:28:00Z"/>
              <w:rFonts w:eastAsiaTheme="minorEastAsia"/>
              <w:kern w:val="2"/>
              <w:lang w:eastAsia="es-ES_tradnl"/>
              <w14:ligatures w14:val="standardContextual"/>
            </w:rPr>
            <w:pPrChange w:id="135" w:author="Microsoft Office User" w:date="2023-06-05T20:28:00Z">
              <w:pPr>
                <w:pStyle w:val="TDC3"/>
                <w:tabs>
                  <w:tab w:val="left" w:pos="1440"/>
                  <w:tab w:val="right" w:leader="dot" w:pos="7921"/>
                </w:tabs>
              </w:pPr>
            </w:pPrChange>
          </w:pPr>
          <w:ins w:id="136" w:author="Microsoft Office User" w:date="2023-06-05T20:28:00Z">
            <w:r w:rsidRPr="00A12B62">
              <w:rPr>
                <w:rStyle w:val="Hipervnculo"/>
              </w:rPr>
              <w:fldChar w:fldCharType="begin"/>
            </w:r>
            <w:r w:rsidRPr="00A12B62">
              <w:rPr>
                <w:rStyle w:val="Hipervnculo"/>
              </w:rPr>
              <w:instrText xml:space="preserve"> </w:instrText>
            </w:r>
            <w:r>
              <w:instrText>HYPERLINK \l "_Toc136889435"</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6.1.1</w:t>
            </w:r>
            <w:r>
              <w:rPr>
                <w:rFonts w:eastAsiaTheme="minorEastAsia"/>
                <w:kern w:val="2"/>
                <w:lang w:eastAsia="es-ES_tradnl"/>
                <w14:ligatures w14:val="standardContextual"/>
              </w:rPr>
              <w:tab/>
            </w:r>
            <w:r w:rsidRPr="00A12B62">
              <w:rPr>
                <w:rStyle w:val="Hipervnculo"/>
              </w:rPr>
              <w:t>Implementación Servicio REST</w:t>
            </w:r>
            <w:r>
              <w:rPr>
                <w:webHidden/>
              </w:rPr>
              <w:tab/>
            </w:r>
            <w:r>
              <w:rPr>
                <w:webHidden/>
              </w:rPr>
              <w:fldChar w:fldCharType="begin"/>
            </w:r>
            <w:r>
              <w:rPr>
                <w:webHidden/>
              </w:rPr>
              <w:instrText xml:space="preserve"> PAGEREF _Toc136889435 \h </w:instrText>
            </w:r>
          </w:ins>
          <w:r>
            <w:rPr>
              <w:webHidden/>
            </w:rPr>
          </w:r>
          <w:r>
            <w:rPr>
              <w:webHidden/>
            </w:rPr>
            <w:fldChar w:fldCharType="separate"/>
          </w:r>
          <w:ins w:id="137" w:author="Microsoft Office User" w:date="2023-06-05T20:28:00Z">
            <w:r>
              <w:rPr>
                <w:webHidden/>
              </w:rPr>
              <w:t>38</w:t>
            </w:r>
            <w:r>
              <w:rPr>
                <w:webHidden/>
              </w:rPr>
              <w:fldChar w:fldCharType="end"/>
            </w:r>
            <w:r w:rsidRPr="00A12B62">
              <w:rPr>
                <w:rStyle w:val="Hipervnculo"/>
              </w:rPr>
              <w:fldChar w:fldCharType="end"/>
            </w:r>
          </w:ins>
        </w:p>
        <w:p w14:paraId="3F53AA75" w14:textId="1B26F631" w:rsidR="003A2FA4" w:rsidRDefault="003A2FA4">
          <w:pPr>
            <w:pStyle w:val="TDC1"/>
            <w:rPr>
              <w:ins w:id="138" w:author="Microsoft Office User" w:date="2023-06-05T20:28:00Z"/>
              <w:rFonts w:eastAsiaTheme="minorEastAsia"/>
              <w:kern w:val="2"/>
              <w:lang w:eastAsia="es-ES_tradnl"/>
              <w14:ligatures w14:val="standardContextual"/>
            </w:rPr>
            <w:pPrChange w:id="139" w:author="Microsoft Office User" w:date="2023-06-05T20:28:00Z">
              <w:pPr>
                <w:pStyle w:val="TDC3"/>
                <w:tabs>
                  <w:tab w:val="left" w:pos="1440"/>
                  <w:tab w:val="right" w:leader="dot" w:pos="7921"/>
                </w:tabs>
              </w:pPr>
            </w:pPrChange>
          </w:pPr>
          <w:ins w:id="140" w:author="Microsoft Office User" w:date="2023-06-05T20:28:00Z">
            <w:r w:rsidRPr="00A12B62">
              <w:rPr>
                <w:rStyle w:val="Hipervnculo"/>
              </w:rPr>
              <w:fldChar w:fldCharType="begin"/>
            </w:r>
            <w:r w:rsidRPr="00A12B62">
              <w:rPr>
                <w:rStyle w:val="Hipervnculo"/>
              </w:rPr>
              <w:instrText xml:space="preserve"> </w:instrText>
            </w:r>
            <w:r>
              <w:instrText>HYPERLINK \l "_Toc136889436"</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6.1.2</w:t>
            </w:r>
            <w:r>
              <w:rPr>
                <w:rFonts w:eastAsiaTheme="minorEastAsia"/>
                <w:kern w:val="2"/>
                <w:lang w:eastAsia="es-ES_tradnl"/>
                <w14:ligatures w14:val="standardContextual"/>
              </w:rPr>
              <w:tab/>
            </w:r>
            <w:r w:rsidRPr="00A12B62">
              <w:rPr>
                <w:rStyle w:val="Hipervnculo"/>
              </w:rPr>
              <w:t>Implementación Algoritmo recomendación</w:t>
            </w:r>
            <w:r>
              <w:rPr>
                <w:webHidden/>
              </w:rPr>
              <w:tab/>
            </w:r>
            <w:r>
              <w:rPr>
                <w:webHidden/>
              </w:rPr>
              <w:fldChar w:fldCharType="begin"/>
            </w:r>
            <w:r>
              <w:rPr>
                <w:webHidden/>
              </w:rPr>
              <w:instrText xml:space="preserve"> PAGEREF _Toc136889436 \h </w:instrText>
            </w:r>
          </w:ins>
          <w:r>
            <w:rPr>
              <w:webHidden/>
            </w:rPr>
          </w:r>
          <w:r>
            <w:rPr>
              <w:webHidden/>
            </w:rPr>
            <w:fldChar w:fldCharType="separate"/>
          </w:r>
          <w:ins w:id="141" w:author="Microsoft Office User" w:date="2023-06-05T20:28:00Z">
            <w:r>
              <w:rPr>
                <w:webHidden/>
              </w:rPr>
              <w:t>41</w:t>
            </w:r>
            <w:r>
              <w:rPr>
                <w:webHidden/>
              </w:rPr>
              <w:fldChar w:fldCharType="end"/>
            </w:r>
            <w:r w:rsidRPr="00A12B62">
              <w:rPr>
                <w:rStyle w:val="Hipervnculo"/>
              </w:rPr>
              <w:fldChar w:fldCharType="end"/>
            </w:r>
          </w:ins>
        </w:p>
        <w:p w14:paraId="07BF20FA" w14:textId="59CA4573" w:rsidR="003A2FA4" w:rsidRDefault="003A2FA4">
          <w:pPr>
            <w:pStyle w:val="TDC1"/>
            <w:rPr>
              <w:ins w:id="142" w:author="Microsoft Office User" w:date="2023-06-05T20:28:00Z"/>
              <w:rFonts w:eastAsiaTheme="minorEastAsia"/>
              <w:kern w:val="2"/>
              <w:lang w:eastAsia="es-ES_tradnl"/>
              <w14:ligatures w14:val="standardContextual"/>
            </w:rPr>
            <w:pPrChange w:id="143" w:author="Microsoft Office User" w:date="2023-06-05T20:28:00Z">
              <w:pPr>
                <w:pStyle w:val="TDC3"/>
                <w:tabs>
                  <w:tab w:val="left" w:pos="1440"/>
                  <w:tab w:val="right" w:leader="dot" w:pos="7921"/>
                </w:tabs>
              </w:pPr>
            </w:pPrChange>
          </w:pPr>
          <w:ins w:id="144" w:author="Microsoft Office User" w:date="2023-06-05T20:28:00Z">
            <w:r w:rsidRPr="00A12B62">
              <w:rPr>
                <w:rStyle w:val="Hipervnculo"/>
              </w:rPr>
              <w:fldChar w:fldCharType="begin"/>
            </w:r>
            <w:r w:rsidRPr="00A12B62">
              <w:rPr>
                <w:rStyle w:val="Hipervnculo"/>
              </w:rPr>
              <w:instrText xml:space="preserve"> </w:instrText>
            </w:r>
            <w:r>
              <w:instrText>HYPERLINK \l "_Toc136889437"</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6.1.3</w:t>
            </w:r>
            <w:r>
              <w:rPr>
                <w:rFonts w:eastAsiaTheme="minorEastAsia"/>
                <w:kern w:val="2"/>
                <w:lang w:eastAsia="es-ES_tradnl"/>
                <w14:ligatures w14:val="standardContextual"/>
              </w:rPr>
              <w:tab/>
            </w:r>
            <w:r w:rsidRPr="00A12B62">
              <w:rPr>
                <w:rStyle w:val="Hipervnculo"/>
              </w:rPr>
              <w:t>Implementación Base de datos</w:t>
            </w:r>
            <w:r>
              <w:rPr>
                <w:webHidden/>
              </w:rPr>
              <w:tab/>
            </w:r>
            <w:r>
              <w:rPr>
                <w:webHidden/>
              </w:rPr>
              <w:fldChar w:fldCharType="begin"/>
            </w:r>
            <w:r>
              <w:rPr>
                <w:webHidden/>
              </w:rPr>
              <w:instrText xml:space="preserve"> PAGEREF _Toc136889437 \h </w:instrText>
            </w:r>
          </w:ins>
          <w:r>
            <w:rPr>
              <w:webHidden/>
            </w:rPr>
          </w:r>
          <w:r>
            <w:rPr>
              <w:webHidden/>
            </w:rPr>
            <w:fldChar w:fldCharType="separate"/>
          </w:r>
          <w:ins w:id="145" w:author="Microsoft Office User" w:date="2023-06-05T20:28:00Z">
            <w:r>
              <w:rPr>
                <w:webHidden/>
              </w:rPr>
              <w:t>45</w:t>
            </w:r>
            <w:r>
              <w:rPr>
                <w:webHidden/>
              </w:rPr>
              <w:fldChar w:fldCharType="end"/>
            </w:r>
            <w:r w:rsidRPr="00A12B62">
              <w:rPr>
                <w:rStyle w:val="Hipervnculo"/>
              </w:rPr>
              <w:fldChar w:fldCharType="end"/>
            </w:r>
          </w:ins>
        </w:p>
        <w:p w14:paraId="4A60BB76" w14:textId="28E961F8" w:rsidR="003A2FA4" w:rsidRDefault="003A2FA4">
          <w:pPr>
            <w:pStyle w:val="TDC1"/>
            <w:rPr>
              <w:ins w:id="146" w:author="Microsoft Office User" w:date="2023-06-05T20:28:00Z"/>
              <w:rFonts w:eastAsiaTheme="minorEastAsia"/>
              <w:bCs w:val="0"/>
              <w:kern w:val="2"/>
              <w:lang w:eastAsia="es-ES_tradnl"/>
              <w14:ligatures w14:val="standardContextual"/>
            </w:rPr>
            <w:pPrChange w:id="147" w:author="Microsoft Office User" w:date="2023-06-05T20:28:00Z">
              <w:pPr>
                <w:pStyle w:val="TDC2"/>
              </w:pPr>
            </w:pPrChange>
          </w:pPr>
          <w:ins w:id="148" w:author="Microsoft Office User" w:date="2023-06-05T20:28:00Z">
            <w:r w:rsidRPr="00A12B62">
              <w:rPr>
                <w:rStyle w:val="Hipervnculo"/>
              </w:rPr>
              <w:fldChar w:fldCharType="begin"/>
            </w:r>
            <w:r w:rsidRPr="00A12B62">
              <w:rPr>
                <w:rStyle w:val="Hipervnculo"/>
              </w:rPr>
              <w:instrText xml:space="preserve"> </w:instrText>
            </w:r>
            <w:r>
              <w:instrText>HYPERLINK \l "_Toc136889438"</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6.2</w:t>
            </w:r>
            <w:r>
              <w:rPr>
                <w:rFonts w:eastAsiaTheme="minorEastAsia"/>
                <w:bCs w:val="0"/>
                <w:kern w:val="2"/>
                <w:lang w:eastAsia="es-ES_tradnl"/>
                <w14:ligatures w14:val="standardContextual"/>
              </w:rPr>
              <w:tab/>
            </w:r>
            <w:r w:rsidRPr="00A12B62">
              <w:rPr>
                <w:rStyle w:val="Hipervnculo"/>
              </w:rPr>
              <w:t>Implementación Frontend</w:t>
            </w:r>
            <w:r>
              <w:rPr>
                <w:webHidden/>
              </w:rPr>
              <w:tab/>
            </w:r>
            <w:r>
              <w:rPr>
                <w:webHidden/>
              </w:rPr>
              <w:fldChar w:fldCharType="begin"/>
            </w:r>
            <w:r>
              <w:rPr>
                <w:webHidden/>
              </w:rPr>
              <w:instrText xml:space="preserve"> PAGEREF _Toc136889438 \h </w:instrText>
            </w:r>
          </w:ins>
          <w:r>
            <w:rPr>
              <w:webHidden/>
            </w:rPr>
          </w:r>
          <w:r>
            <w:rPr>
              <w:webHidden/>
            </w:rPr>
            <w:fldChar w:fldCharType="separate"/>
          </w:r>
          <w:ins w:id="149" w:author="Microsoft Office User" w:date="2023-06-05T20:28:00Z">
            <w:r>
              <w:rPr>
                <w:webHidden/>
              </w:rPr>
              <w:t>46</w:t>
            </w:r>
            <w:r>
              <w:rPr>
                <w:webHidden/>
              </w:rPr>
              <w:fldChar w:fldCharType="end"/>
            </w:r>
            <w:r w:rsidRPr="00A12B62">
              <w:rPr>
                <w:rStyle w:val="Hipervnculo"/>
              </w:rPr>
              <w:fldChar w:fldCharType="end"/>
            </w:r>
          </w:ins>
        </w:p>
        <w:p w14:paraId="7C0470E2" w14:textId="392D9FA2" w:rsidR="003A2FA4" w:rsidRDefault="003A2FA4" w:rsidP="003A2FA4">
          <w:pPr>
            <w:pStyle w:val="TDC1"/>
            <w:rPr>
              <w:ins w:id="150" w:author="Microsoft Office User" w:date="2023-06-05T20:28:00Z"/>
              <w:rFonts w:eastAsiaTheme="minorEastAsia"/>
              <w:kern w:val="2"/>
              <w:lang w:eastAsia="es-ES_tradnl"/>
              <w14:ligatures w14:val="standardContextual"/>
            </w:rPr>
          </w:pPr>
          <w:ins w:id="151" w:author="Microsoft Office User" w:date="2023-06-05T20:28:00Z">
            <w:r w:rsidRPr="00A12B62">
              <w:rPr>
                <w:rStyle w:val="Hipervnculo"/>
              </w:rPr>
              <w:fldChar w:fldCharType="begin"/>
            </w:r>
            <w:r w:rsidRPr="00A12B62">
              <w:rPr>
                <w:rStyle w:val="Hipervnculo"/>
              </w:rPr>
              <w:instrText xml:space="preserve"> </w:instrText>
            </w:r>
            <w:r>
              <w:instrText>HYPERLINK \l "_Toc136889451"</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Capítulo 7 Despliegue y pruebas</w:t>
            </w:r>
            <w:r>
              <w:rPr>
                <w:webHidden/>
              </w:rPr>
              <w:tab/>
            </w:r>
            <w:r>
              <w:rPr>
                <w:webHidden/>
              </w:rPr>
              <w:fldChar w:fldCharType="begin"/>
            </w:r>
            <w:r>
              <w:rPr>
                <w:webHidden/>
              </w:rPr>
              <w:instrText xml:space="preserve"> PAGEREF _Toc136889451 \h </w:instrText>
            </w:r>
          </w:ins>
          <w:r>
            <w:rPr>
              <w:webHidden/>
            </w:rPr>
          </w:r>
          <w:r>
            <w:rPr>
              <w:webHidden/>
            </w:rPr>
            <w:fldChar w:fldCharType="separate"/>
          </w:r>
          <w:ins w:id="152" w:author="Microsoft Office User" w:date="2023-06-05T20:28:00Z">
            <w:r>
              <w:rPr>
                <w:webHidden/>
              </w:rPr>
              <w:t>47</w:t>
            </w:r>
            <w:r>
              <w:rPr>
                <w:webHidden/>
              </w:rPr>
              <w:fldChar w:fldCharType="end"/>
            </w:r>
            <w:r w:rsidRPr="00A12B62">
              <w:rPr>
                <w:rStyle w:val="Hipervnculo"/>
              </w:rPr>
              <w:fldChar w:fldCharType="end"/>
            </w:r>
          </w:ins>
        </w:p>
        <w:p w14:paraId="516B9832" w14:textId="2811DF56" w:rsidR="003A2FA4" w:rsidRDefault="003A2FA4">
          <w:pPr>
            <w:pStyle w:val="TDC1"/>
            <w:rPr>
              <w:ins w:id="153" w:author="Microsoft Office User" w:date="2023-06-05T20:28:00Z"/>
              <w:rFonts w:eastAsiaTheme="minorEastAsia"/>
              <w:bCs w:val="0"/>
              <w:kern w:val="2"/>
              <w:lang w:eastAsia="es-ES_tradnl"/>
              <w14:ligatures w14:val="standardContextual"/>
            </w:rPr>
            <w:pPrChange w:id="154" w:author="Microsoft Office User" w:date="2023-06-05T20:28:00Z">
              <w:pPr>
                <w:pStyle w:val="TDC2"/>
              </w:pPr>
            </w:pPrChange>
          </w:pPr>
          <w:ins w:id="155" w:author="Microsoft Office User" w:date="2023-06-05T20:28:00Z">
            <w:r w:rsidRPr="00A12B62">
              <w:rPr>
                <w:rStyle w:val="Hipervnculo"/>
              </w:rPr>
              <w:fldChar w:fldCharType="begin"/>
            </w:r>
            <w:r w:rsidRPr="00A12B62">
              <w:rPr>
                <w:rStyle w:val="Hipervnculo"/>
              </w:rPr>
              <w:instrText xml:space="preserve"> </w:instrText>
            </w:r>
            <w:r>
              <w:instrText>HYPERLINK \l "_Toc136889452"</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7.1</w:t>
            </w:r>
            <w:r>
              <w:rPr>
                <w:rFonts w:eastAsiaTheme="minorEastAsia"/>
                <w:bCs w:val="0"/>
                <w:kern w:val="2"/>
                <w:lang w:eastAsia="es-ES_tradnl"/>
                <w14:ligatures w14:val="standardContextual"/>
              </w:rPr>
              <w:tab/>
            </w:r>
            <w:r w:rsidRPr="00A12B62">
              <w:rPr>
                <w:rStyle w:val="Hipervnculo"/>
              </w:rPr>
              <w:t>Despliegue</w:t>
            </w:r>
            <w:r>
              <w:rPr>
                <w:webHidden/>
              </w:rPr>
              <w:tab/>
            </w:r>
            <w:r>
              <w:rPr>
                <w:webHidden/>
              </w:rPr>
              <w:fldChar w:fldCharType="begin"/>
            </w:r>
            <w:r>
              <w:rPr>
                <w:webHidden/>
              </w:rPr>
              <w:instrText xml:space="preserve"> PAGEREF _Toc136889452 \h </w:instrText>
            </w:r>
          </w:ins>
          <w:r>
            <w:rPr>
              <w:webHidden/>
            </w:rPr>
          </w:r>
          <w:r>
            <w:rPr>
              <w:webHidden/>
            </w:rPr>
            <w:fldChar w:fldCharType="separate"/>
          </w:r>
          <w:ins w:id="156" w:author="Microsoft Office User" w:date="2023-06-05T20:28:00Z">
            <w:r>
              <w:rPr>
                <w:webHidden/>
              </w:rPr>
              <w:t>47</w:t>
            </w:r>
            <w:r>
              <w:rPr>
                <w:webHidden/>
              </w:rPr>
              <w:fldChar w:fldCharType="end"/>
            </w:r>
            <w:r w:rsidRPr="00A12B62">
              <w:rPr>
                <w:rStyle w:val="Hipervnculo"/>
              </w:rPr>
              <w:fldChar w:fldCharType="end"/>
            </w:r>
          </w:ins>
        </w:p>
        <w:p w14:paraId="27BA8703" w14:textId="3AA476D0" w:rsidR="003A2FA4" w:rsidRDefault="003A2FA4">
          <w:pPr>
            <w:pStyle w:val="TDC1"/>
            <w:rPr>
              <w:ins w:id="157" w:author="Microsoft Office User" w:date="2023-06-05T20:28:00Z"/>
              <w:rFonts w:eastAsiaTheme="minorEastAsia"/>
              <w:bCs w:val="0"/>
              <w:kern w:val="2"/>
              <w:lang w:eastAsia="es-ES_tradnl"/>
              <w14:ligatures w14:val="standardContextual"/>
            </w:rPr>
            <w:pPrChange w:id="158" w:author="Microsoft Office User" w:date="2023-06-05T20:28:00Z">
              <w:pPr>
                <w:pStyle w:val="TDC2"/>
              </w:pPr>
            </w:pPrChange>
          </w:pPr>
          <w:ins w:id="159" w:author="Microsoft Office User" w:date="2023-06-05T20:28:00Z">
            <w:r w:rsidRPr="00A12B62">
              <w:rPr>
                <w:rStyle w:val="Hipervnculo"/>
              </w:rPr>
              <w:fldChar w:fldCharType="begin"/>
            </w:r>
            <w:r w:rsidRPr="00A12B62">
              <w:rPr>
                <w:rStyle w:val="Hipervnculo"/>
              </w:rPr>
              <w:instrText xml:space="preserve"> </w:instrText>
            </w:r>
            <w:r>
              <w:instrText>HYPERLINK \l "_Toc136889453"</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7.2</w:t>
            </w:r>
            <w:r>
              <w:rPr>
                <w:rFonts w:eastAsiaTheme="minorEastAsia"/>
                <w:bCs w:val="0"/>
                <w:kern w:val="2"/>
                <w:lang w:eastAsia="es-ES_tradnl"/>
                <w14:ligatures w14:val="standardContextual"/>
              </w:rPr>
              <w:tab/>
            </w:r>
            <w:r w:rsidRPr="00A12B62">
              <w:rPr>
                <w:rStyle w:val="Hipervnculo"/>
              </w:rPr>
              <w:t>Pruebas</w:t>
            </w:r>
            <w:r>
              <w:rPr>
                <w:webHidden/>
              </w:rPr>
              <w:tab/>
            </w:r>
            <w:r>
              <w:rPr>
                <w:webHidden/>
              </w:rPr>
              <w:fldChar w:fldCharType="begin"/>
            </w:r>
            <w:r>
              <w:rPr>
                <w:webHidden/>
              </w:rPr>
              <w:instrText xml:space="preserve"> PAGEREF _Toc136889453 \h </w:instrText>
            </w:r>
          </w:ins>
          <w:r>
            <w:rPr>
              <w:webHidden/>
            </w:rPr>
          </w:r>
          <w:r>
            <w:rPr>
              <w:webHidden/>
            </w:rPr>
            <w:fldChar w:fldCharType="separate"/>
          </w:r>
          <w:ins w:id="160" w:author="Microsoft Office User" w:date="2023-06-05T20:28:00Z">
            <w:r>
              <w:rPr>
                <w:webHidden/>
              </w:rPr>
              <w:t>48</w:t>
            </w:r>
            <w:r>
              <w:rPr>
                <w:webHidden/>
              </w:rPr>
              <w:fldChar w:fldCharType="end"/>
            </w:r>
            <w:r w:rsidRPr="00A12B62">
              <w:rPr>
                <w:rStyle w:val="Hipervnculo"/>
              </w:rPr>
              <w:fldChar w:fldCharType="end"/>
            </w:r>
          </w:ins>
        </w:p>
        <w:p w14:paraId="39DA578E" w14:textId="4EAEC8F7" w:rsidR="003A2FA4" w:rsidRDefault="003A2FA4" w:rsidP="003A2FA4">
          <w:pPr>
            <w:pStyle w:val="TDC1"/>
            <w:rPr>
              <w:ins w:id="161" w:author="Microsoft Office User" w:date="2023-06-05T20:28:00Z"/>
              <w:rFonts w:eastAsiaTheme="minorEastAsia"/>
              <w:kern w:val="2"/>
              <w:lang w:eastAsia="es-ES_tradnl"/>
              <w14:ligatures w14:val="standardContextual"/>
            </w:rPr>
          </w:pPr>
          <w:ins w:id="162" w:author="Microsoft Office User" w:date="2023-06-05T20:28:00Z">
            <w:r w:rsidRPr="00A12B62">
              <w:rPr>
                <w:rStyle w:val="Hipervnculo"/>
              </w:rPr>
              <w:fldChar w:fldCharType="begin"/>
            </w:r>
            <w:r w:rsidRPr="00A12B62">
              <w:rPr>
                <w:rStyle w:val="Hipervnculo"/>
              </w:rPr>
              <w:instrText xml:space="preserve"> </w:instrText>
            </w:r>
            <w:r>
              <w:instrText>HYPERLINK \l "_Toc136889454"</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Capítulo 8 Conclusiones y líneas futuras</w:t>
            </w:r>
            <w:r>
              <w:rPr>
                <w:webHidden/>
              </w:rPr>
              <w:tab/>
            </w:r>
            <w:r>
              <w:rPr>
                <w:webHidden/>
              </w:rPr>
              <w:fldChar w:fldCharType="begin"/>
            </w:r>
            <w:r>
              <w:rPr>
                <w:webHidden/>
              </w:rPr>
              <w:instrText xml:space="preserve"> PAGEREF _Toc136889454 \h </w:instrText>
            </w:r>
          </w:ins>
          <w:r>
            <w:rPr>
              <w:webHidden/>
            </w:rPr>
          </w:r>
          <w:r>
            <w:rPr>
              <w:webHidden/>
            </w:rPr>
            <w:fldChar w:fldCharType="separate"/>
          </w:r>
          <w:ins w:id="163" w:author="Microsoft Office User" w:date="2023-06-05T20:28:00Z">
            <w:r>
              <w:rPr>
                <w:webHidden/>
              </w:rPr>
              <w:t>51</w:t>
            </w:r>
            <w:r>
              <w:rPr>
                <w:webHidden/>
              </w:rPr>
              <w:fldChar w:fldCharType="end"/>
            </w:r>
            <w:r w:rsidRPr="00A12B62">
              <w:rPr>
                <w:rStyle w:val="Hipervnculo"/>
              </w:rPr>
              <w:fldChar w:fldCharType="end"/>
            </w:r>
          </w:ins>
        </w:p>
        <w:p w14:paraId="085DB7C8" w14:textId="56B16770" w:rsidR="003A2FA4" w:rsidRDefault="003A2FA4" w:rsidP="003A2FA4">
          <w:pPr>
            <w:pStyle w:val="TDC1"/>
            <w:rPr>
              <w:ins w:id="164" w:author="Microsoft Office User" w:date="2023-06-05T20:28:00Z"/>
              <w:rFonts w:eastAsiaTheme="minorEastAsia"/>
              <w:kern w:val="2"/>
              <w:lang w:eastAsia="es-ES_tradnl"/>
              <w14:ligatures w14:val="standardContextual"/>
            </w:rPr>
          </w:pPr>
          <w:ins w:id="165" w:author="Microsoft Office User" w:date="2023-06-05T20:28:00Z">
            <w:r w:rsidRPr="00A12B62">
              <w:rPr>
                <w:rStyle w:val="Hipervnculo"/>
              </w:rPr>
              <w:fldChar w:fldCharType="begin"/>
            </w:r>
            <w:r w:rsidRPr="00A12B62">
              <w:rPr>
                <w:rStyle w:val="Hipervnculo"/>
              </w:rPr>
              <w:instrText xml:space="preserve"> </w:instrText>
            </w:r>
            <w:r>
              <w:instrText>HYPERLINK \l "_Toc136889455"</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Bibliografía</w:t>
            </w:r>
            <w:r>
              <w:rPr>
                <w:rStyle w:val="Hipervnculo"/>
              </w:rPr>
              <w:tab/>
            </w:r>
            <w:r>
              <w:rPr>
                <w:webHidden/>
              </w:rPr>
              <w:tab/>
            </w:r>
            <w:r>
              <w:rPr>
                <w:webHidden/>
              </w:rPr>
              <w:fldChar w:fldCharType="begin"/>
            </w:r>
            <w:r>
              <w:rPr>
                <w:webHidden/>
              </w:rPr>
              <w:instrText xml:space="preserve"> PAGEREF _Toc136889455 \h </w:instrText>
            </w:r>
          </w:ins>
          <w:r>
            <w:rPr>
              <w:webHidden/>
            </w:rPr>
          </w:r>
          <w:r>
            <w:rPr>
              <w:webHidden/>
            </w:rPr>
            <w:fldChar w:fldCharType="separate"/>
          </w:r>
          <w:ins w:id="166" w:author="Microsoft Office User" w:date="2023-06-05T20:28:00Z">
            <w:r>
              <w:rPr>
                <w:webHidden/>
              </w:rPr>
              <w:t>53</w:t>
            </w:r>
            <w:r>
              <w:rPr>
                <w:webHidden/>
              </w:rPr>
              <w:fldChar w:fldCharType="end"/>
            </w:r>
            <w:r w:rsidRPr="00A12B62">
              <w:rPr>
                <w:rStyle w:val="Hipervnculo"/>
              </w:rPr>
              <w:fldChar w:fldCharType="end"/>
            </w:r>
          </w:ins>
        </w:p>
        <w:p w14:paraId="0E603B4B" w14:textId="43F557AB" w:rsidR="003A2FA4" w:rsidRDefault="003A2FA4" w:rsidP="003A2FA4">
          <w:pPr>
            <w:pStyle w:val="TDC1"/>
            <w:rPr>
              <w:ins w:id="167" w:author="Microsoft Office User" w:date="2023-06-05T20:28:00Z"/>
              <w:rFonts w:eastAsiaTheme="minorEastAsia"/>
              <w:kern w:val="2"/>
              <w:lang w:eastAsia="es-ES_tradnl"/>
              <w14:ligatures w14:val="standardContextual"/>
            </w:rPr>
          </w:pPr>
          <w:ins w:id="168" w:author="Microsoft Office User" w:date="2023-06-05T20:28:00Z">
            <w:r w:rsidRPr="00A12B62">
              <w:rPr>
                <w:rStyle w:val="Hipervnculo"/>
              </w:rPr>
              <w:fldChar w:fldCharType="begin"/>
            </w:r>
            <w:r w:rsidRPr="00A12B62">
              <w:rPr>
                <w:rStyle w:val="Hipervnculo"/>
              </w:rPr>
              <w:instrText xml:space="preserve"> </w:instrText>
            </w:r>
            <w:r>
              <w:instrText>HYPERLINK \l "_Toc136889456"</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Anexo A: API de cada recurso</w:t>
            </w:r>
            <w:r>
              <w:rPr>
                <w:webHidden/>
              </w:rPr>
              <w:tab/>
            </w:r>
            <w:r>
              <w:rPr>
                <w:webHidden/>
              </w:rPr>
              <w:fldChar w:fldCharType="begin"/>
            </w:r>
            <w:r>
              <w:rPr>
                <w:webHidden/>
              </w:rPr>
              <w:instrText xml:space="preserve"> PAGEREF _Toc136889456 \h </w:instrText>
            </w:r>
          </w:ins>
          <w:r>
            <w:rPr>
              <w:webHidden/>
            </w:rPr>
          </w:r>
          <w:r>
            <w:rPr>
              <w:webHidden/>
            </w:rPr>
            <w:fldChar w:fldCharType="separate"/>
          </w:r>
          <w:ins w:id="169" w:author="Microsoft Office User" w:date="2023-06-05T20:28:00Z">
            <w:r>
              <w:rPr>
                <w:webHidden/>
              </w:rPr>
              <w:t>56</w:t>
            </w:r>
            <w:r>
              <w:rPr>
                <w:webHidden/>
              </w:rPr>
              <w:fldChar w:fldCharType="end"/>
            </w:r>
            <w:r w:rsidRPr="00A12B62">
              <w:rPr>
                <w:rStyle w:val="Hipervnculo"/>
              </w:rPr>
              <w:fldChar w:fldCharType="end"/>
            </w:r>
          </w:ins>
        </w:p>
        <w:p w14:paraId="1CCF523D" w14:textId="5B7317E8" w:rsidR="003A2FA4" w:rsidRDefault="003A2FA4" w:rsidP="003A2FA4">
          <w:pPr>
            <w:pStyle w:val="TDC1"/>
            <w:rPr>
              <w:ins w:id="170" w:author="Microsoft Office User" w:date="2023-06-05T20:28:00Z"/>
              <w:rFonts w:eastAsiaTheme="minorEastAsia"/>
              <w:kern w:val="2"/>
              <w:lang w:eastAsia="es-ES_tradnl"/>
              <w14:ligatures w14:val="standardContextual"/>
            </w:rPr>
          </w:pPr>
          <w:ins w:id="171" w:author="Microsoft Office User" w:date="2023-06-05T20:28:00Z">
            <w:r w:rsidRPr="00A12B62">
              <w:rPr>
                <w:rStyle w:val="Hipervnculo"/>
              </w:rPr>
              <w:fldChar w:fldCharType="begin"/>
            </w:r>
            <w:r w:rsidRPr="00A12B62">
              <w:rPr>
                <w:rStyle w:val="Hipervnculo"/>
              </w:rPr>
              <w:instrText xml:space="preserve"> </w:instrText>
            </w:r>
            <w:r>
              <w:instrText>HYPERLINK \l "_Toc136889457"</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 xml:space="preserve">Anexo B: Diseño de las pantallas del </w:t>
            </w:r>
            <w:r w:rsidRPr="00A12B62">
              <w:rPr>
                <w:rStyle w:val="Hipervnculo"/>
                <w:i/>
              </w:rPr>
              <w:t>frontend</w:t>
            </w:r>
            <w:r>
              <w:rPr>
                <w:webHidden/>
              </w:rPr>
              <w:tab/>
            </w:r>
            <w:r>
              <w:rPr>
                <w:webHidden/>
              </w:rPr>
              <w:fldChar w:fldCharType="begin"/>
            </w:r>
            <w:r>
              <w:rPr>
                <w:webHidden/>
              </w:rPr>
              <w:instrText xml:space="preserve"> PAGEREF _Toc136889457 \h </w:instrText>
            </w:r>
          </w:ins>
          <w:r>
            <w:rPr>
              <w:webHidden/>
            </w:rPr>
          </w:r>
          <w:r>
            <w:rPr>
              <w:webHidden/>
            </w:rPr>
            <w:fldChar w:fldCharType="separate"/>
          </w:r>
          <w:ins w:id="172" w:author="Microsoft Office User" w:date="2023-06-05T20:28:00Z">
            <w:r>
              <w:rPr>
                <w:webHidden/>
              </w:rPr>
              <w:t>64</w:t>
            </w:r>
            <w:r>
              <w:rPr>
                <w:webHidden/>
              </w:rPr>
              <w:fldChar w:fldCharType="end"/>
            </w:r>
            <w:r w:rsidRPr="00A12B62">
              <w:rPr>
                <w:rStyle w:val="Hipervnculo"/>
              </w:rPr>
              <w:fldChar w:fldCharType="end"/>
            </w:r>
          </w:ins>
        </w:p>
        <w:p w14:paraId="5892A528" w14:textId="5EA9D3A1" w:rsidR="003A2FA4" w:rsidRDefault="003A2FA4" w:rsidP="003A2FA4">
          <w:pPr>
            <w:pStyle w:val="TDC1"/>
            <w:rPr>
              <w:ins w:id="173" w:author="Microsoft Office User" w:date="2023-06-05T20:28:00Z"/>
              <w:rFonts w:eastAsiaTheme="minorEastAsia"/>
              <w:kern w:val="2"/>
              <w:lang w:eastAsia="es-ES_tradnl"/>
              <w14:ligatures w14:val="standardContextual"/>
            </w:rPr>
          </w:pPr>
          <w:ins w:id="174" w:author="Microsoft Office User" w:date="2023-06-05T20:28:00Z">
            <w:r w:rsidRPr="00A12B62">
              <w:rPr>
                <w:rStyle w:val="Hipervnculo"/>
              </w:rPr>
              <w:fldChar w:fldCharType="begin"/>
            </w:r>
            <w:r w:rsidRPr="00A12B62">
              <w:rPr>
                <w:rStyle w:val="Hipervnculo"/>
              </w:rPr>
              <w:instrText xml:space="preserve"> </w:instrText>
            </w:r>
            <w:r>
              <w:instrText>HYPERLINK \l "_Toc136889458"</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Anexo C: JSON del banco de pruebas</w:t>
            </w:r>
            <w:r>
              <w:rPr>
                <w:webHidden/>
              </w:rPr>
              <w:tab/>
            </w:r>
            <w:r>
              <w:rPr>
                <w:webHidden/>
              </w:rPr>
              <w:fldChar w:fldCharType="begin"/>
            </w:r>
            <w:r>
              <w:rPr>
                <w:webHidden/>
              </w:rPr>
              <w:instrText xml:space="preserve"> PAGEREF _Toc136889458 \h </w:instrText>
            </w:r>
          </w:ins>
          <w:r>
            <w:rPr>
              <w:webHidden/>
            </w:rPr>
          </w:r>
          <w:r>
            <w:rPr>
              <w:webHidden/>
            </w:rPr>
            <w:fldChar w:fldCharType="separate"/>
          </w:r>
          <w:ins w:id="175" w:author="Microsoft Office User" w:date="2023-06-05T20:28:00Z">
            <w:r>
              <w:rPr>
                <w:webHidden/>
              </w:rPr>
              <w:t>72</w:t>
            </w:r>
            <w:r>
              <w:rPr>
                <w:webHidden/>
              </w:rPr>
              <w:fldChar w:fldCharType="end"/>
            </w:r>
            <w:r w:rsidRPr="00A12B62">
              <w:rPr>
                <w:rStyle w:val="Hipervnculo"/>
              </w:rPr>
              <w:fldChar w:fldCharType="end"/>
            </w:r>
          </w:ins>
        </w:p>
        <w:p w14:paraId="65C2593A" w14:textId="0CD6D5D0" w:rsidR="0076637E" w:rsidDel="009A0FFC" w:rsidRDefault="0076637E">
          <w:pPr>
            <w:pStyle w:val="TDC1"/>
            <w:rPr>
              <w:del w:id="176" w:author="Microsoft Office User" w:date="2023-06-05T17:43:00Z"/>
              <w:rFonts w:eastAsiaTheme="minorEastAsia"/>
              <w:kern w:val="2"/>
              <w:lang w:eastAsia="es-ES_tradnl"/>
              <w14:ligatures w14:val="standardContextual"/>
            </w:rPr>
          </w:pPr>
          <w:del w:id="177" w:author="Microsoft Office User" w:date="2023-06-05T17:43:00Z">
            <w:r w:rsidRPr="009A0FFC" w:rsidDel="009A0FFC">
              <w:rPr>
                <w:rPrChange w:id="178" w:author="Microsoft Office User" w:date="2023-06-05T17:43:00Z">
                  <w:rPr>
                    <w:rStyle w:val="Hipervnculo"/>
                  </w:rPr>
                </w:rPrChange>
              </w:rPr>
              <w:delText>Capítulo 1 Introducción</w:delText>
            </w:r>
            <w:r w:rsidDel="009A0FFC">
              <w:rPr>
                <w:webHidden/>
              </w:rPr>
              <w:tab/>
              <w:delText>1</w:delText>
            </w:r>
          </w:del>
        </w:p>
        <w:p w14:paraId="6BE60539" w14:textId="10158356" w:rsidR="0076637E" w:rsidDel="009A0FFC" w:rsidRDefault="0076637E">
          <w:pPr>
            <w:pStyle w:val="TDC1"/>
            <w:rPr>
              <w:del w:id="179" w:author="Microsoft Office User" w:date="2023-06-05T17:43:00Z"/>
              <w:rFonts w:eastAsiaTheme="minorEastAsia"/>
              <w:kern w:val="2"/>
              <w:lang w:eastAsia="es-ES_tradnl"/>
              <w14:ligatures w14:val="standardContextual"/>
            </w:rPr>
          </w:pPr>
          <w:del w:id="180" w:author="Microsoft Office User" w:date="2023-06-05T17:43:00Z">
            <w:r w:rsidRPr="009A0FFC" w:rsidDel="009A0FFC">
              <w:rPr>
                <w:rPrChange w:id="181" w:author="Microsoft Office User" w:date="2023-06-05T17:43:00Z">
                  <w:rPr>
                    <w:rStyle w:val="Hipervnculo"/>
                  </w:rPr>
                </w:rPrChange>
              </w:rPr>
              <w:delText>Capítulo 2 Estado del arte</w:delText>
            </w:r>
            <w:r w:rsidDel="009A0FFC">
              <w:rPr>
                <w:webHidden/>
              </w:rPr>
              <w:tab/>
              <w:delText>5</w:delText>
            </w:r>
          </w:del>
        </w:p>
        <w:p w14:paraId="72633EE9" w14:textId="3E42B75D" w:rsidR="0076637E" w:rsidDel="009A0FFC" w:rsidRDefault="0076637E">
          <w:pPr>
            <w:pStyle w:val="TDC1"/>
            <w:rPr>
              <w:del w:id="182" w:author="Microsoft Office User" w:date="2023-06-05T17:43:00Z"/>
              <w:rFonts w:eastAsiaTheme="minorEastAsia"/>
              <w:kern w:val="2"/>
              <w:lang w:eastAsia="es-ES_tradnl"/>
              <w14:ligatures w14:val="standardContextual"/>
            </w:rPr>
            <w:pPrChange w:id="183" w:author="Microsoft Office User" w:date="2023-06-05T20:28:00Z">
              <w:pPr>
                <w:pStyle w:val="TDC2"/>
              </w:pPr>
            </w:pPrChange>
          </w:pPr>
          <w:del w:id="184" w:author="Microsoft Office User" w:date="2023-06-05T17:43:00Z">
            <w:r w:rsidRPr="009A0FFC" w:rsidDel="009A0FFC">
              <w:rPr>
                <w:rPrChange w:id="185" w:author="Microsoft Office User" w:date="2023-06-05T17:43:00Z">
                  <w:rPr>
                    <w:rStyle w:val="Hipervnculo"/>
                    <w:noProof/>
                  </w:rPr>
                </w:rPrChange>
              </w:rPr>
              <w:delText>2.1</w:delText>
            </w:r>
            <w:r w:rsidDel="009A0FFC">
              <w:rPr>
                <w:rFonts w:eastAsiaTheme="minorEastAsia"/>
                <w:kern w:val="2"/>
                <w:lang w:eastAsia="es-ES_tradnl"/>
                <w14:ligatures w14:val="standardContextual"/>
              </w:rPr>
              <w:tab/>
            </w:r>
            <w:r w:rsidRPr="009A0FFC" w:rsidDel="009A0FFC">
              <w:rPr>
                <w:rPrChange w:id="186" w:author="Microsoft Office User" w:date="2023-06-05T17:43:00Z">
                  <w:rPr>
                    <w:rStyle w:val="Hipervnculo"/>
                    <w:noProof/>
                  </w:rPr>
                </w:rPrChange>
              </w:rPr>
              <w:delText>Servicios Web</w:delText>
            </w:r>
            <w:r w:rsidDel="009A0FFC">
              <w:rPr>
                <w:webHidden/>
              </w:rPr>
              <w:tab/>
              <w:delText>5</w:delText>
            </w:r>
          </w:del>
        </w:p>
        <w:p w14:paraId="64715D5D" w14:textId="378B9AD9" w:rsidR="0076637E" w:rsidDel="009A0FFC" w:rsidRDefault="0076637E">
          <w:pPr>
            <w:pStyle w:val="TDC1"/>
            <w:rPr>
              <w:del w:id="187" w:author="Microsoft Office User" w:date="2023-06-05T17:43:00Z"/>
              <w:rFonts w:eastAsiaTheme="minorEastAsia"/>
              <w:kern w:val="2"/>
              <w:lang w:eastAsia="es-ES_tradnl"/>
              <w14:ligatures w14:val="standardContextual"/>
            </w:rPr>
            <w:pPrChange w:id="188" w:author="Microsoft Office User" w:date="2023-06-05T20:28:00Z">
              <w:pPr>
                <w:pStyle w:val="TDC2"/>
              </w:pPr>
            </w:pPrChange>
          </w:pPr>
          <w:del w:id="189" w:author="Microsoft Office User" w:date="2023-06-05T17:43:00Z">
            <w:r w:rsidRPr="009A0FFC" w:rsidDel="009A0FFC">
              <w:rPr>
                <w:rPrChange w:id="190" w:author="Microsoft Office User" w:date="2023-06-05T17:43:00Z">
                  <w:rPr>
                    <w:rStyle w:val="Hipervnculo"/>
                    <w:noProof/>
                  </w:rPr>
                </w:rPrChange>
              </w:rPr>
              <w:delText>2.2</w:delText>
            </w:r>
            <w:r w:rsidDel="009A0FFC">
              <w:rPr>
                <w:rFonts w:eastAsiaTheme="minorEastAsia"/>
                <w:kern w:val="2"/>
                <w:lang w:eastAsia="es-ES_tradnl"/>
                <w14:ligatures w14:val="standardContextual"/>
              </w:rPr>
              <w:tab/>
            </w:r>
            <w:r w:rsidRPr="009A0FFC" w:rsidDel="009A0FFC">
              <w:rPr>
                <w:rPrChange w:id="191" w:author="Microsoft Office User" w:date="2023-06-05T17:43:00Z">
                  <w:rPr>
                    <w:rStyle w:val="Hipervnculo"/>
                    <w:noProof/>
                  </w:rPr>
                </w:rPrChange>
              </w:rPr>
              <w:delText>Algoritmo de recomendación</w:delText>
            </w:r>
            <w:r w:rsidDel="009A0FFC">
              <w:rPr>
                <w:webHidden/>
              </w:rPr>
              <w:tab/>
              <w:delText>10</w:delText>
            </w:r>
          </w:del>
        </w:p>
        <w:p w14:paraId="6C17A833" w14:textId="5FD8D4B1" w:rsidR="0076637E" w:rsidDel="009A0FFC" w:rsidRDefault="0076637E">
          <w:pPr>
            <w:pStyle w:val="TDC1"/>
            <w:rPr>
              <w:del w:id="192" w:author="Microsoft Office User" w:date="2023-06-05T17:43:00Z"/>
              <w:rFonts w:eastAsiaTheme="minorEastAsia"/>
              <w:kern w:val="2"/>
              <w:lang w:eastAsia="es-ES_tradnl"/>
              <w14:ligatures w14:val="standardContextual"/>
            </w:rPr>
            <w:pPrChange w:id="193" w:author="Microsoft Office User" w:date="2023-06-05T20:28:00Z">
              <w:pPr>
                <w:pStyle w:val="TDC3"/>
                <w:tabs>
                  <w:tab w:val="left" w:pos="1440"/>
                  <w:tab w:val="right" w:leader="dot" w:pos="7921"/>
                </w:tabs>
              </w:pPr>
            </w:pPrChange>
          </w:pPr>
          <w:del w:id="194" w:author="Microsoft Office User" w:date="2023-06-05T17:43:00Z">
            <w:r w:rsidRPr="009A0FFC" w:rsidDel="009A0FFC">
              <w:rPr>
                <w:rPrChange w:id="195" w:author="Microsoft Office User" w:date="2023-06-05T17:43:00Z">
                  <w:rPr>
                    <w:rStyle w:val="Hipervnculo"/>
                    <w:noProof/>
                  </w:rPr>
                </w:rPrChange>
              </w:rPr>
              <w:delText>2.2.1</w:delText>
            </w:r>
            <w:r w:rsidDel="009A0FFC">
              <w:rPr>
                <w:rFonts w:eastAsiaTheme="minorEastAsia"/>
                <w:kern w:val="2"/>
                <w:lang w:eastAsia="es-ES_tradnl"/>
                <w14:ligatures w14:val="standardContextual"/>
              </w:rPr>
              <w:tab/>
            </w:r>
            <w:r w:rsidRPr="009A0FFC" w:rsidDel="009A0FFC">
              <w:rPr>
                <w:rPrChange w:id="196" w:author="Microsoft Office User" w:date="2023-06-05T17:43:00Z">
                  <w:rPr>
                    <w:rStyle w:val="Hipervnculo"/>
                    <w:noProof/>
                  </w:rPr>
                </w:rPrChange>
              </w:rPr>
              <w:delText>Introducción a la ciencia de los datos</w:delText>
            </w:r>
            <w:r w:rsidDel="009A0FFC">
              <w:rPr>
                <w:webHidden/>
              </w:rPr>
              <w:tab/>
              <w:delText>11</w:delText>
            </w:r>
          </w:del>
        </w:p>
        <w:p w14:paraId="629CB08D" w14:textId="19B50CB4" w:rsidR="0076637E" w:rsidDel="009A0FFC" w:rsidRDefault="0076637E">
          <w:pPr>
            <w:pStyle w:val="TDC1"/>
            <w:rPr>
              <w:del w:id="197" w:author="Microsoft Office User" w:date="2023-06-05T17:43:00Z"/>
              <w:rFonts w:eastAsiaTheme="minorEastAsia"/>
              <w:kern w:val="2"/>
              <w:lang w:eastAsia="es-ES_tradnl"/>
              <w14:ligatures w14:val="standardContextual"/>
            </w:rPr>
            <w:pPrChange w:id="198" w:author="Microsoft Office User" w:date="2023-06-05T20:28:00Z">
              <w:pPr>
                <w:pStyle w:val="TDC3"/>
                <w:tabs>
                  <w:tab w:val="left" w:pos="1440"/>
                  <w:tab w:val="right" w:leader="dot" w:pos="7921"/>
                </w:tabs>
              </w:pPr>
            </w:pPrChange>
          </w:pPr>
          <w:del w:id="199" w:author="Microsoft Office User" w:date="2023-06-05T17:43:00Z">
            <w:r w:rsidRPr="009A0FFC" w:rsidDel="009A0FFC">
              <w:rPr>
                <w:rPrChange w:id="200" w:author="Microsoft Office User" w:date="2023-06-05T17:43:00Z">
                  <w:rPr>
                    <w:rStyle w:val="Hipervnculo"/>
                    <w:noProof/>
                  </w:rPr>
                </w:rPrChange>
              </w:rPr>
              <w:delText>2.2.2</w:delText>
            </w:r>
            <w:r w:rsidDel="009A0FFC">
              <w:rPr>
                <w:rFonts w:eastAsiaTheme="minorEastAsia"/>
                <w:kern w:val="2"/>
                <w:lang w:eastAsia="es-ES_tradnl"/>
                <w14:ligatures w14:val="standardContextual"/>
              </w:rPr>
              <w:tab/>
            </w:r>
            <w:r w:rsidRPr="009A0FFC" w:rsidDel="009A0FFC">
              <w:rPr>
                <w:rPrChange w:id="201" w:author="Microsoft Office User" w:date="2023-06-05T17:43:00Z">
                  <w:rPr>
                    <w:rStyle w:val="Hipervnculo"/>
                    <w:i/>
                    <w:iCs/>
                    <w:noProof/>
                  </w:rPr>
                </w:rPrChange>
              </w:rPr>
              <w:delText>Machine Learning</w:delText>
            </w:r>
            <w:r w:rsidRPr="009A0FFC" w:rsidDel="009A0FFC">
              <w:rPr>
                <w:rPrChange w:id="202" w:author="Microsoft Office User" w:date="2023-06-05T17:43:00Z">
                  <w:rPr>
                    <w:rStyle w:val="Hipervnculo"/>
                    <w:noProof/>
                  </w:rPr>
                </w:rPrChange>
              </w:rPr>
              <w:delText>: métodos de aprendizaje</w:delText>
            </w:r>
            <w:r w:rsidDel="009A0FFC">
              <w:rPr>
                <w:webHidden/>
              </w:rPr>
              <w:tab/>
              <w:delText>11</w:delText>
            </w:r>
          </w:del>
        </w:p>
        <w:p w14:paraId="302DED29" w14:textId="3277F64D" w:rsidR="0076637E" w:rsidDel="009A0FFC" w:rsidRDefault="0076637E">
          <w:pPr>
            <w:pStyle w:val="TDC1"/>
            <w:rPr>
              <w:del w:id="203" w:author="Microsoft Office User" w:date="2023-06-05T17:43:00Z"/>
              <w:rFonts w:eastAsiaTheme="minorEastAsia"/>
              <w:kern w:val="2"/>
              <w:lang w:eastAsia="es-ES_tradnl"/>
              <w14:ligatures w14:val="standardContextual"/>
            </w:rPr>
            <w:pPrChange w:id="204" w:author="Microsoft Office User" w:date="2023-06-05T20:28:00Z">
              <w:pPr>
                <w:pStyle w:val="TDC3"/>
                <w:tabs>
                  <w:tab w:val="left" w:pos="1440"/>
                  <w:tab w:val="right" w:leader="dot" w:pos="7921"/>
                </w:tabs>
              </w:pPr>
            </w:pPrChange>
          </w:pPr>
          <w:del w:id="205" w:author="Microsoft Office User" w:date="2023-06-05T17:43:00Z">
            <w:r w:rsidRPr="009A0FFC" w:rsidDel="009A0FFC">
              <w:rPr>
                <w:rPrChange w:id="206" w:author="Microsoft Office User" w:date="2023-06-05T17:43:00Z">
                  <w:rPr>
                    <w:rStyle w:val="Hipervnculo"/>
                    <w:noProof/>
                  </w:rPr>
                </w:rPrChange>
              </w:rPr>
              <w:delText>2.2.3</w:delText>
            </w:r>
            <w:r w:rsidDel="009A0FFC">
              <w:rPr>
                <w:rFonts w:eastAsiaTheme="minorEastAsia"/>
                <w:kern w:val="2"/>
                <w:lang w:eastAsia="es-ES_tradnl"/>
                <w14:ligatures w14:val="standardContextual"/>
              </w:rPr>
              <w:tab/>
            </w:r>
            <w:r w:rsidRPr="009A0FFC" w:rsidDel="009A0FFC">
              <w:rPr>
                <w:rPrChange w:id="207" w:author="Microsoft Office User" w:date="2023-06-05T17:43:00Z">
                  <w:rPr>
                    <w:rStyle w:val="Hipervnculo"/>
                    <w:noProof/>
                  </w:rPr>
                </w:rPrChange>
              </w:rPr>
              <w:delText>Técnicas de análisis de datos prescriptivas: sistemas de recomendación</w:delText>
            </w:r>
            <w:r w:rsidDel="009A0FFC">
              <w:rPr>
                <w:webHidden/>
              </w:rPr>
              <w:tab/>
              <w:delText>12</w:delText>
            </w:r>
          </w:del>
        </w:p>
        <w:p w14:paraId="6CF012DC" w14:textId="4E9626C4" w:rsidR="0076637E" w:rsidDel="009A0FFC" w:rsidRDefault="0076637E">
          <w:pPr>
            <w:pStyle w:val="TDC1"/>
            <w:rPr>
              <w:del w:id="208" w:author="Microsoft Office User" w:date="2023-06-05T17:43:00Z"/>
              <w:rFonts w:eastAsiaTheme="minorEastAsia"/>
              <w:kern w:val="2"/>
              <w:lang w:eastAsia="es-ES_tradnl"/>
              <w14:ligatures w14:val="standardContextual"/>
            </w:rPr>
            <w:pPrChange w:id="209" w:author="Microsoft Office User" w:date="2023-06-05T20:28:00Z">
              <w:pPr>
                <w:pStyle w:val="TDC3"/>
                <w:tabs>
                  <w:tab w:val="left" w:pos="1440"/>
                  <w:tab w:val="right" w:leader="dot" w:pos="7921"/>
                </w:tabs>
              </w:pPr>
            </w:pPrChange>
          </w:pPr>
          <w:del w:id="210" w:author="Microsoft Office User" w:date="2023-06-05T17:43:00Z">
            <w:r w:rsidRPr="009A0FFC" w:rsidDel="009A0FFC">
              <w:rPr>
                <w:rPrChange w:id="211" w:author="Microsoft Office User" w:date="2023-06-05T17:43:00Z">
                  <w:rPr>
                    <w:rStyle w:val="Hipervnculo"/>
                    <w:noProof/>
                  </w:rPr>
                </w:rPrChange>
              </w:rPr>
              <w:delText>2.2.4</w:delText>
            </w:r>
            <w:r w:rsidDel="009A0FFC">
              <w:rPr>
                <w:rFonts w:eastAsiaTheme="minorEastAsia"/>
                <w:kern w:val="2"/>
                <w:lang w:eastAsia="es-ES_tradnl"/>
                <w14:ligatures w14:val="standardContextual"/>
              </w:rPr>
              <w:tab/>
            </w:r>
            <w:r w:rsidRPr="009A0FFC" w:rsidDel="009A0FFC">
              <w:rPr>
                <w:rPrChange w:id="212" w:author="Microsoft Office User" w:date="2023-06-05T17:43:00Z">
                  <w:rPr>
                    <w:rStyle w:val="Hipervnculo"/>
                    <w:noProof/>
                  </w:rPr>
                </w:rPrChange>
              </w:rPr>
              <w:delText>Medidas de similitud o distancia</w:delText>
            </w:r>
            <w:r w:rsidDel="009A0FFC">
              <w:rPr>
                <w:webHidden/>
              </w:rPr>
              <w:tab/>
              <w:delText>13</w:delText>
            </w:r>
          </w:del>
        </w:p>
        <w:p w14:paraId="51108160" w14:textId="54AF6ECD" w:rsidR="0076637E" w:rsidDel="009A0FFC" w:rsidRDefault="0076637E">
          <w:pPr>
            <w:pStyle w:val="TDC1"/>
            <w:rPr>
              <w:del w:id="213" w:author="Microsoft Office User" w:date="2023-06-05T17:43:00Z"/>
              <w:rFonts w:eastAsiaTheme="minorEastAsia"/>
              <w:kern w:val="2"/>
              <w:lang w:eastAsia="es-ES_tradnl"/>
              <w14:ligatures w14:val="standardContextual"/>
            </w:rPr>
          </w:pPr>
          <w:del w:id="214" w:author="Microsoft Office User" w:date="2023-06-05T17:43:00Z">
            <w:r w:rsidRPr="009A0FFC" w:rsidDel="009A0FFC">
              <w:rPr>
                <w:rPrChange w:id="215" w:author="Microsoft Office User" w:date="2023-06-05T17:43:00Z">
                  <w:rPr>
                    <w:rStyle w:val="Hipervnculo"/>
                  </w:rPr>
                </w:rPrChange>
              </w:rPr>
              <w:delText>Capítulo 3 Gestión del Proyecto</w:delText>
            </w:r>
            <w:r w:rsidDel="009A0FFC">
              <w:rPr>
                <w:webHidden/>
              </w:rPr>
              <w:tab/>
              <w:delText>15</w:delText>
            </w:r>
          </w:del>
        </w:p>
        <w:p w14:paraId="014018AB" w14:textId="6D982378" w:rsidR="0076637E" w:rsidDel="009A0FFC" w:rsidRDefault="0076637E">
          <w:pPr>
            <w:pStyle w:val="TDC1"/>
            <w:rPr>
              <w:del w:id="216" w:author="Microsoft Office User" w:date="2023-06-05T17:43:00Z"/>
              <w:rFonts w:eastAsiaTheme="minorEastAsia"/>
              <w:kern w:val="2"/>
              <w:lang w:eastAsia="es-ES_tradnl"/>
              <w14:ligatures w14:val="standardContextual"/>
            </w:rPr>
            <w:pPrChange w:id="217" w:author="Microsoft Office User" w:date="2023-06-05T20:28:00Z">
              <w:pPr>
                <w:pStyle w:val="TDC2"/>
              </w:pPr>
            </w:pPrChange>
          </w:pPr>
          <w:del w:id="218" w:author="Microsoft Office User" w:date="2023-06-05T17:43:00Z">
            <w:r w:rsidRPr="009A0FFC" w:rsidDel="009A0FFC">
              <w:rPr>
                <w:rPrChange w:id="219" w:author="Microsoft Office User" w:date="2023-06-05T17:43:00Z">
                  <w:rPr>
                    <w:rStyle w:val="Hipervnculo"/>
                    <w:noProof/>
                  </w:rPr>
                </w:rPrChange>
              </w:rPr>
              <w:delText>3.1</w:delText>
            </w:r>
            <w:r w:rsidDel="009A0FFC">
              <w:rPr>
                <w:rFonts w:eastAsiaTheme="minorEastAsia"/>
                <w:kern w:val="2"/>
                <w:lang w:eastAsia="es-ES_tradnl"/>
                <w14:ligatures w14:val="standardContextual"/>
              </w:rPr>
              <w:tab/>
            </w:r>
            <w:r w:rsidRPr="009A0FFC" w:rsidDel="009A0FFC">
              <w:rPr>
                <w:rPrChange w:id="220" w:author="Microsoft Office User" w:date="2023-06-05T17:43:00Z">
                  <w:rPr>
                    <w:rStyle w:val="Hipervnculo"/>
                    <w:noProof/>
                  </w:rPr>
                </w:rPrChange>
              </w:rPr>
              <w:delText>Modelo de ciclo de vida</w:delText>
            </w:r>
            <w:r w:rsidDel="009A0FFC">
              <w:rPr>
                <w:webHidden/>
              </w:rPr>
              <w:tab/>
              <w:delText>15</w:delText>
            </w:r>
          </w:del>
        </w:p>
        <w:p w14:paraId="12FF14F7" w14:textId="4C003E6F" w:rsidR="0076637E" w:rsidDel="009A0FFC" w:rsidRDefault="0076637E">
          <w:pPr>
            <w:pStyle w:val="TDC1"/>
            <w:rPr>
              <w:del w:id="221" w:author="Microsoft Office User" w:date="2023-06-05T17:43:00Z"/>
              <w:rFonts w:eastAsiaTheme="minorEastAsia"/>
              <w:kern w:val="2"/>
              <w:lang w:eastAsia="es-ES_tradnl"/>
              <w14:ligatures w14:val="standardContextual"/>
            </w:rPr>
            <w:pPrChange w:id="222" w:author="Microsoft Office User" w:date="2023-06-05T20:28:00Z">
              <w:pPr>
                <w:pStyle w:val="TDC2"/>
              </w:pPr>
            </w:pPrChange>
          </w:pPr>
          <w:del w:id="223" w:author="Microsoft Office User" w:date="2023-06-05T17:43:00Z">
            <w:r w:rsidRPr="009A0FFC" w:rsidDel="009A0FFC">
              <w:rPr>
                <w:rPrChange w:id="224" w:author="Microsoft Office User" w:date="2023-06-05T17:43:00Z">
                  <w:rPr>
                    <w:rStyle w:val="Hipervnculo"/>
                    <w:noProof/>
                  </w:rPr>
                </w:rPrChange>
              </w:rPr>
              <w:delText>3.2</w:delText>
            </w:r>
            <w:r w:rsidDel="009A0FFC">
              <w:rPr>
                <w:rFonts w:eastAsiaTheme="minorEastAsia"/>
                <w:kern w:val="2"/>
                <w:lang w:eastAsia="es-ES_tradnl"/>
                <w14:ligatures w14:val="standardContextual"/>
              </w:rPr>
              <w:tab/>
            </w:r>
            <w:r w:rsidRPr="009A0FFC" w:rsidDel="009A0FFC">
              <w:rPr>
                <w:rPrChange w:id="225" w:author="Microsoft Office User" w:date="2023-06-05T17:43:00Z">
                  <w:rPr>
                    <w:rStyle w:val="Hipervnculo"/>
                    <w:noProof/>
                  </w:rPr>
                </w:rPrChange>
              </w:rPr>
              <w:delText>Papeles desempeñados en el proyecto</w:delText>
            </w:r>
            <w:r w:rsidDel="009A0FFC">
              <w:rPr>
                <w:webHidden/>
              </w:rPr>
              <w:tab/>
              <w:delText>16</w:delText>
            </w:r>
          </w:del>
        </w:p>
        <w:p w14:paraId="5ED40E16" w14:textId="56F57BF8" w:rsidR="0076637E" w:rsidDel="009A0FFC" w:rsidRDefault="0076637E">
          <w:pPr>
            <w:pStyle w:val="TDC1"/>
            <w:rPr>
              <w:del w:id="226" w:author="Microsoft Office User" w:date="2023-06-05T17:43:00Z"/>
              <w:rFonts w:eastAsiaTheme="minorEastAsia"/>
              <w:kern w:val="2"/>
              <w:lang w:eastAsia="es-ES_tradnl"/>
              <w14:ligatures w14:val="standardContextual"/>
            </w:rPr>
            <w:pPrChange w:id="227" w:author="Microsoft Office User" w:date="2023-06-05T20:28:00Z">
              <w:pPr>
                <w:pStyle w:val="TDC2"/>
              </w:pPr>
            </w:pPrChange>
          </w:pPr>
          <w:del w:id="228" w:author="Microsoft Office User" w:date="2023-06-05T17:43:00Z">
            <w:r w:rsidRPr="009A0FFC" w:rsidDel="009A0FFC">
              <w:rPr>
                <w:rPrChange w:id="229" w:author="Microsoft Office User" w:date="2023-06-05T17:43:00Z">
                  <w:rPr>
                    <w:rStyle w:val="Hipervnculo"/>
                    <w:noProof/>
                  </w:rPr>
                </w:rPrChange>
              </w:rPr>
              <w:delText>3.3</w:delText>
            </w:r>
            <w:r w:rsidDel="009A0FFC">
              <w:rPr>
                <w:rFonts w:eastAsiaTheme="minorEastAsia"/>
                <w:kern w:val="2"/>
                <w:lang w:eastAsia="es-ES_tradnl"/>
                <w14:ligatures w14:val="standardContextual"/>
              </w:rPr>
              <w:tab/>
            </w:r>
            <w:r w:rsidRPr="009A0FFC" w:rsidDel="009A0FFC">
              <w:rPr>
                <w:rPrChange w:id="230" w:author="Microsoft Office User" w:date="2023-06-05T17:43:00Z">
                  <w:rPr>
                    <w:rStyle w:val="Hipervnculo"/>
                    <w:noProof/>
                  </w:rPr>
                </w:rPrChange>
              </w:rPr>
              <w:delText>Planificación y ejecución</w:delText>
            </w:r>
            <w:r w:rsidDel="009A0FFC">
              <w:rPr>
                <w:webHidden/>
              </w:rPr>
              <w:tab/>
              <w:delText>16</w:delText>
            </w:r>
          </w:del>
        </w:p>
        <w:p w14:paraId="082D5CD7" w14:textId="17F7958F" w:rsidR="0076637E" w:rsidDel="009A0FFC" w:rsidRDefault="0076637E">
          <w:pPr>
            <w:pStyle w:val="TDC1"/>
            <w:rPr>
              <w:del w:id="231" w:author="Microsoft Office User" w:date="2023-06-05T17:43:00Z"/>
              <w:rFonts w:eastAsiaTheme="minorEastAsia"/>
              <w:kern w:val="2"/>
              <w:lang w:eastAsia="es-ES_tradnl"/>
              <w14:ligatures w14:val="standardContextual"/>
            </w:rPr>
          </w:pPr>
          <w:del w:id="232" w:author="Microsoft Office User" w:date="2023-06-05T17:43:00Z">
            <w:r w:rsidRPr="009A0FFC" w:rsidDel="009A0FFC">
              <w:rPr>
                <w:rPrChange w:id="233" w:author="Microsoft Office User" w:date="2023-06-05T17:43:00Z">
                  <w:rPr>
                    <w:rStyle w:val="Hipervnculo"/>
                  </w:rPr>
                </w:rPrChange>
              </w:rPr>
              <w:delText>Capítulo 4 Análisis y arquitectura</w:delText>
            </w:r>
            <w:r w:rsidDel="009A0FFC">
              <w:rPr>
                <w:webHidden/>
              </w:rPr>
              <w:tab/>
              <w:delText>19</w:delText>
            </w:r>
          </w:del>
        </w:p>
        <w:p w14:paraId="4F4F630B" w14:textId="04D8FD62" w:rsidR="0076637E" w:rsidDel="009A0FFC" w:rsidRDefault="0076637E">
          <w:pPr>
            <w:pStyle w:val="TDC1"/>
            <w:rPr>
              <w:del w:id="234" w:author="Microsoft Office User" w:date="2023-06-05T17:43:00Z"/>
              <w:rFonts w:eastAsiaTheme="minorEastAsia"/>
              <w:kern w:val="2"/>
              <w:lang w:eastAsia="es-ES_tradnl"/>
              <w14:ligatures w14:val="standardContextual"/>
            </w:rPr>
            <w:pPrChange w:id="235" w:author="Microsoft Office User" w:date="2023-06-05T20:28:00Z">
              <w:pPr>
                <w:pStyle w:val="TDC2"/>
              </w:pPr>
            </w:pPrChange>
          </w:pPr>
          <w:del w:id="236" w:author="Microsoft Office User" w:date="2023-06-05T17:43:00Z">
            <w:r w:rsidRPr="009A0FFC" w:rsidDel="009A0FFC">
              <w:rPr>
                <w:rPrChange w:id="237" w:author="Microsoft Office User" w:date="2023-06-05T17:43:00Z">
                  <w:rPr>
                    <w:rStyle w:val="Hipervnculo"/>
                    <w:noProof/>
                  </w:rPr>
                </w:rPrChange>
              </w:rPr>
              <w:delText>4.1</w:delText>
            </w:r>
            <w:r w:rsidDel="009A0FFC">
              <w:rPr>
                <w:rFonts w:eastAsiaTheme="minorEastAsia"/>
                <w:kern w:val="2"/>
                <w:lang w:eastAsia="es-ES_tradnl"/>
                <w14:ligatures w14:val="standardContextual"/>
              </w:rPr>
              <w:tab/>
            </w:r>
            <w:r w:rsidRPr="009A0FFC" w:rsidDel="009A0FFC">
              <w:rPr>
                <w:rPrChange w:id="238" w:author="Microsoft Office User" w:date="2023-06-05T17:43:00Z">
                  <w:rPr>
                    <w:rStyle w:val="Hipervnculo"/>
                    <w:noProof/>
                  </w:rPr>
                </w:rPrChange>
              </w:rPr>
              <w:delText>Análisis de dominio</w:delText>
            </w:r>
            <w:r w:rsidDel="009A0FFC">
              <w:rPr>
                <w:webHidden/>
              </w:rPr>
              <w:tab/>
              <w:delText>19</w:delText>
            </w:r>
          </w:del>
        </w:p>
        <w:p w14:paraId="33978D04" w14:textId="458C1C3D" w:rsidR="0076637E" w:rsidDel="009A0FFC" w:rsidRDefault="0076637E">
          <w:pPr>
            <w:pStyle w:val="TDC1"/>
            <w:rPr>
              <w:del w:id="239" w:author="Microsoft Office User" w:date="2023-06-05T17:43:00Z"/>
              <w:rFonts w:eastAsiaTheme="minorEastAsia"/>
              <w:kern w:val="2"/>
              <w:lang w:eastAsia="es-ES_tradnl"/>
              <w14:ligatures w14:val="standardContextual"/>
            </w:rPr>
            <w:pPrChange w:id="240" w:author="Microsoft Office User" w:date="2023-06-05T20:28:00Z">
              <w:pPr>
                <w:pStyle w:val="TDC2"/>
              </w:pPr>
            </w:pPrChange>
          </w:pPr>
          <w:del w:id="241" w:author="Microsoft Office User" w:date="2023-06-05T17:43:00Z">
            <w:r w:rsidRPr="009A0FFC" w:rsidDel="009A0FFC">
              <w:rPr>
                <w:rPrChange w:id="242" w:author="Microsoft Office User" w:date="2023-06-05T17:43:00Z">
                  <w:rPr>
                    <w:rStyle w:val="Hipervnculo"/>
                    <w:noProof/>
                  </w:rPr>
                </w:rPrChange>
              </w:rPr>
              <w:delText>4.2</w:delText>
            </w:r>
            <w:r w:rsidDel="009A0FFC">
              <w:rPr>
                <w:rFonts w:eastAsiaTheme="minorEastAsia"/>
                <w:kern w:val="2"/>
                <w:lang w:eastAsia="es-ES_tradnl"/>
                <w14:ligatures w14:val="standardContextual"/>
              </w:rPr>
              <w:tab/>
            </w:r>
            <w:r w:rsidRPr="009A0FFC" w:rsidDel="009A0FFC">
              <w:rPr>
                <w:rPrChange w:id="243" w:author="Microsoft Office User" w:date="2023-06-05T17:43:00Z">
                  <w:rPr>
                    <w:rStyle w:val="Hipervnculo"/>
                    <w:noProof/>
                  </w:rPr>
                </w:rPrChange>
              </w:rPr>
              <w:delText>Especificación de requisitos</w:delText>
            </w:r>
            <w:r w:rsidDel="009A0FFC">
              <w:rPr>
                <w:webHidden/>
              </w:rPr>
              <w:tab/>
              <w:delText>21</w:delText>
            </w:r>
          </w:del>
        </w:p>
        <w:p w14:paraId="58099B22" w14:textId="7F7CB12A" w:rsidR="0076637E" w:rsidDel="009A0FFC" w:rsidRDefault="0076637E">
          <w:pPr>
            <w:pStyle w:val="TDC1"/>
            <w:rPr>
              <w:del w:id="244" w:author="Microsoft Office User" w:date="2023-06-05T17:43:00Z"/>
              <w:rFonts w:eastAsiaTheme="minorEastAsia"/>
              <w:kern w:val="2"/>
              <w:lang w:eastAsia="es-ES_tradnl"/>
              <w14:ligatures w14:val="standardContextual"/>
            </w:rPr>
            <w:pPrChange w:id="245" w:author="Microsoft Office User" w:date="2023-06-05T20:28:00Z">
              <w:pPr>
                <w:pStyle w:val="TDC2"/>
              </w:pPr>
            </w:pPrChange>
          </w:pPr>
          <w:del w:id="246" w:author="Microsoft Office User" w:date="2023-06-05T17:43:00Z">
            <w:r w:rsidRPr="009A0FFC" w:rsidDel="009A0FFC">
              <w:rPr>
                <w:rPrChange w:id="247" w:author="Microsoft Office User" w:date="2023-06-05T17:43:00Z">
                  <w:rPr>
                    <w:rStyle w:val="Hipervnculo"/>
                    <w:noProof/>
                  </w:rPr>
                </w:rPrChange>
              </w:rPr>
              <w:delText>4.3</w:delText>
            </w:r>
            <w:r w:rsidDel="009A0FFC">
              <w:rPr>
                <w:rFonts w:eastAsiaTheme="minorEastAsia"/>
                <w:kern w:val="2"/>
                <w:lang w:eastAsia="es-ES_tradnl"/>
                <w14:ligatures w14:val="standardContextual"/>
              </w:rPr>
              <w:tab/>
            </w:r>
            <w:r w:rsidRPr="009A0FFC" w:rsidDel="009A0FFC">
              <w:rPr>
                <w:rPrChange w:id="248" w:author="Microsoft Office User" w:date="2023-06-05T17:43:00Z">
                  <w:rPr>
                    <w:rStyle w:val="Hipervnculo"/>
                    <w:noProof/>
                  </w:rPr>
                </w:rPrChange>
              </w:rPr>
              <w:delText>Análisis de los casos de uso</w:delText>
            </w:r>
            <w:r w:rsidDel="009A0FFC">
              <w:rPr>
                <w:webHidden/>
              </w:rPr>
              <w:tab/>
              <w:delText>22</w:delText>
            </w:r>
          </w:del>
        </w:p>
        <w:p w14:paraId="0391488A" w14:textId="4D47EAA3" w:rsidR="0076637E" w:rsidDel="009A0FFC" w:rsidRDefault="0076637E">
          <w:pPr>
            <w:pStyle w:val="TDC1"/>
            <w:rPr>
              <w:del w:id="249" w:author="Microsoft Office User" w:date="2023-06-05T17:43:00Z"/>
              <w:rFonts w:eastAsiaTheme="minorEastAsia"/>
              <w:kern w:val="2"/>
              <w:lang w:eastAsia="es-ES_tradnl"/>
              <w14:ligatures w14:val="standardContextual"/>
            </w:rPr>
            <w:pPrChange w:id="250" w:author="Microsoft Office User" w:date="2023-06-05T20:28:00Z">
              <w:pPr>
                <w:pStyle w:val="TDC2"/>
              </w:pPr>
            </w:pPrChange>
          </w:pPr>
          <w:del w:id="251" w:author="Microsoft Office User" w:date="2023-06-05T17:43:00Z">
            <w:r w:rsidRPr="009A0FFC" w:rsidDel="009A0FFC">
              <w:rPr>
                <w:rPrChange w:id="252" w:author="Microsoft Office User" w:date="2023-06-05T17:43:00Z">
                  <w:rPr>
                    <w:rStyle w:val="Hipervnculo"/>
                    <w:noProof/>
                  </w:rPr>
                </w:rPrChange>
              </w:rPr>
              <w:delText>4.4</w:delText>
            </w:r>
            <w:r w:rsidDel="009A0FFC">
              <w:rPr>
                <w:rFonts w:eastAsiaTheme="minorEastAsia"/>
                <w:kern w:val="2"/>
                <w:lang w:eastAsia="es-ES_tradnl"/>
                <w14:ligatures w14:val="standardContextual"/>
              </w:rPr>
              <w:tab/>
            </w:r>
            <w:r w:rsidRPr="009A0FFC" w:rsidDel="009A0FFC">
              <w:rPr>
                <w:rPrChange w:id="253" w:author="Microsoft Office User" w:date="2023-06-05T17:43:00Z">
                  <w:rPr>
                    <w:rStyle w:val="Hipervnculo"/>
                    <w:noProof/>
                  </w:rPr>
                </w:rPrChange>
              </w:rPr>
              <w:delText>Arquitectura del sistema</w:delText>
            </w:r>
            <w:r w:rsidDel="009A0FFC">
              <w:rPr>
                <w:webHidden/>
              </w:rPr>
              <w:tab/>
              <w:delText>24</w:delText>
            </w:r>
          </w:del>
        </w:p>
        <w:p w14:paraId="779879CC" w14:textId="40923CBF" w:rsidR="0076637E" w:rsidDel="009A0FFC" w:rsidRDefault="0076637E">
          <w:pPr>
            <w:pStyle w:val="TDC1"/>
            <w:rPr>
              <w:del w:id="254" w:author="Microsoft Office User" w:date="2023-06-05T17:43:00Z"/>
              <w:rFonts w:eastAsiaTheme="minorEastAsia"/>
              <w:kern w:val="2"/>
              <w:lang w:eastAsia="es-ES_tradnl"/>
              <w14:ligatures w14:val="standardContextual"/>
            </w:rPr>
          </w:pPr>
          <w:del w:id="255" w:author="Microsoft Office User" w:date="2023-06-05T17:43:00Z">
            <w:r w:rsidRPr="009A0FFC" w:rsidDel="009A0FFC">
              <w:rPr>
                <w:rPrChange w:id="256" w:author="Microsoft Office User" w:date="2023-06-05T17:43:00Z">
                  <w:rPr>
                    <w:rStyle w:val="Hipervnculo"/>
                  </w:rPr>
                </w:rPrChange>
              </w:rPr>
              <w:delText>Capítulo 5 Diseño</w:delText>
            </w:r>
            <w:r w:rsidDel="009A0FFC">
              <w:rPr>
                <w:webHidden/>
              </w:rPr>
              <w:tab/>
              <w:delText>26</w:delText>
            </w:r>
          </w:del>
        </w:p>
        <w:p w14:paraId="2F8572A2" w14:textId="268A3CFF" w:rsidR="0076637E" w:rsidDel="009A0FFC" w:rsidRDefault="0076637E">
          <w:pPr>
            <w:pStyle w:val="TDC1"/>
            <w:rPr>
              <w:del w:id="257" w:author="Microsoft Office User" w:date="2023-06-05T17:43:00Z"/>
              <w:rFonts w:eastAsiaTheme="minorEastAsia"/>
              <w:kern w:val="2"/>
              <w:lang w:eastAsia="es-ES_tradnl"/>
              <w14:ligatures w14:val="standardContextual"/>
            </w:rPr>
            <w:pPrChange w:id="258" w:author="Microsoft Office User" w:date="2023-06-05T20:28:00Z">
              <w:pPr>
                <w:pStyle w:val="TDC2"/>
              </w:pPr>
            </w:pPrChange>
          </w:pPr>
          <w:del w:id="259" w:author="Microsoft Office User" w:date="2023-06-05T17:43:00Z">
            <w:r w:rsidRPr="009A0FFC" w:rsidDel="009A0FFC">
              <w:rPr>
                <w:rPrChange w:id="260" w:author="Microsoft Office User" w:date="2023-06-05T17:43:00Z">
                  <w:rPr>
                    <w:rStyle w:val="Hipervnculo"/>
                    <w:noProof/>
                  </w:rPr>
                </w:rPrChange>
              </w:rPr>
              <w:delText>5.1</w:delText>
            </w:r>
            <w:r w:rsidDel="009A0FFC">
              <w:rPr>
                <w:rFonts w:eastAsiaTheme="minorEastAsia"/>
                <w:kern w:val="2"/>
                <w:lang w:eastAsia="es-ES_tradnl"/>
                <w14:ligatures w14:val="standardContextual"/>
              </w:rPr>
              <w:tab/>
            </w:r>
            <w:r w:rsidRPr="009A0FFC" w:rsidDel="009A0FFC">
              <w:rPr>
                <w:rPrChange w:id="261" w:author="Microsoft Office User" w:date="2023-06-05T17:43:00Z">
                  <w:rPr>
                    <w:rStyle w:val="Hipervnculo"/>
                    <w:noProof/>
                  </w:rPr>
                </w:rPrChange>
              </w:rPr>
              <w:delText xml:space="preserve">Diseño del </w:delText>
            </w:r>
            <w:r w:rsidRPr="009A0FFC" w:rsidDel="009A0FFC">
              <w:rPr>
                <w:rPrChange w:id="262" w:author="Microsoft Office User" w:date="2023-06-05T17:43:00Z">
                  <w:rPr>
                    <w:rStyle w:val="Hipervnculo"/>
                    <w:i/>
                    <w:iCs/>
                    <w:noProof/>
                  </w:rPr>
                </w:rPrChange>
              </w:rPr>
              <w:delText>backend</w:delText>
            </w:r>
            <w:r w:rsidDel="009A0FFC">
              <w:rPr>
                <w:webHidden/>
              </w:rPr>
              <w:tab/>
              <w:delText>26</w:delText>
            </w:r>
          </w:del>
        </w:p>
        <w:p w14:paraId="2D8B7D81" w14:textId="7D31EA71" w:rsidR="0076637E" w:rsidDel="009A0FFC" w:rsidRDefault="0076637E">
          <w:pPr>
            <w:pStyle w:val="TDC1"/>
            <w:rPr>
              <w:del w:id="263" w:author="Microsoft Office User" w:date="2023-06-05T17:43:00Z"/>
              <w:rFonts w:eastAsiaTheme="minorEastAsia"/>
              <w:kern w:val="2"/>
              <w:lang w:eastAsia="es-ES_tradnl"/>
              <w14:ligatures w14:val="standardContextual"/>
            </w:rPr>
            <w:pPrChange w:id="264" w:author="Microsoft Office User" w:date="2023-06-05T20:28:00Z">
              <w:pPr>
                <w:pStyle w:val="TDC3"/>
                <w:tabs>
                  <w:tab w:val="left" w:pos="1440"/>
                  <w:tab w:val="right" w:leader="dot" w:pos="7921"/>
                </w:tabs>
              </w:pPr>
            </w:pPrChange>
          </w:pPr>
          <w:del w:id="265" w:author="Microsoft Office User" w:date="2023-06-05T17:43:00Z">
            <w:r w:rsidRPr="009A0FFC" w:rsidDel="009A0FFC">
              <w:rPr>
                <w:rPrChange w:id="266" w:author="Microsoft Office User" w:date="2023-06-05T17:43:00Z">
                  <w:rPr>
                    <w:rStyle w:val="Hipervnculo"/>
                    <w:noProof/>
                  </w:rPr>
                </w:rPrChange>
              </w:rPr>
              <w:delText>5.1.1</w:delText>
            </w:r>
            <w:r w:rsidDel="009A0FFC">
              <w:rPr>
                <w:rFonts w:eastAsiaTheme="minorEastAsia"/>
                <w:kern w:val="2"/>
                <w:lang w:eastAsia="es-ES_tradnl"/>
                <w14:ligatures w14:val="standardContextual"/>
              </w:rPr>
              <w:tab/>
            </w:r>
            <w:r w:rsidRPr="009A0FFC" w:rsidDel="009A0FFC">
              <w:rPr>
                <w:rPrChange w:id="267" w:author="Microsoft Office User" w:date="2023-06-05T17:43:00Z">
                  <w:rPr>
                    <w:rStyle w:val="Hipervnculo"/>
                    <w:noProof/>
                  </w:rPr>
                </w:rPrChange>
              </w:rPr>
              <w:delText>Diseño del Servicio Web RESTful</w:delText>
            </w:r>
            <w:r w:rsidDel="009A0FFC">
              <w:rPr>
                <w:webHidden/>
              </w:rPr>
              <w:tab/>
              <w:delText>26</w:delText>
            </w:r>
          </w:del>
        </w:p>
        <w:p w14:paraId="5B5A90BC" w14:textId="2EF22F17" w:rsidR="0076637E" w:rsidDel="009A0FFC" w:rsidRDefault="0076637E">
          <w:pPr>
            <w:pStyle w:val="TDC1"/>
            <w:rPr>
              <w:del w:id="268" w:author="Microsoft Office User" w:date="2023-06-05T17:43:00Z"/>
              <w:rFonts w:eastAsiaTheme="minorEastAsia"/>
              <w:kern w:val="2"/>
              <w:lang w:eastAsia="es-ES_tradnl"/>
              <w14:ligatures w14:val="standardContextual"/>
            </w:rPr>
            <w:pPrChange w:id="269" w:author="Microsoft Office User" w:date="2023-06-05T20:28:00Z">
              <w:pPr>
                <w:pStyle w:val="TDC3"/>
                <w:tabs>
                  <w:tab w:val="left" w:pos="1440"/>
                  <w:tab w:val="right" w:leader="dot" w:pos="7921"/>
                </w:tabs>
              </w:pPr>
            </w:pPrChange>
          </w:pPr>
          <w:del w:id="270" w:author="Microsoft Office User" w:date="2023-06-05T17:43:00Z">
            <w:r w:rsidRPr="009A0FFC" w:rsidDel="009A0FFC">
              <w:rPr>
                <w:rPrChange w:id="271" w:author="Microsoft Office User" w:date="2023-06-05T17:43:00Z">
                  <w:rPr>
                    <w:rStyle w:val="Hipervnculo"/>
                    <w:noProof/>
                  </w:rPr>
                </w:rPrChange>
              </w:rPr>
              <w:delText>5.1.2</w:delText>
            </w:r>
            <w:r w:rsidDel="009A0FFC">
              <w:rPr>
                <w:rFonts w:eastAsiaTheme="minorEastAsia"/>
                <w:kern w:val="2"/>
                <w:lang w:eastAsia="es-ES_tradnl"/>
                <w14:ligatures w14:val="standardContextual"/>
              </w:rPr>
              <w:tab/>
            </w:r>
            <w:r w:rsidRPr="009A0FFC" w:rsidDel="009A0FFC">
              <w:rPr>
                <w:rPrChange w:id="272" w:author="Microsoft Office User" w:date="2023-06-05T17:43:00Z">
                  <w:rPr>
                    <w:rStyle w:val="Hipervnculo"/>
                    <w:noProof/>
                  </w:rPr>
                </w:rPrChange>
              </w:rPr>
              <w:delText>Diseño del algoritmo de recomendación</w:delText>
            </w:r>
            <w:r w:rsidDel="009A0FFC">
              <w:rPr>
                <w:webHidden/>
              </w:rPr>
              <w:tab/>
              <w:delText>41</w:delText>
            </w:r>
          </w:del>
        </w:p>
        <w:p w14:paraId="3C6F5217" w14:textId="46C80677" w:rsidR="0076637E" w:rsidDel="009A0FFC" w:rsidRDefault="0076637E">
          <w:pPr>
            <w:pStyle w:val="TDC1"/>
            <w:rPr>
              <w:del w:id="273" w:author="Microsoft Office User" w:date="2023-06-05T17:43:00Z"/>
              <w:rFonts w:eastAsiaTheme="minorEastAsia"/>
              <w:kern w:val="2"/>
              <w:lang w:eastAsia="es-ES_tradnl"/>
              <w14:ligatures w14:val="standardContextual"/>
            </w:rPr>
            <w:pPrChange w:id="274" w:author="Microsoft Office User" w:date="2023-06-05T20:28:00Z">
              <w:pPr>
                <w:pStyle w:val="TDC3"/>
                <w:tabs>
                  <w:tab w:val="left" w:pos="1440"/>
                  <w:tab w:val="right" w:leader="dot" w:pos="7921"/>
                </w:tabs>
              </w:pPr>
            </w:pPrChange>
          </w:pPr>
          <w:del w:id="275" w:author="Microsoft Office User" w:date="2023-06-05T17:43:00Z">
            <w:r w:rsidRPr="009A0FFC" w:rsidDel="009A0FFC">
              <w:rPr>
                <w:rPrChange w:id="276" w:author="Microsoft Office User" w:date="2023-06-05T17:43:00Z">
                  <w:rPr>
                    <w:rStyle w:val="Hipervnculo"/>
                    <w:noProof/>
                  </w:rPr>
                </w:rPrChange>
              </w:rPr>
              <w:delText>5.1.3</w:delText>
            </w:r>
            <w:r w:rsidDel="009A0FFC">
              <w:rPr>
                <w:rFonts w:eastAsiaTheme="minorEastAsia"/>
                <w:kern w:val="2"/>
                <w:lang w:eastAsia="es-ES_tradnl"/>
                <w14:ligatures w14:val="standardContextual"/>
              </w:rPr>
              <w:tab/>
            </w:r>
            <w:r w:rsidRPr="009A0FFC" w:rsidDel="009A0FFC">
              <w:rPr>
                <w:rPrChange w:id="277" w:author="Microsoft Office User" w:date="2023-06-05T17:43:00Z">
                  <w:rPr>
                    <w:rStyle w:val="Hipervnculo"/>
                    <w:noProof/>
                  </w:rPr>
                </w:rPrChange>
              </w:rPr>
              <w:delText>Diseño de la base de datos</w:delText>
            </w:r>
            <w:r w:rsidDel="009A0FFC">
              <w:rPr>
                <w:webHidden/>
              </w:rPr>
              <w:tab/>
              <w:delText>42</w:delText>
            </w:r>
          </w:del>
        </w:p>
        <w:p w14:paraId="15AD1560" w14:textId="4867B83A" w:rsidR="0076637E" w:rsidDel="009A0FFC" w:rsidRDefault="0076637E">
          <w:pPr>
            <w:pStyle w:val="TDC1"/>
            <w:rPr>
              <w:del w:id="278" w:author="Microsoft Office User" w:date="2023-06-05T17:43:00Z"/>
              <w:rFonts w:eastAsiaTheme="minorEastAsia"/>
              <w:kern w:val="2"/>
              <w:lang w:eastAsia="es-ES_tradnl"/>
              <w14:ligatures w14:val="standardContextual"/>
            </w:rPr>
            <w:pPrChange w:id="279" w:author="Microsoft Office User" w:date="2023-06-05T20:28:00Z">
              <w:pPr>
                <w:pStyle w:val="TDC2"/>
              </w:pPr>
            </w:pPrChange>
          </w:pPr>
          <w:del w:id="280" w:author="Microsoft Office User" w:date="2023-06-05T17:43:00Z">
            <w:r w:rsidRPr="009A0FFC" w:rsidDel="009A0FFC">
              <w:rPr>
                <w:rPrChange w:id="281" w:author="Microsoft Office User" w:date="2023-06-05T17:43:00Z">
                  <w:rPr>
                    <w:rStyle w:val="Hipervnculo"/>
                    <w:noProof/>
                  </w:rPr>
                </w:rPrChange>
              </w:rPr>
              <w:delText>5.2</w:delText>
            </w:r>
            <w:r w:rsidDel="009A0FFC">
              <w:rPr>
                <w:rFonts w:eastAsiaTheme="minorEastAsia"/>
                <w:kern w:val="2"/>
                <w:lang w:eastAsia="es-ES_tradnl"/>
                <w14:ligatures w14:val="standardContextual"/>
              </w:rPr>
              <w:tab/>
            </w:r>
            <w:r w:rsidRPr="009A0FFC" w:rsidDel="009A0FFC">
              <w:rPr>
                <w:rPrChange w:id="282" w:author="Microsoft Office User" w:date="2023-06-05T17:43:00Z">
                  <w:rPr>
                    <w:rStyle w:val="Hipervnculo"/>
                    <w:noProof/>
                  </w:rPr>
                </w:rPrChange>
              </w:rPr>
              <w:delText xml:space="preserve">Diseño del </w:delText>
            </w:r>
            <w:r w:rsidRPr="009A0FFC" w:rsidDel="009A0FFC">
              <w:rPr>
                <w:rPrChange w:id="283" w:author="Microsoft Office User" w:date="2023-06-05T17:43:00Z">
                  <w:rPr>
                    <w:rStyle w:val="Hipervnculo"/>
                    <w:i/>
                    <w:iCs/>
                    <w:noProof/>
                  </w:rPr>
                </w:rPrChange>
              </w:rPr>
              <w:delText>frontend</w:delText>
            </w:r>
            <w:r w:rsidDel="009A0FFC">
              <w:rPr>
                <w:webHidden/>
              </w:rPr>
              <w:tab/>
              <w:delText>45</w:delText>
            </w:r>
          </w:del>
        </w:p>
        <w:p w14:paraId="2C19AF43" w14:textId="56104896" w:rsidR="0076637E" w:rsidDel="009A0FFC" w:rsidRDefault="0076637E">
          <w:pPr>
            <w:pStyle w:val="TDC1"/>
            <w:rPr>
              <w:del w:id="284" w:author="Microsoft Office User" w:date="2023-06-05T17:43:00Z"/>
              <w:rFonts w:eastAsiaTheme="minorEastAsia"/>
              <w:kern w:val="2"/>
              <w:lang w:eastAsia="es-ES_tradnl"/>
              <w14:ligatures w14:val="standardContextual"/>
            </w:rPr>
          </w:pPr>
          <w:del w:id="285" w:author="Microsoft Office User" w:date="2023-06-05T17:43:00Z">
            <w:r w:rsidRPr="009A0FFC" w:rsidDel="009A0FFC">
              <w:rPr>
                <w:rPrChange w:id="286" w:author="Microsoft Office User" w:date="2023-06-05T17:43:00Z">
                  <w:rPr>
                    <w:rStyle w:val="Hipervnculo"/>
                  </w:rPr>
                </w:rPrChange>
              </w:rPr>
              <w:delText>Capítulo 6 Implementación</w:delText>
            </w:r>
            <w:r w:rsidDel="009A0FFC">
              <w:rPr>
                <w:webHidden/>
              </w:rPr>
              <w:tab/>
              <w:delText>47</w:delText>
            </w:r>
          </w:del>
        </w:p>
        <w:p w14:paraId="70655755" w14:textId="54439EC9" w:rsidR="0076637E" w:rsidDel="009A0FFC" w:rsidRDefault="0076637E">
          <w:pPr>
            <w:pStyle w:val="TDC1"/>
            <w:rPr>
              <w:del w:id="287" w:author="Microsoft Office User" w:date="2023-06-05T17:43:00Z"/>
              <w:rFonts w:eastAsiaTheme="minorEastAsia"/>
              <w:kern w:val="2"/>
              <w:lang w:eastAsia="es-ES_tradnl"/>
              <w14:ligatures w14:val="standardContextual"/>
            </w:rPr>
            <w:pPrChange w:id="288" w:author="Microsoft Office User" w:date="2023-06-05T20:28:00Z">
              <w:pPr>
                <w:pStyle w:val="TDC2"/>
              </w:pPr>
            </w:pPrChange>
          </w:pPr>
          <w:del w:id="289" w:author="Microsoft Office User" w:date="2023-06-05T17:43:00Z">
            <w:r w:rsidRPr="009A0FFC" w:rsidDel="009A0FFC">
              <w:rPr>
                <w:rPrChange w:id="290" w:author="Microsoft Office User" w:date="2023-06-05T17:43:00Z">
                  <w:rPr>
                    <w:rStyle w:val="Hipervnculo"/>
                    <w:noProof/>
                  </w:rPr>
                </w:rPrChange>
              </w:rPr>
              <w:delText>6.1</w:delText>
            </w:r>
            <w:r w:rsidDel="009A0FFC">
              <w:rPr>
                <w:rFonts w:eastAsiaTheme="minorEastAsia"/>
                <w:kern w:val="2"/>
                <w:lang w:eastAsia="es-ES_tradnl"/>
                <w14:ligatures w14:val="standardContextual"/>
              </w:rPr>
              <w:tab/>
            </w:r>
            <w:r w:rsidRPr="009A0FFC" w:rsidDel="009A0FFC">
              <w:rPr>
                <w:rPrChange w:id="291" w:author="Microsoft Office User" w:date="2023-06-05T17:43:00Z">
                  <w:rPr>
                    <w:rStyle w:val="Hipervnculo"/>
                    <w:noProof/>
                  </w:rPr>
                </w:rPrChange>
              </w:rPr>
              <w:delText xml:space="preserve">Implementación </w:delText>
            </w:r>
            <w:r w:rsidRPr="009A0FFC" w:rsidDel="009A0FFC">
              <w:rPr>
                <w:rPrChange w:id="292" w:author="Microsoft Office User" w:date="2023-06-05T17:43:00Z">
                  <w:rPr>
                    <w:rStyle w:val="Hipervnculo"/>
                    <w:i/>
                    <w:iCs/>
                    <w:noProof/>
                  </w:rPr>
                </w:rPrChange>
              </w:rPr>
              <w:delText>backend</w:delText>
            </w:r>
            <w:r w:rsidDel="009A0FFC">
              <w:rPr>
                <w:webHidden/>
              </w:rPr>
              <w:tab/>
              <w:delText>47</w:delText>
            </w:r>
          </w:del>
        </w:p>
        <w:p w14:paraId="7AD44858" w14:textId="0DC39BB2" w:rsidR="0076637E" w:rsidDel="009A0FFC" w:rsidRDefault="0076637E">
          <w:pPr>
            <w:pStyle w:val="TDC1"/>
            <w:rPr>
              <w:del w:id="293" w:author="Microsoft Office User" w:date="2023-06-05T17:43:00Z"/>
              <w:rFonts w:eastAsiaTheme="minorEastAsia"/>
              <w:kern w:val="2"/>
              <w:lang w:eastAsia="es-ES_tradnl"/>
              <w14:ligatures w14:val="standardContextual"/>
            </w:rPr>
            <w:pPrChange w:id="294" w:author="Microsoft Office User" w:date="2023-06-05T20:28:00Z">
              <w:pPr>
                <w:pStyle w:val="TDC3"/>
                <w:tabs>
                  <w:tab w:val="left" w:pos="1440"/>
                  <w:tab w:val="right" w:leader="dot" w:pos="7921"/>
                </w:tabs>
              </w:pPr>
            </w:pPrChange>
          </w:pPr>
          <w:del w:id="295" w:author="Microsoft Office User" w:date="2023-06-05T17:43:00Z">
            <w:r w:rsidRPr="009A0FFC" w:rsidDel="009A0FFC">
              <w:rPr>
                <w:rPrChange w:id="296" w:author="Microsoft Office User" w:date="2023-06-05T17:43:00Z">
                  <w:rPr>
                    <w:rStyle w:val="Hipervnculo"/>
                    <w:noProof/>
                  </w:rPr>
                </w:rPrChange>
              </w:rPr>
              <w:delText>6.1.1</w:delText>
            </w:r>
            <w:r w:rsidDel="009A0FFC">
              <w:rPr>
                <w:rFonts w:eastAsiaTheme="minorEastAsia"/>
                <w:kern w:val="2"/>
                <w:lang w:eastAsia="es-ES_tradnl"/>
                <w14:ligatures w14:val="standardContextual"/>
              </w:rPr>
              <w:tab/>
            </w:r>
            <w:r w:rsidRPr="009A0FFC" w:rsidDel="009A0FFC">
              <w:rPr>
                <w:rPrChange w:id="297" w:author="Microsoft Office User" w:date="2023-06-05T17:43:00Z">
                  <w:rPr>
                    <w:rStyle w:val="Hipervnculo"/>
                    <w:noProof/>
                  </w:rPr>
                </w:rPrChange>
              </w:rPr>
              <w:delText>Implementación Servicio REST</w:delText>
            </w:r>
            <w:r w:rsidDel="009A0FFC">
              <w:rPr>
                <w:webHidden/>
              </w:rPr>
              <w:tab/>
              <w:delText>47</w:delText>
            </w:r>
          </w:del>
        </w:p>
        <w:p w14:paraId="3CE84A89" w14:textId="6EDF0965" w:rsidR="0076637E" w:rsidDel="009A0FFC" w:rsidRDefault="0076637E">
          <w:pPr>
            <w:pStyle w:val="TDC1"/>
            <w:rPr>
              <w:del w:id="298" w:author="Microsoft Office User" w:date="2023-06-05T17:43:00Z"/>
              <w:rFonts w:eastAsiaTheme="minorEastAsia"/>
              <w:kern w:val="2"/>
              <w:lang w:eastAsia="es-ES_tradnl"/>
              <w14:ligatures w14:val="standardContextual"/>
            </w:rPr>
            <w:pPrChange w:id="299" w:author="Microsoft Office User" w:date="2023-06-05T20:28:00Z">
              <w:pPr>
                <w:pStyle w:val="TDC3"/>
                <w:tabs>
                  <w:tab w:val="left" w:pos="1440"/>
                  <w:tab w:val="right" w:leader="dot" w:pos="7921"/>
                </w:tabs>
              </w:pPr>
            </w:pPrChange>
          </w:pPr>
          <w:del w:id="300" w:author="Microsoft Office User" w:date="2023-06-05T17:43:00Z">
            <w:r w:rsidRPr="009A0FFC" w:rsidDel="009A0FFC">
              <w:rPr>
                <w:rPrChange w:id="301" w:author="Microsoft Office User" w:date="2023-06-05T17:43:00Z">
                  <w:rPr>
                    <w:rStyle w:val="Hipervnculo"/>
                    <w:noProof/>
                  </w:rPr>
                </w:rPrChange>
              </w:rPr>
              <w:delText>6.1.2</w:delText>
            </w:r>
            <w:r w:rsidDel="009A0FFC">
              <w:rPr>
                <w:rFonts w:eastAsiaTheme="minorEastAsia"/>
                <w:kern w:val="2"/>
                <w:lang w:eastAsia="es-ES_tradnl"/>
                <w14:ligatures w14:val="standardContextual"/>
              </w:rPr>
              <w:tab/>
            </w:r>
            <w:r w:rsidRPr="009A0FFC" w:rsidDel="009A0FFC">
              <w:rPr>
                <w:rPrChange w:id="302" w:author="Microsoft Office User" w:date="2023-06-05T17:43:00Z">
                  <w:rPr>
                    <w:rStyle w:val="Hipervnculo"/>
                    <w:noProof/>
                  </w:rPr>
                </w:rPrChange>
              </w:rPr>
              <w:delText>Implementación Algoritmo recomendación</w:delText>
            </w:r>
            <w:r w:rsidDel="009A0FFC">
              <w:rPr>
                <w:webHidden/>
              </w:rPr>
              <w:tab/>
              <w:delText>50</w:delText>
            </w:r>
          </w:del>
        </w:p>
        <w:p w14:paraId="36803945" w14:textId="5257411E" w:rsidR="0076637E" w:rsidDel="009A0FFC" w:rsidRDefault="0076637E">
          <w:pPr>
            <w:pStyle w:val="TDC1"/>
            <w:rPr>
              <w:del w:id="303" w:author="Microsoft Office User" w:date="2023-06-05T17:43:00Z"/>
              <w:rFonts w:eastAsiaTheme="minorEastAsia"/>
              <w:kern w:val="2"/>
              <w:lang w:eastAsia="es-ES_tradnl"/>
              <w14:ligatures w14:val="standardContextual"/>
            </w:rPr>
            <w:pPrChange w:id="304" w:author="Microsoft Office User" w:date="2023-06-05T20:28:00Z">
              <w:pPr>
                <w:pStyle w:val="TDC3"/>
                <w:tabs>
                  <w:tab w:val="left" w:pos="1440"/>
                  <w:tab w:val="right" w:leader="dot" w:pos="7921"/>
                </w:tabs>
              </w:pPr>
            </w:pPrChange>
          </w:pPr>
          <w:del w:id="305" w:author="Microsoft Office User" w:date="2023-06-05T17:43:00Z">
            <w:r w:rsidRPr="009A0FFC" w:rsidDel="009A0FFC">
              <w:rPr>
                <w:rPrChange w:id="306" w:author="Microsoft Office User" w:date="2023-06-05T17:43:00Z">
                  <w:rPr>
                    <w:rStyle w:val="Hipervnculo"/>
                    <w:noProof/>
                  </w:rPr>
                </w:rPrChange>
              </w:rPr>
              <w:delText>6.1.3</w:delText>
            </w:r>
            <w:r w:rsidDel="009A0FFC">
              <w:rPr>
                <w:rFonts w:eastAsiaTheme="minorEastAsia"/>
                <w:kern w:val="2"/>
                <w:lang w:eastAsia="es-ES_tradnl"/>
                <w14:ligatures w14:val="standardContextual"/>
              </w:rPr>
              <w:tab/>
            </w:r>
            <w:r w:rsidRPr="009A0FFC" w:rsidDel="009A0FFC">
              <w:rPr>
                <w:rPrChange w:id="307" w:author="Microsoft Office User" w:date="2023-06-05T17:43:00Z">
                  <w:rPr>
                    <w:rStyle w:val="Hipervnculo"/>
                    <w:noProof/>
                  </w:rPr>
                </w:rPrChange>
              </w:rPr>
              <w:delText>Implementación Base de datos</w:delText>
            </w:r>
            <w:r w:rsidDel="009A0FFC">
              <w:rPr>
                <w:webHidden/>
              </w:rPr>
              <w:tab/>
              <w:delText>54</w:delText>
            </w:r>
          </w:del>
        </w:p>
        <w:p w14:paraId="7021DB30" w14:textId="128AA101" w:rsidR="0076637E" w:rsidDel="009A0FFC" w:rsidRDefault="0076637E">
          <w:pPr>
            <w:pStyle w:val="TDC1"/>
            <w:rPr>
              <w:del w:id="308" w:author="Microsoft Office User" w:date="2023-06-05T17:43:00Z"/>
              <w:rFonts w:eastAsiaTheme="minorEastAsia"/>
              <w:kern w:val="2"/>
              <w:lang w:eastAsia="es-ES_tradnl"/>
              <w14:ligatures w14:val="standardContextual"/>
            </w:rPr>
            <w:pPrChange w:id="309" w:author="Microsoft Office User" w:date="2023-06-05T20:28:00Z">
              <w:pPr>
                <w:pStyle w:val="TDC2"/>
              </w:pPr>
            </w:pPrChange>
          </w:pPr>
          <w:del w:id="310" w:author="Microsoft Office User" w:date="2023-06-05T17:43:00Z">
            <w:r w:rsidRPr="009A0FFC" w:rsidDel="009A0FFC">
              <w:rPr>
                <w:rPrChange w:id="311" w:author="Microsoft Office User" w:date="2023-06-05T17:43:00Z">
                  <w:rPr>
                    <w:rStyle w:val="Hipervnculo"/>
                    <w:noProof/>
                  </w:rPr>
                </w:rPrChange>
              </w:rPr>
              <w:delText>6.2</w:delText>
            </w:r>
            <w:r w:rsidDel="009A0FFC">
              <w:rPr>
                <w:rFonts w:eastAsiaTheme="minorEastAsia"/>
                <w:kern w:val="2"/>
                <w:lang w:eastAsia="es-ES_tradnl"/>
                <w14:ligatures w14:val="standardContextual"/>
              </w:rPr>
              <w:tab/>
            </w:r>
            <w:r w:rsidRPr="009A0FFC" w:rsidDel="009A0FFC">
              <w:rPr>
                <w:rPrChange w:id="312" w:author="Microsoft Office User" w:date="2023-06-05T17:43:00Z">
                  <w:rPr>
                    <w:rStyle w:val="Hipervnculo"/>
                    <w:noProof/>
                  </w:rPr>
                </w:rPrChange>
              </w:rPr>
              <w:delText>Implementación Frontend</w:delText>
            </w:r>
            <w:r w:rsidDel="009A0FFC">
              <w:rPr>
                <w:webHidden/>
              </w:rPr>
              <w:tab/>
              <w:delText>55</w:delText>
            </w:r>
          </w:del>
        </w:p>
        <w:p w14:paraId="5DE2B972" w14:textId="451624AE" w:rsidR="0076637E" w:rsidDel="009A0FFC" w:rsidRDefault="0076637E">
          <w:pPr>
            <w:pStyle w:val="TDC1"/>
            <w:rPr>
              <w:del w:id="313" w:author="Microsoft Office User" w:date="2023-06-05T17:43:00Z"/>
              <w:rFonts w:eastAsiaTheme="minorEastAsia"/>
              <w:kern w:val="2"/>
              <w:lang w:eastAsia="es-ES_tradnl"/>
              <w14:ligatures w14:val="standardContextual"/>
            </w:rPr>
          </w:pPr>
          <w:del w:id="314" w:author="Microsoft Office User" w:date="2023-06-05T17:43:00Z">
            <w:r w:rsidRPr="009A0FFC" w:rsidDel="009A0FFC">
              <w:rPr>
                <w:rPrChange w:id="315" w:author="Microsoft Office User" w:date="2023-06-05T17:43:00Z">
                  <w:rPr>
                    <w:rStyle w:val="Hipervnculo"/>
                  </w:rPr>
                </w:rPrChange>
              </w:rPr>
              <w:delText>Capítulo 7 Despliegue y pruebas</w:delText>
            </w:r>
            <w:r w:rsidDel="009A0FFC">
              <w:rPr>
                <w:webHidden/>
              </w:rPr>
              <w:tab/>
              <w:delText>56</w:delText>
            </w:r>
          </w:del>
        </w:p>
        <w:p w14:paraId="5DF131BD" w14:textId="02FB8D83" w:rsidR="0076637E" w:rsidDel="009A0FFC" w:rsidRDefault="0076637E">
          <w:pPr>
            <w:pStyle w:val="TDC1"/>
            <w:rPr>
              <w:del w:id="316" w:author="Microsoft Office User" w:date="2023-06-05T17:43:00Z"/>
              <w:rFonts w:eastAsiaTheme="minorEastAsia"/>
              <w:kern w:val="2"/>
              <w:lang w:eastAsia="es-ES_tradnl"/>
              <w14:ligatures w14:val="standardContextual"/>
            </w:rPr>
            <w:pPrChange w:id="317" w:author="Microsoft Office User" w:date="2023-06-05T20:28:00Z">
              <w:pPr>
                <w:pStyle w:val="TDC2"/>
              </w:pPr>
            </w:pPrChange>
          </w:pPr>
          <w:del w:id="318" w:author="Microsoft Office User" w:date="2023-06-05T17:43:00Z">
            <w:r w:rsidRPr="009A0FFC" w:rsidDel="009A0FFC">
              <w:rPr>
                <w:rPrChange w:id="319" w:author="Microsoft Office User" w:date="2023-06-05T17:43:00Z">
                  <w:rPr>
                    <w:rStyle w:val="Hipervnculo"/>
                    <w:noProof/>
                  </w:rPr>
                </w:rPrChange>
              </w:rPr>
              <w:delText>7.1</w:delText>
            </w:r>
            <w:r w:rsidDel="009A0FFC">
              <w:rPr>
                <w:rFonts w:eastAsiaTheme="minorEastAsia"/>
                <w:kern w:val="2"/>
                <w:lang w:eastAsia="es-ES_tradnl"/>
                <w14:ligatures w14:val="standardContextual"/>
              </w:rPr>
              <w:tab/>
            </w:r>
            <w:r w:rsidRPr="009A0FFC" w:rsidDel="009A0FFC">
              <w:rPr>
                <w:rPrChange w:id="320" w:author="Microsoft Office User" w:date="2023-06-05T17:43:00Z">
                  <w:rPr>
                    <w:rStyle w:val="Hipervnculo"/>
                    <w:noProof/>
                  </w:rPr>
                </w:rPrChange>
              </w:rPr>
              <w:delText>Despliegue</w:delText>
            </w:r>
            <w:r w:rsidDel="009A0FFC">
              <w:rPr>
                <w:webHidden/>
              </w:rPr>
              <w:tab/>
              <w:delText>56</w:delText>
            </w:r>
          </w:del>
        </w:p>
        <w:p w14:paraId="090E0C03" w14:textId="50213345" w:rsidR="0076637E" w:rsidDel="009A0FFC" w:rsidRDefault="0076637E">
          <w:pPr>
            <w:pStyle w:val="TDC1"/>
            <w:rPr>
              <w:del w:id="321" w:author="Microsoft Office User" w:date="2023-06-05T17:43:00Z"/>
              <w:rFonts w:eastAsiaTheme="minorEastAsia"/>
              <w:kern w:val="2"/>
              <w:lang w:eastAsia="es-ES_tradnl"/>
              <w14:ligatures w14:val="standardContextual"/>
            </w:rPr>
            <w:pPrChange w:id="322" w:author="Microsoft Office User" w:date="2023-06-05T20:28:00Z">
              <w:pPr>
                <w:pStyle w:val="TDC2"/>
              </w:pPr>
            </w:pPrChange>
          </w:pPr>
          <w:del w:id="323" w:author="Microsoft Office User" w:date="2023-06-05T17:43:00Z">
            <w:r w:rsidRPr="009A0FFC" w:rsidDel="009A0FFC">
              <w:rPr>
                <w:rPrChange w:id="324" w:author="Microsoft Office User" w:date="2023-06-05T17:43:00Z">
                  <w:rPr>
                    <w:rStyle w:val="Hipervnculo"/>
                    <w:noProof/>
                  </w:rPr>
                </w:rPrChange>
              </w:rPr>
              <w:delText>7.2</w:delText>
            </w:r>
            <w:r w:rsidDel="009A0FFC">
              <w:rPr>
                <w:rFonts w:eastAsiaTheme="minorEastAsia"/>
                <w:kern w:val="2"/>
                <w:lang w:eastAsia="es-ES_tradnl"/>
                <w14:ligatures w14:val="standardContextual"/>
              </w:rPr>
              <w:tab/>
            </w:r>
            <w:r w:rsidRPr="009A0FFC" w:rsidDel="009A0FFC">
              <w:rPr>
                <w:rPrChange w:id="325" w:author="Microsoft Office User" w:date="2023-06-05T17:43:00Z">
                  <w:rPr>
                    <w:rStyle w:val="Hipervnculo"/>
                    <w:noProof/>
                  </w:rPr>
                </w:rPrChange>
              </w:rPr>
              <w:delText>Pruebas</w:delText>
            </w:r>
            <w:r w:rsidDel="009A0FFC">
              <w:rPr>
                <w:webHidden/>
              </w:rPr>
              <w:tab/>
              <w:delText>57</w:delText>
            </w:r>
          </w:del>
        </w:p>
        <w:p w14:paraId="3612623F" w14:textId="38077F6D" w:rsidR="000B7ADF" w:rsidRPr="000B7ADF" w:rsidDel="009A0FFC" w:rsidRDefault="0076637E">
          <w:pPr>
            <w:pStyle w:val="TDC1"/>
            <w:rPr>
              <w:del w:id="326" w:author="Microsoft Office User" w:date="2023-06-05T17:43:00Z"/>
              <w:rPrChange w:id="327" w:author="Microsoft Office User" w:date="2023-06-05T15:35:00Z">
                <w:rPr>
                  <w:del w:id="328" w:author="Microsoft Office User" w:date="2023-06-05T17:43:00Z"/>
                  <w:rFonts w:eastAsiaTheme="minorEastAsia"/>
                  <w:kern w:val="2"/>
                  <w:lang w:eastAsia="es-ES_tradnl"/>
                  <w14:ligatures w14:val="standardContextual"/>
                </w:rPr>
              </w:rPrChange>
            </w:rPr>
          </w:pPr>
          <w:del w:id="329" w:author="Microsoft Office User" w:date="2023-06-05T17:43:00Z">
            <w:r w:rsidRPr="009A0FFC" w:rsidDel="009A0FFC">
              <w:rPr>
                <w:rPrChange w:id="330" w:author="Microsoft Office User" w:date="2023-06-05T17:43:00Z">
                  <w:rPr>
                    <w:rStyle w:val="Hipervnculo"/>
                  </w:rPr>
                </w:rPrChange>
              </w:rPr>
              <w:delText>Capítulo 8 Conclusiones y líneas futuras</w:delText>
            </w:r>
            <w:r w:rsidDel="009A0FFC">
              <w:rPr>
                <w:webHidden/>
              </w:rPr>
              <w:tab/>
              <w:delText>61</w:delText>
            </w:r>
          </w:del>
        </w:p>
        <w:p w14:paraId="742A8C98" w14:textId="75F4AA0E" w:rsidR="000B7ADF" w:rsidRPr="000B7ADF" w:rsidDel="009A0FFC" w:rsidRDefault="0076637E">
          <w:pPr>
            <w:pStyle w:val="TDC1"/>
            <w:rPr>
              <w:del w:id="331" w:author="Microsoft Office User" w:date="2023-06-05T17:43:00Z"/>
              <w:rPrChange w:id="332" w:author="Microsoft Office User" w:date="2023-06-05T15:35:00Z">
                <w:rPr>
                  <w:del w:id="333" w:author="Microsoft Office User" w:date="2023-06-05T17:43:00Z"/>
                  <w:rFonts w:eastAsiaTheme="minorEastAsia"/>
                  <w:kern w:val="2"/>
                  <w:lang w:eastAsia="es-ES_tradnl"/>
                  <w14:ligatures w14:val="standardContextual"/>
                </w:rPr>
              </w:rPrChange>
            </w:rPr>
          </w:pPr>
          <w:del w:id="334" w:author="Microsoft Office User" w:date="2023-06-05T17:43:00Z">
            <w:r w:rsidRPr="009A0FFC" w:rsidDel="009A0FFC">
              <w:rPr>
                <w:rPrChange w:id="335" w:author="Microsoft Office User" w:date="2023-06-05T17:43:00Z">
                  <w:rPr>
                    <w:rStyle w:val="Hipervnculo"/>
                  </w:rPr>
                </w:rPrChange>
              </w:rPr>
              <w:delText>Bibliografía</w:delText>
            </w:r>
            <w:r w:rsidDel="009A0FFC">
              <w:rPr>
                <w:webHidden/>
              </w:rPr>
              <w:tab/>
              <w:delText>63</w:delText>
            </w:r>
          </w:del>
        </w:p>
        <w:p w14:paraId="41807D2F" w14:textId="462CC82E" w:rsidR="0076637E" w:rsidDel="009A0FFC" w:rsidRDefault="0076637E">
          <w:pPr>
            <w:pStyle w:val="TDC1"/>
            <w:rPr>
              <w:del w:id="336" w:author="Microsoft Office User" w:date="2023-06-05T17:43:00Z"/>
              <w:rFonts w:eastAsiaTheme="minorEastAsia"/>
              <w:kern w:val="2"/>
              <w:lang w:eastAsia="es-ES_tradnl"/>
              <w14:ligatures w14:val="standardContextual"/>
            </w:rPr>
          </w:pPr>
          <w:del w:id="337" w:author="Microsoft Office User" w:date="2023-06-05T17:43:00Z">
            <w:r w:rsidRPr="009A0FFC" w:rsidDel="009A0FFC">
              <w:rPr>
                <w:rPrChange w:id="338" w:author="Microsoft Office User" w:date="2023-06-05T17:43:00Z">
                  <w:rPr>
                    <w:rStyle w:val="Hipervnculo"/>
                  </w:rPr>
                </w:rPrChange>
              </w:rPr>
              <w:delText>Anexo A</w:delText>
            </w:r>
            <w:r w:rsidDel="009A0FFC">
              <w:rPr>
                <w:webHidden/>
              </w:rPr>
              <w:tab/>
              <w:delText>66</w:delText>
            </w:r>
          </w:del>
        </w:p>
        <w:p w14:paraId="794F4C56" w14:textId="3F087888" w:rsidR="0076637E" w:rsidDel="009A0FFC" w:rsidRDefault="0076637E">
          <w:pPr>
            <w:pStyle w:val="TDC1"/>
            <w:rPr>
              <w:del w:id="339" w:author="Microsoft Office User" w:date="2023-06-05T17:43:00Z"/>
              <w:rFonts w:eastAsiaTheme="minorEastAsia"/>
              <w:kern w:val="2"/>
              <w:lang w:eastAsia="es-ES_tradnl"/>
              <w14:ligatures w14:val="standardContextual"/>
            </w:rPr>
          </w:pPr>
          <w:del w:id="340" w:author="Microsoft Office User" w:date="2023-06-05T17:43:00Z">
            <w:r w:rsidRPr="009A0FFC" w:rsidDel="009A0FFC">
              <w:rPr>
                <w:rPrChange w:id="341" w:author="Microsoft Office User" w:date="2023-06-05T17:43:00Z">
                  <w:rPr>
                    <w:rStyle w:val="Hipervnculo"/>
                  </w:rPr>
                </w:rPrChange>
              </w:rPr>
              <w:delText xml:space="preserve">Diseño de las pantallas del </w:delText>
            </w:r>
            <w:r w:rsidRPr="009A0FFC" w:rsidDel="009A0FFC">
              <w:rPr>
                <w:rPrChange w:id="342" w:author="Microsoft Office User" w:date="2023-06-05T17:43:00Z">
                  <w:rPr>
                    <w:rStyle w:val="Hipervnculo"/>
                    <w:i/>
                  </w:rPr>
                </w:rPrChange>
              </w:rPr>
              <w:delText>frontend</w:delText>
            </w:r>
            <w:r w:rsidDel="009A0FFC">
              <w:rPr>
                <w:webHidden/>
              </w:rPr>
              <w:tab/>
              <w:delText>66</w:delText>
            </w:r>
          </w:del>
        </w:p>
        <w:p w14:paraId="72307E65" w14:textId="4304E1DB" w:rsidR="0076637E" w:rsidDel="009A0FFC" w:rsidRDefault="0076637E">
          <w:pPr>
            <w:pStyle w:val="TDC1"/>
            <w:rPr>
              <w:del w:id="343" w:author="Microsoft Office User" w:date="2023-06-05T17:43:00Z"/>
              <w:rFonts w:eastAsiaTheme="minorEastAsia"/>
              <w:kern w:val="2"/>
              <w:lang w:eastAsia="es-ES_tradnl"/>
              <w14:ligatures w14:val="standardContextual"/>
            </w:rPr>
          </w:pPr>
          <w:del w:id="344" w:author="Microsoft Office User" w:date="2023-06-05T17:43:00Z">
            <w:r w:rsidRPr="009A0FFC" w:rsidDel="009A0FFC">
              <w:rPr>
                <w:rPrChange w:id="345" w:author="Microsoft Office User" w:date="2023-06-05T17:43:00Z">
                  <w:rPr>
                    <w:rStyle w:val="Hipervnculo"/>
                  </w:rPr>
                </w:rPrChange>
              </w:rPr>
              <w:delText>Anexo B</w:delText>
            </w:r>
            <w:r w:rsidDel="009A0FFC">
              <w:rPr>
                <w:webHidden/>
              </w:rPr>
              <w:tab/>
              <w:delText>74</w:delText>
            </w:r>
          </w:del>
        </w:p>
        <w:p w14:paraId="496DCBF9" w14:textId="6BF16E8B" w:rsidR="0076637E" w:rsidDel="009A0FFC" w:rsidRDefault="0076637E">
          <w:pPr>
            <w:pStyle w:val="TDC1"/>
            <w:rPr>
              <w:del w:id="346" w:author="Microsoft Office User" w:date="2023-06-05T17:43:00Z"/>
              <w:rFonts w:eastAsiaTheme="minorEastAsia"/>
              <w:kern w:val="2"/>
              <w:lang w:eastAsia="es-ES_tradnl"/>
              <w14:ligatures w14:val="standardContextual"/>
            </w:rPr>
          </w:pPr>
          <w:del w:id="347" w:author="Microsoft Office User" w:date="2023-06-05T17:43:00Z">
            <w:r w:rsidRPr="009A0FFC" w:rsidDel="009A0FFC">
              <w:rPr>
                <w:rPrChange w:id="348" w:author="Microsoft Office User" w:date="2023-06-05T17:43:00Z">
                  <w:rPr>
                    <w:rStyle w:val="Hipervnculo"/>
                  </w:rPr>
                </w:rPrChange>
              </w:rPr>
              <w:delText>JSON del banco de pruebas</w:delText>
            </w:r>
            <w:r w:rsidDel="009A0FFC">
              <w:rPr>
                <w:webHidden/>
              </w:rPr>
              <w:tab/>
              <w:delText>74</w:delText>
            </w:r>
          </w:del>
        </w:p>
        <w:p w14:paraId="1436DCDC" w14:textId="283D67AF" w:rsidR="0076637E" w:rsidDel="009A0FFC" w:rsidRDefault="0076637E">
          <w:pPr>
            <w:pStyle w:val="TDC1"/>
            <w:rPr>
              <w:del w:id="349" w:author="Microsoft Office User" w:date="2023-06-05T17:43:00Z"/>
              <w:rFonts w:eastAsiaTheme="minorEastAsia"/>
              <w:kern w:val="2"/>
              <w:lang w:eastAsia="es-ES_tradnl"/>
              <w14:ligatures w14:val="standardContextual"/>
            </w:rPr>
            <w:pPrChange w:id="350" w:author="Microsoft Office User" w:date="2023-06-05T20:28:00Z">
              <w:pPr>
                <w:pStyle w:val="TDC2"/>
              </w:pPr>
            </w:pPrChange>
          </w:pPr>
          <w:del w:id="351" w:author="Microsoft Office User" w:date="2023-06-05T17:43:00Z">
            <w:r w:rsidRPr="009A0FFC" w:rsidDel="009A0FFC">
              <w:rPr>
                <w:rPrChange w:id="352" w:author="Microsoft Office User" w:date="2023-06-05T17:43:00Z">
                  <w:rPr>
                    <w:rStyle w:val="Hipervnculo"/>
                    <w:noProof/>
                  </w:rPr>
                </w:rPrChange>
              </w:rPr>
              <w:delText>Colección Alumnos:</w:delText>
            </w:r>
            <w:r w:rsidDel="009A0FFC">
              <w:rPr>
                <w:webHidden/>
              </w:rPr>
              <w:tab/>
              <w:delText>74</w:delText>
            </w:r>
          </w:del>
        </w:p>
        <w:p w14:paraId="17C3AFC1" w14:textId="68D28485" w:rsidR="0076637E" w:rsidDel="009A0FFC" w:rsidRDefault="0076637E">
          <w:pPr>
            <w:pStyle w:val="TDC1"/>
            <w:rPr>
              <w:del w:id="353" w:author="Microsoft Office User" w:date="2023-06-05T17:43:00Z"/>
              <w:rFonts w:eastAsiaTheme="minorEastAsia"/>
              <w:kern w:val="2"/>
              <w:lang w:eastAsia="es-ES_tradnl"/>
              <w14:ligatures w14:val="standardContextual"/>
            </w:rPr>
            <w:pPrChange w:id="354" w:author="Microsoft Office User" w:date="2023-06-05T20:28:00Z">
              <w:pPr>
                <w:pStyle w:val="TDC2"/>
              </w:pPr>
            </w:pPrChange>
          </w:pPr>
          <w:del w:id="355" w:author="Microsoft Office User" w:date="2023-06-05T17:43:00Z">
            <w:r w:rsidRPr="009A0FFC" w:rsidDel="009A0FFC">
              <w:rPr>
                <w:rPrChange w:id="356" w:author="Microsoft Office User" w:date="2023-06-05T17:43:00Z">
                  <w:rPr>
                    <w:rStyle w:val="Hipervnculo"/>
                    <w:noProof/>
                  </w:rPr>
                </w:rPrChange>
              </w:rPr>
              <w:delText>Colección Empresas</w:delText>
            </w:r>
            <w:r w:rsidDel="009A0FFC">
              <w:rPr>
                <w:webHidden/>
              </w:rPr>
              <w:tab/>
              <w:delText>76</w:delText>
            </w:r>
          </w:del>
        </w:p>
        <w:p w14:paraId="493A2BB2" w14:textId="7CA90F67" w:rsidR="0076637E" w:rsidDel="009A0FFC" w:rsidRDefault="0076637E">
          <w:pPr>
            <w:pStyle w:val="TDC1"/>
            <w:rPr>
              <w:del w:id="357" w:author="Microsoft Office User" w:date="2023-06-05T17:43:00Z"/>
              <w:rFonts w:eastAsiaTheme="minorEastAsia"/>
              <w:kern w:val="2"/>
              <w:lang w:eastAsia="es-ES_tradnl"/>
              <w14:ligatures w14:val="standardContextual"/>
            </w:rPr>
            <w:pPrChange w:id="358" w:author="Microsoft Office User" w:date="2023-06-05T20:28:00Z">
              <w:pPr>
                <w:pStyle w:val="TDC2"/>
              </w:pPr>
            </w:pPrChange>
          </w:pPr>
          <w:del w:id="359" w:author="Microsoft Office User" w:date="2023-06-05T17:43:00Z">
            <w:r w:rsidRPr="009A0FFC" w:rsidDel="009A0FFC">
              <w:rPr>
                <w:rPrChange w:id="360" w:author="Microsoft Office User" w:date="2023-06-05T17:43:00Z">
                  <w:rPr>
                    <w:rStyle w:val="Hipervnculo"/>
                    <w:noProof/>
                  </w:rPr>
                </w:rPrChange>
              </w:rPr>
              <w:delText>Colección CV</w:delText>
            </w:r>
            <w:r w:rsidDel="009A0FFC">
              <w:rPr>
                <w:webHidden/>
              </w:rPr>
              <w:tab/>
              <w:delText>79</w:delText>
            </w:r>
          </w:del>
        </w:p>
        <w:p w14:paraId="0978DDD6" w14:textId="57AB286D" w:rsidR="00941A4D" w:rsidRPr="00801D52" w:rsidRDefault="00801D52" w:rsidP="003A2FA4">
          <w:pPr>
            <w:pStyle w:val="TDC1"/>
            <w:rPr>
              <w:lang w:eastAsia="es-ES"/>
            </w:rPr>
            <w:sectPr w:rsidR="00941A4D" w:rsidRPr="00801D52" w:rsidSect="00941A4D">
              <w:type w:val="oddPage"/>
              <w:pgSz w:w="11900" w:h="16840" w:code="9"/>
              <w:pgMar w:top="1985" w:right="1701" w:bottom="1418" w:left="1701" w:header="851" w:footer="851" w:gutter="567"/>
              <w:pgNumType w:fmt="upperRoman"/>
              <w:cols w:space="708"/>
              <w:titlePg/>
              <w:docGrid w:linePitch="360"/>
            </w:sectPr>
          </w:pPr>
          <w:r>
            <w:fldChar w:fldCharType="end"/>
          </w:r>
        </w:p>
      </w:sdtContent>
    </w:sdt>
    <w:p w14:paraId="309371A9" w14:textId="77777777" w:rsidR="0076637E" w:rsidRDefault="0076637E" w:rsidP="0076637E">
      <w:pPr>
        <w:pStyle w:val="Ttulo"/>
      </w:pPr>
      <w:r>
        <w:lastRenderedPageBreak/>
        <w:t>Índice de ilustraciones</w:t>
      </w:r>
    </w:p>
    <w:p w14:paraId="237C203C" w14:textId="77777777" w:rsidR="0076637E" w:rsidRDefault="0076637E" w:rsidP="0076637E">
      <w:commentRangeStart w:id="361"/>
      <w:commentRangeStart w:id="362"/>
      <w:del w:id="363" w:author="Microsoft Office User" w:date="2023-05-21T11:09:00Z">
        <w:r w:rsidDel="00042BF6">
          <w:delText>Ilustración 1</w:delText>
        </w:r>
        <w:commentRangeEnd w:id="361"/>
        <w:r w:rsidDel="00042BF6">
          <w:rPr>
            <w:rStyle w:val="Refdecomentario"/>
          </w:rPr>
          <w:commentReference w:id="361"/>
        </w:r>
        <w:commentRangeEnd w:id="362"/>
        <w:r w:rsidDel="00042BF6">
          <w:rPr>
            <w:rStyle w:val="Refdecomentario"/>
          </w:rPr>
          <w:commentReference w:id="362"/>
        </w:r>
      </w:del>
    </w:p>
    <w:p w14:paraId="4FE5945E" w14:textId="2C9AE7AE" w:rsidR="001746C2" w:rsidRDefault="0076637E">
      <w:pPr>
        <w:pStyle w:val="Tabladeilustraciones"/>
        <w:tabs>
          <w:tab w:val="right" w:leader="dot" w:pos="7921"/>
        </w:tabs>
        <w:rPr>
          <w:ins w:id="364" w:author="Microsoft Office User" w:date="2023-06-05T19:25:00Z"/>
          <w:rFonts w:eastAsiaTheme="minorEastAsia"/>
          <w:noProof/>
          <w:kern w:val="2"/>
          <w:szCs w:val="24"/>
          <w:lang w:eastAsia="es-ES_tradnl"/>
          <w14:ligatures w14:val="standardContextual"/>
        </w:rPr>
      </w:pPr>
      <w:r>
        <w:fldChar w:fldCharType="begin"/>
      </w:r>
      <w:r>
        <w:instrText xml:space="preserve"> TOC \h \z \c "Ilustración" </w:instrText>
      </w:r>
      <w:r>
        <w:fldChar w:fldCharType="separate"/>
      </w:r>
      <w:ins w:id="365" w:author="Microsoft Office User" w:date="2023-06-05T19:25:00Z">
        <w:r w:rsidR="001746C2" w:rsidRPr="00D470FC">
          <w:rPr>
            <w:rStyle w:val="Hipervnculo"/>
            <w:noProof/>
          </w:rPr>
          <w:fldChar w:fldCharType="begin"/>
        </w:r>
        <w:r w:rsidR="001746C2" w:rsidRPr="00D470FC">
          <w:rPr>
            <w:rStyle w:val="Hipervnculo"/>
            <w:noProof/>
          </w:rPr>
          <w:instrText xml:space="preserve"> </w:instrText>
        </w:r>
        <w:r w:rsidR="001746C2">
          <w:rPr>
            <w:noProof/>
          </w:rPr>
          <w:instrText>HYPERLINK \l "_Toc136885541"</w:instrText>
        </w:r>
        <w:r w:rsidR="001746C2" w:rsidRPr="00D470FC">
          <w:rPr>
            <w:rStyle w:val="Hipervnculo"/>
            <w:noProof/>
          </w:rPr>
          <w:instrText xml:space="preserve"> </w:instrText>
        </w:r>
        <w:r w:rsidR="001746C2" w:rsidRPr="00D470FC">
          <w:rPr>
            <w:rStyle w:val="Hipervnculo"/>
            <w:noProof/>
          </w:rPr>
        </w:r>
        <w:r w:rsidR="001746C2" w:rsidRPr="00D470FC">
          <w:rPr>
            <w:rStyle w:val="Hipervnculo"/>
            <w:noProof/>
          </w:rPr>
          <w:fldChar w:fldCharType="separate"/>
        </w:r>
        <w:r w:rsidR="001746C2" w:rsidRPr="00D470FC">
          <w:rPr>
            <w:rStyle w:val="Hipervnculo"/>
            <w:noProof/>
          </w:rPr>
          <w:t>Ilustración 1: Nivel 0 del Modelo Madurez Richardson</w:t>
        </w:r>
        <w:r w:rsidR="001746C2">
          <w:rPr>
            <w:noProof/>
            <w:webHidden/>
          </w:rPr>
          <w:tab/>
        </w:r>
        <w:r w:rsidR="001746C2">
          <w:rPr>
            <w:noProof/>
            <w:webHidden/>
          </w:rPr>
          <w:fldChar w:fldCharType="begin"/>
        </w:r>
        <w:r w:rsidR="001746C2">
          <w:rPr>
            <w:noProof/>
            <w:webHidden/>
          </w:rPr>
          <w:instrText xml:space="preserve"> PAGEREF _Toc136885541 \h </w:instrText>
        </w:r>
      </w:ins>
      <w:r w:rsidR="001746C2">
        <w:rPr>
          <w:noProof/>
          <w:webHidden/>
        </w:rPr>
      </w:r>
      <w:r w:rsidR="001746C2">
        <w:rPr>
          <w:noProof/>
          <w:webHidden/>
        </w:rPr>
        <w:fldChar w:fldCharType="separate"/>
      </w:r>
      <w:ins w:id="366" w:author="Microsoft Office User" w:date="2023-06-05T19:25:00Z">
        <w:r w:rsidR="001746C2">
          <w:rPr>
            <w:noProof/>
            <w:webHidden/>
          </w:rPr>
          <w:t>7</w:t>
        </w:r>
        <w:r w:rsidR="001746C2">
          <w:rPr>
            <w:noProof/>
            <w:webHidden/>
          </w:rPr>
          <w:fldChar w:fldCharType="end"/>
        </w:r>
        <w:r w:rsidR="001746C2" w:rsidRPr="00D470FC">
          <w:rPr>
            <w:rStyle w:val="Hipervnculo"/>
            <w:noProof/>
          </w:rPr>
          <w:fldChar w:fldCharType="end"/>
        </w:r>
      </w:ins>
    </w:p>
    <w:p w14:paraId="3579AEBE" w14:textId="3387DD1A" w:rsidR="001746C2" w:rsidRDefault="001746C2">
      <w:pPr>
        <w:pStyle w:val="Tabladeilustraciones"/>
        <w:tabs>
          <w:tab w:val="right" w:leader="dot" w:pos="7921"/>
        </w:tabs>
        <w:rPr>
          <w:ins w:id="367" w:author="Microsoft Office User" w:date="2023-06-05T19:25:00Z"/>
          <w:rFonts w:eastAsiaTheme="minorEastAsia"/>
          <w:noProof/>
          <w:kern w:val="2"/>
          <w:szCs w:val="24"/>
          <w:lang w:eastAsia="es-ES_tradnl"/>
          <w14:ligatures w14:val="standardContextual"/>
        </w:rPr>
      </w:pPr>
      <w:ins w:id="368"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"_Toc136885542"</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2: Nivel 1 del Modelo Madurez Richardson</w:t>
        </w:r>
        <w:r>
          <w:rPr>
            <w:noProof/>
            <w:webHidden/>
          </w:rPr>
          <w:tab/>
        </w:r>
        <w:r>
          <w:rPr>
            <w:noProof/>
            <w:webHidden/>
          </w:rPr>
          <w:fldChar w:fldCharType="begin"/>
        </w:r>
        <w:r>
          <w:rPr>
            <w:noProof/>
            <w:webHidden/>
          </w:rPr>
          <w:instrText xml:space="preserve"> PAGEREF _Toc136885542 \h </w:instrText>
        </w:r>
      </w:ins>
      <w:r>
        <w:rPr>
          <w:noProof/>
          <w:webHidden/>
        </w:rPr>
      </w:r>
      <w:r>
        <w:rPr>
          <w:noProof/>
          <w:webHidden/>
        </w:rPr>
        <w:fldChar w:fldCharType="separate"/>
      </w:r>
      <w:ins w:id="369" w:author="Microsoft Office User" w:date="2023-06-05T19:25:00Z">
        <w:r>
          <w:rPr>
            <w:noProof/>
            <w:webHidden/>
          </w:rPr>
          <w:t>7</w:t>
        </w:r>
        <w:r>
          <w:rPr>
            <w:noProof/>
            <w:webHidden/>
          </w:rPr>
          <w:fldChar w:fldCharType="end"/>
        </w:r>
        <w:r w:rsidRPr="00D470FC">
          <w:rPr>
            <w:rStyle w:val="Hipervnculo"/>
            <w:noProof/>
          </w:rPr>
          <w:fldChar w:fldCharType="end"/>
        </w:r>
      </w:ins>
    </w:p>
    <w:p w14:paraId="18318BA3" w14:textId="41C50156" w:rsidR="001746C2" w:rsidRDefault="001746C2">
      <w:pPr>
        <w:pStyle w:val="Tabladeilustraciones"/>
        <w:tabs>
          <w:tab w:val="right" w:leader="dot" w:pos="7921"/>
        </w:tabs>
        <w:rPr>
          <w:ins w:id="370" w:author="Microsoft Office User" w:date="2023-06-05T19:25:00Z"/>
          <w:rFonts w:eastAsiaTheme="minorEastAsia"/>
          <w:noProof/>
          <w:kern w:val="2"/>
          <w:szCs w:val="24"/>
          <w:lang w:eastAsia="es-ES_tradnl"/>
          <w14:ligatures w14:val="standardContextual"/>
        </w:rPr>
      </w:pPr>
      <w:ins w:id="371"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"_Toc136885543"</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3: Nivel 2 del Modelo Madurez Richardson</w:t>
        </w:r>
        <w:r>
          <w:rPr>
            <w:noProof/>
            <w:webHidden/>
          </w:rPr>
          <w:tab/>
        </w:r>
        <w:r>
          <w:rPr>
            <w:noProof/>
            <w:webHidden/>
          </w:rPr>
          <w:fldChar w:fldCharType="begin"/>
        </w:r>
        <w:r>
          <w:rPr>
            <w:noProof/>
            <w:webHidden/>
          </w:rPr>
          <w:instrText xml:space="preserve"> PAGEREF _Toc136885543 \h </w:instrText>
        </w:r>
      </w:ins>
      <w:r>
        <w:rPr>
          <w:noProof/>
          <w:webHidden/>
        </w:rPr>
      </w:r>
      <w:r>
        <w:rPr>
          <w:noProof/>
          <w:webHidden/>
        </w:rPr>
        <w:fldChar w:fldCharType="separate"/>
      </w:r>
      <w:ins w:id="372" w:author="Microsoft Office User" w:date="2023-06-05T19:25:00Z">
        <w:r>
          <w:rPr>
            <w:noProof/>
            <w:webHidden/>
          </w:rPr>
          <w:t>8</w:t>
        </w:r>
        <w:r>
          <w:rPr>
            <w:noProof/>
            <w:webHidden/>
          </w:rPr>
          <w:fldChar w:fldCharType="end"/>
        </w:r>
        <w:r w:rsidRPr="00D470FC">
          <w:rPr>
            <w:rStyle w:val="Hipervnculo"/>
            <w:noProof/>
          </w:rPr>
          <w:fldChar w:fldCharType="end"/>
        </w:r>
      </w:ins>
    </w:p>
    <w:p w14:paraId="3FC6B32C" w14:textId="554068F8" w:rsidR="001746C2" w:rsidRDefault="001746C2">
      <w:pPr>
        <w:pStyle w:val="Tabladeilustraciones"/>
        <w:tabs>
          <w:tab w:val="right" w:leader="dot" w:pos="7921"/>
        </w:tabs>
        <w:rPr>
          <w:ins w:id="373" w:author="Microsoft Office User" w:date="2023-06-05T19:25:00Z"/>
          <w:rFonts w:eastAsiaTheme="minorEastAsia"/>
          <w:noProof/>
          <w:kern w:val="2"/>
          <w:szCs w:val="24"/>
          <w:lang w:eastAsia="es-ES_tradnl"/>
          <w14:ligatures w14:val="standardContextual"/>
        </w:rPr>
      </w:pPr>
      <w:ins w:id="374"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"_Toc136885544"</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4: Nivel 3 del Modelo Madurez Richardson</w:t>
        </w:r>
        <w:r>
          <w:rPr>
            <w:noProof/>
            <w:webHidden/>
          </w:rPr>
          <w:tab/>
        </w:r>
        <w:r>
          <w:rPr>
            <w:noProof/>
            <w:webHidden/>
          </w:rPr>
          <w:fldChar w:fldCharType="begin"/>
        </w:r>
        <w:r>
          <w:rPr>
            <w:noProof/>
            <w:webHidden/>
          </w:rPr>
          <w:instrText xml:space="preserve"> PAGEREF _Toc136885544 \h </w:instrText>
        </w:r>
      </w:ins>
      <w:r>
        <w:rPr>
          <w:noProof/>
          <w:webHidden/>
        </w:rPr>
      </w:r>
      <w:r>
        <w:rPr>
          <w:noProof/>
          <w:webHidden/>
        </w:rPr>
        <w:fldChar w:fldCharType="separate"/>
      </w:r>
      <w:ins w:id="375" w:author="Microsoft Office User" w:date="2023-06-05T19:25:00Z">
        <w:r>
          <w:rPr>
            <w:noProof/>
            <w:webHidden/>
          </w:rPr>
          <w:t>8</w:t>
        </w:r>
        <w:r>
          <w:rPr>
            <w:noProof/>
            <w:webHidden/>
          </w:rPr>
          <w:fldChar w:fldCharType="end"/>
        </w:r>
        <w:r w:rsidRPr="00D470FC">
          <w:rPr>
            <w:rStyle w:val="Hipervnculo"/>
            <w:noProof/>
          </w:rPr>
          <w:fldChar w:fldCharType="end"/>
        </w:r>
      </w:ins>
    </w:p>
    <w:p w14:paraId="44D47959" w14:textId="69B62675" w:rsidR="001746C2" w:rsidRDefault="001746C2">
      <w:pPr>
        <w:pStyle w:val="Tabladeilustraciones"/>
        <w:tabs>
          <w:tab w:val="right" w:leader="dot" w:pos="7921"/>
        </w:tabs>
        <w:rPr>
          <w:ins w:id="376" w:author="Microsoft Office User" w:date="2023-06-05T19:25:00Z"/>
          <w:rFonts w:eastAsiaTheme="minorEastAsia"/>
          <w:noProof/>
          <w:kern w:val="2"/>
          <w:szCs w:val="24"/>
          <w:lang w:eastAsia="es-ES_tradnl"/>
          <w14:ligatures w14:val="standardContextual"/>
        </w:rPr>
      </w:pPr>
      <w:ins w:id="377"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"/Users/carlosoler/Documents/GitHub/TFGWord/TFGCarlosSoler/docs/gisi-tfg-csoler-memoria-curso-2022 (vLimpio).docx" \l "_Toc136885545"</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5: Diagrama Gantt de la planificación del proyecto</w:t>
        </w:r>
        <w:r>
          <w:rPr>
            <w:noProof/>
            <w:webHidden/>
          </w:rPr>
          <w:tab/>
        </w:r>
        <w:r>
          <w:rPr>
            <w:noProof/>
            <w:webHidden/>
          </w:rPr>
          <w:fldChar w:fldCharType="begin"/>
        </w:r>
        <w:r>
          <w:rPr>
            <w:noProof/>
            <w:webHidden/>
          </w:rPr>
          <w:instrText xml:space="preserve"> PAGEREF _Toc136885545 \h </w:instrText>
        </w:r>
      </w:ins>
      <w:r>
        <w:rPr>
          <w:noProof/>
          <w:webHidden/>
        </w:rPr>
      </w:r>
      <w:r>
        <w:rPr>
          <w:noProof/>
          <w:webHidden/>
        </w:rPr>
        <w:fldChar w:fldCharType="separate"/>
      </w:r>
      <w:ins w:id="378" w:author="Microsoft Office User" w:date="2023-06-05T19:25:00Z">
        <w:r>
          <w:rPr>
            <w:noProof/>
            <w:webHidden/>
          </w:rPr>
          <w:t>16</w:t>
        </w:r>
        <w:r>
          <w:rPr>
            <w:noProof/>
            <w:webHidden/>
          </w:rPr>
          <w:fldChar w:fldCharType="end"/>
        </w:r>
        <w:r w:rsidRPr="00D470FC">
          <w:rPr>
            <w:rStyle w:val="Hipervnculo"/>
            <w:noProof/>
          </w:rPr>
          <w:fldChar w:fldCharType="end"/>
        </w:r>
      </w:ins>
    </w:p>
    <w:p w14:paraId="2640276C" w14:textId="64B653AD" w:rsidR="001746C2" w:rsidRDefault="001746C2">
      <w:pPr>
        <w:pStyle w:val="Tabladeilustraciones"/>
        <w:tabs>
          <w:tab w:val="right" w:leader="dot" w:pos="7921"/>
        </w:tabs>
        <w:rPr>
          <w:ins w:id="379" w:author="Microsoft Office User" w:date="2023-06-05T19:25:00Z"/>
          <w:rFonts w:eastAsiaTheme="minorEastAsia"/>
          <w:noProof/>
          <w:kern w:val="2"/>
          <w:szCs w:val="24"/>
          <w:lang w:eastAsia="es-ES_tradnl"/>
          <w14:ligatures w14:val="standardContextual"/>
        </w:rPr>
      </w:pPr>
      <w:ins w:id="380"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"/Users/carlosoler/Documents/GitHub/TFGWord/TFGCarlosSoler/docs/gisi-tfg-csoler-memoria-curso-2022 (vLimpio).docx" \l "_Toc136885546"</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6: Diagrama Gantt de la ejecución del proyecto</w:t>
        </w:r>
        <w:r>
          <w:rPr>
            <w:noProof/>
            <w:webHidden/>
          </w:rPr>
          <w:tab/>
        </w:r>
        <w:r>
          <w:rPr>
            <w:noProof/>
            <w:webHidden/>
          </w:rPr>
          <w:fldChar w:fldCharType="begin"/>
        </w:r>
        <w:r>
          <w:rPr>
            <w:noProof/>
            <w:webHidden/>
          </w:rPr>
          <w:instrText xml:space="preserve"> PAGEREF _Toc136885546 \h </w:instrText>
        </w:r>
      </w:ins>
      <w:r>
        <w:rPr>
          <w:noProof/>
          <w:webHidden/>
        </w:rPr>
      </w:r>
      <w:r>
        <w:rPr>
          <w:noProof/>
          <w:webHidden/>
        </w:rPr>
        <w:fldChar w:fldCharType="separate"/>
      </w:r>
      <w:ins w:id="381" w:author="Microsoft Office User" w:date="2023-06-05T19:25:00Z">
        <w:r>
          <w:rPr>
            <w:noProof/>
            <w:webHidden/>
          </w:rPr>
          <w:t>16</w:t>
        </w:r>
        <w:r>
          <w:rPr>
            <w:noProof/>
            <w:webHidden/>
          </w:rPr>
          <w:fldChar w:fldCharType="end"/>
        </w:r>
        <w:r w:rsidRPr="00D470FC">
          <w:rPr>
            <w:rStyle w:val="Hipervnculo"/>
            <w:noProof/>
          </w:rPr>
          <w:fldChar w:fldCharType="end"/>
        </w:r>
      </w:ins>
    </w:p>
    <w:p w14:paraId="063516C8" w14:textId="407CFB71" w:rsidR="001746C2" w:rsidRDefault="001746C2">
      <w:pPr>
        <w:pStyle w:val="Tabladeilustraciones"/>
        <w:tabs>
          <w:tab w:val="right" w:leader="dot" w:pos="7921"/>
        </w:tabs>
        <w:rPr>
          <w:ins w:id="382" w:author="Microsoft Office User" w:date="2023-06-05T19:25:00Z"/>
          <w:rFonts w:eastAsiaTheme="minorEastAsia"/>
          <w:noProof/>
          <w:kern w:val="2"/>
          <w:szCs w:val="24"/>
          <w:lang w:eastAsia="es-ES_tradnl"/>
          <w14:ligatures w14:val="standardContextual"/>
        </w:rPr>
      </w:pPr>
      <w:ins w:id="383"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"_Toc136885547"</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7: Diagrama de casos de uso</w:t>
        </w:r>
        <w:r>
          <w:rPr>
            <w:noProof/>
            <w:webHidden/>
          </w:rPr>
          <w:tab/>
        </w:r>
        <w:r>
          <w:rPr>
            <w:noProof/>
            <w:webHidden/>
          </w:rPr>
          <w:fldChar w:fldCharType="begin"/>
        </w:r>
        <w:r>
          <w:rPr>
            <w:noProof/>
            <w:webHidden/>
          </w:rPr>
          <w:instrText xml:space="preserve"> PAGEREF _Toc136885547 \h </w:instrText>
        </w:r>
      </w:ins>
      <w:r>
        <w:rPr>
          <w:noProof/>
          <w:webHidden/>
        </w:rPr>
      </w:r>
      <w:r>
        <w:rPr>
          <w:noProof/>
          <w:webHidden/>
        </w:rPr>
        <w:fldChar w:fldCharType="separate"/>
      </w:r>
      <w:ins w:id="384" w:author="Microsoft Office User" w:date="2023-06-05T19:25:00Z">
        <w:r>
          <w:rPr>
            <w:noProof/>
            <w:webHidden/>
          </w:rPr>
          <w:t>22</w:t>
        </w:r>
        <w:r>
          <w:rPr>
            <w:noProof/>
            <w:webHidden/>
          </w:rPr>
          <w:fldChar w:fldCharType="end"/>
        </w:r>
        <w:r w:rsidRPr="00D470FC">
          <w:rPr>
            <w:rStyle w:val="Hipervnculo"/>
            <w:noProof/>
          </w:rPr>
          <w:fldChar w:fldCharType="end"/>
        </w:r>
      </w:ins>
    </w:p>
    <w:p w14:paraId="3DB7A124" w14:textId="4AC0FAB9" w:rsidR="001746C2" w:rsidRDefault="001746C2">
      <w:pPr>
        <w:pStyle w:val="Tabladeilustraciones"/>
        <w:tabs>
          <w:tab w:val="right" w:leader="dot" w:pos="7921"/>
        </w:tabs>
        <w:rPr>
          <w:ins w:id="385" w:author="Microsoft Office User" w:date="2023-06-05T19:25:00Z"/>
          <w:rFonts w:eastAsiaTheme="minorEastAsia"/>
          <w:noProof/>
          <w:kern w:val="2"/>
          <w:szCs w:val="24"/>
          <w:lang w:eastAsia="es-ES_tradnl"/>
          <w14:ligatures w14:val="standardContextual"/>
        </w:rPr>
      </w:pPr>
      <w:ins w:id="386"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"_Toc136885548"</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8: Arquitectura del sistema</w:t>
        </w:r>
        <w:r>
          <w:rPr>
            <w:noProof/>
            <w:webHidden/>
          </w:rPr>
          <w:tab/>
        </w:r>
        <w:r>
          <w:rPr>
            <w:noProof/>
            <w:webHidden/>
          </w:rPr>
          <w:fldChar w:fldCharType="begin"/>
        </w:r>
        <w:r>
          <w:rPr>
            <w:noProof/>
            <w:webHidden/>
          </w:rPr>
          <w:instrText xml:space="preserve"> PAGEREF _Toc136885548 \h </w:instrText>
        </w:r>
      </w:ins>
      <w:r>
        <w:rPr>
          <w:noProof/>
          <w:webHidden/>
        </w:rPr>
      </w:r>
      <w:r>
        <w:rPr>
          <w:noProof/>
          <w:webHidden/>
        </w:rPr>
        <w:fldChar w:fldCharType="separate"/>
      </w:r>
      <w:ins w:id="387" w:author="Microsoft Office User" w:date="2023-06-05T19:25:00Z">
        <w:r>
          <w:rPr>
            <w:noProof/>
            <w:webHidden/>
          </w:rPr>
          <w:t>23</w:t>
        </w:r>
        <w:r>
          <w:rPr>
            <w:noProof/>
            <w:webHidden/>
          </w:rPr>
          <w:fldChar w:fldCharType="end"/>
        </w:r>
        <w:r w:rsidRPr="00D470FC">
          <w:rPr>
            <w:rStyle w:val="Hipervnculo"/>
            <w:noProof/>
          </w:rPr>
          <w:fldChar w:fldCharType="end"/>
        </w:r>
      </w:ins>
    </w:p>
    <w:p w14:paraId="48ADBB8B" w14:textId="52B93162" w:rsidR="001746C2" w:rsidRDefault="001746C2">
      <w:pPr>
        <w:pStyle w:val="Tabladeilustraciones"/>
        <w:tabs>
          <w:tab w:val="right" w:leader="dot" w:pos="7921"/>
        </w:tabs>
        <w:rPr>
          <w:ins w:id="388" w:author="Microsoft Office User" w:date="2023-06-05T19:25:00Z"/>
          <w:rFonts w:eastAsiaTheme="minorEastAsia"/>
          <w:noProof/>
          <w:kern w:val="2"/>
          <w:szCs w:val="24"/>
          <w:lang w:eastAsia="es-ES_tradnl"/>
          <w14:ligatures w14:val="standardContextual"/>
        </w:rPr>
      </w:pPr>
      <w:ins w:id="389"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"_Toc136885549"</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9: Diagrama E/R de la base de datos</w:t>
        </w:r>
        <w:r>
          <w:rPr>
            <w:noProof/>
            <w:webHidden/>
          </w:rPr>
          <w:tab/>
        </w:r>
        <w:r>
          <w:rPr>
            <w:noProof/>
            <w:webHidden/>
          </w:rPr>
          <w:fldChar w:fldCharType="begin"/>
        </w:r>
        <w:r>
          <w:rPr>
            <w:noProof/>
            <w:webHidden/>
          </w:rPr>
          <w:instrText xml:space="preserve"> PAGEREF _Toc136885549 \h </w:instrText>
        </w:r>
      </w:ins>
      <w:r>
        <w:rPr>
          <w:noProof/>
          <w:webHidden/>
        </w:rPr>
      </w:r>
      <w:r>
        <w:rPr>
          <w:noProof/>
          <w:webHidden/>
        </w:rPr>
        <w:fldChar w:fldCharType="separate"/>
      </w:r>
      <w:ins w:id="390" w:author="Microsoft Office User" w:date="2023-06-05T19:25:00Z">
        <w:r>
          <w:rPr>
            <w:noProof/>
            <w:webHidden/>
          </w:rPr>
          <w:t>42</w:t>
        </w:r>
        <w:r>
          <w:rPr>
            <w:noProof/>
            <w:webHidden/>
          </w:rPr>
          <w:fldChar w:fldCharType="end"/>
        </w:r>
        <w:r w:rsidRPr="00D470FC">
          <w:rPr>
            <w:rStyle w:val="Hipervnculo"/>
            <w:noProof/>
          </w:rPr>
          <w:fldChar w:fldCharType="end"/>
        </w:r>
      </w:ins>
    </w:p>
    <w:p w14:paraId="4C0098B0" w14:textId="25588604" w:rsidR="001746C2" w:rsidRDefault="001746C2">
      <w:pPr>
        <w:pStyle w:val="Tabladeilustraciones"/>
        <w:tabs>
          <w:tab w:val="right" w:leader="dot" w:pos="7921"/>
        </w:tabs>
        <w:rPr>
          <w:ins w:id="391" w:author="Microsoft Office User" w:date="2023-06-05T19:25:00Z"/>
          <w:rFonts w:eastAsiaTheme="minorEastAsia"/>
          <w:noProof/>
          <w:kern w:val="2"/>
          <w:szCs w:val="24"/>
          <w:lang w:eastAsia="es-ES_tradnl"/>
          <w14:ligatures w14:val="standardContextual"/>
        </w:rPr>
      </w:pPr>
      <w:ins w:id="392"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"_Toc136885550"</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10: Ventana Recomendador de ofertas</w:t>
        </w:r>
        <w:r>
          <w:rPr>
            <w:noProof/>
            <w:webHidden/>
          </w:rPr>
          <w:tab/>
        </w:r>
        <w:r>
          <w:rPr>
            <w:noProof/>
            <w:webHidden/>
          </w:rPr>
          <w:fldChar w:fldCharType="begin"/>
        </w:r>
        <w:r>
          <w:rPr>
            <w:noProof/>
            <w:webHidden/>
          </w:rPr>
          <w:instrText xml:space="preserve"> PAGEREF _Toc136885550 \h </w:instrText>
        </w:r>
      </w:ins>
      <w:r>
        <w:rPr>
          <w:noProof/>
          <w:webHidden/>
        </w:rPr>
      </w:r>
      <w:r>
        <w:rPr>
          <w:noProof/>
          <w:webHidden/>
        </w:rPr>
        <w:fldChar w:fldCharType="separate"/>
      </w:r>
      <w:ins w:id="393" w:author="Microsoft Office User" w:date="2023-06-05T19:25:00Z">
        <w:r>
          <w:rPr>
            <w:noProof/>
            <w:webHidden/>
          </w:rPr>
          <w:t>45</w:t>
        </w:r>
        <w:r>
          <w:rPr>
            <w:noProof/>
            <w:webHidden/>
          </w:rPr>
          <w:fldChar w:fldCharType="end"/>
        </w:r>
        <w:r w:rsidRPr="00D470FC">
          <w:rPr>
            <w:rStyle w:val="Hipervnculo"/>
            <w:noProof/>
          </w:rPr>
          <w:fldChar w:fldCharType="end"/>
        </w:r>
      </w:ins>
    </w:p>
    <w:p w14:paraId="4DEE85EF" w14:textId="6B2A1DCF" w:rsidR="001746C2" w:rsidRDefault="001746C2">
      <w:pPr>
        <w:pStyle w:val="Tabladeilustraciones"/>
        <w:tabs>
          <w:tab w:val="right" w:leader="dot" w:pos="7921"/>
        </w:tabs>
        <w:rPr>
          <w:ins w:id="394" w:author="Microsoft Office User" w:date="2023-06-05T19:25:00Z"/>
          <w:rFonts w:eastAsiaTheme="minorEastAsia"/>
          <w:noProof/>
          <w:kern w:val="2"/>
          <w:szCs w:val="24"/>
          <w:lang w:eastAsia="es-ES_tradnl"/>
          <w14:ligatures w14:val="standardContextual"/>
        </w:rPr>
      </w:pPr>
      <w:ins w:id="395"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"_Toc136885551"</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11: Parte del código para ver ofertas disponibles</w:t>
        </w:r>
        <w:r>
          <w:rPr>
            <w:noProof/>
            <w:webHidden/>
          </w:rPr>
          <w:tab/>
        </w:r>
        <w:r>
          <w:rPr>
            <w:noProof/>
            <w:webHidden/>
          </w:rPr>
          <w:fldChar w:fldCharType="begin"/>
        </w:r>
        <w:r>
          <w:rPr>
            <w:noProof/>
            <w:webHidden/>
          </w:rPr>
          <w:instrText xml:space="preserve"> PAGEREF _Toc136885551 \h </w:instrText>
        </w:r>
      </w:ins>
      <w:r>
        <w:rPr>
          <w:noProof/>
          <w:webHidden/>
        </w:rPr>
      </w:r>
      <w:r>
        <w:rPr>
          <w:noProof/>
          <w:webHidden/>
        </w:rPr>
        <w:fldChar w:fldCharType="separate"/>
      </w:r>
      <w:ins w:id="396" w:author="Microsoft Office User" w:date="2023-06-05T19:25:00Z">
        <w:r>
          <w:rPr>
            <w:noProof/>
            <w:webHidden/>
          </w:rPr>
          <w:t>47</w:t>
        </w:r>
        <w:r>
          <w:rPr>
            <w:noProof/>
            <w:webHidden/>
          </w:rPr>
          <w:fldChar w:fldCharType="end"/>
        </w:r>
        <w:r w:rsidRPr="00D470FC">
          <w:rPr>
            <w:rStyle w:val="Hipervnculo"/>
            <w:noProof/>
          </w:rPr>
          <w:fldChar w:fldCharType="end"/>
        </w:r>
      </w:ins>
    </w:p>
    <w:p w14:paraId="5294EE2D" w14:textId="76F6E7FE" w:rsidR="001746C2" w:rsidRDefault="001746C2">
      <w:pPr>
        <w:pStyle w:val="Tabladeilustraciones"/>
        <w:tabs>
          <w:tab w:val="right" w:leader="dot" w:pos="7921"/>
        </w:tabs>
        <w:rPr>
          <w:ins w:id="397" w:author="Microsoft Office User" w:date="2023-06-05T19:25:00Z"/>
          <w:rFonts w:eastAsiaTheme="minorEastAsia"/>
          <w:noProof/>
          <w:kern w:val="2"/>
          <w:szCs w:val="24"/>
          <w:lang w:eastAsia="es-ES_tradnl"/>
          <w14:ligatures w14:val="standardContextual"/>
        </w:rPr>
      </w:pPr>
      <w:ins w:id="398"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"_Toc136885552"</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12: Parte del código REST del método GET de las ofertas</w:t>
        </w:r>
        <w:r>
          <w:rPr>
            <w:noProof/>
            <w:webHidden/>
          </w:rPr>
          <w:tab/>
        </w:r>
        <w:r>
          <w:rPr>
            <w:noProof/>
            <w:webHidden/>
          </w:rPr>
          <w:fldChar w:fldCharType="begin"/>
        </w:r>
        <w:r>
          <w:rPr>
            <w:noProof/>
            <w:webHidden/>
          </w:rPr>
          <w:instrText xml:space="preserve"> PAGEREF _Toc136885552 \h </w:instrText>
        </w:r>
      </w:ins>
      <w:r>
        <w:rPr>
          <w:noProof/>
          <w:webHidden/>
        </w:rPr>
      </w:r>
      <w:r>
        <w:rPr>
          <w:noProof/>
          <w:webHidden/>
        </w:rPr>
        <w:fldChar w:fldCharType="separate"/>
      </w:r>
      <w:ins w:id="399" w:author="Microsoft Office User" w:date="2023-06-05T19:25:00Z">
        <w:r>
          <w:rPr>
            <w:noProof/>
            <w:webHidden/>
          </w:rPr>
          <w:t>48</w:t>
        </w:r>
        <w:r>
          <w:rPr>
            <w:noProof/>
            <w:webHidden/>
          </w:rPr>
          <w:fldChar w:fldCharType="end"/>
        </w:r>
        <w:r w:rsidRPr="00D470FC">
          <w:rPr>
            <w:rStyle w:val="Hipervnculo"/>
            <w:noProof/>
          </w:rPr>
          <w:fldChar w:fldCharType="end"/>
        </w:r>
      </w:ins>
    </w:p>
    <w:p w14:paraId="368211B6" w14:textId="645E7AE4" w:rsidR="001746C2" w:rsidRDefault="001746C2">
      <w:pPr>
        <w:pStyle w:val="Tabladeilustraciones"/>
        <w:tabs>
          <w:tab w:val="right" w:leader="dot" w:pos="7921"/>
        </w:tabs>
        <w:rPr>
          <w:ins w:id="400" w:author="Microsoft Office User" w:date="2023-06-05T19:25:00Z"/>
          <w:rFonts w:eastAsiaTheme="minorEastAsia"/>
          <w:noProof/>
          <w:kern w:val="2"/>
          <w:szCs w:val="24"/>
          <w:lang w:eastAsia="es-ES_tradnl"/>
          <w14:ligatures w14:val="standardContextual"/>
        </w:rPr>
      </w:pPr>
      <w:ins w:id="401"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"_Toc136885553"</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13: Clase Alumno de la base de datos en python</w:t>
        </w:r>
        <w:r>
          <w:rPr>
            <w:noProof/>
            <w:webHidden/>
          </w:rPr>
          <w:tab/>
        </w:r>
        <w:r>
          <w:rPr>
            <w:noProof/>
            <w:webHidden/>
          </w:rPr>
          <w:fldChar w:fldCharType="begin"/>
        </w:r>
        <w:r>
          <w:rPr>
            <w:noProof/>
            <w:webHidden/>
          </w:rPr>
          <w:instrText xml:space="preserve"> PAGEREF _Toc136885553 \h </w:instrText>
        </w:r>
      </w:ins>
      <w:r>
        <w:rPr>
          <w:noProof/>
          <w:webHidden/>
        </w:rPr>
      </w:r>
      <w:r>
        <w:rPr>
          <w:noProof/>
          <w:webHidden/>
        </w:rPr>
        <w:fldChar w:fldCharType="separate"/>
      </w:r>
      <w:ins w:id="402" w:author="Microsoft Office User" w:date="2023-06-05T19:25:00Z">
        <w:r>
          <w:rPr>
            <w:noProof/>
            <w:webHidden/>
          </w:rPr>
          <w:t>54</w:t>
        </w:r>
        <w:r>
          <w:rPr>
            <w:noProof/>
            <w:webHidden/>
          </w:rPr>
          <w:fldChar w:fldCharType="end"/>
        </w:r>
        <w:r w:rsidRPr="00D470FC">
          <w:rPr>
            <w:rStyle w:val="Hipervnculo"/>
            <w:noProof/>
          </w:rPr>
          <w:fldChar w:fldCharType="end"/>
        </w:r>
      </w:ins>
    </w:p>
    <w:p w14:paraId="36EE3308" w14:textId="3687215B" w:rsidR="001746C2" w:rsidRDefault="001746C2">
      <w:pPr>
        <w:pStyle w:val="Tabladeilustraciones"/>
        <w:tabs>
          <w:tab w:val="right" w:leader="dot" w:pos="7921"/>
        </w:tabs>
        <w:rPr>
          <w:ins w:id="403" w:author="Microsoft Office User" w:date="2023-06-05T19:25:00Z"/>
          <w:rFonts w:eastAsiaTheme="minorEastAsia"/>
          <w:noProof/>
          <w:kern w:val="2"/>
          <w:szCs w:val="24"/>
          <w:lang w:eastAsia="es-ES_tradnl"/>
          <w14:ligatures w14:val="standardContextual"/>
        </w:rPr>
      </w:pPr>
      <w:ins w:id="404"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"_Toc136885554"</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14: Código del archivo R.py</w:t>
        </w:r>
        <w:r>
          <w:rPr>
            <w:noProof/>
            <w:webHidden/>
          </w:rPr>
          <w:tab/>
        </w:r>
        <w:r>
          <w:rPr>
            <w:noProof/>
            <w:webHidden/>
          </w:rPr>
          <w:fldChar w:fldCharType="begin"/>
        </w:r>
        <w:r>
          <w:rPr>
            <w:noProof/>
            <w:webHidden/>
          </w:rPr>
          <w:instrText xml:space="preserve"> PAGEREF _Toc136885554 \h </w:instrText>
        </w:r>
      </w:ins>
      <w:r>
        <w:rPr>
          <w:noProof/>
          <w:webHidden/>
        </w:rPr>
      </w:r>
      <w:r>
        <w:rPr>
          <w:noProof/>
          <w:webHidden/>
        </w:rPr>
        <w:fldChar w:fldCharType="separate"/>
      </w:r>
      <w:ins w:id="405" w:author="Microsoft Office User" w:date="2023-06-05T19:25:00Z">
        <w:r>
          <w:rPr>
            <w:noProof/>
            <w:webHidden/>
          </w:rPr>
          <w:t>56</w:t>
        </w:r>
        <w:r>
          <w:rPr>
            <w:noProof/>
            <w:webHidden/>
          </w:rPr>
          <w:fldChar w:fldCharType="end"/>
        </w:r>
        <w:r w:rsidRPr="00D470FC">
          <w:rPr>
            <w:rStyle w:val="Hipervnculo"/>
            <w:noProof/>
          </w:rPr>
          <w:fldChar w:fldCharType="end"/>
        </w:r>
      </w:ins>
    </w:p>
    <w:p w14:paraId="6B28916C" w14:textId="15E4416B" w:rsidR="001746C2" w:rsidRDefault="001746C2">
      <w:pPr>
        <w:pStyle w:val="Tabladeilustraciones"/>
        <w:tabs>
          <w:tab w:val="right" w:leader="dot" w:pos="7921"/>
        </w:tabs>
        <w:rPr>
          <w:ins w:id="406" w:author="Microsoft Office User" w:date="2023-06-05T19:25:00Z"/>
          <w:rFonts w:eastAsiaTheme="minorEastAsia"/>
          <w:noProof/>
          <w:kern w:val="2"/>
          <w:szCs w:val="24"/>
          <w:lang w:eastAsia="es-ES_tradnl"/>
          <w14:ligatures w14:val="standardContextual"/>
        </w:rPr>
      </w:pPr>
      <w:ins w:id="407"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"_Toc136885555"</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15: Código del archivo ExecuteTFG.sh</w:t>
        </w:r>
        <w:r>
          <w:rPr>
            <w:noProof/>
            <w:webHidden/>
          </w:rPr>
          <w:tab/>
        </w:r>
        <w:r>
          <w:rPr>
            <w:noProof/>
            <w:webHidden/>
          </w:rPr>
          <w:fldChar w:fldCharType="begin"/>
        </w:r>
        <w:r>
          <w:rPr>
            <w:noProof/>
            <w:webHidden/>
          </w:rPr>
          <w:instrText xml:space="preserve"> PAGEREF _Toc136885555 \h </w:instrText>
        </w:r>
      </w:ins>
      <w:r>
        <w:rPr>
          <w:noProof/>
          <w:webHidden/>
        </w:rPr>
      </w:r>
      <w:r>
        <w:rPr>
          <w:noProof/>
          <w:webHidden/>
        </w:rPr>
        <w:fldChar w:fldCharType="separate"/>
      </w:r>
      <w:ins w:id="408" w:author="Microsoft Office User" w:date="2023-06-05T19:25:00Z">
        <w:r>
          <w:rPr>
            <w:noProof/>
            <w:webHidden/>
          </w:rPr>
          <w:t>56</w:t>
        </w:r>
        <w:r>
          <w:rPr>
            <w:noProof/>
            <w:webHidden/>
          </w:rPr>
          <w:fldChar w:fldCharType="end"/>
        </w:r>
        <w:r w:rsidRPr="00D470FC">
          <w:rPr>
            <w:rStyle w:val="Hipervnculo"/>
            <w:noProof/>
          </w:rPr>
          <w:fldChar w:fldCharType="end"/>
        </w:r>
      </w:ins>
    </w:p>
    <w:p w14:paraId="0E5FBC12" w14:textId="5EEC60A1" w:rsidR="001746C2" w:rsidRDefault="001746C2">
      <w:pPr>
        <w:pStyle w:val="Tabladeilustraciones"/>
        <w:tabs>
          <w:tab w:val="right" w:leader="dot" w:pos="7921"/>
        </w:tabs>
        <w:rPr>
          <w:ins w:id="409" w:author="Microsoft Office User" w:date="2023-06-05T19:25:00Z"/>
          <w:rFonts w:eastAsiaTheme="minorEastAsia"/>
          <w:noProof/>
          <w:kern w:val="2"/>
          <w:szCs w:val="24"/>
          <w:lang w:eastAsia="es-ES_tradnl"/>
          <w14:ligatures w14:val="standardContextual"/>
        </w:rPr>
      </w:pPr>
      <w:ins w:id="410"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"_Toc136885556"</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16: Petición POST en Postman</w:t>
        </w:r>
        <w:r>
          <w:rPr>
            <w:noProof/>
            <w:webHidden/>
          </w:rPr>
          <w:tab/>
        </w:r>
        <w:r>
          <w:rPr>
            <w:noProof/>
            <w:webHidden/>
          </w:rPr>
          <w:fldChar w:fldCharType="begin"/>
        </w:r>
        <w:r>
          <w:rPr>
            <w:noProof/>
            <w:webHidden/>
          </w:rPr>
          <w:instrText xml:space="preserve"> PAGEREF _Toc136885556 \h </w:instrText>
        </w:r>
      </w:ins>
      <w:r>
        <w:rPr>
          <w:noProof/>
          <w:webHidden/>
        </w:rPr>
      </w:r>
      <w:r>
        <w:rPr>
          <w:noProof/>
          <w:webHidden/>
        </w:rPr>
        <w:fldChar w:fldCharType="separate"/>
      </w:r>
      <w:ins w:id="411" w:author="Microsoft Office User" w:date="2023-06-05T19:25:00Z">
        <w:r>
          <w:rPr>
            <w:noProof/>
            <w:webHidden/>
          </w:rPr>
          <w:t>57</w:t>
        </w:r>
        <w:r>
          <w:rPr>
            <w:noProof/>
            <w:webHidden/>
          </w:rPr>
          <w:fldChar w:fldCharType="end"/>
        </w:r>
        <w:r w:rsidRPr="00D470FC">
          <w:rPr>
            <w:rStyle w:val="Hipervnculo"/>
            <w:noProof/>
          </w:rPr>
          <w:fldChar w:fldCharType="end"/>
        </w:r>
      </w:ins>
    </w:p>
    <w:p w14:paraId="09BEBE4F" w14:textId="6689D07F" w:rsidR="001746C2" w:rsidRDefault="001746C2">
      <w:pPr>
        <w:pStyle w:val="Tabladeilustraciones"/>
        <w:tabs>
          <w:tab w:val="right" w:leader="dot" w:pos="7921"/>
        </w:tabs>
        <w:rPr>
          <w:ins w:id="412" w:author="Microsoft Office User" w:date="2023-06-05T19:25:00Z"/>
          <w:rFonts w:eastAsiaTheme="minorEastAsia"/>
          <w:noProof/>
          <w:kern w:val="2"/>
          <w:szCs w:val="24"/>
          <w:lang w:eastAsia="es-ES_tradnl"/>
          <w14:ligatures w14:val="standardContextual"/>
        </w:rPr>
      </w:pPr>
      <w:ins w:id="413"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"_Toc136885557"</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17: Respuesta de petición POST en Postman</w:t>
        </w:r>
        <w:r>
          <w:rPr>
            <w:noProof/>
            <w:webHidden/>
          </w:rPr>
          <w:tab/>
        </w:r>
        <w:r>
          <w:rPr>
            <w:noProof/>
            <w:webHidden/>
          </w:rPr>
          <w:fldChar w:fldCharType="begin"/>
        </w:r>
        <w:r>
          <w:rPr>
            <w:noProof/>
            <w:webHidden/>
          </w:rPr>
          <w:instrText xml:space="preserve"> PAGEREF _Toc136885557 \h </w:instrText>
        </w:r>
      </w:ins>
      <w:r>
        <w:rPr>
          <w:noProof/>
          <w:webHidden/>
        </w:rPr>
      </w:r>
      <w:r>
        <w:rPr>
          <w:noProof/>
          <w:webHidden/>
        </w:rPr>
        <w:fldChar w:fldCharType="separate"/>
      </w:r>
      <w:ins w:id="414" w:author="Microsoft Office User" w:date="2023-06-05T19:25:00Z">
        <w:r>
          <w:rPr>
            <w:noProof/>
            <w:webHidden/>
          </w:rPr>
          <w:t>57</w:t>
        </w:r>
        <w:r>
          <w:rPr>
            <w:noProof/>
            <w:webHidden/>
          </w:rPr>
          <w:fldChar w:fldCharType="end"/>
        </w:r>
        <w:r w:rsidRPr="00D470FC">
          <w:rPr>
            <w:rStyle w:val="Hipervnculo"/>
            <w:noProof/>
          </w:rPr>
          <w:fldChar w:fldCharType="end"/>
        </w:r>
      </w:ins>
    </w:p>
    <w:p w14:paraId="75977FEA" w14:textId="532A496B" w:rsidR="001746C2" w:rsidRDefault="001746C2">
      <w:pPr>
        <w:pStyle w:val="Tabladeilustraciones"/>
        <w:tabs>
          <w:tab w:val="right" w:leader="dot" w:pos="7921"/>
        </w:tabs>
        <w:rPr>
          <w:ins w:id="415" w:author="Microsoft Office User" w:date="2023-06-05T19:25:00Z"/>
          <w:rFonts w:eastAsiaTheme="minorEastAsia"/>
          <w:noProof/>
          <w:kern w:val="2"/>
          <w:szCs w:val="24"/>
          <w:lang w:eastAsia="es-ES_tradnl"/>
          <w14:ligatures w14:val="standardContextual"/>
        </w:rPr>
      </w:pPr>
      <w:ins w:id="416"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"_Toc136885558"</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18: Ventana Login</w:t>
        </w:r>
        <w:r>
          <w:rPr>
            <w:noProof/>
            <w:webHidden/>
          </w:rPr>
          <w:tab/>
        </w:r>
        <w:r>
          <w:rPr>
            <w:noProof/>
            <w:webHidden/>
          </w:rPr>
          <w:fldChar w:fldCharType="begin"/>
        </w:r>
        <w:r>
          <w:rPr>
            <w:noProof/>
            <w:webHidden/>
          </w:rPr>
          <w:instrText xml:space="preserve"> PAGEREF _Toc136885558 \h </w:instrText>
        </w:r>
      </w:ins>
      <w:r>
        <w:rPr>
          <w:noProof/>
          <w:webHidden/>
        </w:rPr>
      </w:r>
      <w:r>
        <w:rPr>
          <w:noProof/>
          <w:webHidden/>
        </w:rPr>
        <w:fldChar w:fldCharType="separate"/>
      </w:r>
      <w:ins w:id="417" w:author="Microsoft Office User" w:date="2023-06-05T19:25:00Z">
        <w:r>
          <w:rPr>
            <w:noProof/>
            <w:webHidden/>
          </w:rPr>
          <w:t>64</w:t>
        </w:r>
        <w:r>
          <w:rPr>
            <w:noProof/>
            <w:webHidden/>
          </w:rPr>
          <w:fldChar w:fldCharType="end"/>
        </w:r>
        <w:r w:rsidRPr="00D470FC">
          <w:rPr>
            <w:rStyle w:val="Hipervnculo"/>
            <w:noProof/>
          </w:rPr>
          <w:fldChar w:fldCharType="end"/>
        </w:r>
      </w:ins>
    </w:p>
    <w:p w14:paraId="50131C15" w14:textId="4986B5E4" w:rsidR="001746C2" w:rsidRDefault="001746C2">
      <w:pPr>
        <w:pStyle w:val="Tabladeilustraciones"/>
        <w:tabs>
          <w:tab w:val="right" w:leader="dot" w:pos="7921"/>
        </w:tabs>
        <w:rPr>
          <w:ins w:id="418" w:author="Microsoft Office User" w:date="2023-06-05T19:25:00Z"/>
          <w:rFonts w:eastAsiaTheme="minorEastAsia"/>
          <w:noProof/>
          <w:kern w:val="2"/>
          <w:szCs w:val="24"/>
          <w:lang w:eastAsia="es-ES_tradnl"/>
          <w14:ligatures w14:val="standardContextual"/>
        </w:rPr>
      </w:pPr>
      <w:ins w:id="419"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"_Toc136885559"</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19: Ventana creación nueva cuenta</w:t>
        </w:r>
        <w:r>
          <w:rPr>
            <w:noProof/>
            <w:webHidden/>
          </w:rPr>
          <w:tab/>
        </w:r>
        <w:r>
          <w:rPr>
            <w:noProof/>
            <w:webHidden/>
          </w:rPr>
          <w:fldChar w:fldCharType="begin"/>
        </w:r>
        <w:r>
          <w:rPr>
            <w:noProof/>
            <w:webHidden/>
          </w:rPr>
          <w:instrText xml:space="preserve"> PAGEREF _Toc136885559 \h </w:instrText>
        </w:r>
      </w:ins>
      <w:r>
        <w:rPr>
          <w:noProof/>
          <w:webHidden/>
        </w:rPr>
      </w:r>
      <w:r>
        <w:rPr>
          <w:noProof/>
          <w:webHidden/>
        </w:rPr>
        <w:fldChar w:fldCharType="separate"/>
      </w:r>
      <w:ins w:id="420" w:author="Microsoft Office User" w:date="2023-06-05T19:25:00Z">
        <w:r>
          <w:rPr>
            <w:noProof/>
            <w:webHidden/>
          </w:rPr>
          <w:t>65</w:t>
        </w:r>
        <w:r>
          <w:rPr>
            <w:noProof/>
            <w:webHidden/>
          </w:rPr>
          <w:fldChar w:fldCharType="end"/>
        </w:r>
        <w:r w:rsidRPr="00D470FC">
          <w:rPr>
            <w:rStyle w:val="Hipervnculo"/>
            <w:noProof/>
          </w:rPr>
          <w:fldChar w:fldCharType="end"/>
        </w:r>
      </w:ins>
    </w:p>
    <w:p w14:paraId="08293703" w14:textId="72CD43B9" w:rsidR="001746C2" w:rsidRDefault="001746C2">
      <w:pPr>
        <w:pStyle w:val="Tabladeilustraciones"/>
        <w:tabs>
          <w:tab w:val="right" w:leader="dot" w:pos="7921"/>
        </w:tabs>
        <w:rPr>
          <w:ins w:id="421" w:author="Microsoft Office User" w:date="2023-06-05T19:25:00Z"/>
          <w:rFonts w:eastAsiaTheme="minorEastAsia"/>
          <w:noProof/>
          <w:kern w:val="2"/>
          <w:szCs w:val="24"/>
          <w:lang w:eastAsia="es-ES_tradnl"/>
          <w14:ligatures w14:val="standardContextual"/>
        </w:rPr>
      </w:pPr>
      <w:ins w:id="422"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"_Toc136885560"</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20: Ventana principal</w:t>
        </w:r>
        <w:r>
          <w:rPr>
            <w:noProof/>
            <w:webHidden/>
          </w:rPr>
          <w:tab/>
        </w:r>
        <w:r>
          <w:rPr>
            <w:noProof/>
            <w:webHidden/>
          </w:rPr>
          <w:fldChar w:fldCharType="begin"/>
        </w:r>
        <w:r>
          <w:rPr>
            <w:noProof/>
            <w:webHidden/>
          </w:rPr>
          <w:instrText xml:space="preserve"> PAGEREF _Toc136885560 \h </w:instrText>
        </w:r>
      </w:ins>
      <w:r>
        <w:rPr>
          <w:noProof/>
          <w:webHidden/>
        </w:rPr>
      </w:r>
      <w:r>
        <w:rPr>
          <w:noProof/>
          <w:webHidden/>
        </w:rPr>
        <w:fldChar w:fldCharType="separate"/>
      </w:r>
      <w:ins w:id="423" w:author="Microsoft Office User" w:date="2023-06-05T19:25:00Z">
        <w:r>
          <w:rPr>
            <w:noProof/>
            <w:webHidden/>
          </w:rPr>
          <w:t>66</w:t>
        </w:r>
        <w:r>
          <w:rPr>
            <w:noProof/>
            <w:webHidden/>
          </w:rPr>
          <w:fldChar w:fldCharType="end"/>
        </w:r>
        <w:r w:rsidRPr="00D470FC">
          <w:rPr>
            <w:rStyle w:val="Hipervnculo"/>
            <w:noProof/>
          </w:rPr>
          <w:fldChar w:fldCharType="end"/>
        </w:r>
      </w:ins>
    </w:p>
    <w:p w14:paraId="3030185A" w14:textId="6439B604" w:rsidR="001746C2" w:rsidRDefault="001746C2">
      <w:pPr>
        <w:pStyle w:val="Tabladeilustraciones"/>
        <w:tabs>
          <w:tab w:val="right" w:leader="dot" w:pos="7921"/>
        </w:tabs>
        <w:rPr>
          <w:ins w:id="424" w:author="Microsoft Office User" w:date="2023-06-05T19:25:00Z"/>
          <w:rFonts w:eastAsiaTheme="minorEastAsia"/>
          <w:noProof/>
          <w:kern w:val="2"/>
          <w:szCs w:val="24"/>
          <w:lang w:eastAsia="es-ES_tradnl"/>
          <w14:ligatures w14:val="standardContextual"/>
        </w:rPr>
      </w:pPr>
      <w:ins w:id="425"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"_Toc136885561"</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21: Ventana perfil</w:t>
        </w:r>
        <w:r>
          <w:rPr>
            <w:noProof/>
            <w:webHidden/>
          </w:rPr>
          <w:tab/>
        </w:r>
        <w:r>
          <w:rPr>
            <w:noProof/>
            <w:webHidden/>
          </w:rPr>
          <w:fldChar w:fldCharType="begin"/>
        </w:r>
        <w:r>
          <w:rPr>
            <w:noProof/>
            <w:webHidden/>
          </w:rPr>
          <w:instrText xml:space="preserve"> PAGEREF _Toc136885561 \h </w:instrText>
        </w:r>
      </w:ins>
      <w:r>
        <w:rPr>
          <w:noProof/>
          <w:webHidden/>
        </w:rPr>
      </w:r>
      <w:r>
        <w:rPr>
          <w:noProof/>
          <w:webHidden/>
        </w:rPr>
        <w:fldChar w:fldCharType="separate"/>
      </w:r>
      <w:ins w:id="426" w:author="Microsoft Office User" w:date="2023-06-05T19:25:00Z">
        <w:r>
          <w:rPr>
            <w:noProof/>
            <w:webHidden/>
          </w:rPr>
          <w:t>67</w:t>
        </w:r>
        <w:r>
          <w:rPr>
            <w:noProof/>
            <w:webHidden/>
          </w:rPr>
          <w:fldChar w:fldCharType="end"/>
        </w:r>
        <w:r w:rsidRPr="00D470FC">
          <w:rPr>
            <w:rStyle w:val="Hipervnculo"/>
            <w:noProof/>
          </w:rPr>
          <w:fldChar w:fldCharType="end"/>
        </w:r>
      </w:ins>
    </w:p>
    <w:p w14:paraId="4022F941" w14:textId="107CABF5" w:rsidR="001746C2" w:rsidRDefault="001746C2">
      <w:pPr>
        <w:pStyle w:val="Tabladeilustraciones"/>
        <w:tabs>
          <w:tab w:val="right" w:leader="dot" w:pos="7921"/>
        </w:tabs>
        <w:rPr>
          <w:ins w:id="427" w:author="Microsoft Office User" w:date="2023-06-05T19:25:00Z"/>
          <w:rFonts w:eastAsiaTheme="minorEastAsia"/>
          <w:noProof/>
          <w:kern w:val="2"/>
          <w:szCs w:val="24"/>
          <w:lang w:eastAsia="es-ES_tradnl"/>
          <w14:ligatures w14:val="standardContextual"/>
        </w:rPr>
      </w:pPr>
      <w:ins w:id="428"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"_Toc136885562"</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22: Ventana introducir/modificar CV</w:t>
        </w:r>
        <w:r>
          <w:rPr>
            <w:noProof/>
            <w:webHidden/>
          </w:rPr>
          <w:tab/>
        </w:r>
        <w:r>
          <w:rPr>
            <w:noProof/>
            <w:webHidden/>
          </w:rPr>
          <w:fldChar w:fldCharType="begin"/>
        </w:r>
        <w:r>
          <w:rPr>
            <w:noProof/>
            <w:webHidden/>
          </w:rPr>
          <w:instrText xml:space="preserve"> PAGEREF _Toc136885562 \h </w:instrText>
        </w:r>
      </w:ins>
      <w:r>
        <w:rPr>
          <w:noProof/>
          <w:webHidden/>
        </w:rPr>
      </w:r>
      <w:r>
        <w:rPr>
          <w:noProof/>
          <w:webHidden/>
        </w:rPr>
        <w:fldChar w:fldCharType="separate"/>
      </w:r>
      <w:ins w:id="429" w:author="Microsoft Office User" w:date="2023-06-05T19:25:00Z">
        <w:r>
          <w:rPr>
            <w:noProof/>
            <w:webHidden/>
          </w:rPr>
          <w:t>67</w:t>
        </w:r>
        <w:r>
          <w:rPr>
            <w:noProof/>
            <w:webHidden/>
          </w:rPr>
          <w:fldChar w:fldCharType="end"/>
        </w:r>
        <w:r w:rsidRPr="00D470FC">
          <w:rPr>
            <w:rStyle w:val="Hipervnculo"/>
            <w:noProof/>
          </w:rPr>
          <w:fldChar w:fldCharType="end"/>
        </w:r>
      </w:ins>
    </w:p>
    <w:p w14:paraId="18C1142C" w14:textId="781BC555" w:rsidR="001746C2" w:rsidRDefault="001746C2">
      <w:pPr>
        <w:pStyle w:val="Tabladeilustraciones"/>
        <w:tabs>
          <w:tab w:val="right" w:leader="dot" w:pos="7921"/>
        </w:tabs>
        <w:rPr>
          <w:ins w:id="430" w:author="Microsoft Office User" w:date="2023-06-05T19:25:00Z"/>
          <w:rFonts w:eastAsiaTheme="minorEastAsia"/>
          <w:noProof/>
          <w:kern w:val="2"/>
          <w:szCs w:val="24"/>
          <w:lang w:eastAsia="es-ES_tradnl"/>
          <w14:ligatures w14:val="standardContextual"/>
        </w:rPr>
      </w:pPr>
      <w:ins w:id="431" w:author="Microsoft Office User" w:date="2023-06-05T19:25:00Z">
        <w:r w:rsidRPr="00D470FC">
          <w:rPr>
            <w:rStyle w:val="Hipervnculo"/>
            <w:noProof/>
          </w:rPr>
          <w:lastRenderedPageBreak/>
          <w:fldChar w:fldCharType="begin"/>
        </w:r>
        <w:r w:rsidRPr="00D470FC">
          <w:rPr>
            <w:rStyle w:val="Hipervnculo"/>
            <w:noProof/>
          </w:rPr>
          <w:instrText xml:space="preserve"> </w:instrText>
        </w:r>
        <w:r>
          <w:rPr>
            <w:noProof/>
          </w:rPr>
          <w:instrText>HYPERLINK \l "_Toc136885563"</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23: Ventana mostrar CV</w:t>
        </w:r>
        <w:r>
          <w:rPr>
            <w:noProof/>
            <w:webHidden/>
          </w:rPr>
          <w:tab/>
        </w:r>
        <w:r>
          <w:rPr>
            <w:noProof/>
            <w:webHidden/>
          </w:rPr>
          <w:fldChar w:fldCharType="begin"/>
        </w:r>
        <w:r>
          <w:rPr>
            <w:noProof/>
            <w:webHidden/>
          </w:rPr>
          <w:instrText xml:space="preserve"> PAGEREF _Toc136885563 \h </w:instrText>
        </w:r>
      </w:ins>
      <w:r>
        <w:rPr>
          <w:noProof/>
          <w:webHidden/>
        </w:rPr>
      </w:r>
      <w:r>
        <w:rPr>
          <w:noProof/>
          <w:webHidden/>
        </w:rPr>
        <w:fldChar w:fldCharType="separate"/>
      </w:r>
      <w:ins w:id="432" w:author="Microsoft Office User" w:date="2023-06-05T19:25:00Z">
        <w:r>
          <w:rPr>
            <w:noProof/>
            <w:webHidden/>
          </w:rPr>
          <w:t>68</w:t>
        </w:r>
        <w:r>
          <w:rPr>
            <w:noProof/>
            <w:webHidden/>
          </w:rPr>
          <w:fldChar w:fldCharType="end"/>
        </w:r>
        <w:r w:rsidRPr="00D470FC">
          <w:rPr>
            <w:rStyle w:val="Hipervnculo"/>
            <w:noProof/>
          </w:rPr>
          <w:fldChar w:fldCharType="end"/>
        </w:r>
      </w:ins>
    </w:p>
    <w:p w14:paraId="422FA27E" w14:textId="424C3EA1" w:rsidR="001746C2" w:rsidRDefault="001746C2">
      <w:pPr>
        <w:pStyle w:val="Tabladeilustraciones"/>
        <w:tabs>
          <w:tab w:val="right" w:leader="dot" w:pos="7921"/>
        </w:tabs>
        <w:rPr>
          <w:ins w:id="433" w:author="Microsoft Office User" w:date="2023-06-05T19:25:00Z"/>
          <w:rFonts w:eastAsiaTheme="minorEastAsia"/>
          <w:noProof/>
          <w:kern w:val="2"/>
          <w:szCs w:val="24"/>
          <w:lang w:eastAsia="es-ES_tradnl"/>
          <w14:ligatures w14:val="standardContextual"/>
        </w:rPr>
      </w:pPr>
      <w:ins w:id="434"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"_Toc136885564"</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24: Ventana ver ofertas</w:t>
        </w:r>
        <w:r>
          <w:rPr>
            <w:noProof/>
            <w:webHidden/>
          </w:rPr>
          <w:tab/>
        </w:r>
        <w:r>
          <w:rPr>
            <w:noProof/>
            <w:webHidden/>
          </w:rPr>
          <w:fldChar w:fldCharType="begin"/>
        </w:r>
        <w:r>
          <w:rPr>
            <w:noProof/>
            <w:webHidden/>
          </w:rPr>
          <w:instrText xml:space="preserve"> PAGEREF _Toc136885564 \h </w:instrText>
        </w:r>
      </w:ins>
      <w:r>
        <w:rPr>
          <w:noProof/>
          <w:webHidden/>
        </w:rPr>
      </w:r>
      <w:r>
        <w:rPr>
          <w:noProof/>
          <w:webHidden/>
        </w:rPr>
        <w:fldChar w:fldCharType="separate"/>
      </w:r>
      <w:ins w:id="435" w:author="Microsoft Office User" w:date="2023-06-05T19:25:00Z">
        <w:r>
          <w:rPr>
            <w:noProof/>
            <w:webHidden/>
          </w:rPr>
          <w:t>68</w:t>
        </w:r>
        <w:r>
          <w:rPr>
            <w:noProof/>
            <w:webHidden/>
          </w:rPr>
          <w:fldChar w:fldCharType="end"/>
        </w:r>
        <w:r w:rsidRPr="00D470FC">
          <w:rPr>
            <w:rStyle w:val="Hipervnculo"/>
            <w:noProof/>
          </w:rPr>
          <w:fldChar w:fldCharType="end"/>
        </w:r>
      </w:ins>
    </w:p>
    <w:p w14:paraId="387992B1" w14:textId="3FABD9D4" w:rsidR="001746C2" w:rsidRDefault="001746C2">
      <w:pPr>
        <w:pStyle w:val="Tabladeilustraciones"/>
        <w:tabs>
          <w:tab w:val="right" w:leader="dot" w:pos="7921"/>
        </w:tabs>
        <w:rPr>
          <w:ins w:id="436" w:author="Microsoft Office User" w:date="2023-06-05T19:25:00Z"/>
          <w:rFonts w:eastAsiaTheme="minorEastAsia"/>
          <w:noProof/>
          <w:kern w:val="2"/>
          <w:szCs w:val="24"/>
          <w:lang w:eastAsia="es-ES_tradnl"/>
          <w14:ligatures w14:val="standardContextual"/>
        </w:rPr>
      </w:pPr>
      <w:ins w:id="437"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"_Toc136885565"</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25: Ventana crear nueva oferta trabajo</w:t>
        </w:r>
        <w:r>
          <w:rPr>
            <w:noProof/>
            <w:webHidden/>
          </w:rPr>
          <w:tab/>
        </w:r>
        <w:r>
          <w:rPr>
            <w:noProof/>
            <w:webHidden/>
          </w:rPr>
          <w:fldChar w:fldCharType="begin"/>
        </w:r>
        <w:r>
          <w:rPr>
            <w:noProof/>
            <w:webHidden/>
          </w:rPr>
          <w:instrText xml:space="preserve"> PAGEREF _Toc136885565 \h </w:instrText>
        </w:r>
      </w:ins>
      <w:r>
        <w:rPr>
          <w:noProof/>
          <w:webHidden/>
        </w:rPr>
      </w:r>
      <w:r>
        <w:rPr>
          <w:noProof/>
          <w:webHidden/>
        </w:rPr>
        <w:fldChar w:fldCharType="separate"/>
      </w:r>
      <w:ins w:id="438" w:author="Microsoft Office User" w:date="2023-06-05T19:25:00Z">
        <w:r>
          <w:rPr>
            <w:noProof/>
            <w:webHidden/>
          </w:rPr>
          <w:t>69</w:t>
        </w:r>
        <w:r>
          <w:rPr>
            <w:noProof/>
            <w:webHidden/>
          </w:rPr>
          <w:fldChar w:fldCharType="end"/>
        </w:r>
        <w:r w:rsidRPr="00D470FC">
          <w:rPr>
            <w:rStyle w:val="Hipervnculo"/>
            <w:noProof/>
          </w:rPr>
          <w:fldChar w:fldCharType="end"/>
        </w:r>
      </w:ins>
    </w:p>
    <w:p w14:paraId="2AFD5EC1" w14:textId="6637B531" w:rsidR="001746C2" w:rsidRDefault="001746C2">
      <w:pPr>
        <w:pStyle w:val="Tabladeilustraciones"/>
        <w:tabs>
          <w:tab w:val="right" w:leader="dot" w:pos="7921"/>
        </w:tabs>
        <w:rPr>
          <w:ins w:id="439" w:author="Microsoft Office User" w:date="2023-06-05T19:25:00Z"/>
          <w:rFonts w:eastAsiaTheme="minorEastAsia"/>
          <w:noProof/>
          <w:kern w:val="2"/>
          <w:szCs w:val="24"/>
          <w:lang w:eastAsia="es-ES_tradnl"/>
          <w14:ligatures w14:val="standardContextual"/>
        </w:rPr>
      </w:pPr>
      <w:ins w:id="440"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"_Toc136885566"</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26: Ventana ver alumnos sin ofertas asignadas</w:t>
        </w:r>
        <w:r>
          <w:rPr>
            <w:noProof/>
            <w:webHidden/>
          </w:rPr>
          <w:tab/>
        </w:r>
        <w:r>
          <w:rPr>
            <w:noProof/>
            <w:webHidden/>
          </w:rPr>
          <w:fldChar w:fldCharType="begin"/>
        </w:r>
        <w:r>
          <w:rPr>
            <w:noProof/>
            <w:webHidden/>
          </w:rPr>
          <w:instrText xml:space="preserve"> PAGEREF _Toc136885566 \h </w:instrText>
        </w:r>
      </w:ins>
      <w:r>
        <w:rPr>
          <w:noProof/>
          <w:webHidden/>
        </w:rPr>
      </w:r>
      <w:r>
        <w:rPr>
          <w:noProof/>
          <w:webHidden/>
        </w:rPr>
        <w:fldChar w:fldCharType="separate"/>
      </w:r>
      <w:ins w:id="441" w:author="Microsoft Office User" w:date="2023-06-05T19:25:00Z">
        <w:r>
          <w:rPr>
            <w:noProof/>
            <w:webHidden/>
          </w:rPr>
          <w:t>69</w:t>
        </w:r>
        <w:r>
          <w:rPr>
            <w:noProof/>
            <w:webHidden/>
          </w:rPr>
          <w:fldChar w:fldCharType="end"/>
        </w:r>
        <w:r w:rsidRPr="00D470FC">
          <w:rPr>
            <w:rStyle w:val="Hipervnculo"/>
            <w:noProof/>
          </w:rPr>
          <w:fldChar w:fldCharType="end"/>
        </w:r>
      </w:ins>
    </w:p>
    <w:p w14:paraId="5528CC68" w14:textId="702A2278" w:rsidR="001746C2" w:rsidRDefault="001746C2">
      <w:pPr>
        <w:pStyle w:val="Tabladeilustraciones"/>
        <w:tabs>
          <w:tab w:val="right" w:leader="dot" w:pos="7921"/>
        </w:tabs>
        <w:rPr>
          <w:ins w:id="442" w:author="Microsoft Office User" w:date="2023-06-05T19:25:00Z"/>
          <w:rFonts w:eastAsiaTheme="minorEastAsia"/>
          <w:noProof/>
          <w:kern w:val="2"/>
          <w:szCs w:val="24"/>
          <w:lang w:eastAsia="es-ES_tradnl"/>
          <w14:ligatures w14:val="standardContextual"/>
        </w:rPr>
      </w:pPr>
      <w:ins w:id="443"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"_Toc136885567"</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27: Ventana asignar oferta de trabajo</w:t>
        </w:r>
        <w:r>
          <w:rPr>
            <w:noProof/>
            <w:webHidden/>
          </w:rPr>
          <w:tab/>
        </w:r>
        <w:r>
          <w:rPr>
            <w:noProof/>
            <w:webHidden/>
          </w:rPr>
          <w:fldChar w:fldCharType="begin"/>
        </w:r>
        <w:r>
          <w:rPr>
            <w:noProof/>
            <w:webHidden/>
          </w:rPr>
          <w:instrText xml:space="preserve"> PAGEREF _Toc136885567 \h </w:instrText>
        </w:r>
      </w:ins>
      <w:r>
        <w:rPr>
          <w:noProof/>
          <w:webHidden/>
        </w:rPr>
      </w:r>
      <w:r>
        <w:rPr>
          <w:noProof/>
          <w:webHidden/>
        </w:rPr>
        <w:fldChar w:fldCharType="separate"/>
      </w:r>
      <w:ins w:id="444" w:author="Microsoft Office User" w:date="2023-06-05T19:25:00Z">
        <w:r>
          <w:rPr>
            <w:noProof/>
            <w:webHidden/>
          </w:rPr>
          <w:t>70</w:t>
        </w:r>
        <w:r>
          <w:rPr>
            <w:noProof/>
            <w:webHidden/>
          </w:rPr>
          <w:fldChar w:fldCharType="end"/>
        </w:r>
        <w:r w:rsidRPr="00D470FC">
          <w:rPr>
            <w:rStyle w:val="Hipervnculo"/>
            <w:noProof/>
          </w:rPr>
          <w:fldChar w:fldCharType="end"/>
        </w:r>
      </w:ins>
    </w:p>
    <w:p w14:paraId="193697C3" w14:textId="5E81978D" w:rsidR="001746C2" w:rsidRDefault="001746C2">
      <w:pPr>
        <w:pStyle w:val="Tabladeilustraciones"/>
        <w:tabs>
          <w:tab w:val="right" w:leader="dot" w:pos="7921"/>
        </w:tabs>
        <w:rPr>
          <w:ins w:id="445" w:author="Microsoft Office User" w:date="2023-06-05T19:25:00Z"/>
          <w:rFonts w:eastAsiaTheme="minorEastAsia"/>
          <w:noProof/>
          <w:kern w:val="2"/>
          <w:szCs w:val="24"/>
          <w:lang w:eastAsia="es-ES_tradnl"/>
          <w14:ligatures w14:val="standardContextual"/>
        </w:rPr>
      </w:pPr>
      <w:ins w:id="446"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"_Toc136885568"</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28: Ventana Modificar Alumno</w:t>
        </w:r>
        <w:r>
          <w:rPr>
            <w:noProof/>
            <w:webHidden/>
          </w:rPr>
          <w:tab/>
        </w:r>
        <w:r>
          <w:rPr>
            <w:noProof/>
            <w:webHidden/>
          </w:rPr>
          <w:fldChar w:fldCharType="begin"/>
        </w:r>
        <w:r>
          <w:rPr>
            <w:noProof/>
            <w:webHidden/>
          </w:rPr>
          <w:instrText xml:space="preserve"> PAGEREF _Toc136885568 \h </w:instrText>
        </w:r>
      </w:ins>
      <w:r>
        <w:rPr>
          <w:noProof/>
          <w:webHidden/>
        </w:rPr>
      </w:r>
      <w:r>
        <w:rPr>
          <w:noProof/>
          <w:webHidden/>
        </w:rPr>
        <w:fldChar w:fldCharType="separate"/>
      </w:r>
      <w:ins w:id="447" w:author="Microsoft Office User" w:date="2023-06-05T19:25:00Z">
        <w:r>
          <w:rPr>
            <w:noProof/>
            <w:webHidden/>
          </w:rPr>
          <w:t>70</w:t>
        </w:r>
        <w:r>
          <w:rPr>
            <w:noProof/>
            <w:webHidden/>
          </w:rPr>
          <w:fldChar w:fldCharType="end"/>
        </w:r>
        <w:r w:rsidRPr="00D470FC">
          <w:rPr>
            <w:rStyle w:val="Hipervnculo"/>
            <w:noProof/>
          </w:rPr>
          <w:fldChar w:fldCharType="end"/>
        </w:r>
      </w:ins>
    </w:p>
    <w:p w14:paraId="5E68CF7B" w14:textId="367801FB" w:rsidR="001746C2" w:rsidRDefault="001746C2">
      <w:pPr>
        <w:pStyle w:val="Tabladeilustraciones"/>
        <w:tabs>
          <w:tab w:val="right" w:leader="dot" w:pos="7921"/>
        </w:tabs>
        <w:rPr>
          <w:ins w:id="448" w:author="Microsoft Office User" w:date="2023-06-05T19:25:00Z"/>
          <w:rFonts w:eastAsiaTheme="minorEastAsia"/>
          <w:noProof/>
          <w:kern w:val="2"/>
          <w:szCs w:val="24"/>
          <w:lang w:eastAsia="es-ES_tradnl"/>
          <w14:ligatures w14:val="standardContextual"/>
        </w:rPr>
      </w:pPr>
      <w:ins w:id="449"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"_Toc136885569"</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29: Ventana Modificar Empresa</w:t>
        </w:r>
        <w:r>
          <w:rPr>
            <w:noProof/>
            <w:webHidden/>
          </w:rPr>
          <w:tab/>
        </w:r>
        <w:r>
          <w:rPr>
            <w:noProof/>
            <w:webHidden/>
          </w:rPr>
          <w:fldChar w:fldCharType="begin"/>
        </w:r>
        <w:r>
          <w:rPr>
            <w:noProof/>
            <w:webHidden/>
          </w:rPr>
          <w:instrText xml:space="preserve"> PAGEREF _Toc136885569 \h </w:instrText>
        </w:r>
      </w:ins>
      <w:r>
        <w:rPr>
          <w:noProof/>
          <w:webHidden/>
        </w:rPr>
      </w:r>
      <w:r>
        <w:rPr>
          <w:noProof/>
          <w:webHidden/>
        </w:rPr>
        <w:fldChar w:fldCharType="separate"/>
      </w:r>
      <w:ins w:id="450" w:author="Microsoft Office User" w:date="2023-06-05T19:25:00Z">
        <w:r>
          <w:rPr>
            <w:noProof/>
            <w:webHidden/>
          </w:rPr>
          <w:t>71</w:t>
        </w:r>
        <w:r>
          <w:rPr>
            <w:noProof/>
            <w:webHidden/>
          </w:rPr>
          <w:fldChar w:fldCharType="end"/>
        </w:r>
        <w:r w:rsidRPr="00D470FC">
          <w:rPr>
            <w:rStyle w:val="Hipervnculo"/>
            <w:noProof/>
          </w:rPr>
          <w:fldChar w:fldCharType="end"/>
        </w:r>
      </w:ins>
    </w:p>
    <w:p w14:paraId="75EC9200" w14:textId="27A4DB31" w:rsidR="001746C2" w:rsidRDefault="001746C2">
      <w:pPr>
        <w:pStyle w:val="Tabladeilustraciones"/>
        <w:tabs>
          <w:tab w:val="right" w:leader="dot" w:pos="7921"/>
        </w:tabs>
        <w:rPr>
          <w:ins w:id="451" w:author="Microsoft Office User" w:date="2023-06-05T19:25:00Z"/>
          <w:rFonts w:eastAsiaTheme="minorEastAsia"/>
          <w:noProof/>
          <w:kern w:val="2"/>
          <w:szCs w:val="24"/>
          <w:lang w:eastAsia="es-ES_tradnl"/>
          <w14:ligatures w14:val="standardContextual"/>
        </w:rPr>
      </w:pPr>
      <w:ins w:id="452"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"_Toc136885570"</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30: Ventana ver ofertas de una empresa</w:t>
        </w:r>
        <w:r>
          <w:rPr>
            <w:noProof/>
            <w:webHidden/>
          </w:rPr>
          <w:tab/>
        </w:r>
        <w:r>
          <w:rPr>
            <w:noProof/>
            <w:webHidden/>
          </w:rPr>
          <w:fldChar w:fldCharType="begin"/>
        </w:r>
        <w:r>
          <w:rPr>
            <w:noProof/>
            <w:webHidden/>
          </w:rPr>
          <w:instrText xml:space="preserve"> PAGEREF _Toc136885570 \h </w:instrText>
        </w:r>
      </w:ins>
      <w:r>
        <w:rPr>
          <w:noProof/>
          <w:webHidden/>
        </w:rPr>
      </w:r>
      <w:r>
        <w:rPr>
          <w:noProof/>
          <w:webHidden/>
        </w:rPr>
        <w:fldChar w:fldCharType="separate"/>
      </w:r>
      <w:ins w:id="453" w:author="Microsoft Office User" w:date="2023-06-05T19:25:00Z">
        <w:r>
          <w:rPr>
            <w:noProof/>
            <w:webHidden/>
          </w:rPr>
          <w:t>71</w:t>
        </w:r>
        <w:r>
          <w:rPr>
            <w:noProof/>
            <w:webHidden/>
          </w:rPr>
          <w:fldChar w:fldCharType="end"/>
        </w:r>
        <w:r w:rsidRPr="00D470FC">
          <w:rPr>
            <w:rStyle w:val="Hipervnculo"/>
            <w:noProof/>
          </w:rPr>
          <w:fldChar w:fldCharType="end"/>
        </w:r>
      </w:ins>
    </w:p>
    <w:p w14:paraId="6BED6E58" w14:textId="0FA9EE8F" w:rsidR="0076637E" w:rsidDel="001746C2" w:rsidRDefault="0076637E" w:rsidP="0076637E">
      <w:pPr>
        <w:pStyle w:val="Tabladeilustraciones"/>
        <w:tabs>
          <w:tab w:val="right" w:leader="dot" w:pos="7921"/>
        </w:tabs>
        <w:rPr>
          <w:del w:id="454" w:author="Microsoft Office User" w:date="2023-06-05T19:25:00Z"/>
          <w:rFonts w:eastAsiaTheme="minorEastAsia"/>
          <w:noProof/>
          <w:kern w:val="2"/>
          <w:szCs w:val="24"/>
          <w:lang w:eastAsia="es-ES_tradnl"/>
          <w14:ligatures w14:val="standardContextual"/>
        </w:rPr>
      </w:pPr>
      <w:del w:id="455" w:author="Microsoft Office User" w:date="2023-06-05T19:25:00Z">
        <w:r w:rsidRPr="001746C2" w:rsidDel="001746C2">
          <w:rPr>
            <w:rPrChange w:id="456" w:author="Microsoft Office User" w:date="2023-06-05T19:25:00Z">
              <w:rPr>
                <w:rStyle w:val="Hipervnculo"/>
                <w:noProof/>
              </w:rPr>
            </w:rPrChange>
          </w:rPr>
          <w:delText>Ilustración 1: Nivel 0 del Modelo Madurez Richardson</w:delText>
        </w:r>
        <w:r w:rsidDel="001746C2">
          <w:rPr>
            <w:noProof/>
            <w:webHidden/>
          </w:rPr>
          <w:tab/>
          <w:delText>7</w:delText>
        </w:r>
      </w:del>
    </w:p>
    <w:p w14:paraId="0EAF09ED" w14:textId="3BC41819" w:rsidR="0076637E" w:rsidDel="001746C2" w:rsidRDefault="0076637E" w:rsidP="0076637E">
      <w:pPr>
        <w:pStyle w:val="Tabladeilustraciones"/>
        <w:tabs>
          <w:tab w:val="right" w:leader="dot" w:pos="7921"/>
        </w:tabs>
        <w:rPr>
          <w:del w:id="457" w:author="Microsoft Office User" w:date="2023-06-05T19:25:00Z"/>
          <w:rFonts w:eastAsiaTheme="minorEastAsia"/>
          <w:noProof/>
          <w:kern w:val="2"/>
          <w:szCs w:val="24"/>
          <w:lang w:eastAsia="es-ES_tradnl"/>
          <w14:ligatures w14:val="standardContextual"/>
        </w:rPr>
      </w:pPr>
      <w:del w:id="458" w:author="Microsoft Office User" w:date="2023-06-05T19:25:00Z">
        <w:r w:rsidRPr="001746C2" w:rsidDel="001746C2">
          <w:rPr>
            <w:rPrChange w:id="459" w:author="Microsoft Office User" w:date="2023-06-05T19:25:00Z">
              <w:rPr>
                <w:rStyle w:val="Hipervnculo"/>
                <w:noProof/>
              </w:rPr>
            </w:rPrChange>
          </w:rPr>
          <w:delText>Ilustración 2: Nivel 1 del Modelo Madurez Richardson</w:delText>
        </w:r>
        <w:r w:rsidDel="001746C2">
          <w:rPr>
            <w:noProof/>
            <w:webHidden/>
          </w:rPr>
          <w:tab/>
          <w:delText>7</w:delText>
        </w:r>
      </w:del>
    </w:p>
    <w:p w14:paraId="6C1C888F" w14:textId="01F6DF97" w:rsidR="0076637E" w:rsidDel="001746C2" w:rsidRDefault="0076637E" w:rsidP="0076637E">
      <w:pPr>
        <w:pStyle w:val="Tabladeilustraciones"/>
        <w:tabs>
          <w:tab w:val="right" w:leader="dot" w:pos="7921"/>
        </w:tabs>
        <w:rPr>
          <w:del w:id="460" w:author="Microsoft Office User" w:date="2023-06-05T19:25:00Z"/>
          <w:rFonts w:eastAsiaTheme="minorEastAsia"/>
          <w:noProof/>
          <w:kern w:val="2"/>
          <w:szCs w:val="24"/>
          <w:lang w:eastAsia="es-ES_tradnl"/>
          <w14:ligatures w14:val="standardContextual"/>
        </w:rPr>
      </w:pPr>
      <w:del w:id="461" w:author="Microsoft Office User" w:date="2023-06-05T19:25:00Z">
        <w:r w:rsidRPr="001746C2" w:rsidDel="001746C2">
          <w:rPr>
            <w:rPrChange w:id="462" w:author="Microsoft Office User" w:date="2023-06-05T19:25:00Z">
              <w:rPr>
                <w:rStyle w:val="Hipervnculo"/>
                <w:noProof/>
              </w:rPr>
            </w:rPrChange>
          </w:rPr>
          <w:delText>Ilustración 3: Nivel 2 del Modelo Madurez Richardson</w:delText>
        </w:r>
        <w:r w:rsidDel="001746C2">
          <w:rPr>
            <w:noProof/>
            <w:webHidden/>
          </w:rPr>
          <w:tab/>
          <w:delText>8</w:delText>
        </w:r>
      </w:del>
    </w:p>
    <w:p w14:paraId="1DAFD062" w14:textId="423F7A42" w:rsidR="0076637E" w:rsidDel="001746C2" w:rsidRDefault="0076637E" w:rsidP="0076637E">
      <w:pPr>
        <w:pStyle w:val="Tabladeilustraciones"/>
        <w:tabs>
          <w:tab w:val="right" w:leader="dot" w:pos="7921"/>
        </w:tabs>
        <w:rPr>
          <w:del w:id="463" w:author="Microsoft Office User" w:date="2023-06-05T19:25:00Z"/>
          <w:rFonts w:eastAsiaTheme="minorEastAsia"/>
          <w:noProof/>
          <w:kern w:val="2"/>
          <w:szCs w:val="24"/>
          <w:lang w:eastAsia="es-ES_tradnl"/>
          <w14:ligatures w14:val="standardContextual"/>
        </w:rPr>
      </w:pPr>
      <w:del w:id="464" w:author="Microsoft Office User" w:date="2023-06-05T19:25:00Z">
        <w:r w:rsidRPr="001746C2" w:rsidDel="001746C2">
          <w:rPr>
            <w:rPrChange w:id="465" w:author="Microsoft Office User" w:date="2023-06-05T19:25:00Z">
              <w:rPr>
                <w:rStyle w:val="Hipervnculo"/>
                <w:noProof/>
              </w:rPr>
            </w:rPrChange>
          </w:rPr>
          <w:delText>Ilustración 4: Nivel 3 del Modelo Madurez Richardson</w:delText>
        </w:r>
        <w:r w:rsidDel="001746C2">
          <w:rPr>
            <w:noProof/>
            <w:webHidden/>
          </w:rPr>
          <w:tab/>
          <w:delText>8</w:delText>
        </w:r>
      </w:del>
    </w:p>
    <w:p w14:paraId="7CDA11F2" w14:textId="12D6A640" w:rsidR="0076637E" w:rsidDel="001746C2" w:rsidRDefault="0076637E" w:rsidP="0076637E">
      <w:pPr>
        <w:pStyle w:val="Tabladeilustraciones"/>
        <w:tabs>
          <w:tab w:val="right" w:leader="dot" w:pos="7921"/>
        </w:tabs>
        <w:rPr>
          <w:del w:id="466" w:author="Microsoft Office User" w:date="2023-06-05T19:25:00Z"/>
          <w:rFonts w:eastAsiaTheme="minorEastAsia"/>
          <w:noProof/>
          <w:kern w:val="2"/>
          <w:szCs w:val="24"/>
          <w:lang w:eastAsia="es-ES_tradnl"/>
          <w14:ligatures w14:val="standardContextual"/>
        </w:rPr>
      </w:pPr>
      <w:del w:id="467" w:author="Microsoft Office User" w:date="2023-06-05T19:25:00Z">
        <w:r w:rsidRPr="001746C2" w:rsidDel="001746C2">
          <w:rPr>
            <w:rPrChange w:id="468" w:author="Microsoft Office User" w:date="2023-06-05T19:25:00Z">
              <w:rPr>
                <w:rStyle w:val="Hipervnculo"/>
                <w:noProof/>
              </w:rPr>
            </w:rPrChange>
          </w:rPr>
          <w:delText>Ilustración 5: Diagrama Gantt de la planificación del proyecto</w:delText>
        </w:r>
        <w:r w:rsidDel="001746C2">
          <w:rPr>
            <w:noProof/>
            <w:webHidden/>
          </w:rPr>
          <w:tab/>
          <w:delText>16</w:delText>
        </w:r>
      </w:del>
    </w:p>
    <w:p w14:paraId="54EF62A7" w14:textId="0407567D" w:rsidR="0076637E" w:rsidDel="001746C2" w:rsidRDefault="0076637E" w:rsidP="0076637E">
      <w:pPr>
        <w:pStyle w:val="Tabladeilustraciones"/>
        <w:tabs>
          <w:tab w:val="right" w:leader="dot" w:pos="7921"/>
        </w:tabs>
        <w:rPr>
          <w:del w:id="469" w:author="Microsoft Office User" w:date="2023-06-05T19:25:00Z"/>
          <w:rFonts w:eastAsiaTheme="minorEastAsia"/>
          <w:noProof/>
          <w:kern w:val="2"/>
          <w:szCs w:val="24"/>
          <w:lang w:eastAsia="es-ES_tradnl"/>
          <w14:ligatures w14:val="standardContextual"/>
        </w:rPr>
      </w:pPr>
      <w:del w:id="470" w:author="Microsoft Office User" w:date="2023-06-05T19:25:00Z">
        <w:r w:rsidRPr="001746C2" w:rsidDel="001746C2">
          <w:rPr>
            <w:rPrChange w:id="471" w:author="Microsoft Office User" w:date="2023-06-05T19:25:00Z">
              <w:rPr>
                <w:rStyle w:val="Hipervnculo"/>
                <w:noProof/>
              </w:rPr>
            </w:rPrChange>
          </w:rPr>
          <w:delText>Ilustración 6: Diagrama Gantt de la ejecución del proyecto</w:delText>
        </w:r>
        <w:r w:rsidDel="001746C2">
          <w:rPr>
            <w:noProof/>
            <w:webHidden/>
          </w:rPr>
          <w:tab/>
          <w:delText>16</w:delText>
        </w:r>
      </w:del>
    </w:p>
    <w:p w14:paraId="7EA896AD" w14:textId="31D15887" w:rsidR="0076637E" w:rsidDel="001746C2" w:rsidRDefault="0076637E" w:rsidP="0076637E">
      <w:pPr>
        <w:pStyle w:val="Tabladeilustraciones"/>
        <w:tabs>
          <w:tab w:val="right" w:leader="dot" w:pos="7921"/>
        </w:tabs>
        <w:rPr>
          <w:del w:id="472" w:author="Microsoft Office User" w:date="2023-06-05T19:25:00Z"/>
          <w:rFonts w:eastAsiaTheme="minorEastAsia"/>
          <w:noProof/>
          <w:kern w:val="2"/>
          <w:szCs w:val="24"/>
          <w:lang w:eastAsia="es-ES_tradnl"/>
          <w14:ligatures w14:val="standardContextual"/>
        </w:rPr>
      </w:pPr>
      <w:del w:id="473" w:author="Microsoft Office User" w:date="2023-06-05T19:25:00Z">
        <w:r w:rsidRPr="001746C2" w:rsidDel="001746C2">
          <w:rPr>
            <w:rPrChange w:id="474" w:author="Microsoft Office User" w:date="2023-06-05T19:25:00Z">
              <w:rPr>
                <w:rStyle w:val="Hipervnculo"/>
                <w:noProof/>
              </w:rPr>
            </w:rPrChange>
          </w:rPr>
          <w:delText>Ilustración 7: Diagrama de casos de uso</w:delText>
        </w:r>
        <w:r w:rsidDel="001746C2">
          <w:rPr>
            <w:noProof/>
            <w:webHidden/>
          </w:rPr>
          <w:tab/>
          <w:delText>21</w:delText>
        </w:r>
      </w:del>
    </w:p>
    <w:p w14:paraId="24A96E46" w14:textId="5EDEF28C" w:rsidR="0076637E" w:rsidDel="001746C2" w:rsidRDefault="0076637E" w:rsidP="0076637E">
      <w:pPr>
        <w:pStyle w:val="Tabladeilustraciones"/>
        <w:tabs>
          <w:tab w:val="right" w:leader="dot" w:pos="7921"/>
        </w:tabs>
        <w:rPr>
          <w:del w:id="475" w:author="Microsoft Office User" w:date="2023-06-05T19:25:00Z"/>
          <w:rFonts w:eastAsiaTheme="minorEastAsia"/>
          <w:noProof/>
          <w:kern w:val="2"/>
          <w:szCs w:val="24"/>
          <w:lang w:eastAsia="es-ES_tradnl"/>
          <w14:ligatures w14:val="standardContextual"/>
        </w:rPr>
      </w:pPr>
      <w:del w:id="476" w:author="Microsoft Office User" w:date="2023-06-05T19:25:00Z">
        <w:r w:rsidRPr="001746C2" w:rsidDel="001746C2">
          <w:rPr>
            <w:rPrChange w:id="477" w:author="Microsoft Office User" w:date="2023-06-05T19:25:00Z">
              <w:rPr>
                <w:rStyle w:val="Hipervnculo"/>
                <w:noProof/>
              </w:rPr>
            </w:rPrChange>
          </w:rPr>
          <w:delText>Ilustración 8: Arquitectura del sistema</w:delText>
        </w:r>
        <w:r w:rsidDel="001746C2">
          <w:rPr>
            <w:noProof/>
            <w:webHidden/>
          </w:rPr>
          <w:tab/>
          <w:delText>23</w:delText>
        </w:r>
      </w:del>
    </w:p>
    <w:p w14:paraId="12F83DFD" w14:textId="2E86215D" w:rsidR="0076637E" w:rsidDel="001746C2" w:rsidRDefault="0076637E" w:rsidP="0076637E">
      <w:pPr>
        <w:pStyle w:val="Tabladeilustraciones"/>
        <w:tabs>
          <w:tab w:val="right" w:leader="dot" w:pos="7921"/>
        </w:tabs>
        <w:rPr>
          <w:del w:id="478" w:author="Microsoft Office User" w:date="2023-06-05T19:25:00Z"/>
          <w:rFonts w:eastAsiaTheme="minorEastAsia"/>
          <w:noProof/>
          <w:kern w:val="2"/>
          <w:szCs w:val="24"/>
          <w:lang w:eastAsia="es-ES_tradnl"/>
          <w14:ligatures w14:val="standardContextual"/>
        </w:rPr>
      </w:pPr>
      <w:del w:id="479" w:author="Microsoft Office User" w:date="2023-06-05T19:25:00Z">
        <w:r w:rsidRPr="001746C2" w:rsidDel="001746C2">
          <w:rPr>
            <w:rPrChange w:id="480" w:author="Microsoft Office User" w:date="2023-06-05T19:25:00Z">
              <w:rPr>
                <w:rStyle w:val="Hipervnculo"/>
                <w:noProof/>
              </w:rPr>
            </w:rPrChange>
          </w:rPr>
          <w:delText>Ilustración 9: Diagrama E/R de la base de datos</w:delText>
        </w:r>
        <w:r w:rsidDel="001746C2">
          <w:rPr>
            <w:noProof/>
            <w:webHidden/>
          </w:rPr>
          <w:tab/>
          <w:delText>41</w:delText>
        </w:r>
      </w:del>
    </w:p>
    <w:p w14:paraId="586EBC1F" w14:textId="5DA37664" w:rsidR="0076637E" w:rsidDel="001746C2" w:rsidRDefault="0076637E" w:rsidP="0076637E">
      <w:pPr>
        <w:pStyle w:val="Tabladeilustraciones"/>
        <w:tabs>
          <w:tab w:val="right" w:leader="dot" w:pos="7921"/>
        </w:tabs>
        <w:rPr>
          <w:del w:id="481" w:author="Microsoft Office User" w:date="2023-06-05T19:25:00Z"/>
          <w:rFonts w:eastAsiaTheme="minorEastAsia"/>
          <w:noProof/>
          <w:kern w:val="2"/>
          <w:szCs w:val="24"/>
          <w:lang w:eastAsia="es-ES_tradnl"/>
          <w14:ligatures w14:val="standardContextual"/>
        </w:rPr>
      </w:pPr>
      <w:del w:id="482" w:author="Microsoft Office User" w:date="2023-06-05T19:25:00Z">
        <w:r w:rsidRPr="001746C2" w:rsidDel="001746C2">
          <w:rPr>
            <w:rPrChange w:id="483" w:author="Microsoft Office User" w:date="2023-06-05T19:25:00Z">
              <w:rPr>
                <w:rStyle w:val="Hipervnculo"/>
                <w:noProof/>
              </w:rPr>
            </w:rPrChange>
          </w:rPr>
          <w:delText>Ilustración 10: Ventana Recomendador de ofertas</w:delText>
        </w:r>
        <w:r w:rsidDel="001746C2">
          <w:rPr>
            <w:noProof/>
            <w:webHidden/>
          </w:rPr>
          <w:tab/>
          <w:delText>44</w:delText>
        </w:r>
      </w:del>
    </w:p>
    <w:p w14:paraId="2B33C75B" w14:textId="144DF327" w:rsidR="0076637E" w:rsidDel="001746C2" w:rsidRDefault="0076637E" w:rsidP="0076637E">
      <w:pPr>
        <w:pStyle w:val="Tabladeilustraciones"/>
        <w:tabs>
          <w:tab w:val="right" w:leader="dot" w:pos="7921"/>
        </w:tabs>
        <w:rPr>
          <w:del w:id="484" w:author="Microsoft Office User" w:date="2023-06-05T19:25:00Z"/>
          <w:rFonts w:eastAsiaTheme="minorEastAsia"/>
          <w:noProof/>
          <w:kern w:val="2"/>
          <w:szCs w:val="24"/>
          <w:lang w:eastAsia="es-ES_tradnl"/>
          <w14:ligatures w14:val="standardContextual"/>
        </w:rPr>
      </w:pPr>
      <w:del w:id="485" w:author="Microsoft Office User" w:date="2023-06-05T19:25:00Z">
        <w:r w:rsidRPr="001746C2" w:rsidDel="001746C2">
          <w:rPr>
            <w:rPrChange w:id="486" w:author="Microsoft Office User" w:date="2023-06-05T19:25:00Z">
              <w:rPr>
                <w:rStyle w:val="Hipervnculo"/>
                <w:noProof/>
              </w:rPr>
            </w:rPrChange>
          </w:rPr>
          <w:delText>Ilustración 11: Parte del código para ver ofertas disponibles</w:delText>
        </w:r>
        <w:r w:rsidDel="001746C2">
          <w:rPr>
            <w:noProof/>
            <w:webHidden/>
          </w:rPr>
          <w:tab/>
          <w:delText>46</w:delText>
        </w:r>
      </w:del>
    </w:p>
    <w:p w14:paraId="7C73BC95" w14:textId="663D3FA8" w:rsidR="0076637E" w:rsidDel="001746C2" w:rsidRDefault="0076637E" w:rsidP="0076637E">
      <w:pPr>
        <w:pStyle w:val="Tabladeilustraciones"/>
        <w:tabs>
          <w:tab w:val="right" w:leader="dot" w:pos="7921"/>
        </w:tabs>
        <w:rPr>
          <w:del w:id="487" w:author="Microsoft Office User" w:date="2023-06-05T19:25:00Z"/>
          <w:rFonts w:eastAsiaTheme="minorEastAsia"/>
          <w:noProof/>
          <w:kern w:val="2"/>
          <w:szCs w:val="24"/>
          <w:lang w:eastAsia="es-ES_tradnl"/>
          <w14:ligatures w14:val="standardContextual"/>
        </w:rPr>
      </w:pPr>
      <w:del w:id="488" w:author="Microsoft Office User" w:date="2023-06-05T19:25:00Z">
        <w:r w:rsidRPr="001746C2" w:rsidDel="001746C2">
          <w:rPr>
            <w:rPrChange w:id="489" w:author="Microsoft Office User" w:date="2023-06-05T19:25:00Z">
              <w:rPr>
                <w:rStyle w:val="Hipervnculo"/>
                <w:noProof/>
              </w:rPr>
            </w:rPrChange>
          </w:rPr>
          <w:delText>Ilustración 12: Parte del código REST del método GET de las ofertas</w:delText>
        </w:r>
        <w:r w:rsidDel="001746C2">
          <w:rPr>
            <w:noProof/>
            <w:webHidden/>
          </w:rPr>
          <w:tab/>
          <w:delText>47</w:delText>
        </w:r>
      </w:del>
    </w:p>
    <w:p w14:paraId="7F1687C0" w14:textId="0533492D" w:rsidR="0076637E" w:rsidDel="001746C2" w:rsidRDefault="0076637E" w:rsidP="0076637E">
      <w:pPr>
        <w:pStyle w:val="Tabladeilustraciones"/>
        <w:tabs>
          <w:tab w:val="right" w:leader="dot" w:pos="7921"/>
        </w:tabs>
        <w:rPr>
          <w:del w:id="490" w:author="Microsoft Office User" w:date="2023-06-05T19:25:00Z"/>
          <w:rFonts w:eastAsiaTheme="minorEastAsia"/>
          <w:noProof/>
          <w:kern w:val="2"/>
          <w:szCs w:val="24"/>
          <w:lang w:eastAsia="es-ES_tradnl"/>
          <w14:ligatures w14:val="standardContextual"/>
        </w:rPr>
      </w:pPr>
      <w:del w:id="491" w:author="Microsoft Office User" w:date="2023-06-05T19:25:00Z">
        <w:r w:rsidRPr="001746C2" w:rsidDel="001746C2">
          <w:rPr>
            <w:rPrChange w:id="492" w:author="Microsoft Office User" w:date="2023-06-05T19:25:00Z">
              <w:rPr>
                <w:rStyle w:val="Hipervnculo"/>
                <w:noProof/>
              </w:rPr>
            </w:rPrChange>
          </w:rPr>
          <w:delText>Ilustración 13: Clase Alumno de la base de datos en python</w:delText>
        </w:r>
        <w:r w:rsidDel="001746C2">
          <w:rPr>
            <w:noProof/>
            <w:webHidden/>
          </w:rPr>
          <w:tab/>
          <w:delText>53</w:delText>
        </w:r>
      </w:del>
    </w:p>
    <w:p w14:paraId="1E62D90C" w14:textId="71CFBE43" w:rsidR="0076637E" w:rsidDel="001746C2" w:rsidRDefault="0076637E" w:rsidP="0076637E">
      <w:pPr>
        <w:pStyle w:val="Tabladeilustraciones"/>
        <w:tabs>
          <w:tab w:val="right" w:leader="dot" w:pos="7921"/>
        </w:tabs>
        <w:rPr>
          <w:del w:id="493" w:author="Microsoft Office User" w:date="2023-06-05T19:25:00Z"/>
          <w:rFonts w:eastAsiaTheme="minorEastAsia"/>
          <w:noProof/>
          <w:kern w:val="2"/>
          <w:szCs w:val="24"/>
          <w:lang w:eastAsia="es-ES_tradnl"/>
          <w14:ligatures w14:val="standardContextual"/>
        </w:rPr>
      </w:pPr>
      <w:del w:id="494" w:author="Microsoft Office User" w:date="2023-06-05T19:25:00Z">
        <w:r w:rsidRPr="001746C2" w:rsidDel="001746C2">
          <w:rPr>
            <w:rPrChange w:id="495" w:author="Microsoft Office User" w:date="2023-06-05T19:25:00Z">
              <w:rPr>
                <w:rStyle w:val="Hipervnculo"/>
                <w:noProof/>
              </w:rPr>
            </w:rPrChange>
          </w:rPr>
          <w:delText>Ilustración 14: Código del archivo R.py</w:delText>
        </w:r>
        <w:r w:rsidDel="001746C2">
          <w:rPr>
            <w:noProof/>
            <w:webHidden/>
          </w:rPr>
          <w:tab/>
          <w:delText>54</w:delText>
        </w:r>
      </w:del>
    </w:p>
    <w:p w14:paraId="512D646B" w14:textId="5A2D08D6" w:rsidR="0076637E" w:rsidDel="001746C2" w:rsidRDefault="0076637E" w:rsidP="0076637E">
      <w:pPr>
        <w:pStyle w:val="Tabladeilustraciones"/>
        <w:tabs>
          <w:tab w:val="right" w:leader="dot" w:pos="7921"/>
        </w:tabs>
        <w:rPr>
          <w:del w:id="496" w:author="Microsoft Office User" w:date="2023-06-05T19:25:00Z"/>
          <w:rFonts w:eastAsiaTheme="minorEastAsia"/>
          <w:noProof/>
          <w:kern w:val="2"/>
          <w:szCs w:val="24"/>
          <w:lang w:eastAsia="es-ES_tradnl"/>
          <w14:ligatures w14:val="standardContextual"/>
        </w:rPr>
      </w:pPr>
      <w:del w:id="497" w:author="Microsoft Office User" w:date="2023-06-05T19:25:00Z">
        <w:r w:rsidRPr="001746C2" w:rsidDel="001746C2">
          <w:rPr>
            <w:rPrChange w:id="498" w:author="Microsoft Office User" w:date="2023-06-05T19:25:00Z">
              <w:rPr>
                <w:rStyle w:val="Hipervnculo"/>
                <w:noProof/>
              </w:rPr>
            </w:rPrChange>
          </w:rPr>
          <w:delText>Ilustración 15: Código del archivo ExecuteTFG.sh</w:delText>
        </w:r>
        <w:r w:rsidDel="001746C2">
          <w:rPr>
            <w:noProof/>
            <w:webHidden/>
          </w:rPr>
          <w:tab/>
          <w:delText>55</w:delText>
        </w:r>
      </w:del>
    </w:p>
    <w:p w14:paraId="55724C83" w14:textId="4D3B8C99" w:rsidR="0076637E" w:rsidDel="001746C2" w:rsidRDefault="0076637E" w:rsidP="0076637E">
      <w:pPr>
        <w:pStyle w:val="Tabladeilustraciones"/>
        <w:tabs>
          <w:tab w:val="right" w:leader="dot" w:pos="7921"/>
        </w:tabs>
        <w:rPr>
          <w:del w:id="499" w:author="Microsoft Office User" w:date="2023-06-05T19:25:00Z"/>
          <w:rFonts w:eastAsiaTheme="minorEastAsia"/>
          <w:noProof/>
          <w:kern w:val="2"/>
          <w:szCs w:val="24"/>
          <w:lang w:eastAsia="es-ES_tradnl"/>
          <w14:ligatures w14:val="standardContextual"/>
        </w:rPr>
      </w:pPr>
      <w:del w:id="500" w:author="Microsoft Office User" w:date="2023-06-05T19:25:00Z">
        <w:r w:rsidRPr="001746C2" w:rsidDel="001746C2">
          <w:rPr>
            <w:rPrChange w:id="501" w:author="Microsoft Office User" w:date="2023-06-05T19:25:00Z">
              <w:rPr>
                <w:rStyle w:val="Hipervnculo"/>
                <w:noProof/>
              </w:rPr>
            </w:rPrChange>
          </w:rPr>
          <w:delText>Ilustración 16: Petición POST en Postman</w:delText>
        </w:r>
        <w:r w:rsidDel="001746C2">
          <w:rPr>
            <w:noProof/>
            <w:webHidden/>
          </w:rPr>
          <w:tab/>
          <w:delText>56</w:delText>
        </w:r>
      </w:del>
    </w:p>
    <w:p w14:paraId="1CEE3028" w14:textId="03E1DFEC" w:rsidR="0076637E" w:rsidDel="001746C2" w:rsidRDefault="0076637E" w:rsidP="0076637E">
      <w:pPr>
        <w:pStyle w:val="Tabladeilustraciones"/>
        <w:tabs>
          <w:tab w:val="right" w:leader="dot" w:pos="7921"/>
        </w:tabs>
        <w:rPr>
          <w:del w:id="502" w:author="Microsoft Office User" w:date="2023-06-05T19:25:00Z"/>
          <w:rFonts w:eastAsiaTheme="minorEastAsia"/>
          <w:noProof/>
          <w:kern w:val="2"/>
          <w:szCs w:val="24"/>
          <w:lang w:eastAsia="es-ES_tradnl"/>
          <w14:ligatures w14:val="standardContextual"/>
        </w:rPr>
      </w:pPr>
      <w:del w:id="503" w:author="Microsoft Office User" w:date="2023-06-05T19:25:00Z">
        <w:r w:rsidRPr="001746C2" w:rsidDel="001746C2">
          <w:rPr>
            <w:rPrChange w:id="504" w:author="Microsoft Office User" w:date="2023-06-05T19:25:00Z">
              <w:rPr>
                <w:rStyle w:val="Hipervnculo"/>
                <w:noProof/>
              </w:rPr>
            </w:rPrChange>
          </w:rPr>
          <w:delText>Ilustración 17: Respuesta de petición POST en Postman</w:delText>
        </w:r>
        <w:r w:rsidDel="001746C2">
          <w:rPr>
            <w:noProof/>
            <w:webHidden/>
          </w:rPr>
          <w:tab/>
          <w:delText>56</w:delText>
        </w:r>
      </w:del>
    </w:p>
    <w:p w14:paraId="39D1F5D4" w14:textId="78BA3DF4" w:rsidR="00801D52" w:rsidDel="00B36384" w:rsidRDefault="0076637E" w:rsidP="0076637E">
      <w:pPr>
        <w:tabs>
          <w:tab w:val="left" w:pos="2340"/>
        </w:tabs>
        <w:rPr>
          <w:del w:id="505" w:author="Microsoft Office User" w:date="2023-06-05T19:30:00Z"/>
        </w:rPr>
      </w:pPr>
      <w:r>
        <w:fldChar w:fldCharType="end"/>
      </w:r>
    </w:p>
    <w:p w14:paraId="336B5692" w14:textId="201876BE" w:rsidR="0076637E" w:rsidRPr="0076637E" w:rsidRDefault="0076637E">
      <w:pPr>
        <w:tabs>
          <w:tab w:val="left" w:pos="2340"/>
        </w:tabs>
        <w:sectPr w:rsidR="0076637E" w:rsidRPr="0076637E" w:rsidSect="00C804D3">
          <w:type w:val="oddPage"/>
          <w:pgSz w:w="11900" w:h="16840" w:code="9"/>
          <w:pgMar w:top="1985" w:right="1701" w:bottom="1417" w:left="1701" w:header="851" w:footer="851" w:gutter="567"/>
          <w:pgNumType w:fmt="upperRoman"/>
          <w:cols w:space="708"/>
          <w:titlePg/>
          <w:docGrid w:linePitch="360"/>
        </w:sectPr>
        <w:pPrChange w:id="506" w:author="Microsoft Office User" w:date="2023-06-05T19:30:00Z">
          <w:pPr/>
        </w:pPrChange>
      </w:pPr>
    </w:p>
    <w:p w14:paraId="616021B8" w14:textId="76F6D32F" w:rsidR="00801D52" w:rsidRDefault="00801D52" w:rsidP="00801D52">
      <w:pPr>
        <w:spacing w:before="0" w:after="0" w:line="240" w:lineRule="auto"/>
        <w:jc w:val="left"/>
        <w:rPr>
          <w:rFonts w:ascii="Times New Roman" w:eastAsiaTheme="majorEastAsia" w:hAnsi="Times New Roman" w:cstheme="majorBidi"/>
          <w:b/>
          <w:spacing w:val="-10"/>
          <w:kern w:val="28"/>
          <w:sz w:val="48"/>
          <w:szCs w:val="56"/>
        </w:rPr>
      </w:pPr>
    </w:p>
    <w:p w14:paraId="0B4BFB15" w14:textId="0C16CA6B" w:rsidR="00801D52" w:rsidRPr="00767F00" w:rsidRDefault="00801D52" w:rsidP="00801D52">
      <w:pPr>
        <w:pStyle w:val="Ttulo"/>
      </w:pPr>
      <w:r>
        <w:t>Índice de tablas</w:t>
      </w:r>
    </w:p>
    <w:p w14:paraId="7CEC1032" w14:textId="77777777" w:rsidR="00801D52" w:rsidRDefault="00801D52" w:rsidP="00801D52"/>
    <w:p w14:paraId="2451AA3C" w14:textId="68DBB6D4" w:rsidR="005D2FB3" w:rsidRDefault="00801D52">
      <w:pPr>
        <w:pStyle w:val="Tabladeilustraciones"/>
        <w:tabs>
          <w:tab w:val="right" w:leader="dot" w:pos="7921"/>
        </w:tabs>
        <w:rPr>
          <w:ins w:id="507" w:author="Microsoft Office User" w:date="2023-06-05T20:28:00Z"/>
          <w:rFonts w:eastAsiaTheme="minorEastAsia"/>
          <w:noProof/>
          <w:kern w:val="2"/>
          <w:szCs w:val="24"/>
          <w:lang w:eastAsia="es-ES_tradnl"/>
          <w14:ligatures w14:val="standardContextual"/>
        </w:rPr>
      </w:pPr>
      <w:r>
        <w:fldChar w:fldCharType="begin"/>
      </w:r>
      <w:r>
        <w:instrText xml:space="preserve"> TOC \h \z \c "Tabla" </w:instrText>
      </w:r>
      <w:r>
        <w:fldChar w:fldCharType="separate"/>
      </w:r>
      <w:ins w:id="508" w:author="Microsoft Office User" w:date="2023-06-05T20:28:00Z">
        <w:r w:rsidR="005D2FB3" w:rsidRPr="00FA1B31">
          <w:rPr>
            <w:rStyle w:val="Hipervnculo"/>
            <w:noProof/>
          </w:rPr>
          <w:fldChar w:fldCharType="begin"/>
        </w:r>
        <w:r w:rsidR="005D2FB3" w:rsidRPr="00FA1B31">
          <w:rPr>
            <w:rStyle w:val="Hipervnculo"/>
            <w:noProof/>
          </w:rPr>
          <w:instrText xml:space="preserve"> </w:instrText>
        </w:r>
        <w:r w:rsidR="005D2FB3">
          <w:rPr>
            <w:noProof/>
          </w:rPr>
          <w:instrText>HYPERLINK \l "_Toc136889459"</w:instrText>
        </w:r>
        <w:r w:rsidR="005D2FB3" w:rsidRPr="00FA1B31">
          <w:rPr>
            <w:rStyle w:val="Hipervnculo"/>
            <w:noProof/>
          </w:rPr>
          <w:instrText xml:space="preserve"> </w:instrText>
        </w:r>
        <w:r w:rsidR="005D2FB3" w:rsidRPr="00FA1B31">
          <w:rPr>
            <w:rStyle w:val="Hipervnculo"/>
            <w:noProof/>
          </w:rPr>
        </w:r>
        <w:r w:rsidR="005D2FB3" w:rsidRPr="00FA1B31">
          <w:rPr>
            <w:rStyle w:val="Hipervnculo"/>
            <w:noProof/>
          </w:rPr>
          <w:fldChar w:fldCharType="separate"/>
        </w:r>
        <w:r w:rsidR="005D2FB3" w:rsidRPr="00FA1B31">
          <w:rPr>
            <w:rStyle w:val="Hipervnculo"/>
            <w:noProof/>
          </w:rPr>
          <w:t>Tabla 1: Requisitos funcionales</w:t>
        </w:r>
        <w:r w:rsidR="005D2FB3">
          <w:rPr>
            <w:noProof/>
            <w:webHidden/>
          </w:rPr>
          <w:tab/>
        </w:r>
        <w:r w:rsidR="005D2FB3">
          <w:rPr>
            <w:noProof/>
            <w:webHidden/>
          </w:rPr>
          <w:fldChar w:fldCharType="begin"/>
        </w:r>
        <w:r w:rsidR="005D2FB3">
          <w:rPr>
            <w:noProof/>
            <w:webHidden/>
          </w:rPr>
          <w:instrText xml:space="preserve"> PAGEREF _Toc136889459 \h </w:instrText>
        </w:r>
      </w:ins>
      <w:r w:rsidR="005D2FB3">
        <w:rPr>
          <w:noProof/>
          <w:webHidden/>
        </w:rPr>
      </w:r>
      <w:r w:rsidR="005D2FB3">
        <w:rPr>
          <w:noProof/>
          <w:webHidden/>
        </w:rPr>
        <w:fldChar w:fldCharType="separate"/>
      </w:r>
      <w:ins w:id="509" w:author="Microsoft Office User" w:date="2023-06-05T20:29:00Z">
        <w:r w:rsidR="005D2FB3">
          <w:rPr>
            <w:noProof/>
            <w:webHidden/>
          </w:rPr>
          <w:t>19</w:t>
        </w:r>
      </w:ins>
      <w:ins w:id="510" w:author="Microsoft Office User" w:date="2023-06-05T20:28:00Z">
        <w:r w:rsidR="005D2FB3">
          <w:rPr>
            <w:noProof/>
            <w:webHidden/>
          </w:rPr>
          <w:fldChar w:fldCharType="end"/>
        </w:r>
        <w:r w:rsidR="005D2FB3" w:rsidRPr="00FA1B31">
          <w:rPr>
            <w:rStyle w:val="Hipervnculo"/>
            <w:noProof/>
          </w:rPr>
          <w:fldChar w:fldCharType="end"/>
        </w:r>
      </w:ins>
    </w:p>
    <w:p w14:paraId="6BFC98CF" w14:textId="34B8177C" w:rsidR="005D2FB3" w:rsidRDefault="005D2FB3">
      <w:pPr>
        <w:pStyle w:val="Tabladeilustraciones"/>
        <w:tabs>
          <w:tab w:val="right" w:leader="dot" w:pos="7921"/>
        </w:tabs>
        <w:rPr>
          <w:ins w:id="511" w:author="Microsoft Office User" w:date="2023-06-05T20:28:00Z"/>
          <w:rFonts w:eastAsiaTheme="minorEastAsia"/>
          <w:noProof/>
          <w:kern w:val="2"/>
          <w:szCs w:val="24"/>
          <w:lang w:eastAsia="es-ES_tradnl"/>
          <w14:ligatures w14:val="standardContextual"/>
        </w:rPr>
      </w:pPr>
      <w:ins w:id="512" w:author="Microsoft Office User" w:date="2023-06-05T20:28:00Z">
        <w:r w:rsidRPr="00FA1B31">
          <w:rPr>
            <w:rStyle w:val="Hipervnculo"/>
            <w:noProof/>
          </w:rPr>
          <w:fldChar w:fldCharType="begin"/>
        </w:r>
        <w:r w:rsidRPr="00FA1B31">
          <w:rPr>
            <w:rStyle w:val="Hipervnculo"/>
            <w:noProof/>
          </w:rPr>
          <w:instrText xml:space="preserve"> </w:instrText>
        </w:r>
        <w:r>
          <w:rPr>
            <w:noProof/>
          </w:rPr>
          <w:instrText>HYPERLINK \l "_Toc136889460"</w:instrText>
        </w:r>
        <w:r w:rsidRPr="00FA1B31">
          <w:rPr>
            <w:rStyle w:val="Hipervnculo"/>
            <w:noProof/>
          </w:rPr>
          <w:instrText xml:space="preserve"> </w:instrText>
        </w:r>
        <w:r w:rsidRPr="00FA1B31">
          <w:rPr>
            <w:rStyle w:val="Hipervnculo"/>
            <w:noProof/>
          </w:rPr>
        </w:r>
        <w:r w:rsidRPr="00FA1B31">
          <w:rPr>
            <w:rStyle w:val="Hipervnculo"/>
            <w:noProof/>
          </w:rPr>
          <w:fldChar w:fldCharType="separate"/>
        </w:r>
        <w:r w:rsidRPr="00FA1B31">
          <w:rPr>
            <w:rStyle w:val="Hipervnculo"/>
            <w:noProof/>
          </w:rPr>
          <w:t>Tabla 2: Requisitos no funcionales</w:t>
        </w:r>
        <w:r>
          <w:rPr>
            <w:noProof/>
            <w:webHidden/>
          </w:rPr>
          <w:tab/>
        </w:r>
        <w:r>
          <w:rPr>
            <w:noProof/>
            <w:webHidden/>
          </w:rPr>
          <w:fldChar w:fldCharType="begin"/>
        </w:r>
        <w:r>
          <w:rPr>
            <w:noProof/>
            <w:webHidden/>
          </w:rPr>
          <w:instrText xml:space="preserve"> PAGEREF _Toc136889460 \h </w:instrText>
        </w:r>
      </w:ins>
      <w:r>
        <w:rPr>
          <w:noProof/>
          <w:webHidden/>
        </w:rPr>
      </w:r>
      <w:r>
        <w:rPr>
          <w:noProof/>
          <w:webHidden/>
        </w:rPr>
        <w:fldChar w:fldCharType="separate"/>
      </w:r>
      <w:ins w:id="513" w:author="Microsoft Office User" w:date="2023-06-05T20:29:00Z">
        <w:r>
          <w:rPr>
            <w:noProof/>
            <w:webHidden/>
          </w:rPr>
          <w:t>20</w:t>
        </w:r>
      </w:ins>
      <w:ins w:id="514" w:author="Microsoft Office User" w:date="2023-06-05T20:28:00Z">
        <w:r>
          <w:rPr>
            <w:noProof/>
            <w:webHidden/>
          </w:rPr>
          <w:fldChar w:fldCharType="end"/>
        </w:r>
        <w:r w:rsidRPr="00FA1B31">
          <w:rPr>
            <w:rStyle w:val="Hipervnculo"/>
            <w:noProof/>
          </w:rPr>
          <w:fldChar w:fldCharType="end"/>
        </w:r>
      </w:ins>
    </w:p>
    <w:p w14:paraId="547F354F" w14:textId="18975809" w:rsidR="005D2FB3" w:rsidRDefault="005D2FB3">
      <w:pPr>
        <w:pStyle w:val="Tabladeilustraciones"/>
        <w:tabs>
          <w:tab w:val="right" w:leader="dot" w:pos="7921"/>
        </w:tabs>
        <w:rPr>
          <w:ins w:id="515" w:author="Microsoft Office User" w:date="2023-06-05T20:28:00Z"/>
          <w:rFonts w:eastAsiaTheme="minorEastAsia"/>
          <w:noProof/>
          <w:kern w:val="2"/>
          <w:szCs w:val="24"/>
          <w:lang w:eastAsia="es-ES_tradnl"/>
          <w14:ligatures w14:val="standardContextual"/>
        </w:rPr>
      </w:pPr>
      <w:ins w:id="516" w:author="Microsoft Office User" w:date="2023-06-05T20:28:00Z">
        <w:r w:rsidRPr="00FA1B31">
          <w:rPr>
            <w:rStyle w:val="Hipervnculo"/>
            <w:noProof/>
          </w:rPr>
          <w:fldChar w:fldCharType="begin"/>
        </w:r>
        <w:r w:rsidRPr="00FA1B31">
          <w:rPr>
            <w:rStyle w:val="Hipervnculo"/>
            <w:noProof/>
          </w:rPr>
          <w:instrText xml:space="preserve"> </w:instrText>
        </w:r>
        <w:r>
          <w:rPr>
            <w:noProof/>
          </w:rPr>
          <w:instrText>HYPERLINK \l "_Toc136889461"</w:instrText>
        </w:r>
        <w:r w:rsidRPr="00FA1B31">
          <w:rPr>
            <w:rStyle w:val="Hipervnculo"/>
            <w:noProof/>
          </w:rPr>
          <w:instrText xml:space="preserve"> </w:instrText>
        </w:r>
        <w:r w:rsidRPr="00FA1B31">
          <w:rPr>
            <w:rStyle w:val="Hipervnculo"/>
            <w:noProof/>
          </w:rPr>
        </w:r>
        <w:r w:rsidRPr="00FA1B31">
          <w:rPr>
            <w:rStyle w:val="Hipervnculo"/>
            <w:noProof/>
          </w:rPr>
          <w:fldChar w:fldCharType="separate"/>
        </w:r>
        <w:r w:rsidRPr="00FA1B31">
          <w:rPr>
            <w:rStyle w:val="Hipervnculo"/>
            <w:noProof/>
          </w:rPr>
          <w:t>Tabla 3: Recurso /alumnos/id/CV</w:t>
        </w:r>
        <w:r>
          <w:rPr>
            <w:noProof/>
            <w:webHidden/>
          </w:rPr>
          <w:tab/>
        </w:r>
        <w:r>
          <w:rPr>
            <w:noProof/>
            <w:webHidden/>
          </w:rPr>
          <w:fldChar w:fldCharType="begin"/>
        </w:r>
        <w:r>
          <w:rPr>
            <w:noProof/>
            <w:webHidden/>
          </w:rPr>
          <w:instrText xml:space="preserve"> PAGEREF _Toc136889461 \h </w:instrText>
        </w:r>
      </w:ins>
      <w:r>
        <w:rPr>
          <w:noProof/>
          <w:webHidden/>
        </w:rPr>
      </w:r>
      <w:r>
        <w:rPr>
          <w:noProof/>
          <w:webHidden/>
        </w:rPr>
        <w:fldChar w:fldCharType="separate"/>
      </w:r>
      <w:ins w:id="517" w:author="Microsoft Office User" w:date="2023-06-05T20:29:00Z">
        <w:r>
          <w:rPr>
            <w:noProof/>
            <w:webHidden/>
          </w:rPr>
          <w:t>29</w:t>
        </w:r>
      </w:ins>
      <w:ins w:id="518" w:author="Microsoft Office User" w:date="2023-06-05T20:28:00Z">
        <w:r>
          <w:rPr>
            <w:noProof/>
            <w:webHidden/>
          </w:rPr>
          <w:fldChar w:fldCharType="end"/>
        </w:r>
        <w:r w:rsidRPr="00FA1B31">
          <w:rPr>
            <w:rStyle w:val="Hipervnculo"/>
            <w:noProof/>
          </w:rPr>
          <w:fldChar w:fldCharType="end"/>
        </w:r>
      </w:ins>
    </w:p>
    <w:p w14:paraId="2F2CF822" w14:textId="40C4F97D" w:rsidR="005D2FB3" w:rsidRDefault="005D2FB3">
      <w:pPr>
        <w:pStyle w:val="Tabladeilustraciones"/>
        <w:tabs>
          <w:tab w:val="right" w:leader="dot" w:pos="7921"/>
        </w:tabs>
        <w:rPr>
          <w:ins w:id="519" w:author="Microsoft Office User" w:date="2023-06-05T20:28:00Z"/>
          <w:rFonts w:eastAsiaTheme="minorEastAsia"/>
          <w:noProof/>
          <w:kern w:val="2"/>
          <w:szCs w:val="24"/>
          <w:lang w:eastAsia="es-ES_tradnl"/>
          <w14:ligatures w14:val="standardContextual"/>
        </w:rPr>
      </w:pPr>
      <w:ins w:id="520" w:author="Microsoft Office User" w:date="2023-06-05T20:28:00Z">
        <w:r w:rsidRPr="00FA1B31">
          <w:rPr>
            <w:rStyle w:val="Hipervnculo"/>
            <w:noProof/>
          </w:rPr>
          <w:fldChar w:fldCharType="begin"/>
        </w:r>
        <w:r w:rsidRPr="00FA1B31">
          <w:rPr>
            <w:rStyle w:val="Hipervnculo"/>
            <w:noProof/>
          </w:rPr>
          <w:instrText xml:space="preserve"> </w:instrText>
        </w:r>
        <w:r>
          <w:rPr>
            <w:noProof/>
          </w:rPr>
          <w:instrText>HYPERLINK \l "_Toc136889462"</w:instrText>
        </w:r>
        <w:r w:rsidRPr="00FA1B31">
          <w:rPr>
            <w:rStyle w:val="Hipervnculo"/>
            <w:noProof/>
          </w:rPr>
          <w:instrText xml:space="preserve"> </w:instrText>
        </w:r>
        <w:r w:rsidRPr="00FA1B31">
          <w:rPr>
            <w:rStyle w:val="Hipervnculo"/>
            <w:noProof/>
          </w:rPr>
        </w:r>
        <w:r w:rsidRPr="00FA1B31">
          <w:rPr>
            <w:rStyle w:val="Hipervnculo"/>
            <w:noProof/>
          </w:rPr>
          <w:fldChar w:fldCharType="separate"/>
        </w:r>
        <w:r w:rsidRPr="00FA1B31">
          <w:rPr>
            <w:rStyle w:val="Hipervnculo"/>
            <w:noProof/>
          </w:rPr>
          <w:t>Tabla 4: Recurso /ofertas</w:t>
        </w:r>
        <w:r>
          <w:rPr>
            <w:noProof/>
            <w:webHidden/>
          </w:rPr>
          <w:tab/>
        </w:r>
        <w:r>
          <w:rPr>
            <w:noProof/>
            <w:webHidden/>
          </w:rPr>
          <w:fldChar w:fldCharType="begin"/>
        </w:r>
        <w:r>
          <w:rPr>
            <w:noProof/>
            <w:webHidden/>
          </w:rPr>
          <w:instrText xml:space="preserve"> PAGEREF _Toc136889462 \h </w:instrText>
        </w:r>
      </w:ins>
      <w:r>
        <w:rPr>
          <w:noProof/>
          <w:webHidden/>
        </w:rPr>
      </w:r>
      <w:r>
        <w:rPr>
          <w:noProof/>
          <w:webHidden/>
        </w:rPr>
        <w:fldChar w:fldCharType="separate"/>
      </w:r>
      <w:ins w:id="521" w:author="Microsoft Office User" w:date="2023-06-05T20:29:00Z">
        <w:r>
          <w:rPr>
            <w:noProof/>
            <w:webHidden/>
          </w:rPr>
          <w:t>30</w:t>
        </w:r>
      </w:ins>
      <w:ins w:id="522" w:author="Microsoft Office User" w:date="2023-06-05T20:28:00Z">
        <w:r>
          <w:rPr>
            <w:noProof/>
            <w:webHidden/>
          </w:rPr>
          <w:fldChar w:fldCharType="end"/>
        </w:r>
        <w:r w:rsidRPr="00FA1B31">
          <w:rPr>
            <w:rStyle w:val="Hipervnculo"/>
            <w:noProof/>
          </w:rPr>
          <w:fldChar w:fldCharType="end"/>
        </w:r>
      </w:ins>
    </w:p>
    <w:p w14:paraId="6B38016C" w14:textId="0A2DE38E" w:rsidR="005D2FB3" w:rsidRDefault="005D2FB3">
      <w:pPr>
        <w:pStyle w:val="Tabladeilustraciones"/>
        <w:tabs>
          <w:tab w:val="right" w:leader="dot" w:pos="7921"/>
        </w:tabs>
        <w:rPr>
          <w:ins w:id="523" w:author="Microsoft Office User" w:date="2023-06-05T20:28:00Z"/>
          <w:rFonts w:eastAsiaTheme="minorEastAsia"/>
          <w:noProof/>
          <w:kern w:val="2"/>
          <w:szCs w:val="24"/>
          <w:lang w:eastAsia="es-ES_tradnl"/>
          <w14:ligatures w14:val="standardContextual"/>
        </w:rPr>
      </w:pPr>
      <w:ins w:id="524" w:author="Microsoft Office User" w:date="2023-06-05T20:28:00Z">
        <w:r w:rsidRPr="00FA1B31">
          <w:rPr>
            <w:rStyle w:val="Hipervnculo"/>
            <w:noProof/>
          </w:rPr>
          <w:fldChar w:fldCharType="begin"/>
        </w:r>
        <w:r w:rsidRPr="00FA1B31">
          <w:rPr>
            <w:rStyle w:val="Hipervnculo"/>
            <w:noProof/>
          </w:rPr>
          <w:instrText xml:space="preserve"> </w:instrText>
        </w:r>
        <w:r>
          <w:rPr>
            <w:noProof/>
          </w:rPr>
          <w:instrText>HYPERLINK \l "_Toc136889463"</w:instrText>
        </w:r>
        <w:r w:rsidRPr="00FA1B31">
          <w:rPr>
            <w:rStyle w:val="Hipervnculo"/>
            <w:noProof/>
          </w:rPr>
          <w:instrText xml:space="preserve"> </w:instrText>
        </w:r>
        <w:r w:rsidRPr="00FA1B31">
          <w:rPr>
            <w:rStyle w:val="Hipervnculo"/>
            <w:noProof/>
          </w:rPr>
        </w:r>
        <w:r w:rsidRPr="00FA1B31">
          <w:rPr>
            <w:rStyle w:val="Hipervnculo"/>
            <w:noProof/>
          </w:rPr>
          <w:fldChar w:fldCharType="separate"/>
        </w:r>
        <w:r w:rsidRPr="00FA1B31">
          <w:rPr>
            <w:rStyle w:val="Hipervnculo"/>
            <w:noProof/>
          </w:rPr>
          <w:t>Tabla 5: Recurso /alumnos</w:t>
        </w:r>
        <w:r>
          <w:rPr>
            <w:noProof/>
            <w:webHidden/>
          </w:rPr>
          <w:tab/>
        </w:r>
        <w:r>
          <w:rPr>
            <w:noProof/>
            <w:webHidden/>
          </w:rPr>
          <w:fldChar w:fldCharType="begin"/>
        </w:r>
        <w:r>
          <w:rPr>
            <w:noProof/>
            <w:webHidden/>
          </w:rPr>
          <w:instrText xml:space="preserve"> PAGEREF _Toc136889463 \h </w:instrText>
        </w:r>
      </w:ins>
      <w:r>
        <w:rPr>
          <w:noProof/>
          <w:webHidden/>
        </w:rPr>
      </w:r>
      <w:r>
        <w:rPr>
          <w:noProof/>
          <w:webHidden/>
        </w:rPr>
        <w:fldChar w:fldCharType="separate"/>
      </w:r>
      <w:ins w:id="525" w:author="Microsoft Office User" w:date="2023-06-05T20:29:00Z">
        <w:r>
          <w:rPr>
            <w:noProof/>
            <w:webHidden/>
          </w:rPr>
          <w:t>56</w:t>
        </w:r>
      </w:ins>
      <w:ins w:id="526" w:author="Microsoft Office User" w:date="2023-06-05T20:28:00Z">
        <w:r>
          <w:rPr>
            <w:noProof/>
            <w:webHidden/>
          </w:rPr>
          <w:fldChar w:fldCharType="end"/>
        </w:r>
        <w:r w:rsidRPr="00FA1B31">
          <w:rPr>
            <w:rStyle w:val="Hipervnculo"/>
            <w:noProof/>
          </w:rPr>
          <w:fldChar w:fldCharType="end"/>
        </w:r>
      </w:ins>
    </w:p>
    <w:p w14:paraId="5E9B7A9A" w14:textId="36C13A82" w:rsidR="005D2FB3" w:rsidRDefault="005D2FB3">
      <w:pPr>
        <w:pStyle w:val="Tabladeilustraciones"/>
        <w:tabs>
          <w:tab w:val="right" w:leader="dot" w:pos="7921"/>
        </w:tabs>
        <w:rPr>
          <w:ins w:id="527" w:author="Microsoft Office User" w:date="2023-06-05T20:28:00Z"/>
          <w:rFonts w:eastAsiaTheme="minorEastAsia"/>
          <w:noProof/>
          <w:kern w:val="2"/>
          <w:szCs w:val="24"/>
          <w:lang w:eastAsia="es-ES_tradnl"/>
          <w14:ligatures w14:val="standardContextual"/>
        </w:rPr>
      </w:pPr>
      <w:ins w:id="528" w:author="Microsoft Office User" w:date="2023-06-05T20:28:00Z">
        <w:r w:rsidRPr="00FA1B31">
          <w:rPr>
            <w:rStyle w:val="Hipervnculo"/>
            <w:noProof/>
          </w:rPr>
          <w:fldChar w:fldCharType="begin"/>
        </w:r>
        <w:r w:rsidRPr="00FA1B31">
          <w:rPr>
            <w:rStyle w:val="Hipervnculo"/>
            <w:noProof/>
          </w:rPr>
          <w:instrText xml:space="preserve"> </w:instrText>
        </w:r>
        <w:r>
          <w:rPr>
            <w:noProof/>
          </w:rPr>
          <w:instrText>HYPERLINK \l "_Toc136889464"</w:instrText>
        </w:r>
        <w:r w:rsidRPr="00FA1B31">
          <w:rPr>
            <w:rStyle w:val="Hipervnculo"/>
            <w:noProof/>
          </w:rPr>
          <w:instrText xml:space="preserve"> </w:instrText>
        </w:r>
        <w:r w:rsidRPr="00FA1B31">
          <w:rPr>
            <w:rStyle w:val="Hipervnculo"/>
            <w:noProof/>
          </w:rPr>
        </w:r>
        <w:r w:rsidRPr="00FA1B31">
          <w:rPr>
            <w:rStyle w:val="Hipervnculo"/>
            <w:noProof/>
          </w:rPr>
          <w:fldChar w:fldCharType="separate"/>
        </w:r>
        <w:r w:rsidRPr="00FA1B31">
          <w:rPr>
            <w:rStyle w:val="Hipervnculo"/>
            <w:noProof/>
          </w:rPr>
          <w:t>Tabla 6: Recurso /alumnos/id</w:t>
        </w:r>
        <w:r>
          <w:rPr>
            <w:noProof/>
            <w:webHidden/>
          </w:rPr>
          <w:tab/>
        </w:r>
        <w:r>
          <w:rPr>
            <w:noProof/>
            <w:webHidden/>
          </w:rPr>
          <w:fldChar w:fldCharType="begin"/>
        </w:r>
        <w:r>
          <w:rPr>
            <w:noProof/>
            <w:webHidden/>
          </w:rPr>
          <w:instrText xml:space="preserve"> PAGEREF _Toc136889464 \h </w:instrText>
        </w:r>
      </w:ins>
      <w:r>
        <w:rPr>
          <w:noProof/>
          <w:webHidden/>
        </w:rPr>
      </w:r>
      <w:r>
        <w:rPr>
          <w:noProof/>
          <w:webHidden/>
        </w:rPr>
        <w:fldChar w:fldCharType="separate"/>
      </w:r>
      <w:ins w:id="529" w:author="Microsoft Office User" w:date="2023-06-05T20:29:00Z">
        <w:r>
          <w:rPr>
            <w:noProof/>
            <w:webHidden/>
          </w:rPr>
          <w:t>57</w:t>
        </w:r>
      </w:ins>
      <w:ins w:id="530" w:author="Microsoft Office User" w:date="2023-06-05T20:28:00Z">
        <w:r>
          <w:rPr>
            <w:noProof/>
            <w:webHidden/>
          </w:rPr>
          <w:fldChar w:fldCharType="end"/>
        </w:r>
        <w:r w:rsidRPr="00FA1B31">
          <w:rPr>
            <w:rStyle w:val="Hipervnculo"/>
            <w:noProof/>
          </w:rPr>
          <w:fldChar w:fldCharType="end"/>
        </w:r>
      </w:ins>
    </w:p>
    <w:p w14:paraId="0DBB5538" w14:textId="560FE47C" w:rsidR="005D2FB3" w:rsidRDefault="005D2FB3">
      <w:pPr>
        <w:pStyle w:val="Tabladeilustraciones"/>
        <w:tabs>
          <w:tab w:val="right" w:leader="dot" w:pos="7921"/>
        </w:tabs>
        <w:rPr>
          <w:ins w:id="531" w:author="Microsoft Office User" w:date="2023-06-05T20:28:00Z"/>
          <w:rFonts w:eastAsiaTheme="minorEastAsia"/>
          <w:noProof/>
          <w:kern w:val="2"/>
          <w:szCs w:val="24"/>
          <w:lang w:eastAsia="es-ES_tradnl"/>
          <w14:ligatures w14:val="standardContextual"/>
        </w:rPr>
      </w:pPr>
      <w:ins w:id="532" w:author="Microsoft Office User" w:date="2023-06-05T20:28:00Z">
        <w:r w:rsidRPr="00FA1B31">
          <w:rPr>
            <w:rStyle w:val="Hipervnculo"/>
            <w:noProof/>
          </w:rPr>
          <w:fldChar w:fldCharType="begin"/>
        </w:r>
        <w:r w:rsidRPr="00FA1B31">
          <w:rPr>
            <w:rStyle w:val="Hipervnculo"/>
            <w:noProof/>
          </w:rPr>
          <w:instrText xml:space="preserve"> </w:instrText>
        </w:r>
        <w:r>
          <w:rPr>
            <w:noProof/>
          </w:rPr>
          <w:instrText>HYPERLINK \l "_Toc136889465"</w:instrText>
        </w:r>
        <w:r w:rsidRPr="00FA1B31">
          <w:rPr>
            <w:rStyle w:val="Hipervnculo"/>
            <w:noProof/>
          </w:rPr>
          <w:instrText xml:space="preserve"> </w:instrText>
        </w:r>
        <w:r w:rsidRPr="00FA1B31">
          <w:rPr>
            <w:rStyle w:val="Hipervnculo"/>
            <w:noProof/>
          </w:rPr>
        </w:r>
        <w:r w:rsidRPr="00FA1B31">
          <w:rPr>
            <w:rStyle w:val="Hipervnculo"/>
            <w:noProof/>
          </w:rPr>
          <w:fldChar w:fldCharType="separate"/>
        </w:r>
        <w:r w:rsidRPr="00FA1B31">
          <w:rPr>
            <w:rStyle w:val="Hipervnculo"/>
            <w:noProof/>
          </w:rPr>
          <w:t>Tabla 7: Recurso /empresas</w:t>
        </w:r>
        <w:r>
          <w:rPr>
            <w:noProof/>
            <w:webHidden/>
          </w:rPr>
          <w:tab/>
        </w:r>
        <w:r>
          <w:rPr>
            <w:noProof/>
            <w:webHidden/>
          </w:rPr>
          <w:fldChar w:fldCharType="begin"/>
        </w:r>
        <w:r>
          <w:rPr>
            <w:noProof/>
            <w:webHidden/>
          </w:rPr>
          <w:instrText xml:space="preserve"> PAGEREF _Toc136889465 \h </w:instrText>
        </w:r>
      </w:ins>
      <w:r>
        <w:rPr>
          <w:noProof/>
          <w:webHidden/>
        </w:rPr>
      </w:r>
      <w:r>
        <w:rPr>
          <w:noProof/>
          <w:webHidden/>
        </w:rPr>
        <w:fldChar w:fldCharType="separate"/>
      </w:r>
      <w:ins w:id="533" w:author="Microsoft Office User" w:date="2023-06-05T20:29:00Z">
        <w:r>
          <w:rPr>
            <w:noProof/>
            <w:webHidden/>
          </w:rPr>
          <w:t>58</w:t>
        </w:r>
      </w:ins>
      <w:ins w:id="534" w:author="Microsoft Office User" w:date="2023-06-05T20:28:00Z">
        <w:r>
          <w:rPr>
            <w:noProof/>
            <w:webHidden/>
          </w:rPr>
          <w:fldChar w:fldCharType="end"/>
        </w:r>
        <w:r w:rsidRPr="00FA1B31">
          <w:rPr>
            <w:rStyle w:val="Hipervnculo"/>
            <w:noProof/>
          </w:rPr>
          <w:fldChar w:fldCharType="end"/>
        </w:r>
      </w:ins>
    </w:p>
    <w:p w14:paraId="66C0EEB4" w14:textId="4DBBAA64" w:rsidR="005D2FB3" w:rsidRDefault="005D2FB3">
      <w:pPr>
        <w:pStyle w:val="Tabladeilustraciones"/>
        <w:tabs>
          <w:tab w:val="right" w:leader="dot" w:pos="7921"/>
        </w:tabs>
        <w:rPr>
          <w:ins w:id="535" w:author="Microsoft Office User" w:date="2023-06-05T20:28:00Z"/>
          <w:rFonts w:eastAsiaTheme="minorEastAsia"/>
          <w:noProof/>
          <w:kern w:val="2"/>
          <w:szCs w:val="24"/>
          <w:lang w:eastAsia="es-ES_tradnl"/>
          <w14:ligatures w14:val="standardContextual"/>
        </w:rPr>
      </w:pPr>
      <w:ins w:id="536" w:author="Microsoft Office User" w:date="2023-06-05T20:28:00Z">
        <w:r w:rsidRPr="00FA1B31">
          <w:rPr>
            <w:rStyle w:val="Hipervnculo"/>
            <w:noProof/>
          </w:rPr>
          <w:fldChar w:fldCharType="begin"/>
        </w:r>
        <w:r w:rsidRPr="00FA1B31">
          <w:rPr>
            <w:rStyle w:val="Hipervnculo"/>
            <w:noProof/>
          </w:rPr>
          <w:instrText xml:space="preserve"> </w:instrText>
        </w:r>
        <w:r>
          <w:rPr>
            <w:noProof/>
          </w:rPr>
          <w:instrText>HYPERLINK \l "_Toc136889466"</w:instrText>
        </w:r>
        <w:r w:rsidRPr="00FA1B31">
          <w:rPr>
            <w:rStyle w:val="Hipervnculo"/>
            <w:noProof/>
          </w:rPr>
          <w:instrText xml:space="preserve"> </w:instrText>
        </w:r>
        <w:r w:rsidRPr="00FA1B31">
          <w:rPr>
            <w:rStyle w:val="Hipervnculo"/>
            <w:noProof/>
          </w:rPr>
        </w:r>
        <w:r w:rsidRPr="00FA1B31">
          <w:rPr>
            <w:rStyle w:val="Hipervnculo"/>
            <w:noProof/>
          </w:rPr>
          <w:fldChar w:fldCharType="separate"/>
        </w:r>
        <w:r w:rsidRPr="00FA1B31">
          <w:rPr>
            <w:rStyle w:val="Hipervnculo"/>
            <w:noProof/>
          </w:rPr>
          <w:t>Tabla 8: Recurso /empresas/id</w:t>
        </w:r>
        <w:r>
          <w:rPr>
            <w:noProof/>
            <w:webHidden/>
          </w:rPr>
          <w:tab/>
        </w:r>
        <w:r>
          <w:rPr>
            <w:noProof/>
            <w:webHidden/>
          </w:rPr>
          <w:fldChar w:fldCharType="begin"/>
        </w:r>
        <w:r>
          <w:rPr>
            <w:noProof/>
            <w:webHidden/>
          </w:rPr>
          <w:instrText xml:space="preserve"> PAGEREF _Toc136889466 \h </w:instrText>
        </w:r>
      </w:ins>
      <w:r>
        <w:rPr>
          <w:noProof/>
          <w:webHidden/>
        </w:rPr>
      </w:r>
      <w:r>
        <w:rPr>
          <w:noProof/>
          <w:webHidden/>
        </w:rPr>
        <w:fldChar w:fldCharType="separate"/>
      </w:r>
      <w:ins w:id="537" w:author="Microsoft Office User" w:date="2023-06-05T20:29:00Z">
        <w:r>
          <w:rPr>
            <w:noProof/>
            <w:webHidden/>
          </w:rPr>
          <w:t>59</w:t>
        </w:r>
      </w:ins>
      <w:ins w:id="538" w:author="Microsoft Office User" w:date="2023-06-05T20:28:00Z">
        <w:r>
          <w:rPr>
            <w:noProof/>
            <w:webHidden/>
          </w:rPr>
          <w:fldChar w:fldCharType="end"/>
        </w:r>
        <w:r w:rsidRPr="00FA1B31">
          <w:rPr>
            <w:rStyle w:val="Hipervnculo"/>
            <w:noProof/>
          </w:rPr>
          <w:fldChar w:fldCharType="end"/>
        </w:r>
      </w:ins>
    </w:p>
    <w:p w14:paraId="1292536C" w14:textId="25B1EC01" w:rsidR="005D2FB3" w:rsidRDefault="005D2FB3">
      <w:pPr>
        <w:pStyle w:val="Tabladeilustraciones"/>
        <w:tabs>
          <w:tab w:val="right" w:leader="dot" w:pos="7921"/>
        </w:tabs>
        <w:rPr>
          <w:ins w:id="539" w:author="Microsoft Office User" w:date="2023-06-05T20:28:00Z"/>
          <w:rFonts w:eastAsiaTheme="minorEastAsia"/>
          <w:noProof/>
          <w:kern w:val="2"/>
          <w:szCs w:val="24"/>
          <w:lang w:eastAsia="es-ES_tradnl"/>
          <w14:ligatures w14:val="standardContextual"/>
        </w:rPr>
      </w:pPr>
      <w:ins w:id="540" w:author="Microsoft Office User" w:date="2023-06-05T20:28:00Z">
        <w:r w:rsidRPr="00FA1B31">
          <w:rPr>
            <w:rStyle w:val="Hipervnculo"/>
            <w:noProof/>
          </w:rPr>
          <w:fldChar w:fldCharType="begin"/>
        </w:r>
        <w:r w:rsidRPr="00FA1B31">
          <w:rPr>
            <w:rStyle w:val="Hipervnculo"/>
            <w:noProof/>
          </w:rPr>
          <w:instrText xml:space="preserve"> </w:instrText>
        </w:r>
        <w:r>
          <w:rPr>
            <w:noProof/>
          </w:rPr>
          <w:instrText>HYPERLINK \l "_Toc136889467"</w:instrText>
        </w:r>
        <w:r w:rsidRPr="00FA1B31">
          <w:rPr>
            <w:rStyle w:val="Hipervnculo"/>
            <w:noProof/>
          </w:rPr>
          <w:instrText xml:space="preserve"> </w:instrText>
        </w:r>
        <w:r w:rsidRPr="00FA1B31">
          <w:rPr>
            <w:rStyle w:val="Hipervnculo"/>
            <w:noProof/>
          </w:rPr>
        </w:r>
        <w:r w:rsidRPr="00FA1B31">
          <w:rPr>
            <w:rStyle w:val="Hipervnculo"/>
            <w:noProof/>
          </w:rPr>
          <w:fldChar w:fldCharType="separate"/>
        </w:r>
        <w:r w:rsidRPr="00FA1B31">
          <w:rPr>
            <w:rStyle w:val="Hipervnculo"/>
            <w:noProof/>
          </w:rPr>
          <w:t>Tabla 9: Recurso /empresas/id/ofertas</w:t>
        </w:r>
        <w:r>
          <w:rPr>
            <w:noProof/>
            <w:webHidden/>
          </w:rPr>
          <w:tab/>
        </w:r>
        <w:r>
          <w:rPr>
            <w:noProof/>
            <w:webHidden/>
          </w:rPr>
          <w:fldChar w:fldCharType="begin"/>
        </w:r>
        <w:r>
          <w:rPr>
            <w:noProof/>
            <w:webHidden/>
          </w:rPr>
          <w:instrText xml:space="preserve"> PAGEREF _Toc136889467 \h </w:instrText>
        </w:r>
      </w:ins>
      <w:r>
        <w:rPr>
          <w:noProof/>
          <w:webHidden/>
        </w:rPr>
      </w:r>
      <w:r>
        <w:rPr>
          <w:noProof/>
          <w:webHidden/>
        </w:rPr>
        <w:fldChar w:fldCharType="separate"/>
      </w:r>
      <w:ins w:id="541" w:author="Microsoft Office User" w:date="2023-06-05T20:29:00Z">
        <w:r>
          <w:rPr>
            <w:noProof/>
            <w:webHidden/>
          </w:rPr>
          <w:t>60</w:t>
        </w:r>
      </w:ins>
      <w:ins w:id="542" w:author="Microsoft Office User" w:date="2023-06-05T20:28:00Z">
        <w:r>
          <w:rPr>
            <w:noProof/>
            <w:webHidden/>
          </w:rPr>
          <w:fldChar w:fldCharType="end"/>
        </w:r>
        <w:r w:rsidRPr="00FA1B31">
          <w:rPr>
            <w:rStyle w:val="Hipervnculo"/>
            <w:noProof/>
          </w:rPr>
          <w:fldChar w:fldCharType="end"/>
        </w:r>
      </w:ins>
    </w:p>
    <w:p w14:paraId="12971C85" w14:textId="3BA840BB" w:rsidR="005D2FB3" w:rsidRDefault="005D2FB3">
      <w:pPr>
        <w:pStyle w:val="Tabladeilustraciones"/>
        <w:tabs>
          <w:tab w:val="right" w:leader="dot" w:pos="7921"/>
        </w:tabs>
        <w:rPr>
          <w:ins w:id="543" w:author="Microsoft Office User" w:date="2023-06-05T20:28:00Z"/>
          <w:rFonts w:eastAsiaTheme="minorEastAsia"/>
          <w:noProof/>
          <w:kern w:val="2"/>
          <w:szCs w:val="24"/>
          <w:lang w:eastAsia="es-ES_tradnl"/>
          <w14:ligatures w14:val="standardContextual"/>
        </w:rPr>
      </w:pPr>
      <w:ins w:id="544" w:author="Microsoft Office User" w:date="2023-06-05T20:28:00Z">
        <w:r w:rsidRPr="00FA1B31">
          <w:rPr>
            <w:rStyle w:val="Hipervnculo"/>
            <w:noProof/>
          </w:rPr>
          <w:fldChar w:fldCharType="begin"/>
        </w:r>
        <w:r w:rsidRPr="00FA1B31">
          <w:rPr>
            <w:rStyle w:val="Hipervnculo"/>
            <w:noProof/>
          </w:rPr>
          <w:instrText xml:space="preserve"> </w:instrText>
        </w:r>
        <w:r>
          <w:rPr>
            <w:noProof/>
          </w:rPr>
          <w:instrText>HYPERLINK \l "_Toc136889468"</w:instrText>
        </w:r>
        <w:r w:rsidRPr="00FA1B31">
          <w:rPr>
            <w:rStyle w:val="Hipervnculo"/>
            <w:noProof/>
          </w:rPr>
          <w:instrText xml:space="preserve"> </w:instrText>
        </w:r>
        <w:r w:rsidRPr="00FA1B31">
          <w:rPr>
            <w:rStyle w:val="Hipervnculo"/>
            <w:noProof/>
          </w:rPr>
        </w:r>
        <w:r w:rsidRPr="00FA1B31">
          <w:rPr>
            <w:rStyle w:val="Hipervnculo"/>
            <w:noProof/>
          </w:rPr>
          <w:fldChar w:fldCharType="separate"/>
        </w:r>
        <w:r w:rsidRPr="00FA1B31">
          <w:rPr>
            <w:rStyle w:val="Hipervnculo"/>
            <w:noProof/>
          </w:rPr>
          <w:t>Tabla 10: Recurso /empresas/id/ofertas/id</w:t>
        </w:r>
        <w:r>
          <w:rPr>
            <w:noProof/>
            <w:webHidden/>
          </w:rPr>
          <w:tab/>
        </w:r>
        <w:r>
          <w:rPr>
            <w:noProof/>
            <w:webHidden/>
          </w:rPr>
          <w:fldChar w:fldCharType="begin"/>
        </w:r>
        <w:r>
          <w:rPr>
            <w:noProof/>
            <w:webHidden/>
          </w:rPr>
          <w:instrText xml:space="preserve"> PAGEREF _Toc136889468 \h </w:instrText>
        </w:r>
      </w:ins>
      <w:r>
        <w:rPr>
          <w:noProof/>
          <w:webHidden/>
        </w:rPr>
      </w:r>
      <w:r>
        <w:rPr>
          <w:noProof/>
          <w:webHidden/>
        </w:rPr>
        <w:fldChar w:fldCharType="separate"/>
      </w:r>
      <w:ins w:id="545" w:author="Microsoft Office User" w:date="2023-06-05T20:29:00Z">
        <w:r>
          <w:rPr>
            <w:noProof/>
            <w:webHidden/>
          </w:rPr>
          <w:t>61</w:t>
        </w:r>
      </w:ins>
      <w:ins w:id="546" w:author="Microsoft Office User" w:date="2023-06-05T20:28:00Z">
        <w:r>
          <w:rPr>
            <w:noProof/>
            <w:webHidden/>
          </w:rPr>
          <w:fldChar w:fldCharType="end"/>
        </w:r>
        <w:r w:rsidRPr="00FA1B31">
          <w:rPr>
            <w:rStyle w:val="Hipervnculo"/>
            <w:noProof/>
          </w:rPr>
          <w:fldChar w:fldCharType="end"/>
        </w:r>
      </w:ins>
    </w:p>
    <w:p w14:paraId="4A2DDC54" w14:textId="5F8C62D6" w:rsidR="005D2FB3" w:rsidRDefault="005D2FB3">
      <w:pPr>
        <w:pStyle w:val="Tabladeilustraciones"/>
        <w:tabs>
          <w:tab w:val="right" w:leader="dot" w:pos="7921"/>
        </w:tabs>
        <w:rPr>
          <w:ins w:id="547" w:author="Microsoft Office User" w:date="2023-06-05T20:28:00Z"/>
          <w:rFonts w:eastAsiaTheme="minorEastAsia"/>
          <w:noProof/>
          <w:kern w:val="2"/>
          <w:szCs w:val="24"/>
          <w:lang w:eastAsia="es-ES_tradnl"/>
          <w14:ligatures w14:val="standardContextual"/>
        </w:rPr>
      </w:pPr>
      <w:ins w:id="548" w:author="Microsoft Office User" w:date="2023-06-05T20:28:00Z">
        <w:r w:rsidRPr="00FA1B31">
          <w:rPr>
            <w:rStyle w:val="Hipervnculo"/>
            <w:noProof/>
          </w:rPr>
          <w:fldChar w:fldCharType="begin"/>
        </w:r>
        <w:r w:rsidRPr="00FA1B31">
          <w:rPr>
            <w:rStyle w:val="Hipervnculo"/>
            <w:noProof/>
          </w:rPr>
          <w:instrText xml:space="preserve"> </w:instrText>
        </w:r>
        <w:r>
          <w:rPr>
            <w:noProof/>
          </w:rPr>
          <w:instrText>HYPERLINK \l "_Toc136889469"</w:instrText>
        </w:r>
        <w:r w:rsidRPr="00FA1B31">
          <w:rPr>
            <w:rStyle w:val="Hipervnculo"/>
            <w:noProof/>
          </w:rPr>
          <w:instrText xml:space="preserve"> </w:instrText>
        </w:r>
        <w:r w:rsidRPr="00FA1B31">
          <w:rPr>
            <w:rStyle w:val="Hipervnculo"/>
            <w:noProof/>
          </w:rPr>
        </w:r>
        <w:r w:rsidRPr="00FA1B31">
          <w:rPr>
            <w:rStyle w:val="Hipervnculo"/>
            <w:noProof/>
          </w:rPr>
          <w:fldChar w:fldCharType="separate"/>
        </w:r>
        <w:r w:rsidRPr="00FA1B31">
          <w:rPr>
            <w:rStyle w:val="Hipervnculo"/>
            <w:noProof/>
          </w:rPr>
          <w:t>Tabla 11: Recurso /ofertas/id</w:t>
        </w:r>
        <w:r>
          <w:rPr>
            <w:noProof/>
            <w:webHidden/>
          </w:rPr>
          <w:tab/>
        </w:r>
        <w:r>
          <w:rPr>
            <w:noProof/>
            <w:webHidden/>
          </w:rPr>
          <w:fldChar w:fldCharType="begin"/>
        </w:r>
        <w:r>
          <w:rPr>
            <w:noProof/>
            <w:webHidden/>
          </w:rPr>
          <w:instrText xml:space="preserve"> PAGEREF _Toc136889469 \h </w:instrText>
        </w:r>
      </w:ins>
      <w:r>
        <w:rPr>
          <w:noProof/>
          <w:webHidden/>
        </w:rPr>
      </w:r>
      <w:r>
        <w:rPr>
          <w:noProof/>
          <w:webHidden/>
        </w:rPr>
        <w:fldChar w:fldCharType="separate"/>
      </w:r>
      <w:ins w:id="549" w:author="Microsoft Office User" w:date="2023-06-05T20:29:00Z">
        <w:r>
          <w:rPr>
            <w:noProof/>
            <w:webHidden/>
          </w:rPr>
          <w:t>62</w:t>
        </w:r>
      </w:ins>
      <w:ins w:id="550" w:author="Microsoft Office User" w:date="2023-06-05T20:28:00Z">
        <w:r>
          <w:rPr>
            <w:noProof/>
            <w:webHidden/>
          </w:rPr>
          <w:fldChar w:fldCharType="end"/>
        </w:r>
        <w:r w:rsidRPr="00FA1B31">
          <w:rPr>
            <w:rStyle w:val="Hipervnculo"/>
            <w:noProof/>
          </w:rPr>
          <w:fldChar w:fldCharType="end"/>
        </w:r>
      </w:ins>
    </w:p>
    <w:p w14:paraId="5C6A5D54" w14:textId="52E3DE54" w:rsidR="005D2FB3" w:rsidRDefault="005D2FB3">
      <w:pPr>
        <w:pStyle w:val="Tabladeilustraciones"/>
        <w:tabs>
          <w:tab w:val="right" w:leader="dot" w:pos="7921"/>
        </w:tabs>
        <w:rPr>
          <w:ins w:id="551" w:author="Microsoft Office User" w:date="2023-06-05T20:28:00Z"/>
          <w:rFonts w:eastAsiaTheme="minorEastAsia"/>
          <w:noProof/>
          <w:kern w:val="2"/>
          <w:szCs w:val="24"/>
          <w:lang w:eastAsia="es-ES_tradnl"/>
          <w14:ligatures w14:val="standardContextual"/>
        </w:rPr>
      </w:pPr>
      <w:ins w:id="552" w:author="Microsoft Office User" w:date="2023-06-05T20:28:00Z">
        <w:r w:rsidRPr="00FA1B31">
          <w:rPr>
            <w:rStyle w:val="Hipervnculo"/>
            <w:noProof/>
          </w:rPr>
          <w:fldChar w:fldCharType="begin"/>
        </w:r>
        <w:r w:rsidRPr="00FA1B31">
          <w:rPr>
            <w:rStyle w:val="Hipervnculo"/>
            <w:noProof/>
          </w:rPr>
          <w:instrText xml:space="preserve"> </w:instrText>
        </w:r>
        <w:r>
          <w:rPr>
            <w:noProof/>
          </w:rPr>
          <w:instrText>HYPERLINK \l "_Toc136889470"</w:instrText>
        </w:r>
        <w:r w:rsidRPr="00FA1B31">
          <w:rPr>
            <w:rStyle w:val="Hipervnculo"/>
            <w:noProof/>
          </w:rPr>
          <w:instrText xml:space="preserve"> </w:instrText>
        </w:r>
        <w:r w:rsidRPr="00FA1B31">
          <w:rPr>
            <w:rStyle w:val="Hipervnculo"/>
            <w:noProof/>
          </w:rPr>
        </w:r>
        <w:r w:rsidRPr="00FA1B31">
          <w:rPr>
            <w:rStyle w:val="Hipervnculo"/>
            <w:noProof/>
          </w:rPr>
          <w:fldChar w:fldCharType="separate"/>
        </w:r>
        <w:r w:rsidRPr="00FA1B31">
          <w:rPr>
            <w:rStyle w:val="Hipervnculo"/>
            <w:noProof/>
          </w:rPr>
          <w:t>Tabla 12: Recurso /ofertas/cvs</w:t>
        </w:r>
        <w:r>
          <w:rPr>
            <w:noProof/>
            <w:webHidden/>
          </w:rPr>
          <w:tab/>
        </w:r>
        <w:r>
          <w:rPr>
            <w:noProof/>
            <w:webHidden/>
          </w:rPr>
          <w:fldChar w:fldCharType="begin"/>
        </w:r>
        <w:r>
          <w:rPr>
            <w:noProof/>
            <w:webHidden/>
          </w:rPr>
          <w:instrText xml:space="preserve"> PAGEREF _Toc136889470 \h </w:instrText>
        </w:r>
      </w:ins>
      <w:r>
        <w:rPr>
          <w:noProof/>
          <w:webHidden/>
        </w:rPr>
      </w:r>
      <w:r>
        <w:rPr>
          <w:noProof/>
          <w:webHidden/>
        </w:rPr>
        <w:fldChar w:fldCharType="separate"/>
      </w:r>
      <w:ins w:id="553" w:author="Microsoft Office User" w:date="2023-06-05T20:29:00Z">
        <w:r>
          <w:rPr>
            <w:noProof/>
            <w:webHidden/>
          </w:rPr>
          <w:t>63</w:t>
        </w:r>
      </w:ins>
      <w:ins w:id="554" w:author="Microsoft Office User" w:date="2023-06-05T20:28:00Z">
        <w:r>
          <w:rPr>
            <w:noProof/>
            <w:webHidden/>
          </w:rPr>
          <w:fldChar w:fldCharType="end"/>
        </w:r>
        <w:r w:rsidRPr="00FA1B31">
          <w:rPr>
            <w:rStyle w:val="Hipervnculo"/>
            <w:noProof/>
          </w:rPr>
          <w:fldChar w:fldCharType="end"/>
        </w:r>
      </w:ins>
    </w:p>
    <w:p w14:paraId="07363784" w14:textId="778B3F0C" w:rsidR="00801D52" w:rsidDel="008A7561" w:rsidRDefault="00801D52" w:rsidP="00801D52">
      <w:pPr>
        <w:pStyle w:val="Tabladeilustraciones"/>
        <w:tabs>
          <w:tab w:val="right" w:leader="dot" w:pos="7921"/>
        </w:tabs>
        <w:rPr>
          <w:del w:id="555" w:author="Microsoft Office User" w:date="2023-06-05T18:05:00Z"/>
          <w:rFonts w:eastAsiaTheme="minorEastAsia"/>
          <w:noProof/>
          <w:kern w:val="2"/>
          <w:szCs w:val="24"/>
          <w:lang w:eastAsia="es-ES_tradnl"/>
          <w14:ligatures w14:val="standardContextual"/>
        </w:rPr>
      </w:pPr>
      <w:del w:id="556" w:author="Microsoft Office User" w:date="2023-06-05T18:05:00Z">
        <w:r w:rsidRPr="008A7561" w:rsidDel="008A7561">
          <w:rPr>
            <w:rPrChange w:id="557" w:author="Microsoft Office User" w:date="2023-06-05T18:05:00Z">
              <w:rPr>
                <w:rStyle w:val="Hipervnculo"/>
                <w:noProof/>
              </w:rPr>
            </w:rPrChange>
          </w:rPr>
          <w:delText>Tabla 1: Recurso /alumnos</w:delText>
        </w:r>
        <w:r w:rsidDel="008A7561">
          <w:rPr>
            <w:noProof/>
            <w:webHidden/>
          </w:rPr>
          <w:tab/>
          <w:delText>26</w:delText>
        </w:r>
      </w:del>
    </w:p>
    <w:p w14:paraId="45FC856A" w14:textId="0F3986BC" w:rsidR="00801D52" w:rsidDel="008A7561" w:rsidRDefault="00801D52" w:rsidP="00801D52">
      <w:pPr>
        <w:pStyle w:val="Tabladeilustraciones"/>
        <w:tabs>
          <w:tab w:val="right" w:leader="dot" w:pos="7921"/>
        </w:tabs>
        <w:rPr>
          <w:del w:id="558" w:author="Microsoft Office User" w:date="2023-06-05T18:05:00Z"/>
          <w:rFonts w:eastAsiaTheme="minorEastAsia"/>
          <w:noProof/>
          <w:kern w:val="2"/>
          <w:szCs w:val="24"/>
          <w:lang w:eastAsia="es-ES_tradnl"/>
          <w14:ligatures w14:val="standardContextual"/>
        </w:rPr>
      </w:pPr>
      <w:del w:id="559" w:author="Microsoft Office User" w:date="2023-06-05T18:05:00Z">
        <w:r w:rsidRPr="008A7561" w:rsidDel="008A7561">
          <w:rPr>
            <w:rPrChange w:id="560" w:author="Microsoft Office User" w:date="2023-06-05T18:05:00Z">
              <w:rPr>
                <w:rStyle w:val="Hipervnculo"/>
                <w:noProof/>
              </w:rPr>
            </w:rPrChange>
          </w:rPr>
          <w:delText>Tabla 2: Recurso /alumnos/id</w:delText>
        </w:r>
        <w:r w:rsidDel="008A7561">
          <w:rPr>
            <w:noProof/>
            <w:webHidden/>
          </w:rPr>
          <w:tab/>
          <w:delText>27</w:delText>
        </w:r>
      </w:del>
    </w:p>
    <w:p w14:paraId="039711C6" w14:textId="0117CB96" w:rsidR="00801D52" w:rsidDel="008A7561" w:rsidRDefault="00801D52" w:rsidP="00801D52">
      <w:pPr>
        <w:pStyle w:val="Tabladeilustraciones"/>
        <w:tabs>
          <w:tab w:val="right" w:leader="dot" w:pos="7921"/>
        </w:tabs>
        <w:rPr>
          <w:del w:id="561" w:author="Microsoft Office User" w:date="2023-06-05T18:05:00Z"/>
          <w:rFonts w:eastAsiaTheme="minorEastAsia"/>
          <w:noProof/>
          <w:kern w:val="2"/>
          <w:szCs w:val="24"/>
          <w:lang w:eastAsia="es-ES_tradnl"/>
          <w14:ligatures w14:val="standardContextual"/>
        </w:rPr>
      </w:pPr>
      <w:del w:id="562" w:author="Microsoft Office User" w:date="2023-06-05T18:05:00Z">
        <w:r w:rsidRPr="008A7561" w:rsidDel="008A7561">
          <w:rPr>
            <w:rPrChange w:id="563" w:author="Microsoft Office User" w:date="2023-06-05T18:05:00Z">
              <w:rPr>
                <w:rStyle w:val="Hipervnculo"/>
                <w:noProof/>
              </w:rPr>
            </w:rPrChange>
          </w:rPr>
          <w:delText>Tabla 3: Recurso /alumnos/id/CV</w:delText>
        </w:r>
        <w:r w:rsidDel="008A7561">
          <w:rPr>
            <w:noProof/>
            <w:webHidden/>
          </w:rPr>
          <w:tab/>
          <w:delText>29</w:delText>
        </w:r>
      </w:del>
    </w:p>
    <w:p w14:paraId="5591795F" w14:textId="2E519886" w:rsidR="00801D52" w:rsidDel="008A7561" w:rsidRDefault="00801D52" w:rsidP="00801D52">
      <w:pPr>
        <w:pStyle w:val="Tabladeilustraciones"/>
        <w:tabs>
          <w:tab w:val="right" w:leader="dot" w:pos="7921"/>
        </w:tabs>
        <w:rPr>
          <w:del w:id="564" w:author="Microsoft Office User" w:date="2023-06-05T18:05:00Z"/>
          <w:rFonts w:eastAsiaTheme="minorEastAsia"/>
          <w:noProof/>
          <w:kern w:val="2"/>
          <w:szCs w:val="24"/>
          <w:lang w:eastAsia="es-ES_tradnl"/>
          <w14:ligatures w14:val="standardContextual"/>
        </w:rPr>
      </w:pPr>
      <w:del w:id="565" w:author="Microsoft Office User" w:date="2023-06-05T18:05:00Z">
        <w:r w:rsidRPr="008A7561" w:rsidDel="008A7561">
          <w:rPr>
            <w:rPrChange w:id="566" w:author="Microsoft Office User" w:date="2023-06-05T18:05:00Z">
              <w:rPr>
                <w:rStyle w:val="Hipervnculo"/>
                <w:noProof/>
              </w:rPr>
            </w:rPrChange>
          </w:rPr>
          <w:delText>Tabla 4: Recurso /empresas</w:delText>
        </w:r>
        <w:r w:rsidDel="008A7561">
          <w:rPr>
            <w:noProof/>
            <w:webHidden/>
          </w:rPr>
          <w:tab/>
          <w:delText>30</w:delText>
        </w:r>
      </w:del>
    </w:p>
    <w:p w14:paraId="48EA244D" w14:textId="4E48F0C9" w:rsidR="00801D52" w:rsidDel="008A7561" w:rsidRDefault="00801D52" w:rsidP="00801D52">
      <w:pPr>
        <w:pStyle w:val="Tabladeilustraciones"/>
        <w:tabs>
          <w:tab w:val="right" w:leader="dot" w:pos="7921"/>
        </w:tabs>
        <w:rPr>
          <w:del w:id="567" w:author="Microsoft Office User" w:date="2023-06-05T18:05:00Z"/>
          <w:rFonts w:eastAsiaTheme="minorEastAsia"/>
          <w:noProof/>
          <w:kern w:val="2"/>
          <w:szCs w:val="24"/>
          <w:lang w:eastAsia="es-ES_tradnl"/>
          <w14:ligatures w14:val="standardContextual"/>
        </w:rPr>
      </w:pPr>
      <w:del w:id="568" w:author="Microsoft Office User" w:date="2023-06-05T18:05:00Z">
        <w:r w:rsidRPr="008A7561" w:rsidDel="008A7561">
          <w:rPr>
            <w:rPrChange w:id="569" w:author="Microsoft Office User" w:date="2023-06-05T18:05:00Z">
              <w:rPr>
                <w:rStyle w:val="Hipervnculo"/>
                <w:noProof/>
              </w:rPr>
            </w:rPrChange>
          </w:rPr>
          <w:delText>Tabla 5: /empresas/id</w:delText>
        </w:r>
        <w:r w:rsidDel="008A7561">
          <w:rPr>
            <w:noProof/>
            <w:webHidden/>
          </w:rPr>
          <w:tab/>
          <w:delText>31</w:delText>
        </w:r>
      </w:del>
    </w:p>
    <w:p w14:paraId="597F824D" w14:textId="5965370D" w:rsidR="00801D52" w:rsidDel="008A7561" w:rsidRDefault="00801D52" w:rsidP="00801D52">
      <w:pPr>
        <w:pStyle w:val="Tabladeilustraciones"/>
        <w:tabs>
          <w:tab w:val="right" w:leader="dot" w:pos="7921"/>
        </w:tabs>
        <w:rPr>
          <w:del w:id="570" w:author="Microsoft Office User" w:date="2023-06-05T18:05:00Z"/>
          <w:rFonts w:eastAsiaTheme="minorEastAsia"/>
          <w:noProof/>
          <w:kern w:val="2"/>
          <w:szCs w:val="24"/>
          <w:lang w:eastAsia="es-ES_tradnl"/>
          <w14:ligatures w14:val="standardContextual"/>
        </w:rPr>
      </w:pPr>
      <w:del w:id="571" w:author="Microsoft Office User" w:date="2023-06-05T18:05:00Z">
        <w:r w:rsidRPr="008A7561" w:rsidDel="008A7561">
          <w:rPr>
            <w:rPrChange w:id="572" w:author="Microsoft Office User" w:date="2023-06-05T18:05:00Z">
              <w:rPr>
                <w:rStyle w:val="Hipervnculo"/>
                <w:noProof/>
              </w:rPr>
            </w:rPrChange>
          </w:rPr>
          <w:delText>Tabla 6: Recurso /empresas/id/ofertas</w:delText>
        </w:r>
        <w:r w:rsidDel="008A7561">
          <w:rPr>
            <w:noProof/>
            <w:webHidden/>
          </w:rPr>
          <w:tab/>
          <w:delText>32</w:delText>
        </w:r>
      </w:del>
    </w:p>
    <w:p w14:paraId="0BB6A622" w14:textId="70D8AB77" w:rsidR="00801D52" w:rsidDel="008A7561" w:rsidRDefault="00801D52" w:rsidP="00801D52">
      <w:pPr>
        <w:pStyle w:val="Tabladeilustraciones"/>
        <w:tabs>
          <w:tab w:val="right" w:leader="dot" w:pos="7921"/>
        </w:tabs>
        <w:rPr>
          <w:del w:id="573" w:author="Microsoft Office User" w:date="2023-06-05T18:05:00Z"/>
          <w:rFonts w:eastAsiaTheme="minorEastAsia"/>
          <w:noProof/>
          <w:kern w:val="2"/>
          <w:szCs w:val="24"/>
          <w:lang w:eastAsia="es-ES_tradnl"/>
          <w14:ligatures w14:val="standardContextual"/>
        </w:rPr>
      </w:pPr>
      <w:del w:id="574" w:author="Microsoft Office User" w:date="2023-06-05T18:05:00Z">
        <w:r w:rsidRPr="008A7561" w:rsidDel="008A7561">
          <w:rPr>
            <w:rPrChange w:id="575" w:author="Microsoft Office User" w:date="2023-06-05T18:05:00Z">
              <w:rPr>
                <w:rStyle w:val="Hipervnculo"/>
                <w:noProof/>
              </w:rPr>
            </w:rPrChange>
          </w:rPr>
          <w:delText>Tabla 7: Recurso /empresas/id/ofertas/id</w:delText>
        </w:r>
        <w:r w:rsidDel="008A7561">
          <w:rPr>
            <w:noProof/>
            <w:webHidden/>
          </w:rPr>
          <w:tab/>
          <w:delText>33</w:delText>
        </w:r>
      </w:del>
    </w:p>
    <w:p w14:paraId="791017E0" w14:textId="3809CF32" w:rsidR="00801D52" w:rsidDel="008A7561" w:rsidRDefault="00801D52" w:rsidP="00801D52">
      <w:pPr>
        <w:pStyle w:val="Tabladeilustraciones"/>
        <w:tabs>
          <w:tab w:val="right" w:leader="dot" w:pos="7921"/>
        </w:tabs>
        <w:rPr>
          <w:del w:id="576" w:author="Microsoft Office User" w:date="2023-06-05T18:05:00Z"/>
          <w:rFonts w:eastAsiaTheme="minorEastAsia"/>
          <w:noProof/>
          <w:kern w:val="2"/>
          <w:szCs w:val="24"/>
          <w:lang w:eastAsia="es-ES_tradnl"/>
          <w14:ligatures w14:val="standardContextual"/>
        </w:rPr>
      </w:pPr>
      <w:del w:id="577" w:author="Microsoft Office User" w:date="2023-06-05T18:05:00Z">
        <w:r w:rsidRPr="008A7561" w:rsidDel="008A7561">
          <w:rPr>
            <w:rPrChange w:id="578" w:author="Microsoft Office User" w:date="2023-06-05T18:05:00Z">
              <w:rPr>
                <w:rStyle w:val="Hipervnculo"/>
                <w:noProof/>
              </w:rPr>
            </w:rPrChange>
          </w:rPr>
          <w:delText>Tabla 8: Recurso /ofertas</w:delText>
        </w:r>
        <w:r w:rsidDel="008A7561">
          <w:rPr>
            <w:noProof/>
            <w:webHidden/>
          </w:rPr>
          <w:tab/>
          <w:delText>35</w:delText>
        </w:r>
      </w:del>
    </w:p>
    <w:p w14:paraId="7970EF0C" w14:textId="07F2FC63" w:rsidR="00801D52" w:rsidDel="008A7561" w:rsidRDefault="00801D52" w:rsidP="00801D52">
      <w:pPr>
        <w:pStyle w:val="Tabladeilustraciones"/>
        <w:tabs>
          <w:tab w:val="right" w:leader="dot" w:pos="7921"/>
        </w:tabs>
        <w:rPr>
          <w:del w:id="579" w:author="Microsoft Office User" w:date="2023-06-05T18:05:00Z"/>
          <w:rFonts w:eastAsiaTheme="minorEastAsia"/>
          <w:noProof/>
          <w:kern w:val="2"/>
          <w:szCs w:val="24"/>
          <w:lang w:eastAsia="es-ES_tradnl"/>
          <w14:ligatures w14:val="standardContextual"/>
        </w:rPr>
      </w:pPr>
      <w:del w:id="580" w:author="Microsoft Office User" w:date="2023-06-05T18:05:00Z">
        <w:r w:rsidRPr="008A7561" w:rsidDel="008A7561">
          <w:rPr>
            <w:rPrChange w:id="581" w:author="Microsoft Office User" w:date="2023-06-05T18:05:00Z">
              <w:rPr>
                <w:rStyle w:val="Hipervnculo"/>
                <w:noProof/>
              </w:rPr>
            </w:rPrChange>
          </w:rPr>
          <w:delText>Tabla 9: Recurso /ofertas/id</w:delText>
        </w:r>
        <w:r w:rsidDel="008A7561">
          <w:rPr>
            <w:noProof/>
            <w:webHidden/>
          </w:rPr>
          <w:tab/>
          <w:delText>35</w:delText>
        </w:r>
      </w:del>
    </w:p>
    <w:p w14:paraId="7C8F972B" w14:textId="0AA92FBE" w:rsidR="00801D52" w:rsidDel="008A7561" w:rsidRDefault="00801D52" w:rsidP="00801D52">
      <w:pPr>
        <w:pStyle w:val="Tabladeilustraciones"/>
        <w:tabs>
          <w:tab w:val="right" w:leader="dot" w:pos="7921"/>
        </w:tabs>
        <w:rPr>
          <w:del w:id="582" w:author="Microsoft Office User" w:date="2023-06-05T18:05:00Z"/>
          <w:rFonts w:eastAsiaTheme="minorEastAsia"/>
          <w:noProof/>
          <w:kern w:val="2"/>
          <w:szCs w:val="24"/>
          <w:lang w:eastAsia="es-ES_tradnl"/>
          <w14:ligatures w14:val="standardContextual"/>
        </w:rPr>
      </w:pPr>
      <w:del w:id="583" w:author="Microsoft Office User" w:date="2023-06-05T18:05:00Z">
        <w:r w:rsidRPr="008A7561" w:rsidDel="008A7561">
          <w:rPr>
            <w:rPrChange w:id="584" w:author="Microsoft Office User" w:date="2023-06-05T18:05:00Z">
              <w:rPr>
                <w:rStyle w:val="Hipervnculo"/>
                <w:noProof/>
              </w:rPr>
            </w:rPrChange>
          </w:rPr>
          <w:delText>Tabla 10: Recurso /ofertas/cvs</w:delText>
        </w:r>
        <w:r w:rsidDel="008A7561">
          <w:rPr>
            <w:noProof/>
            <w:webHidden/>
          </w:rPr>
          <w:tab/>
          <w:delText>36</w:delText>
        </w:r>
      </w:del>
    </w:p>
    <w:p w14:paraId="4E355020" w14:textId="2BA7378C" w:rsidR="00E00572" w:rsidDel="00042BF6" w:rsidRDefault="00801D52" w:rsidP="00801D52">
      <w:pPr>
        <w:rPr>
          <w:del w:id="585" w:author="Microsoft Office User" w:date="2023-05-21T11:09:00Z"/>
        </w:rPr>
      </w:pPr>
      <w:r>
        <w:fldChar w:fldCharType="end"/>
      </w:r>
    </w:p>
    <w:p w14:paraId="6330DD66" w14:textId="57B3EBF9" w:rsidR="00CA29F2" w:rsidDel="00042BF6" w:rsidRDefault="00CA29F2" w:rsidP="00337FBF">
      <w:pPr>
        <w:rPr>
          <w:del w:id="586" w:author="Microsoft Office User" w:date="2023-05-21T11:09:00Z"/>
        </w:rPr>
      </w:pPr>
      <w:del w:id="587" w:author="Microsoft Office User" w:date="2023-05-21T11:09:00Z">
        <w:r w:rsidDel="00042BF6">
          <w:delText xml:space="preserve">Ilustración 2 </w:delText>
        </w:r>
      </w:del>
    </w:p>
    <w:p w14:paraId="44510F7B" w14:textId="77777777" w:rsidR="00D8720C" w:rsidDel="00042BF6" w:rsidRDefault="00D8720C" w:rsidP="00337FBF">
      <w:pPr>
        <w:rPr>
          <w:del w:id="588" w:author="Microsoft Office User" w:date="2023-05-21T11:10:00Z"/>
        </w:rPr>
      </w:pPr>
    </w:p>
    <w:p w14:paraId="74CBB141" w14:textId="77777777" w:rsidR="00D8720C" w:rsidDel="00042BF6" w:rsidRDefault="00D8720C" w:rsidP="00337FBF">
      <w:pPr>
        <w:rPr>
          <w:del w:id="589" w:author="Microsoft Office User" w:date="2023-05-21T11:10:00Z"/>
        </w:rPr>
      </w:pPr>
    </w:p>
    <w:p w14:paraId="455C0712" w14:textId="77777777" w:rsidR="00D8720C" w:rsidDel="00042BF6" w:rsidRDefault="00D8720C" w:rsidP="00337FBF">
      <w:pPr>
        <w:rPr>
          <w:del w:id="590" w:author="Microsoft Office User" w:date="2023-05-21T11:10:00Z"/>
        </w:rPr>
      </w:pPr>
    </w:p>
    <w:p w14:paraId="76880C23" w14:textId="1861BAEA" w:rsidR="00D8720C" w:rsidRDefault="00D8720C" w:rsidP="00337FBF"/>
    <w:p w14:paraId="784C65FE" w14:textId="162785DE" w:rsidR="0086471E" w:rsidRDefault="0086471E" w:rsidP="00337FBF"/>
    <w:p w14:paraId="05475D35" w14:textId="1DCF7FA4" w:rsidR="0086471E" w:rsidDel="00042BF6" w:rsidRDefault="0086471E" w:rsidP="00337FBF">
      <w:pPr>
        <w:rPr>
          <w:del w:id="591" w:author="Microsoft Office User" w:date="2023-05-21T11:10:00Z"/>
        </w:rPr>
      </w:pPr>
    </w:p>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7DB02FEE" w14:textId="4409ACEC" w:rsidR="00CA29F2" w:rsidDel="00116744" w:rsidRDefault="00CA29F2" w:rsidP="00337FBF">
      <w:pPr>
        <w:rPr>
          <w:del w:id="592" w:author="Microsoft Office User" w:date="2023-05-21T11:41:00Z"/>
        </w:rPr>
      </w:pPr>
      <w:commentRangeStart w:id="593"/>
      <w:del w:id="594" w:author="Microsoft Office User" w:date="2023-05-21T11:41:00Z">
        <w:r w:rsidDel="00116744">
          <w:lastRenderedPageBreak/>
          <w:delText>Tabla 1</w:delText>
        </w:r>
        <w:commentRangeEnd w:id="593"/>
        <w:r w:rsidR="00CB716F" w:rsidDel="00116744">
          <w:rPr>
            <w:rStyle w:val="Refdecomentario"/>
          </w:rPr>
          <w:commentReference w:id="593"/>
        </w:r>
      </w:del>
    </w:p>
    <w:p w14:paraId="52CD5DA6" w14:textId="399D9526" w:rsidR="00D90868" w:rsidDel="00B36384" w:rsidRDefault="00D90868" w:rsidP="00D90868">
      <w:pPr>
        <w:tabs>
          <w:tab w:val="left" w:pos="3150"/>
        </w:tabs>
        <w:rPr>
          <w:del w:id="595" w:author="Microsoft Office User" w:date="2023-06-05T19:30:00Z"/>
        </w:rPr>
      </w:pPr>
    </w:p>
    <w:p w14:paraId="64DA71A1" w14:textId="2B8E8445" w:rsidR="00D90868" w:rsidRPr="00D90868" w:rsidRDefault="00D90868" w:rsidP="00D90868">
      <w:pPr>
        <w:tabs>
          <w:tab w:val="left" w:pos="3150"/>
        </w:tabs>
        <w:sectPr w:rsidR="00D90868" w:rsidRPr="00D90868" w:rsidSect="006351D8">
          <w:type w:val="oddPage"/>
          <w:pgSz w:w="11900" w:h="16840" w:code="9"/>
          <w:pgMar w:top="1985" w:right="1701" w:bottom="1417" w:left="1701" w:header="851" w:footer="851" w:gutter="567"/>
          <w:pgNumType w:fmt="upperRoman"/>
          <w:cols w:space="708"/>
          <w:titlePg/>
          <w:docGrid w:linePitch="360"/>
        </w:sectPr>
      </w:pPr>
      <w:del w:id="596" w:author="Microsoft Office User" w:date="2023-06-05T19:30:00Z">
        <w:r w:rsidDel="00B36384">
          <w:tab/>
        </w:r>
      </w:del>
    </w:p>
    <w:p w14:paraId="024683BC" w14:textId="7B8F813F" w:rsidR="00D8720C" w:rsidRPr="007B5EE1" w:rsidRDefault="009B3341" w:rsidP="009B3341">
      <w:pPr>
        <w:pStyle w:val="Ttulo1"/>
        <w:keepNext w:val="0"/>
        <w:framePr w:wrap="notBeside"/>
      </w:pPr>
      <w:r>
        <w:lastRenderedPageBreak/>
        <w:br/>
      </w:r>
      <w:bookmarkStart w:id="597" w:name="_Toc136889306"/>
      <w:r w:rsidR="2756277C">
        <w:t>Introducción</w:t>
      </w:r>
      <w:bookmarkEnd w:id="597"/>
    </w:p>
    <w:p w14:paraId="1D3240D8" w14:textId="77777777" w:rsidR="007629E3" w:rsidRDefault="003B2625" w:rsidP="006E2BF7">
      <w:pPr>
        <w:rPr>
          <w:ins w:id="598" w:author="Microsoft Office User" w:date="2023-06-05T21:27:00Z"/>
        </w:rPr>
      </w:pPr>
      <w:commentRangeStart w:id="599"/>
      <w:ins w:id="600" w:author="Sergio Saugar García" w:date="2023-06-05T10:05:00Z">
        <w:del w:id="601" w:author="Microsoft Office User" w:date="2023-06-05T21:26:00Z">
          <w:r w:rsidDel="00867A23">
            <w:delText xml:space="preserve">La gestión de las prácticas curriculares dentro de los diferentes grados universitarios </w:delText>
          </w:r>
        </w:del>
      </w:ins>
      <w:ins w:id="602" w:author="Sergio Saugar García" w:date="2023-06-05T10:08:00Z">
        <w:del w:id="603" w:author="Microsoft Office User" w:date="2023-06-05T21:26:00Z">
          <w:r w:rsidDel="00867A23">
            <w:delText xml:space="preserve">… </w:delText>
          </w:r>
        </w:del>
      </w:ins>
      <w:commentRangeEnd w:id="599"/>
      <w:ins w:id="604" w:author="Sergio Saugar García" w:date="2023-06-05T10:09:00Z">
        <w:del w:id="605" w:author="Microsoft Office User" w:date="2023-06-05T21:26:00Z">
          <w:r w:rsidDel="00867A23">
            <w:rPr>
              <w:rStyle w:val="Refdecomentario"/>
            </w:rPr>
            <w:commentReference w:id="599"/>
          </w:r>
        </w:del>
      </w:ins>
      <w:ins w:id="606" w:author="Microsoft Office User" w:date="2023-06-05T21:26:00Z">
        <w:r w:rsidR="00867A23" w:rsidRPr="00867A23">
          <w:t xml:space="preserve">La gestión de las prácticas curriculares dentro de los diferentes grados universitarios juega un papel crucial en la formación académica y profesional de los estudiantes. Estas prácticas proporcionan oportunidades de aplicar los conocimientos teóricos en entornos reales, fomentando el desarrollo de habilidades y competencias necesarias para el mundo laboral. </w:t>
        </w:r>
      </w:ins>
    </w:p>
    <w:p w14:paraId="57C223BB" w14:textId="1C73AFF6" w:rsidR="006E2BF7" w:rsidRDefault="006E2BF7" w:rsidP="006E2BF7">
      <w:r>
        <w:t xml:space="preserve">Se ha llevado a cabo un análisis del proceso de asignación de prácticas y primeros empleos a los alumnos universitarios y recién graduados en la Universidad CEU San Pablo (CEU), con el propósito de identificar los </w:t>
      </w:r>
      <w:r w:rsidR="006D4B31">
        <w:t>problemas</w:t>
      </w:r>
      <w:r>
        <w:t xml:space="preserve"> existentes y encontrar soluciones adecuadas. Se ha observado que los procesos y aplicaciones utilizados para la búsqueda y asignación de prácticas y ofertas de empleo presentan una serie de </w:t>
      </w:r>
      <w:r w:rsidR="008D5A25">
        <w:t>problemas</w:t>
      </w:r>
      <w:r>
        <w:t xml:space="preserve">, entre ellos la existencia de funcionalidades duplicadas, disparidad en las formas de operar, procesos completamente manuales, falta de digitalización en los CVs y las ofertas de prácticas/empleo, contenido heterogéneo y ausencia de un proceso automatizado de </w:t>
      </w:r>
      <w:r w:rsidR="000575F3">
        <w:t>recomendación de oferta a los alumnos.</w:t>
      </w:r>
    </w:p>
    <w:p w14:paraId="60364C28" w14:textId="6E86FE08" w:rsidR="006E2BF7" w:rsidRDefault="00AF47C7" w:rsidP="006E2BF7">
      <w:r>
        <w:t>El</w:t>
      </w:r>
      <w:r w:rsidR="006E2BF7">
        <w:t xml:space="preserve"> objetivo de este Trabajo de Fin de Grado (TFG) es diseñar e implementar una aplicación que resuelva los problemas mencionados anteriormente. Se busca unificar las aplicaciones existentes, digitalizar y homogeneizar los CVs de los alumnos y las ofertas de prácticas/empleo proporcionadas por las empresas, y automatizar por completo todo el proceso, incluyendo la recomendación de ofertas a los alumnos. A través de este enfoque, se espera mejorar significativamente la eficiencia y la calidad del proceso de asignación, beneficiando a los alumnos</w:t>
      </w:r>
      <w:r w:rsidR="00E12A07">
        <w:t>,</w:t>
      </w:r>
      <w:r w:rsidR="006E2BF7">
        <w:t xml:space="preserve"> </w:t>
      </w:r>
      <w:r w:rsidR="00E12A07">
        <w:t xml:space="preserve">al CEU y </w:t>
      </w:r>
      <w:r w:rsidR="006E2BF7">
        <w:t>a las empresas</w:t>
      </w:r>
      <w:ins w:id="607" w:author="Sergio Saugar García" w:date="2023-06-05T10:10:00Z">
        <w:r w:rsidR="003B2625">
          <w:t xml:space="preserve"> implicadas</w:t>
        </w:r>
      </w:ins>
      <w:r w:rsidR="006E2BF7">
        <w:t>.</w:t>
      </w:r>
    </w:p>
    <w:p w14:paraId="39BAD4B5" w14:textId="00A778B4" w:rsidR="009F4299" w:rsidRPr="009F4299" w:rsidDel="003B2625" w:rsidRDefault="003B2625" w:rsidP="009F4299">
      <w:pPr>
        <w:rPr>
          <w:del w:id="608" w:author="Sergio Saugar García" w:date="2023-06-05T10:12:00Z"/>
        </w:rPr>
      </w:pPr>
      <w:commentRangeStart w:id="609"/>
      <w:ins w:id="610" w:author="Sergio Saugar García" w:date="2023-06-05T10:11:00Z">
        <w:r>
          <w:lastRenderedPageBreak/>
          <w:t>Para mostrar el desarrollo del proyecto</w:t>
        </w:r>
      </w:ins>
      <w:ins w:id="611" w:author="Sergio Saugar García" w:date="2023-06-05T10:12:00Z">
        <w:r>
          <w:t xml:space="preserve">, la memoria se organizará de la siguiente manera. </w:t>
        </w:r>
      </w:ins>
      <w:commentRangeEnd w:id="609"/>
      <w:ins w:id="612" w:author="Sergio Saugar García" w:date="2023-06-05T10:15:00Z">
        <w:r w:rsidR="00FA1FC0">
          <w:rPr>
            <w:rStyle w:val="Refdecomentario"/>
          </w:rPr>
          <w:commentReference w:id="609"/>
        </w:r>
      </w:ins>
      <w:ins w:id="613" w:author="Sergio Saugar García" w:date="2023-06-05T10:12:00Z">
        <w:r>
          <w:t>En el</w:t>
        </w:r>
      </w:ins>
      <w:del w:id="614" w:author="Sergio Saugar García" w:date="2023-06-05T10:10:00Z">
        <w:r w:rsidR="009F4299" w:rsidRPr="009F4299" w:rsidDel="003B2625">
          <w:delText>La memoria de este TFG está estructurada en los siguientes capítulos</w:delText>
        </w:r>
      </w:del>
      <w:del w:id="615" w:author="Sergio Saugar García" w:date="2023-06-05T10:11:00Z">
        <w:r w:rsidR="009F4299" w:rsidRPr="009F4299" w:rsidDel="003B2625">
          <w:delText>:</w:delText>
        </w:r>
      </w:del>
      <w:ins w:id="616" w:author="Sergio Saugar García" w:date="2023-06-05T10:12:00Z">
        <w:r>
          <w:t xml:space="preserve"> </w:t>
        </w:r>
      </w:ins>
    </w:p>
    <w:p w14:paraId="4F7EF9EC" w14:textId="77B294E2" w:rsidR="009F4299" w:rsidRPr="009F4299" w:rsidDel="003B2625" w:rsidRDefault="003B2625">
      <w:pPr>
        <w:rPr>
          <w:del w:id="617" w:author="Sergio Saugar García" w:date="2023-06-05T10:12:00Z"/>
        </w:rPr>
        <w:pPrChange w:id="618" w:author="Sergio Saugar García" w:date="2023-06-05T10:12:00Z">
          <w:pPr>
            <w:numPr>
              <w:numId w:val="33"/>
            </w:numPr>
            <w:tabs>
              <w:tab w:val="num" w:pos="720"/>
            </w:tabs>
            <w:ind w:left="720" w:hanging="360"/>
          </w:pPr>
        </w:pPrChange>
      </w:pPr>
      <w:ins w:id="619" w:author="Sergio Saugar García" w:date="2023-06-05T10:12:00Z">
        <w:r>
          <w:t>c</w:t>
        </w:r>
      </w:ins>
      <w:del w:id="620" w:author="Sergio Saugar García" w:date="2023-06-05T10:12:00Z">
        <w:r w:rsidR="009F4299" w:rsidRPr="009F4299" w:rsidDel="003B2625">
          <w:delText>C</w:delText>
        </w:r>
      </w:del>
      <w:r w:rsidR="009F4299" w:rsidRPr="009F4299">
        <w:t>apítulo 2</w:t>
      </w:r>
      <w:del w:id="621" w:author="Sergio Saugar García" w:date="2023-06-05T10:12:00Z">
        <w:r w:rsidR="009F4299" w:rsidRPr="009F4299" w:rsidDel="003B2625">
          <w:delText>:</w:delText>
        </w:r>
      </w:del>
      <w:r w:rsidR="009F4299" w:rsidRPr="009F4299">
        <w:t xml:space="preserve"> se </w:t>
      </w:r>
      <w:r w:rsidR="0076371D">
        <w:t xml:space="preserve">analiza </w:t>
      </w:r>
      <w:r w:rsidR="00E14E92">
        <w:t>e</w:t>
      </w:r>
      <w:r w:rsidR="009F4299" w:rsidRPr="009F4299">
        <w:t>l estado del arte de dos tecnologías fundamentales en el ámbito digital: los Servicios Web y los algoritmos de recomendación. Se examina la evolución de los Servicios Web, diferenciando entre los tradicionales y los basados en REST. También se estudia el funcionamiento y la tipología de los algoritmos de recomendación.</w:t>
      </w:r>
      <w:ins w:id="622" w:author="Sergio Saugar García" w:date="2023-06-05T10:12:00Z">
        <w:r>
          <w:t xml:space="preserve"> Posteriormente, en el c</w:t>
        </w:r>
      </w:ins>
    </w:p>
    <w:p w14:paraId="5546A83A" w14:textId="17087757" w:rsidR="009F4299" w:rsidRPr="009F4299" w:rsidDel="003B2625" w:rsidRDefault="009F4299">
      <w:pPr>
        <w:rPr>
          <w:del w:id="623" w:author="Sergio Saugar García" w:date="2023-06-05T10:13:00Z"/>
        </w:rPr>
        <w:pPrChange w:id="624" w:author="Sergio Saugar García" w:date="2023-06-05T10:12:00Z">
          <w:pPr>
            <w:numPr>
              <w:numId w:val="33"/>
            </w:numPr>
            <w:tabs>
              <w:tab w:val="num" w:pos="720"/>
            </w:tabs>
            <w:ind w:left="720" w:hanging="360"/>
          </w:pPr>
        </w:pPrChange>
      </w:pPr>
      <w:del w:id="625" w:author="Sergio Saugar García" w:date="2023-06-05T10:12:00Z">
        <w:r w:rsidRPr="009F4299" w:rsidDel="003B2625">
          <w:delText>C</w:delText>
        </w:r>
      </w:del>
      <w:r w:rsidRPr="009F4299">
        <w:t>apítulo 3</w:t>
      </w:r>
      <w:del w:id="626" w:author="Sergio Saugar García" w:date="2023-06-05T10:12:00Z">
        <w:r w:rsidRPr="009F4299" w:rsidDel="003B2625">
          <w:delText>:</w:delText>
        </w:r>
      </w:del>
      <w:r w:rsidRPr="009F4299">
        <w:t xml:space="preserve"> </w:t>
      </w:r>
      <w:ins w:id="627" w:author="Sergio Saugar García" w:date="2023-06-05T10:12:00Z">
        <w:r w:rsidR="003B2625">
          <w:t xml:space="preserve">se </w:t>
        </w:r>
      </w:ins>
      <w:del w:id="628" w:author="Sergio Saugar García" w:date="2023-06-05T10:12:00Z">
        <w:r w:rsidRPr="009F4299" w:rsidDel="003B2625">
          <w:delText xml:space="preserve">se </w:delText>
        </w:r>
      </w:del>
      <w:r w:rsidRPr="009F4299">
        <w:t>explica la metodología de desarrollo de software utilizada en el proyecto. Se detalla la planificación inicial del proyecto, incluyendo estimaciones de tiempo, y se muestra la ejecución real del proyecto con sus tiempos correspondientes.</w:t>
      </w:r>
      <w:ins w:id="629" w:author="Sergio Saugar García" w:date="2023-06-05T10:13:00Z">
        <w:r w:rsidR="003B2625">
          <w:t xml:space="preserve"> Después, en el </w:t>
        </w:r>
      </w:ins>
    </w:p>
    <w:p w14:paraId="12B09C94" w14:textId="0D1FC74A" w:rsidR="009F4299" w:rsidRPr="009F4299" w:rsidDel="003B2625" w:rsidRDefault="003B2625">
      <w:pPr>
        <w:rPr>
          <w:del w:id="630" w:author="Sergio Saugar García" w:date="2023-06-05T10:13:00Z"/>
        </w:rPr>
        <w:pPrChange w:id="631" w:author="Sergio Saugar García" w:date="2023-06-05T10:13:00Z">
          <w:pPr>
            <w:numPr>
              <w:numId w:val="33"/>
            </w:numPr>
            <w:tabs>
              <w:tab w:val="num" w:pos="720"/>
            </w:tabs>
            <w:ind w:left="720" w:hanging="360"/>
          </w:pPr>
        </w:pPrChange>
      </w:pPr>
      <w:ins w:id="632" w:author="Sergio Saugar García" w:date="2023-06-05T10:13:00Z">
        <w:r>
          <w:t>c</w:t>
        </w:r>
      </w:ins>
      <w:del w:id="633" w:author="Sergio Saugar García" w:date="2023-06-05T10:13:00Z">
        <w:r w:rsidR="009F4299" w:rsidRPr="009F4299" w:rsidDel="003B2625">
          <w:delText>C</w:delText>
        </w:r>
      </w:del>
      <w:r w:rsidR="009F4299" w:rsidRPr="009F4299">
        <w:t>apítulo 4</w:t>
      </w:r>
      <w:del w:id="634" w:author="Sergio Saugar García" w:date="2023-06-05T10:13:00Z">
        <w:r w:rsidR="009F4299" w:rsidRPr="009F4299" w:rsidDel="003B2625">
          <w:delText>:</w:delText>
        </w:r>
      </w:del>
      <w:r w:rsidR="009F4299" w:rsidRPr="009F4299">
        <w:t xml:space="preserve"> </w:t>
      </w:r>
      <w:r w:rsidR="00953B2A">
        <w:t>se</w:t>
      </w:r>
      <w:r w:rsidR="009F4299" w:rsidRPr="009F4299">
        <w:t xml:space="preserve"> abordan aspectos cruciales del desarrollo de software, como el análisis de dominio, la especificación de requisitos, el análisis de casos de uso y la arquitectura del sistema. Se exploran mejores prácticas, herramientas y metodologías relacionadas con cada uno de estos temas, con el objetivo de comprender a fondo el entorno del problema, capturar las necesidades de los usuarios, identificar casos de uso clave y establecer una arquitectura sólida para el sistema.</w:t>
      </w:r>
      <w:ins w:id="635" w:author="Sergio Saugar García" w:date="2023-06-05T10:13:00Z">
        <w:r>
          <w:t xml:space="preserve"> Una vez establecida la arquitectura, en el </w:t>
        </w:r>
      </w:ins>
    </w:p>
    <w:p w14:paraId="1C7395A3" w14:textId="73BFFF23" w:rsidR="009F4299" w:rsidRPr="009F4299" w:rsidDel="003B2625" w:rsidRDefault="003B2625">
      <w:pPr>
        <w:rPr>
          <w:del w:id="636" w:author="Sergio Saugar García" w:date="2023-06-05T10:13:00Z"/>
        </w:rPr>
        <w:pPrChange w:id="637" w:author="Sergio Saugar García" w:date="2023-06-05T10:13:00Z">
          <w:pPr>
            <w:numPr>
              <w:numId w:val="33"/>
            </w:numPr>
            <w:tabs>
              <w:tab w:val="num" w:pos="720"/>
            </w:tabs>
            <w:ind w:left="720" w:hanging="360"/>
          </w:pPr>
        </w:pPrChange>
      </w:pPr>
      <w:ins w:id="638" w:author="Sergio Saugar García" w:date="2023-06-05T10:13:00Z">
        <w:r>
          <w:t>c</w:t>
        </w:r>
      </w:ins>
      <w:del w:id="639" w:author="Sergio Saugar García" w:date="2023-06-05T10:13:00Z">
        <w:r w:rsidR="009F4299" w:rsidRPr="009F4299" w:rsidDel="003B2625">
          <w:delText>C</w:delText>
        </w:r>
      </w:del>
      <w:r w:rsidR="009F4299" w:rsidRPr="009F4299">
        <w:t>apítulo 5</w:t>
      </w:r>
      <w:ins w:id="640" w:author="Sergio Saugar García" w:date="2023-06-05T10:13:00Z">
        <w:r>
          <w:t>,</w:t>
        </w:r>
      </w:ins>
      <w:del w:id="641" w:author="Sergio Saugar García" w:date="2023-06-05T10:13:00Z">
        <w:r w:rsidR="009F4299" w:rsidRPr="009F4299" w:rsidDel="003B2625">
          <w:delText>:</w:delText>
        </w:r>
      </w:del>
      <w:r w:rsidR="009F4299" w:rsidRPr="009F4299">
        <w:t xml:space="preserve"> </w:t>
      </w:r>
      <w:r w:rsidR="009C3CC9">
        <w:t>s</w:t>
      </w:r>
      <w:r w:rsidR="009F4299" w:rsidRPr="009F4299">
        <w:t xml:space="preserve">e detalla el diseño de la plataforma basado en la arquitectura </w:t>
      </w:r>
      <w:r w:rsidR="00D373CB">
        <w:t>REST</w:t>
      </w:r>
      <w:r w:rsidR="009F4299" w:rsidRPr="009F4299">
        <w:t xml:space="preserve">. La plataforma se divide en dos componentes principales: el </w:t>
      </w:r>
      <w:r w:rsidR="009F4299" w:rsidRPr="009F4299">
        <w:rPr>
          <w:i/>
          <w:iCs/>
        </w:rPr>
        <w:t>backend</w:t>
      </w:r>
      <w:r w:rsidR="009F4299" w:rsidRPr="009F4299">
        <w:t xml:space="preserve"> y el </w:t>
      </w:r>
      <w:r w:rsidR="009F4299" w:rsidRPr="009F4299">
        <w:rPr>
          <w:i/>
          <w:iCs/>
        </w:rPr>
        <w:t>frontend</w:t>
      </w:r>
      <w:r w:rsidR="009F4299" w:rsidRPr="009F4299">
        <w:t>. Se describe el diseño de cada uno de ellos, teniendo en cuenta sus funcionalidades y requisitos específicos.</w:t>
      </w:r>
      <w:ins w:id="642" w:author="Sergio Saugar García" w:date="2023-06-05T10:13:00Z">
        <w:r>
          <w:t xml:space="preserve"> </w:t>
        </w:r>
      </w:ins>
      <w:ins w:id="643" w:author="Sergio Saugar García" w:date="2023-06-05T10:14:00Z">
        <w:r w:rsidR="00FA1FC0">
          <w:t xml:space="preserve">Terminado el diseño, en el </w:t>
        </w:r>
      </w:ins>
    </w:p>
    <w:p w14:paraId="194046B7" w14:textId="10330DD3" w:rsidR="009F4299" w:rsidRPr="009F4299" w:rsidDel="00FA1FC0" w:rsidRDefault="00FA1FC0">
      <w:pPr>
        <w:rPr>
          <w:del w:id="644" w:author="Sergio Saugar García" w:date="2023-06-05T10:14:00Z"/>
        </w:rPr>
        <w:pPrChange w:id="645" w:author="Sergio Saugar García" w:date="2023-06-05T10:13:00Z">
          <w:pPr>
            <w:numPr>
              <w:numId w:val="33"/>
            </w:numPr>
            <w:tabs>
              <w:tab w:val="num" w:pos="720"/>
            </w:tabs>
            <w:ind w:left="720" w:hanging="360"/>
          </w:pPr>
        </w:pPrChange>
      </w:pPr>
      <w:ins w:id="646" w:author="Sergio Saugar García" w:date="2023-06-05T10:14:00Z">
        <w:r>
          <w:t>c</w:t>
        </w:r>
      </w:ins>
      <w:del w:id="647" w:author="Sergio Saugar García" w:date="2023-06-05T10:14:00Z">
        <w:r w:rsidR="009F4299" w:rsidRPr="009F4299" w:rsidDel="00FA1FC0">
          <w:delText>C</w:delText>
        </w:r>
      </w:del>
      <w:r w:rsidR="009F4299" w:rsidRPr="009F4299">
        <w:t>apítulo 6</w:t>
      </w:r>
      <w:ins w:id="648" w:author="Sergio Saugar García" w:date="2023-06-05T10:14:00Z">
        <w:r>
          <w:t>,</w:t>
        </w:r>
      </w:ins>
      <w:del w:id="649" w:author="Sergio Saugar García" w:date="2023-06-05T10:14:00Z">
        <w:r w:rsidR="009F4299" w:rsidRPr="009F4299" w:rsidDel="00FA1FC0">
          <w:delText>:</w:delText>
        </w:r>
      </w:del>
      <w:r w:rsidR="009F4299" w:rsidRPr="009F4299">
        <w:t xml:space="preserve"> </w:t>
      </w:r>
      <w:r w:rsidR="00787B0F">
        <w:t>se</w:t>
      </w:r>
      <w:r w:rsidR="009F4299" w:rsidRPr="009F4299">
        <w:t xml:space="preserve"> describe la implementación de la plataforma, basándose en el diseño presentado en el capítulo anterior. Se aborda la implementación de los dos componentes principales de la arquitectura del sistema: el </w:t>
      </w:r>
      <w:r w:rsidR="009F4299" w:rsidRPr="009F4299">
        <w:rPr>
          <w:i/>
          <w:iCs/>
        </w:rPr>
        <w:t>backend</w:t>
      </w:r>
      <w:r w:rsidR="009F4299" w:rsidRPr="009F4299">
        <w:t xml:space="preserve"> y el </w:t>
      </w:r>
      <w:r w:rsidR="009F4299" w:rsidRPr="009F4299">
        <w:rPr>
          <w:i/>
          <w:iCs/>
        </w:rPr>
        <w:t>frontend</w:t>
      </w:r>
      <w:r w:rsidR="009F4299" w:rsidRPr="009F4299">
        <w:t>.</w:t>
      </w:r>
      <w:ins w:id="650" w:author="Sergio Saugar García" w:date="2023-06-05T10:14:00Z">
        <w:r>
          <w:t xml:space="preserve"> Finalizada la implementación, el </w:t>
        </w:r>
      </w:ins>
    </w:p>
    <w:p w14:paraId="51E58C4F" w14:textId="69796330" w:rsidR="009F4299" w:rsidRPr="009F4299" w:rsidDel="00FA1FC0" w:rsidRDefault="00FA1FC0">
      <w:pPr>
        <w:rPr>
          <w:del w:id="651" w:author="Sergio Saugar García" w:date="2023-06-05T10:15:00Z"/>
        </w:rPr>
        <w:pPrChange w:id="652" w:author="Sergio Saugar García" w:date="2023-06-05T10:14:00Z">
          <w:pPr>
            <w:numPr>
              <w:numId w:val="33"/>
            </w:numPr>
            <w:tabs>
              <w:tab w:val="num" w:pos="720"/>
            </w:tabs>
            <w:ind w:left="720" w:hanging="360"/>
          </w:pPr>
        </w:pPrChange>
      </w:pPr>
      <w:ins w:id="653" w:author="Sergio Saugar García" w:date="2023-06-05T10:14:00Z">
        <w:r>
          <w:t>ca</w:t>
        </w:r>
      </w:ins>
      <w:del w:id="654" w:author="Sergio Saugar García" w:date="2023-06-05T10:14:00Z">
        <w:r w:rsidR="009F4299" w:rsidRPr="009F4299" w:rsidDel="00FA1FC0">
          <w:delText>Ca</w:delText>
        </w:r>
      </w:del>
      <w:r w:rsidR="009F4299" w:rsidRPr="009F4299">
        <w:t>pítulo 7</w:t>
      </w:r>
      <w:del w:id="655" w:author="Sergio Saugar García" w:date="2023-06-05T10:14:00Z">
        <w:r w:rsidR="009F4299" w:rsidRPr="009F4299" w:rsidDel="00FA1FC0">
          <w:delText>:</w:delText>
        </w:r>
      </w:del>
      <w:r w:rsidR="009F4299" w:rsidRPr="009F4299">
        <w:t xml:space="preserve"> </w:t>
      </w:r>
      <w:r w:rsidR="00272612">
        <w:t>s</w:t>
      </w:r>
      <w:r w:rsidR="009F4299" w:rsidRPr="009F4299">
        <w:t xml:space="preserve">e </w:t>
      </w:r>
      <w:del w:id="656" w:author="Sergio Saugar García" w:date="2023-06-05T10:14:00Z">
        <w:r w:rsidR="009F4299" w:rsidRPr="009F4299" w:rsidDel="00FA1FC0">
          <w:delText xml:space="preserve">presenta </w:delText>
        </w:r>
      </w:del>
      <w:ins w:id="657" w:author="Sergio Saugar García" w:date="2023-06-05T10:14:00Z">
        <w:r>
          <w:t xml:space="preserve">centra en proporcionar </w:t>
        </w:r>
      </w:ins>
      <w:r w:rsidR="009F4299" w:rsidRPr="009F4299">
        <w:t xml:space="preserve">una descripción detallada del despliegue de la aplicación en la plataforma de servicios en la nube de </w:t>
      </w:r>
      <w:r w:rsidR="009F4299" w:rsidRPr="009F4299">
        <w:rPr>
          <w:i/>
          <w:iCs/>
        </w:rPr>
        <w:t>Amazon Web Services</w:t>
      </w:r>
      <w:r w:rsidR="009F4299" w:rsidRPr="009F4299">
        <w:t xml:space="preserve"> (AWS), junto con las pruebas realizadas durante su implementación y mantenimiento. </w:t>
      </w:r>
      <w:ins w:id="658" w:author="Sergio Saugar García" w:date="2023-06-05T10:15:00Z">
        <w:r>
          <w:t xml:space="preserve">Por último, en el </w:t>
        </w:r>
      </w:ins>
    </w:p>
    <w:p w14:paraId="6E448485" w14:textId="4E6A22C7" w:rsidR="009F4299" w:rsidRPr="009F4299" w:rsidRDefault="00FA1FC0">
      <w:pPr>
        <w:pPrChange w:id="659" w:author="Sergio Saugar García" w:date="2023-06-05T10:15:00Z">
          <w:pPr>
            <w:numPr>
              <w:numId w:val="33"/>
            </w:numPr>
            <w:tabs>
              <w:tab w:val="num" w:pos="720"/>
            </w:tabs>
            <w:ind w:left="720" w:hanging="360"/>
          </w:pPr>
        </w:pPrChange>
      </w:pPr>
      <w:ins w:id="660" w:author="Sergio Saugar García" w:date="2023-06-05T10:15:00Z">
        <w:r>
          <w:t>c</w:t>
        </w:r>
      </w:ins>
      <w:del w:id="661" w:author="Sergio Saugar García" w:date="2023-06-05T10:15:00Z">
        <w:r w:rsidR="009F4299" w:rsidRPr="009F4299" w:rsidDel="00FA1FC0">
          <w:delText>C</w:delText>
        </w:r>
      </w:del>
      <w:r w:rsidR="009F4299" w:rsidRPr="009F4299">
        <w:t>apítulo 8</w:t>
      </w:r>
      <w:del w:id="662" w:author="Sergio Saugar García" w:date="2023-06-05T10:15:00Z">
        <w:r w:rsidR="009F4299" w:rsidRPr="009F4299" w:rsidDel="00FA1FC0">
          <w:delText>:</w:delText>
        </w:r>
      </w:del>
      <w:r w:rsidR="009F4299" w:rsidRPr="009F4299">
        <w:t xml:space="preserve"> </w:t>
      </w:r>
      <w:r w:rsidR="00FB28E6">
        <w:t>se exponen</w:t>
      </w:r>
      <w:r w:rsidR="009F4299" w:rsidRPr="009F4299">
        <w:t xml:space="preserve"> las conclusiones obtenidas a lo largo de todo el </w:t>
      </w:r>
      <w:r w:rsidR="00BC2BBE">
        <w:t>TFG</w:t>
      </w:r>
      <w:r w:rsidR="009F4299" w:rsidRPr="009F4299">
        <w:t>, así como posibles líneas futuras para el desarrollo y mejora de la aplicación.</w:t>
      </w:r>
    </w:p>
    <w:p w14:paraId="366140E3" w14:textId="77777777" w:rsidR="00DB2D31" w:rsidRPr="005A367A" w:rsidRDefault="00DB2D31" w:rsidP="004B7E0B">
      <w:pPr>
        <w:rPr>
          <w:ins w:id="663" w:author="Microsoft Office User" w:date="2023-05-12T15:25:00Z"/>
        </w:rPr>
      </w:pPr>
    </w:p>
    <w:p w14:paraId="3C20652E" w14:textId="77777777" w:rsidR="004B7E0B" w:rsidDel="00C87B56" w:rsidRDefault="004B7E0B" w:rsidP="00C73DFD">
      <w:pPr>
        <w:rPr>
          <w:del w:id="664" w:author="Microsoft Office User" w:date="2023-06-05T21:29:00Z"/>
          <w:color w:val="FF0000"/>
        </w:rPr>
      </w:pPr>
    </w:p>
    <w:p w14:paraId="221A02A4" w14:textId="76C7B4DC" w:rsidR="00E07190" w:rsidRPr="00B8783F" w:rsidDel="00C87B56" w:rsidRDefault="00E07190" w:rsidP="00B8783F">
      <w:pPr>
        <w:spacing w:before="0" w:after="0" w:line="240" w:lineRule="auto"/>
        <w:jc w:val="left"/>
        <w:rPr>
          <w:del w:id="665" w:author="Microsoft Office User" w:date="2023-06-05T21:29:00Z"/>
          <w:color w:val="FF0000"/>
        </w:rPr>
      </w:pPr>
    </w:p>
    <w:p w14:paraId="63224000" w14:textId="1A090F51" w:rsidR="00EF1449" w:rsidRDefault="00EF1449" w:rsidP="00C73DFD">
      <w:pPr>
        <w:sectPr w:rsidR="00EF1449" w:rsidSect="0064560E">
          <w:headerReference w:type="even" r:id="rId26"/>
          <w:headerReference w:type="default" r:id="rId27"/>
          <w:headerReference w:type="first" r:id="rId28"/>
          <w:pgSz w:w="11900" w:h="16840" w:code="9"/>
          <w:pgMar w:top="1985" w:right="1701" w:bottom="1418" w:left="1701" w:header="851" w:footer="851" w:gutter="567"/>
          <w:pgNumType w:start="1"/>
          <w:cols w:space="708"/>
          <w:docGrid w:linePitch="360"/>
        </w:sectPr>
      </w:pPr>
    </w:p>
    <w:p w14:paraId="342F6F85" w14:textId="79F8B9E8" w:rsidR="00CA7AEC" w:rsidRDefault="009B3341" w:rsidP="00CA7AEC">
      <w:pPr>
        <w:pStyle w:val="Ttulo1"/>
        <w:framePr w:wrap="notBeside"/>
      </w:pPr>
      <w:r>
        <w:lastRenderedPageBreak/>
        <w:br/>
      </w:r>
      <w:bookmarkStart w:id="666" w:name="_Toc136889307"/>
      <w:r w:rsidR="00241D46">
        <w:t>Estado del arte</w:t>
      </w:r>
      <w:bookmarkEnd w:id="666"/>
    </w:p>
    <w:p w14:paraId="5600EBC5" w14:textId="6E9DD7DA" w:rsidR="00CA7AEC" w:rsidRPr="009D2B5A" w:rsidRDefault="00CA7AEC" w:rsidP="00CA7AEC">
      <w:pPr>
        <w:rPr>
          <w:szCs w:val="24"/>
        </w:rPr>
      </w:pPr>
      <w:commentRangeStart w:id="667"/>
      <w:commentRangeStart w:id="668"/>
      <w:r w:rsidRPr="009D2B5A">
        <w:rPr>
          <w:szCs w:val="24"/>
        </w:rPr>
        <w:t xml:space="preserve">En este capítulo se </w:t>
      </w:r>
      <w:del w:id="669" w:author="Sergio Saugar García" w:date="2023-06-05T10:15:00Z">
        <w:r w:rsidRPr="009D2B5A" w:rsidDel="00FA1FC0">
          <w:rPr>
            <w:szCs w:val="24"/>
          </w:rPr>
          <w:delText>van a identificar</w:delText>
        </w:r>
      </w:del>
      <w:ins w:id="670" w:author="Sergio Saugar García" w:date="2023-06-05T10:15:00Z">
        <w:r w:rsidR="00FA1FC0">
          <w:rPr>
            <w:szCs w:val="24"/>
          </w:rPr>
          <w:t>expone</w:t>
        </w:r>
      </w:ins>
      <w:r w:rsidRPr="009D2B5A">
        <w:rPr>
          <w:szCs w:val="24"/>
        </w:rPr>
        <w:t xml:space="preserve"> el estado del arte</w:t>
      </w:r>
      <w:ins w:id="671" w:author="Sergio Saugar García" w:date="2023-06-05T10:16:00Z">
        <w:r w:rsidR="00FA1FC0">
          <w:rPr>
            <w:szCs w:val="24"/>
          </w:rPr>
          <w:t xml:space="preserve"> </w:t>
        </w:r>
      </w:ins>
      <w:ins w:id="672" w:author="Microsoft Office User" w:date="2023-04-22T13:08:00Z">
        <w:del w:id="673" w:author="Sergio Saugar García" w:date="2023-06-05T10:16:00Z">
          <w:r w:rsidR="00887B7D" w:rsidRPr="009D2B5A" w:rsidDel="00FA1FC0">
            <w:rPr>
              <w:szCs w:val="24"/>
            </w:rPr>
            <w:delText xml:space="preserve"> sobre </w:delText>
          </w:r>
        </w:del>
      </w:ins>
      <w:ins w:id="674" w:author="Sergio Saugar García" w:date="2023-06-05T10:16:00Z">
        <w:del w:id="675" w:author="Microsoft Office User" w:date="2023-06-05T19:04:00Z">
          <w:r w:rsidR="00FA1FC0" w:rsidDel="00FC3CE5">
            <w:rPr>
              <w:szCs w:val="24"/>
            </w:rPr>
            <w:delText>en relación a</w:delText>
          </w:r>
        </w:del>
      </w:ins>
      <w:ins w:id="676" w:author="Microsoft Office User" w:date="2023-06-05T19:04:00Z">
        <w:r w:rsidR="00FC3CE5">
          <w:rPr>
            <w:szCs w:val="24"/>
          </w:rPr>
          <w:t>en relación con</w:t>
        </w:r>
      </w:ins>
      <w:ins w:id="677" w:author="Sergio Saugar García" w:date="2023-06-05T10:16:00Z">
        <w:r w:rsidR="00FA1FC0">
          <w:rPr>
            <w:szCs w:val="24"/>
          </w:rPr>
          <w:t xml:space="preserve"> </w:t>
        </w:r>
      </w:ins>
      <w:ins w:id="678" w:author="Microsoft Office User" w:date="2023-04-22T13:08:00Z">
        <w:r w:rsidR="00887B7D" w:rsidRPr="009D2B5A">
          <w:rPr>
            <w:szCs w:val="24"/>
          </w:rPr>
          <w:t>dos tecnologías muy importantes en el mundo digital:</w:t>
        </w:r>
      </w:ins>
      <w:del w:id="679" w:author="Microsoft Office User" w:date="2023-04-22T13:08:00Z">
        <w:r w:rsidRPr="009D2B5A" w:rsidDel="00887B7D">
          <w:rPr>
            <w:szCs w:val="24"/>
          </w:rPr>
          <w:delText xml:space="preserve"> de</w:delText>
        </w:r>
      </w:del>
      <w:r w:rsidRPr="009D2B5A">
        <w:rPr>
          <w:szCs w:val="24"/>
        </w:rPr>
        <w:t xml:space="preserve"> los Servicios Web y</w:t>
      </w:r>
      <w:del w:id="680" w:author="Microsoft Office User" w:date="2023-04-22T13:08:00Z">
        <w:r w:rsidRPr="009D2B5A" w:rsidDel="00887B7D">
          <w:rPr>
            <w:szCs w:val="24"/>
          </w:rPr>
          <w:delText xml:space="preserve"> de</w:delText>
        </w:r>
      </w:del>
      <w:r w:rsidRPr="009D2B5A">
        <w:rPr>
          <w:szCs w:val="24"/>
        </w:rPr>
        <w:t xml:space="preserve"> los </w:t>
      </w:r>
      <w:ins w:id="681" w:author="Microsoft Office User" w:date="2023-04-22T13:08:00Z">
        <w:r w:rsidR="00887B7D" w:rsidRPr="009D2B5A">
          <w:rPr>
            <w:szCs w:val="24"/>
          </w:rPr>
          <w:t>a</w:t>
        </w:r>
      </w:ins>
      <w:del w:id="682" w:author="Microsoft Office User" w:date="2023-04-22T13:08:00Z">
        <w:r w:rsidRPr="009D2B5A" w:rsidDel="00887B7D">
          <w:rPr>
            <w:szCs w:val="24"/>
          </w:rPr>
          <w:delText>A</w:delText>
        </w:r>
      </w:del>
      <w:r w:rsidRPr="009D2B5A">
        <w:rPr>
          <w:szCs w:val="24"/>
        </w:rPr>
        <w:t>lgoritmos de recomendación.</w:t>
      </w:r>
      <w:commentRangeEnd w:id="667"/>
      <w:r w:rsidR="00CB716F" w:rsidRPr="009D2B5A">
        <w:rPr>
          <w:rStyle w:val="Refdecomentario"/>
          <w:sz w:val="24"/>
          <w:szCs w:val="24"/>
        </w:rPr>
        <w:commentReference w:id="667"/>
      </w:r>
      <w:commentRangeEnd w:id="668"/>
      <w:r w:rsidR="00887B7D" w:rsidRPr="009D2B5A">
        <w:rPr>
          <w:rStyle w:val="Refdecomentario"/>
          <w:sz w:val="24"/>
          <w:szCs w:val="24"/>
        </w:rPr>
        <w:commentReference w:id="668"/>
      </w:r>
      <w:ins w:id="683" w:author="Microsoft Office User" w:date="2023-04-22T13:08:00Z">
        <w:r w:rsidR="00887B7D" w:rsidRPr="009D2B5A">
          <w:rPr>
            <w:szCs w:val="24"/>
          </w:rPr>
          <w:t xml:space="preserve"> En</w:t>
        </w:r>
      </w:ins>
      <w:ins w:id="684" w:author="Microsoft Office User" w:date="2023-04-22T13:09:00Z">
        <w:r w:rsidR="00887B7D" w:rsidRPr="009D2B5A">
          <w:rPr>
            <w:szCs w:val="24"/>
          </w:rPr>
          <w:t xml:space="preserve"> particular, se examinará la evolución de los </w:t>
        </w:r>
      </w:ins>
      <w:r w:rsidR="001C7444" w:rsidRPr="009D2B5A">
        <w:rPr>
          <w:szCs w:val="24"/>
        </w:rPr>
        <w:t>S</w:t>
      </w:r>
      <w:ins w:id="685" w:author="Microsoft Office User" w:date="2023-04-22T13:09:00Z">
        <w:r w:rsidR="00887B7D" w:rsidRPr="009D2B5A">
          <w:rPr>
            <w:szCs w:val="24"/>
          </w:rPr>
          <w:t xml:space="preserve">ervicios </w:t>
        </w:r>
      </w:ins>
      <w:r w:rsidR="001C7444" w:rsidRPr="009D2B5A">
        <w:rPr>
          <w:szCs w:val="24"/>
        </w:rPr>
        <w:t>W</w:t>
      </w:r>
      <w:ins w:id="686" w:author="Microsoft Office User" w:date="2023-04-22T13:09:00Z">
        <w:r w:rsidR="00887B7D" w:rsidRPr="009D2B5A">
          <w:rPr>
            <w:szCs w:val="24"/>
          </w:rPr>
          <w:t xml:space="preserve">eb, diferenciando </w:t>
        </w:r>
      </w:ins>
      <w:ins w:id="687" w:author="Microsoft Office User" w:date="2023-04-22T13:10:00Z">
        <w:r w:rsidR="00887B7D" w:rsidRPr="009D2B5A">
          <w:rPr>
            <w:szCs w:val="24"/>
          </w:rPr>
          <w:t xml:space="preserve">los </w:t>
        </w:r>
      </w:ins>
      <w:ins w:id="688" w:author="Sergio Saugar García" w:date="2023-06-05T10:16:00Z">
        <w:r w:rsidR="00FA1FC0">
          <w:rPr>
            <w:szCs w:val="24"/>
          </w:rPr>
          <w:t xml:space="preserve">Servicios Web </w:t>
        </w:r>
      </w:ins>
      <w:ins w:id="689" w:author="Microsoft Office User" w:date="2023-04-22T13:10:00Z">
        <w:r w:rsidR="00887B7D" w:rsidRPr="009D2B5A">
          <w:rPr>
            <w:szCs w:val="24"/>
          </w:rPr>
          <w:t xml:space="preserve">tradicionales de los basados en </w:t>
        </w:r>
      </w:ins>
      <w:ins w:id="690" w:author="Sergio Saugar García" w:date="2023-06-05T10:16:00Z">
        <w:r w:rsidR="00FA1FC0">
          <w:rPr>
            <w:szCs w:val="24"/>
          </w:rPr>
          <w:t xml:space="preserve">el estilo arquitectónico </w:t>
        </w:r>
      </w:ins>
      <w:ins w:id="691" w:author="Microsoft Office User" w:date="2023-04-22T13:10:00Z">
        <w:r w:rsidR="00887B7D" w:rsidRPr="009D2B5A">
          <w:rPr>
            <w:szCs w:val="24"/>
          </w:rPr>
          <w:t xml:space="preserve">REST. Además, se </w:t>
        </w:r>
      </w:ins>
      <w:r w:rsidR="00407B90" w:rsidRPr="009D2B5A">
        <w:rPr>
          <w:szCs w:val="24"/>
        </w:rPr>
        <w:t>analizará</w:t>
      </w:r>
      <w:ins w:id="692" w:author="Microsoft Office User" w:date="2023-04-22T13:10:00Z">
        <w:r w:rsidR="00887B7D" w:rsidRPr="009D2B5A">
          <w:rPr>
            <w:szCs w:val="24"/>
          </w:rPr>
          <w:t xml:space="preserve"> el funcionamiento </w:t>
        </w:r>
      </w:ins>
      <w:r w:rsidR="00407B90" w:rsidRPr="009D2B5A">
        <w:rPr>
          <w:szCs w:val="24"/>
        </w:rPr>
        <w:t xml:space="preserve">y la tipología </w:t>
      </w:r>
      <w:ins w:id="693" w:author="Microsoft Office User" w:date="2023-04-22T13:10:00Z">
        <w:r w:rsidR="00887B7D" w:rsidRPr="009D2B5A">
          <w:rPr>
            <w:szCs w:val="24"/>
          </w:rPr>
          <w:t>de los algoritmos de recomendación</w:t>
        </w:r>
      </w:ins>
      <w:ins w:id="694" w:author="Microsoft Office User" w:date="2023-04-22T13:11:00Z">
        <w:r w:rsidR="00887B7D" w:rsidRPr="009D2B5A">
          <w:rPr>
            <w:szCs w:val="24"/>
          </w:rPr>
          <w:t>.</w:t>
        </w:r>
      </w:ins>
    </w:p>
    <w:p w14:paraId="4B4279F5" w14:textId="6CA294B2" w:rsidR="00241D46" w:rsidRDefault="00241D46" w:rsidP="39E28D74">
      <w:pPr>
        <w:pStyle w:val="Ttulo2"/>
      </w:pPr>
      <w:bookmarkStart w:id="695" w:name="_Toc136889308"/>
      <w:r>
        <w:t>Servicios Web</w:t>
      </w:r>
      <w:bookmarkEnd w:id="695"/>
    </w:p>
    <w:p w14:paraId="00DF5EA1" w14:textId="7C65FBBC" w:rsidR="00241D46" w:rsidRPr="009D2B5A" w:rsidRDefault="00984660" w:rsidP="009D2B5A">
      <w:pPr>
        <w:rPr>
          <w:szCs w:val="24"/>
        </w:rPr>
      </w:pPr>
      <w:ins w:id="696" w:author="Microsoft Office User" w:date="2023-04-22T19:04:00Z">
        <w:r w:rsidRPr="009D2B5A">
          <w:rPr>
            <w:szCs w:val="24"/>
          </w:rPr>
          <w:t>W3C define un Servicio Web como: “</w:t>
        </w:r>
      </w:ins>
      <w:r w:rsidR="001C7444" w:rsidRPr="009D2B5A">
        <w:rPr>
          <w:szCs w:val="24"/>
        </w:rPr>
        <w:t>U</w:t>
      </w:r>
      <w:ins w:id="697" w:author="Microsoft Office User" w:date="2023-04-21T13:09:00Z">
        <w:r w:rsidR="00AA0D25" w:rsidRPr="009D2B5A">
          <w:rPr>
            <w:szCs w:val="24"/>
          </w:rPr>
          <w:t>n sistema software diseñado para admitir la interacción interoperable de máquina a máquina a través de una red</w:t>
        </w:r>
      </w:ins>
      <w:ins w:id="698" w:author="Microsoft Office User" w:date="2023-04-21T13:21:00Z">
        <w:r w:rsidR="00984EAA" w:rsidRPr="009D2B5A">
          <w:rPr>
            <w:szCs w:val="24"/>
          </w:rPr>
          <w:t xml:space="preserve"> </w:t>
        </w:r>
      </w:ins>
      <w:ins w:id="699" w:author="Microsoft Office User" w:date="2023-04-22T19:04:00Z">
        <w:r w:rsidRPr="009D2B5A">
          <w:rPr>
            <w:szCs w:val="24"/>
          </w:rPr>
          <w:t>“</w:t>
        </w:r>
      </w:ins>
      <w:ins w:id="700" w:author="Microsoft Office User" w:date="2023-05-02T09:37:00Z">
        <w:r w:rsidR="00A32C22" w:rsidRPr="009D2B5A">
          <w:rPr>
            <w:szCs w:val="24"/>
          </w:rPr>
          <w:t xml:space="preserve"> </w:t>
        </w:r>
      </w:ins>
      <w:customXmlInsRangeStart w:id="701" w:author="Microsoft Office User" w:date="2023-05-02T09:37:00Z"/>
      <w:sdt>
        <w:sdtPr>
          <w:rPr>
            <w:szCs w:val="24"/>
          </w:rPr>
          <w:id w:val="1509639683"/>
          <w:citation/>
        </w:sdtPr>
        <w:sdtContent>
          <w:customXmlInsRangeEnd w:id="701"/>
          <w:ins w:id="702" w:author="Microsoft Office User" w:date="2023-05-02T09:37:00Z">
            <w:r w:rsidR="00A32C22" w:rsidRPr="009D2B5A">
              <w:rPr>
                <w:szCs w:val="24"/>
              </w:rPr>
              <w:fldChar w:fldCharType="begin"/>
            </w:r>
            <w:r w:rsidR="00056A21" w:rsidRPr="009D2B5A">
              <w:rPr>
                <w:szCs w:val="24"/>
              </w:rPr>
              <w:instrText xml:space="preserve">CITATION Web04 \l 3082 </w:instrText>
            </w:r>
          </w:ins>
          <w:r w:rsidR="00A32C22" w:rsidRPr="009D2B5A">
            <w:rPr>
              <w:szCs w:val="24"/>
            </w:rPr>
            <w:fldChar w:fldCharType="separate"/>
          </w:r>
          <w:r w:rsidR="00B6643D" w:rsidRPr="00B6643D">
            <w:rPr>
              <w:noProof/>
              <w:szCs w:val="24"/>
            </w:rPr>
            <w:t>(Web Services Architecture Working Group, 2004)</w:t>
          </w:r>
          <w:ins w:id="703" w:author="Microsoft Office User" w:date="2023-05-02T09:37:00Z">
            <w:r w:rsidR="00A32C22" w:rsidRPr="009D2B5A">
              <w:rPr>
                <w:szCs w:val="24"/>
              </w:rPr>
              <w:fldChar w:fldCharType="end"/>
            </w:r>
          </w:ins>
          <w:customXmlInsRangeStart w:id="704" w:author="Microsoft Office User" w:date="2023-05-02T09:37:00Z"/>
        </w:sdtContent>
      </w:sdt>
      <w:customXmlInsRangeEnd w:id="704"/>
      <w:ins w:id="705" w:author="Microsoft Office User" w:date="2023-04-21T13:10:00Z">
        <w:r w:rsidR="00AA0D25" w:rsidRPr="009D2B5A">
          <w:rPr>
            <w:szCs w:val="24"/>
          </w:rPr>
          <w:t>.</w:t>
        </w:r>
      </w:ins>
      <w:ins w:id="706" w:author="Microsoft Office User" w:date="2023-04-21T13:11:00Z">
        <w:r w:rsidR="00AA0D25" w:rsidRPr="009D2B5A">
          <w:rPr>
            <w:szCs w:val="24"/>
          </w:rPr>
          <w:t xml:space="preserve"> </w:t>
        </w:r>
      </w:ins>
      <w:commentRangeStart w:id="707"/>
      <w:del w:id="708" w:author="Microsoft Office User" w:date="2023-04-21T13:32:00Z">
        <w:r w:rsidR="008363FE" w:rsidRPr="009D2B5A" w:rsidDel="00B701BC">
          <w:rPr>
            <w:szCs w:val="24"/>
          </w:rPr>
          <w:delText xml:space="preserve">Los </w:delText>
        </w:r>
        <w:r w:rsidR="00BC1CA9" w:rsidRPr="009D2B5A" w:rsidDel="00B701BC">
          <w:rPr>
            <w:szCs w:val="24"/>
          </w:rPr>
          <w:delText>servicio</w:delText>
        </w:r>
        <w:r w:rsidR="008363FE" w:rsidRPr="009D2B5A" w:rsidDel="00B701BC">
          <w:rPr>
            <w:szCs w:val="24"/>
          </w:rPr>
          <w:delText>s</w:delText>
        </w:r>
        <w:r w:rsidR="00BC1CA9" w:rsidRPr="009D2B5A" w:rsidDel="00B701BC">
          <w:rPr>
            <w:szCs w:val="24"/>
          </w:rPr>
          <w:delText xml:space="preserve"> web </w:delText>
        </w:r>
        <w:r w:rsidR="008363FE" w:rsidRPr="009D2B5A" w:rsidDel="00B701BC">
          <w:rPr>
            <w:szCs w:val="24"/>
          </w:rPr>
          <w:delText>son</w:delText>
        </w:r>
        <w:r w:rsidR="006C1A7F" w:rsidRPr="009D2B5A" w:rsidDel="00B701BC">
          <w:rPr>
            <w:szCs w:val="24"/>
          </w:rPr>
          <w:delText xml:space="preserve"> una tecnología que facilita un servicio a través de internet</w:delText>
        </w:r>
        <w:commentRangeEnd w:id="707"/>
        <w:r w:rsidR="00CB716F" w:rsidRPr="009D2B5A" w:rsidDel="00B701BC">
          <w:rPr>
            <w:rStyle w:val="Refdecomentario"/>
            <w:sz w:val="24"/>
            <w:szCs w:val="24"/>
          </w:rPr>
          <w:commentReference w:id="707"/>
        </w:r>
        <w:r w:rsidR="006C1A7F" w:rsidRPr="009D2B5A" w:rsidDel="00B701BC">
          <w:rPr>
            <w:szCs w:val="24"/>
          </w:rPr>
          <w:delText xml:space="preserve">. </w:delText>
        </w:r>
      </w:del>
      <w:r w:rsidR="006C1A7F" w:rsidRPr="009D2B5A">
        <w:rPr>
          <w:szCs w:val="24"/>
        </w:rPr>
        <w:t>H</w:t>
      </w:r>
      <w:r w:rsidR="00BC1CA9" w:rsidRPr="009D2B5A">
        <w:rPr>
          <w:szCs w:val="24"/>
        </w:rPr>
        <w:t>ace</w:t>
      </w:r>
      <w:r w:rsidR="008363FE" w:rsidRPr="009D2B5A">
        <w:rPr>
          <w:szCs w:val="24"/>
        </w:rPr>
        <w:t>n</w:t>
      </w:r>
      <w:r w:rsidR="00BC1CA9" w:rsidRPr="009D2B5A">
        <w:rPr>
          <w:szCs w:val="24"/>
        </w:rPr>
        <w:t xml:space="preserve"> referencia al conjunto de</w:t>
      </w:r>
      <w:r w:rsidR="00525EE6" w:rsidRPr="009D2B5A">
        <w:rPr>
          <w:szCs w:val="24"/>
        </w:rPr>
        <w:t xml:space="preserve"> </w:t>
      </w:r>
      <w:r w:rsidR="00BC1CA9" w:rsidRPr="009D2B5A">
        <w:rPr>
          <w:szCs w:val="24"/>
        </w:rPr>
        <w:t>protocolos, procesos</w:t>
      </w:r>
      <w:r w:rsidR="00525EE6" w:rsidRPr="009D2B5A">
        <w:rPr>
          <w:szCs w:val="24"/>
        </w:rPr>
        <w:t>, estándares</w:t>
      </w:r>
      <w:r w:rsidR="008363FE" w:rsidRPr="009D2B5A">
        <w:rPr>
          <w:szCs w:val="24"/>
        </w:rPr>
        <w:t xml:space="preserve"> </w:t>
      </w:r>
      <w:r w:rsidR="00525EE6" w:rsidRPr="009D2B5A">
        <w:rPr>
          <w:szCs w:val="24"/>
        </w:rPr>
        <w:t xml:space="preserve">entre dos </w:t>
      </w:r>
      <w:r w:rsidR="006C1A7F" w:rsidRPr="009D2B5A">
        <w:rPr>
          <w:szCs w:val="24"/>
        </w:rPr>
        <w:t>máquinas o aplicaciones</w:t>
      </w:r>
      <w:r w:rsidR="008363FE" w:rsidRPr="009D2B5A">
        <w:rPr>
          <w:szCs w:val="24"/>
        </w:rPr>
        <w:t xml:space="preserve"> para comunicarse entre </w:t>
      </w:r>
      <w:r w:rsidR="003A3ACD" w:rsidRPr="009D2B5A">
        <w:rPr>
          <w:szCs w:val="24"/>
        </w:rPr>
        <w:t>sí</w:t>
      </w:r>
      <w:r w:rsidR="00525EE6" w:rsidRPr="009D2B5A">
        <w:rPr>
          <w:szCs w:val="24"/>
        </w:rPr>
        <w:t>.</w:t>
      </w:r>
      <w:r w:rsidR="006C1A7F" w:rsidRPr="009D2B5A">
        <w:rPr>
          <w:szCs w:val="24"/>
        </w:rPr>
        <w:t xml:space="preserve"> Los </w:t>
      </w:r>
      <w:r w:rsidR="00407B90" w:rsidRPr="009D2B5A">
        <w:rPr>
          <w:szCs w:val="24"/>
        </w:rPr>
        <w:t>S</w:t>
      </w:r>
      <w:r w:rsidR="006C1A7F" w:rsidRPr="009D2B5A">
        <w:rPr>
          <w:szCs w:val="24"/>
        </w:rPr>
        <w:t xml:space="preserve">ervicios </w:t>
      </w:r>
      <w:r w:rsidR="00407B90" w:rsidRPr="009D2B5A">
        <w:rPr>
          <w:szCs w:val="24"/>
        </w:rPr>
        <w:t>W</w:t>
      </w:r>
      <w:r w:rsidR="006C1A7F" w:rsidRPr="009D2B5A">
        <w:rPr>
          <w:szCs w:val="24"/>
        </w:rPr>
        <w:t>eb cuentan con dos características fundamentales</w:t>
      </w:r>
      <w:r w:rsidR="00044974" w:rsidRPr="009D2B5A">
        <w:rPr>
          <w:szCs w:val="24"/>
        </w:rPr>
        <w:t>:</w:t>
      </w:r>
    </w:p>
    <w:p w14:paraId="2BE569B1" w14:textId="7C9FCB28" w:rsidR="00044974" w:rsidRPr="009D2B5A" w:rsidRDefault="00B52BB7" w:rsidP="009D2B5A">
      <w:pPr>
        <w:pStyle w:val="Prrafodelista"/>
        <w:numPr>
          <w:ilvl w:val="0"/>
          <w:numId w:val="20"/>
        </w:numPr>
        <w:rPr>
          <w:szCs w:val="24"/>
        </w:rPr>
      </w:pPr>
      <w:ins w:id="709" w:author="Microsoft Office User" w:date="2023-04-21T17:43:00Z">
        <w:r w:rsidRPr="009D2B5A">
          <w:rPr>
            <w:szCs w:val="24"/>
          </w:rPr>
          <w:t>Son m</w:t>
        </w:r>
      </w:ins>
      <w:del w:id="710" w:author="Microsoft Office User" w:date="2023-04-21T17:43:00Z">
        <w:r w:rsidR="00044974" w:rsidRPr="009D2B5A" w:rsidDel="00B52BB7">
          <w:rPr>
            <w:szCs w:val="24"/>
          </w:rPr>
          <w:delText>M</w:delText>
        </w:r>
      </w:del>
      <w:r w:rsidR="00044974" w:rsidRPr="009D2B5A">
        <w:rPr>
          <w:szCs w:val="24"/>
        </w:rPr>
        <w:t xml:space="preserve">ultiplataforma: </w:t>
      </w:r>
      <w:r w:rsidR="00741B78" w:rsidRPr="009D2B5A">
        <w:rPr>
          <w:szCs w:val="24"/>
        </w:rPr>
        <w:t>e</w:t>
      </w:r>
      <w:r w:rsidR="00044974" w:rsidRPr="009D2B5A">
        <w:rPr>
          <w:szCs w:val="24"/>
        </w:rPr>
        <w:t>l cliente y servidor no tienen por qué contar con la misma configuración del sistema, lenguaje soportado o plataforma.</w:t>
      </w:r>
    </w:p>
    <w:p w14:paraId="12B04665" w14:textId="3A6831EA" w:rsidR="00044974" w:rsidRPr="009D2B5A" w:rsidRDefault="00B52BB7" w:rsidP="009D2B5A">
      <w:pPr>
        <w:pStyle w:val="Prrafodelista"/>
        <w:numPr>
          <w:ilvl w:val="0"/>
          <w:numId w:val="20"/>
        </w:numPr>
        <w:rPr>
          <w:szCs w:val="24"/>
        </w:rPr>
      </w:pPr>
      <w:ins w:id="711" w:author="Microsoft Office User" w:date="2023-04-21T17:43:00Z">
        <w:r w:rsidRPr="009D2B5A">
          <w:rPr>
            <w:szCs w:val="24"/>
          </w:rPr>
          <w:t>Son sistemas di</w:t>
        </w:r>
      </w:ins>
      <w:commentRangeStart w:id="712"/>
      <w:del w:id="713" w:author="Microsoft Office User" w:date="2023-04-21T17:43:00Z">
        <w:r w:rsidR="00044974" w:rsidRPr="009D2B5A" w:rsidDel="00B52BB7">
          <w:rPr>
            <w:szCs w:val="24"/>
          </w:rPr>
          <w:delText>Di</w:delText>
        </w:r>
      </w:del>
      <w:r w:rsidR="00044974" w:rsidRPr="009D2B5A">
        <w:rPr>
          <w:szCs w:val="24"/>
        </w:rPr>
        <w:t>stribuid</w:t>
      </w:r>
      <w:del w:id="714" w:author="Microsoft Office User" w:date="2023-04-21T16:58:00Z">
        <w:r w:rsidR="00044974" w:rsidRPr="009D2B5A" w:rsidDel="00472FC5">
          <w:rPr>
            <w:szCs w:val="24"/>
          </w:rPr>
          <w:delText>a</w:delText>
        </w:r>
        <w:commentRangeEnd w:id="712"/>
        <w:r w:rsidR="00CB716F" w:rsidRPr="009D2B5A" w:rsidDel="00472FC5">
          <w:rPr>
            <w:rStyle w:val="Refdecomentario"/>
            <w:sz w:val="24"/>
            <w:szCs w:val="24"/>
          </w:rPr>
          <w:commentReference w:id="712"/>
        </w:r>
        <w:r w:rsidR="00044974" w:rsidRPr="009D2B5A" w:rsidDel="00472FC5">
          <w:rPr>
            <w:szCs w:val="24"/>
          </w:rPr>
          <w:delText>:</w:delText>
        </w:r>
      </w:del>
      <w:ins w:id="715" w:author="Microsoft Office User" w:date="2023-04-21T16:58:00Z">
        <w:r w:rsidR="00472FC5" w:rsidRPr="009D2B5A">
          <w:rPr>
            <w:szCs w:val="24"/>
          </w:rPr>
          <w:t>o</w:t>
        </w:r>
      </w:ins>
      <w:ins w:id="716" w:author="Microsoft Office User" w:date="2023-04-21T17:43:00Z">
        <w:r w:rsidRPr="009D2B5A">
          <w:rPr>
            <w:szCs w:val="24"/>
          </w:rPr>
          <w:t>s:</w:t>
        </w:r>
      </w:ins>
      <w:r w:rsidR="00044974" w:rsidRPr="009D2B5A">
        <w:rPr>
          <w:szCs w:val="24"/>
        </w:rPr>
        <w:t xml:space="preserve"> </w:t>
      </w:r>
      <w:r w:rsidR="00741B78" w:rsidRPr="009D2B5A">
        <w:rPr>
          <w:szCs w:val="24"/>
        </w:rPr>
        <w:t>u</w:t>
      </w:r>
      <w:r w:rsidR="00044974" w:rsidRPr="009D2B5A">
        <w:rPr>
          <w:szCs w:val="24"/>
        </w:rPr>
        <w:t xml:space="preserve">n </w:t>
      </w:r>
      <w:ins w:id="717" w:author="Sergio Saugar García" w:date="2023-06-05T10:17:00Z">
        <w:r w:rsidR="00B746DE">
          <w:rPr>
            <w:szCs w:val="24"/>
          </w:rPr>
          <w:t>S</w:t>
        </w:r>
      </w:ins>
      <w:del w:id="718" w:author="Sergio Saugar García" w:date="2023-06-05T10:17:00Z">
        <w:r w:rsidR="00044974" w:rsidRPr="009D2B5A" w:rsidDel="00B746DE">
          <w:rPr>
            <w:szCs w:val="24"/>
          </w:rPr>
          <w:delText>s</w:delText>
        </w:r>
      </w:del>
      <w:r w:rsidR="00044974" w:rsidRPr="009D2B5A">
        <w:rPr>
          <w:szCs w:val="24"/>
        </w:rPr>
        <w:t xml:space="preserve">ervicio </w:t>
      </w:r>
      <w:ins w:id="719" w:author="Sergio Saugar García" w:date="2023-06-05T10:17:00Z">
        <w:r w:rsidR="00B746DE">
          <w:rPr>
            <w:szCs w:val="24"/>
          </w:rPr>
          <w:t>W</w:t>
        </w:r>
      </w:ins>
      <w:del w:id="720" w:author="Sergio Saugar García" w:date="2023-06-05T10:17:00Z">
        <w:r w:rsidR="00044974" w:rsidRPr="009D2B5A" w:rsidDel="00B746DE">
          <w:rPr>
            <w:szCs w:val="24"/>
          </w:rPr>
          <w:delText>w</w:delText>
        </w:r>
      </w:del>
      <w:r w:rsidR="00044974" w:rsidRPr="009D2B5A">
        <w:rPr>
          <w:szCs w:val="24"/>
        </w:rPr>
        <w:t>eb no está dirigido para un único cliente, sino que son varios los que pueden acceder al mismo servicio.</w:t>
      </w:r>
    </w:p>
    <w:p w14:paraId="1B6A174D" w14:textId="1E2EA486" w:rsidR="00673AA3" w:rsidRPr="009D2B5A" w:rsidRDefault="00472FC5" w:rsidP="009D2B5A">
      <w:pPr>
        <w:rPr>
          <w:ins w:id="721" w:author="Microsoft Office User" w:date="2023-05-06T17:59:00Z"/>
          <w:szCs w:val="24"/>
        </w:rPr>
      </w:pPr>
      <w:ins w:id="722" w:author="Microsoft Office User" w:date="2023-04-21T16:59:00Z">
        <w:r w:rsidRPr="009D2B5A">
          <w:rPr>
            <w:szCs w:val="24"/>
          </w:rPr>
          <w:t>Los Servicios Web</w:t>
        </w:r>
      </w:ins>
      <w:commentRangeStart w:id="723"/>
      <w:commentRangeStart w:id="724"/>
      <w:del w:id="725" w:author="Microsoft Office User" w:date="2023-04-21T16:59:00Z">
        <w:r w:rsidR="008363FE" w:rsidRPr="009D2B5A" w:rsidDel="00472FC5">
          <w:rPr>
            <w:szCs w:val="24"/>
          </w:rPr>
          <w:delText>Estos servicios</w:delText>
        </w:r>
      </w:del>
      <w:r w:rsidR="008363FE" w:rsidRPr="009D2B5A">
        <w:rPr>
          <w:szCs w:val="24"/>
        </w:rPr>
        <w:t xml:space="preserve"> </w:t>
      </w:r>
      <w:del w:id="726" w:author="Microsoft Office User" w:date="2023-04-21T16:52:00Z">
        <w:r w:rsidR="008363FE" w:rsidRPr="009D2B5A" w:rsidDel="00BD2D13">
          <w:rPr>
            <w:szCs w:val="24"/>
          </w:rPr>
          <w:delText xml:space="preserve">con </w:delText>
        </w:r>
      </w:del>
      <w:r w:rsidR="00BE2836" w:rsidRPr="009D2B5A">
        <w:rPr>
          <w:szCs w:val="24"/>
        </w:rPr>
        <w:t>presentan</w:t>
      </w:r>
      <w:ins w:id="727" w:author="Microsoft Office User" w:date="2023-04-21T16:52:00Z">
        <w:r w:rsidR="00BD2D13" w:rsidRPr="009D2B5A">
          <w:rPr>
            <w:szCs w:val="24"/>
          </w:rPr>
          <w:t xml:space="preserve"> </w:t>
        </w:r>
      </w:ins>
      <w:del w:id="728" w:author="Microsoft Office User" w:date="2023-04-21T17:03:00Z">
        <w:r w:rsidR="008363FE" w:rsidRPr="009D2B5A" w:rsidDel="00472FC5">
          <w:rPr>
            <w:szCs w:val="24"/>
          </w:rPr>
          <w:delText xml:space="preserve">una </w:delText>
        </w:r>
      </w:del>
      <w:r w:rsidR="00956AB1" w:rsidRPr="009D2B5A">
        <w:rPr>
          <w:szCs w:val="24"/>
        </w:rPr>
        <w:t>una</w:t>
      </w:r>
      <w:ins w:id="729" w:author="Microsoft Office User" w:date="2023-04-21T17:03:00Z">
        <w:r w:rsidRPr="009D2B5A">
          <w:rPr>
            <w:szCs w:val="24"/>
          </w:rPr>
          <w:t xml:space="preserve"> </w:t>
        </w:r>
      </w:ins>
      <w:r w:rsidR="008363FE" w:rsidRPr="009D2B5A">
        <w:rPr>
          <w:szCs w:val="24"/>
        </w:rPr>
        <w:t>arquitectura</w:t>
      </w:r>
      <w:ins w:id="730" w:author="Microsoft Office User" w:date="2023-04-21T16:37:00Z">
        <w:r w:rsidR="007B7248" w:rsidRPr="009D2B5A">
          <w:rPr>
            <w:szCs w:val="24"/>
          </w:rPr>
          <w:t xml:space="preserve"> </w:t>
        </w:r>
      </w:ins>
      <w:del w:id="731" w:author="Microsoft Office User" w:date="2023-04-21T16:52:00Z">
        <w:r w:rsidR="008363FE" w:rsidRPr="009D2B5A" w:rsidDel="00BD2D13">
          <w:rPr>
            <w:szCs w:val="24"/>
          </w:rPr>
          <w:delText xml:space="preserve"> </w:delText>
        </w:r>
      </w:del>
      <w:r w:rsidR="008363FE" w:rsidRPr="009D2B5A">
        <w:rPr>
          <w:szCs w:val="24"/>
        </w:rPr>
        <w:t>cliente/servidor</w:t>
      </w:r>
      <w:ins w:id="732" w:author="Microsoft Office User" w:date="2023-04-21T16:52:00Z">
        <w:r w:rsidR="00BD2D13" w:rsidRPr="009D2B5A">
          <w:rPr>
            <w:szCs w:val="24"/>
          </w:rPr>
          <w:t>. El servidor es el sistema encargado de</w:t>
        </w:r>
      </w:ins>
      <w:ins w:id="733" w:author="Microsoft Office User" w:date="2023-04-21T16:54:00Z">
        <w:r w:rsidR="00BD2D13" w:rsidRPr="009D2B5A">
          <w:rPr>
            <w:szCs w:val="24"/>
          </w:rPr>
          <w:t xml:space="preserve">l almacenamiento de datos y </w:t>
        </w:r>
      </w:ins>
      <w:ins w:id="734" w:author="Microsoft Office User" w:date="2023-04-21T16:55:00Z">
        <w:r w:rsidR="00BD2D13" w:rsidRPr="009D2B5A">
          <w:rPr>
            <w:szCs w:val="24"/>
          </w:rPr>
          <w:t>recursos, mientras que los clientes solicitan los servicios y datos a los servidores</w:t>
        </w:r>
      </w:ins>
      <w:r w:rsidR="00BC5B85" w:rsidRPr="009D2B5A">
        <w:rPr>
          <w:szCs w:val="24"/>
        </w:rPr>
        <w:t>.</w:t>
      </w:r>
      <w:ins w:id="735" w:author="Microsoft Office User" w:date="2023-04-21T16:55:00Z">
        <w:r w:rsidR="00BD2D13" w:rsidRPr="009D2B5A">
          <w:rPr>
            <w:szCs w:val="24"/>
          </w:rPr>
          <w:t xml:space="preserve"> </w:t>
        </w:r>
      </w:ins>
      <w:customXmlInsRangeStart w:id="736" w:author="Microsoft Office User" w:date="2023-05-02T09:37:00Z"/>
      <w:sdt>
        <w:sdtPr>
          <w:rPr>
            <w:szCs w:val="24"/>
          </w:rPr>
          <w:id w:val="-627086156"/>
          <w:citation/>
        </w:sdtPr>
        <w:sdtContent>
          <w:customXmlInsRangeEnd w:id="736"/>
          <w:ins w:id="737" w:author="Microsoft Office User" w:date="2023-05-02T09:37:00Z">
            <w:r w:rsidR="00A32C22" w:rsidRPr="009D2B5A">
              <w:rPr>
                <w:szCs w:val="24"/>
              </w:rPr>
              <w:fldChar w:fldCharType="begin"/>
            </w:r>
            <w:r w:rsidR="00A32C22" w:rsidRPr="009D2B5A">
              <w:rPr>
                <w:szCs w:val="24"/>
              </w:rPr>
              <w:instrText xml:space="preserve"> CITATION IBM23 \l 3082 </w:instrText>
            </w:r>
          </w:ins>
          <w:r w:rsidR="00A32C22" w:rsidRPr="009D2B5A">
            <w:rPr>
              <w:szCs w:val="24"/>
            </w:rPr>
            <w:fldChar w:fldCharType="separate"/>
          </w:r>
          <w:r w:rsidR="00B6643D" w:rsidRPr="00B6643D">
            <w:rPr>
              <w:noProof/>
              <w:szCs w:val="24"/>
            </w:rPr>
            <w:t>(IBM, 2023)</w:t>
          </w:r>
          <w:ins w:id="738" w:author="Microsoft Office User" w:date="2023-05-02T09:37:00Z">
            <w:r w:rsidR="00A32C22" w:rsidRPr="009D2B5A">
              <w:rPr>
                <w:szCs w:val="24"/>
              </w:rPr>
              <w:fldChar w:fldCharType="end"/>
            </w:r>
          </w:ins>
          <w:customXmlInsRangeStart w:id="739" w:author="Microsoft Office User" w:date="2023-05-02T09:37:00Z"/>
        </w:sdtContent>
      </w:sdt>
      <w:customXmlInsRangeEnd w:id="739"/>
    </w:p>
    <w:p w14:paraId="11E453E2" w14:textId="70F44359" w:rsidR="00673AA3" w:rsidRPr="007E4742" w:rsidRDefault="00B746DE" w:rsidP="00244681">
      <w:pPr>
        <w:rPr>
          <w:ins w:id="740" w:author="Microsoft Office User" w:date="2023-05-06T18:04:00Z"/>
        </w:rPr>
      </w:pPr>
      <w:ins w:id="741" w:author="Sergio Saugar García" w:date="2023-06-05T10:18:00Z">
        <w:r>
          <w:t>Por otra parte, u</w:t>
        </w:r>
      </w:ins>
      <w:del w:id="742" w:author="Sergio Saugar García" w:date="2023-06-05T10:18:00Z">
        <w:r w:rsidR="00244681" w:rsidDel="00B746DE">
          <w:delText>U</w:delText>
        </w:r>
      </w:del>
      <w:r w:rsidR="00244681">
        <w:t xml:space="preserve">na </w:t>
      </w:r>
      <w:r w:rsidR="00CF34E7">
        <w:t>A</w:t>
      </w:r>
      <w:r w:rsidR="00244681">
        <w:t xml:space="preserve">plicación </w:t>
      </w:r>
      <w:r w:rsidR="00CF34E7">
        <w:t>W</w:t>
      </w:r>
      <w:r w:rsidR="00244681">
        <w:t xml:space="preserve">eb se define como un servicio en línea que proporciona una aplicación interactiva accesible a través de un navegador </w:t>
      </w:r>
      <w:ins w:id="743" w:author="Microsoft Office User" w:date="2023-06-05T19:04:00Z">
        <w:r w:rsidR="0031285F">
          <w:t>w</w:t>
        </w:r>
      </w:ins>
      <w:ins w:id="744" w:author="Sergio Saugar García" w:date="2023-06-05T10:18:00Z">
        <w:del w:id="745" w:author="Microsoft Office User" w:date="2023-06-05T19:04:00Z">
          <w:r w:rsidDel="0031285F">
            <w:delText>W</w:delText>
          </w:r>
        </w:del>
      </w:ins>
      <w:del w:id="746" w:author="Sergio Saugar García" w:date="2023-06-05T10:18:00Z">
        <w:r w:rsidR="00244681" w:rsidDel="00B746DE">
          <w:delText>w</w:delText>
        </w:r>
      </w:del>
      <w:r w:rsidR="00244681">
        <w:t xml:space="preserve">eb. En </w:t>
      </w:r>
      <w:r w:rsidR="00244681">
        <w:lastRenderedPageBreak/>
        <w:t>otras palabras, es una herramienta que permite a los usuarios utilizar una variedad de servicios y funciones al conectarse a un servidor web a través de Internet</w:t>
      </w:r>
      <w:r w:rsidR="00CF34E7">
        <w:t xml:space="preserve"> </w:t>
      </w:r>
      <w:customXmlInsRangeStart w:id="747" w:author="Microsoft Office User" w:date="2023-05-20T12:11:00Z"/>
      <w:sdt>
        <w:sdtPr>
          <w:id w:val="-515386697"/>
          <w:citation/>
        </w:sdtPr>
        <w:sdtContent>
          <w:customXmlInsRangeEnd w:id="747"/>
          <w:ins w:id="748" w:author="Microsoft Office User" w:date="2023-05-20T12:11:00Z">
            <w:r w:rsidR="0015441B" w:rsidRPr="007E4742">
              <w:rPr>
                <w:rPrChange w:id="749" w:author="Microsoft Office User" w:date="2023-05-21T09:46:00Z">
                  <w:rPr>
                    <w:highlight w:val="yellow"/>
                  </w:rPr>
                </w:rPrChange>
              </w:rPr>
              <w:fldChar w:fldCharType="begin"/>
            </w:r>
            <w:r w:rsidR="0015441B" w:rsidRPr="007E4742">
              <w:rPr>
                <w:rPrChange w:id="750" w:author="Microsoft Office User" w:date="2023-05-21T09:46:00Z">
                  <w:rPr>
                    <w:highlight w:val="yellow"/>
                  </w:rPr>
                </w:rPrChange>
              </w:rPr>
              <w:instrText xml:space="preserve"> CITATION ict23 \l 3082 </w:instrText>
            </w:r>
          </w:ins>
          <w:r w:rsidR="0015441B" w:rsidRPr="007E4742">
            <w:rPr>
              <w:rPrChange w:id="751" w:author="Microsoft Office User" w:date="2023-05-21T09:46:00Z">
                <w:rPr>
                  <w:highlight w:val="yellow"/>
                </w:rPr>
              </w:rPrChange>
            </w:rPr>
            <w:fldChar w:fldCharType="separate"/>
          </w:r>
          <w:r w:rsidR="00B6643D">
            <w:rPr>
              <w:noProof/>
            </w:rPr>
            <w:t>(ictea, s.f.)</w:t>
          </w:r>
          <w:ins w:id="752" w:author="Microsoft Office User" w:date="2023-05-20T12:11:00Z">
            <w:r w:rsidR="0015441B" w:rsidRPr="007E4742">
              <w:rPr>
                <w:rPrChange w:id="753" w:author="Microsoft Office User" w:date="2023-05-21T09:46:00Z">
                  <w:rPr>
                    <w:highlight w:val="yellow"/>
                  </w:rPr>
                </w:rPrChange>
              </w:rPr>
              <w:fldChar w:fldCharType="end"/>
            </w:r>
          </w:ins>
          <w:customXmlInsRangeStart w:id="754" w:author="Microsoft Office User" w:date="2023-05-20T12:11:00Z"/>
        </w:sdtContent>
      </w:sdt>
      <w:customXmlInsRangeEnd w:id="754"/>
      <w:ins w:id="755" w:author="Microsoft Office User" w:date="2023-05-06T18:03:00Z">
        <w:r w:rsidR="00673AA3" w:rsidRPr="007E4742">
          <w:t xml:space="preserve">. </w:t>
        </w:r>
      </w:ins>
      <w:ins w:id="756" w:author="Microsoft Office User" w:date="2023-05-06T17:59:00Z">
        <w:r w:rsidR="00673AA3" w:rsidRPr="007E4742">
          <w:t>L</w:t>
        </w:r>
      </w:ins>
      <w:ins w:id="757" w:author="Microsoft Office User" w:date="2023-05-06T18:01:00Z">
        <w:r w:rsidR="00673AA3" w:rsidRPr="007E4742">
          <w:t>a</w:t>
        </w:r>
      </w:ins>
      <w:ins w:id="758" w:author="Microsoft Office User" w:date="2023-05-06T17:59:00Z">
        <w:r w:rsidR="00673AA3" w:rsidRPr="007E4742">
          <w:t xml:space="preserve">s </w:t>
        </w:r>
      </w:ins>
      <w:r w:rsidR="0079482E">
        <w:t>A</w:t>
      </w:r>
      <w:ins w:id="759" w:author="Microsoft Office User" w:date="2023-05-06T18:01:00Z">
        <w:r w:rsidR="00673AA3" w:rsidRPr="007E4742">
          <w:t>plicaciones</w:t>
        </w:r>
      </w:ins>
      <w:ins w:id="760" w:author="Microsoft Office User" w:date="2023-05-06T17:59:00Z">
        <w:r w:rsidR="00673AA3" w:rsidRPr="007E4742">
          <w:t xml:space="preserve"> </w:t>
        </w:r>
      </w:ins>
      <w:r w:rsidR="0079482E">
        <w:t>W</w:t>
      </w:r>
      <w:ins w:id="761" w:author="Microsoft Office User" w:date="2023-05-06T18:01:00Z">
        <w:r w:rsidR="00673AA3" w:rsidRPr="007E4742">
          <w:t xml:space="preserve">eb </w:t>
        </w:r>
      </w:ins>
      <w:ins w:id="762" w:author="Microsoft Office User" w:date="2023-05-06T18:03:00Z">
        <w:r w:rsidR="00673AA3" w:rsidRPr="007E4742">
          <w:t>se estructuran de la siguiente manera</w:t>
        </w:r>
      </w:ins>
      <w:r w:rsidR="00FC7258">
        <w:t>:</w:t>
      </w:r>
      <w:r w:rsidR="00E30952">
        <w:t xml:space="preserve"> </w:t>
      </w:r>
      <w:customXmlInsRangeStart w:id="763" w:author="Microsoft Office User" w:date="2023-05-20T12:11:00Z"/>
      <w:sdt>
        <w:sdtPr>
          <w:id w:val="-1549604163"/>
          <w:citation/>
        </w:sdtPr>
        <w:sdtContent>
          <w:customXmlInsRangeEnd w:id="763"/>
          <w:ins w:id="764" w:author="Microsoft Office User" w:date="2023-05-20T12:11:00Z">
            <w:r w:rsidR="00E30952" w:rsidRPr="007E4742">
              <w:rPr>
                <w:rPrChange w:id="765" w:author="Microsoft Office User" w:date="2023-05-21T09:46:00Z">
                  <w:rPr>
                    <w:highlight w:val="yellow"/>
                  </w:rPr>
                </w:rPrChange>
              </w:rPr>
              <w:fldChar w:fldCharType="begin"/>
            </w:r>
            <w:r w:rsidR="00E30952" w:rsidRPr="007E4742">
              <w:rPr>
                <w:rPrChange w:id="766" w:author="Microsoft Office User" w:date="2023-05-21T09:46:00Z">
                  <w:rPr>
                    <w:highlight w:val="yellow"/>
                  </w:rPr>
                </w:rPrChange>
              </w:rPr>
              <w:instrText xml:space="preserve"> CITATION Cop23 \l 3082 </w:instrText>
            </w:r>
            <w:r w:rsidR="00E30952" w:rsidRPr="007E4742">
              <w:rPr>
                <w:rPrChange w:id="767" w:author="Microsoft Office User" w:date="2023-05-21T09:46:00Z">
                  <w:rPr>
                    <w:highlight w:val="yellow"/>
                  </w:rPr>
                </w:rPrChange>
              </w:rPr>
              <w:fldChar w:fldCharType="separate"/>
            </w:r>
          </w:ins>
          <w:r w:rsidR="00B6643D">
            <w:rPr>
              <w:noProof/>
            </w:rPr>
            <w:t>(Coppola, 2023)</w:t>
          </w:r>
          <w:ins w:id="768" w:author="Microsoft Office User" w:date="2023-05-20T12:11:00Z">
            <w:r w:rsidR="00E30952" w:rsidRPr="007E4742">
              <w:rPr>
                <w:rPrChange w:id="769" w:author="Microsoft Office User" w:date="2023-05-21T09:46:00Z">
                  <w:rPr>
                    <w:highlight w:val="yellow"/>
                  </w:rPr>
                </w:rPrChange>
              </w:rPr>
              <w:fldChar w:fldCharType="end"/>
            </w:r>
          </w:ins>
          <w:customXmlInsRangeStart w:id="770" w:author="Microsoft Office User" w:date="2023-05-20T12:11:00Z"/>
        </w:sdtContent>
      </w:sdt>
      <w:customXmlInsRangeEnd w:id="770"/>
    </w:p>
    <w:p w14:paraId="578377F2" w14:textId="5B3EF5C6" w:rsidR="00673AA3" w:rsidRPr="007E4742" w:rsidRDefault="00673AA3" w:rsidP="00673AA3">
      <w:pPr>
        <w:pStyle w:val="Prrafodelista"/>
        <w:numPr>
          <w:ilvl w:val="0"/>
          <w:numId w:val="20"/>
        </w:numPr>
        <w:rPr>
          <w:ins w:id="771" w:author="Microsoft Office User" w:date="2023-05-06T18:04:00Z"/>
          <w:i/>
          <w:iCs/>
          <w:rPrChange w:id="772" w:author="Microsoft Office User" w:date="2023-05-21T09:46:00Z">
            <w:rPr>
              <w:ins w:id="773" w:author="Microsoft Office User" w:date="2023-05-06T18:04:00Z"/>
            </w:rPr>
          </w:rPrChange>
        </w:rPr>
      </w:pPr>
      <w:ins w:id="774" w:author="Microsoft Office User" w:date="2023-05-06T18:04:00Z">
        <w:r w:rsidRPr="007E4742">
          <w:rPr>
            <w:i/>
            <w:iCs/>
            <w:rPrChange w:id="775" w:author="Microsoft Office User" w:date="2023-05-21T09:46:00Z">
              <w:rPr/>
            </w:rPrChange>
          </w:rPr>
          <w:t>Fron</w:t>
        </w:r>
      </w:ins>
      <w:r w:rsidR="0020789F">
        <w:rPr>
          <w:i/>
          <w:iCs/>
        </w:rPr>
        <w:t>t</w:t>
      </w:r>
      <w:ins w:id="776" w:author="Microsoft Office User" w:date="2023-05-06T18:04:00Z">
        <w:r w:rsidRPr="007E4742">
          <w:rPr>
            <w:i/>
            <w:iCs/>
            <w:rPrChange w:id="777" w:author="Microsoft Office User" w:date="2023-05-21T09:46:00Z">
              <w:rPr/>
            </w:rPrChange>
          </w:rPr>
          <w:t>en</w:t>
        </w:r>
      </w:ins>
      <w:ins w:id="778" w:author="Microsoft Office User" w:date="2023-05-20T10:45:00Z">
        <w:r w:rsidR="0050429D" w:rsidRPr="007E4742">
          <w:rPr>
            <w:i/>
            <w:iCs/>
            <w:rPrChange w:id="779" w:author="Microsoft Office User" w:date="2023-05-21T09:46:00Z">
              <w:rPr>
                <w:i/>
                <w:iCs/>
                <w:highlight w:val="yellow"/>
              </w:rPr>
            </w:rPrChange>
          </w:rPr>
          <w:t>d</w:t>
        </w:r>
      </w:ins>
      <w:ins w:id="780" w:author="Microsoft Office User" w:date="2023-05-20T10:46:00Z">
        <w:r w:rsidR="0050429D" w:rsidRPr="007E4742">
          <w:rPr>
            <w:rPrChange w:id="781" w:author="Microsoft Office User" w:date="2023-05-21T09:46:00Z">
              <w:rPr>
                <w:highlight w:val="yellow"/>
              </w:rPr>
            </w:rPrChange>
          </w:rPr>
          <w:t xml:space="preserve">: </w:t>
        </w:r>
      </w:ins>
      <w:r w:rsidR="0079482E">
        <w:t>es</w:t>
      </w:r>
      <w:ins w:id="782" w:author="Microsoft Office User" w:date="2023-05-20T11:01:00Z">
        <w:r w:rsidR="008F1374" w:rsidRPr="007E4742">
          <w:rPr>
            <w:rPrChange w:id="783" w:author="Microsoft Office User" w:date="2023-05-21T09:46:00Z">
              <w:rPr>
                <w:highlight w:val="yellow"/>
              </w:rPr>
            </w:rPrChange>
          </w:rPr>
          <w:t xml:space="preserve"> la parte visual</w:t>
        </w:r>
      </w:ins>
      <w:ins w:id="784" w:author="Microsoft Office User" w:date="2023-05-20T11:10:00Z">
        <w:r w:rsidR="00437255" w:rsidRPr="007E4742">
          <w:rPr>
            <w:rPrChange w:id="785" w:author="Microsoft Office User" w:date="2023-05-21T09:46:00Z">
              <w:rPr>
                <w:highlight w:val="yellow"/>
              </w:rPr>
            </w:rPrChange>
          </w:rPr>
          <w:t xml:space="preserve"> y funcional </w:t>
        </w:r>
      </w:ins>
      <w:ins w:id="786" w:author="Microsoft Office User" w:date="2023-05-20T11:08:00Z">
        <w:r w:rsidR="00437255" w:rsidRPr="007E4742">
          <w:rPr>
            <w:rPrChange w:id="787" w:author="Microsoft Office User" w:date="2023-05-21T09:46:00Z">
              <w:rPr>
                <w:highlight w:val="yellow"/>
              </w:rPr>
            </w:rPrChange>
          </w:rPr>
          <w:t xml:space="preserve">con la que </w:t>
        </w:r>
      </w:ins>
      <w:ins w:id="788" w:author="Microsoft Office User" w:date="2023-05-20T11:10:00Z">
        <w:r w:rsidR="00437255" w:rsidRPr="007E4742">
          <w:rPr>
            <w:rPrChange w:id="789" w:author="Microsoft Office User" w:date="2023-05-21T09:46:00Z">
              <w:rPr>
                <w:highlight w:val="yellow"/>
              </w:rPr>
            </w:rPrChange>
          </w:rPr>
          <w:t>interactúa</w:t>
        </w:r>
      </w:ins>
      <w:ins w:id="790" w:author="Microsoft Office User" w:date="2023-05-20T11:08:00Z">
        <w:r w:rsidR="00437255" w:rsidRPr="007E4742">
          <w:rPr>
            <w:rPrChange w:id="791" w:author="Microsoft Office User" w:date="2023-05-21T09:46:00Z">
              <w:rPr>
                <w:highlight w:val="yellow"/>
              </w:rPr>
            </w:rPrChange>
          </w:rPr>
          <w:t xml:space="preserve"> el cliente. </w:t>
        </w:r>
      </w:ins>
      <w:ins w:id="792" w:author="Microsoft Office User" w:date="2023-05-20T11:28:00Z">
        <w:r w:rsidR="00677E21" w:rsidRPr="007E4742">
          <w:rPr>
            <w:rPrChange w:id="793" w:author="Microsoft Office User" w:date="2023-05-21T09:46:00Z">
              <w:rPr>
                <w:highlight w:val="yellow"/>
              </w:rPr>
            </w:rPrChange>
          </w:rPr>
          <w:t>Sus componentes principales son</w:t>
        </w:r>
      </w:ins>
      <w:ins w:id="794" w:author="Microsoft Office User" w:date="2023-05-20T11:27:00Z">
        <w:r w:rsidR="00677E21" w:rsidRPr="007E4742">
          <w:rPr>
            <w:rPrChange w:id="795" w:author="Microsoft Office User" w:date="2023-05-21T09:46:00Z">
              <w:rPr>
                <w:highlight w:val="yellow"/>
              </w:rPr>
            </w:rPrChange>
          </w:rPr>
          <w:t xml:space="preserve"> </w:t>
        </w:r>
      </w:ins>
      <w:ins w:id="796" w:author="Microsoft Office User" w:date="2023-05-20T11:28:00Z">
        <w:r w:rsidR="00677E21" w:rsidRPr="007E4742">
          <w:rPr>
            <w:rPrChange w:id="797" w:author="Microsoft Office User" w:date="2023-05-21T09:46:00Z">
              <w:rPr>
                <w:highlight w:val="yellow"/>
              </w:rPr>
            </w:rPrChange>
          </w:rPr>
          <w:t xml:space="preserve">las </w:t>
        </w:r>
      </w:ins>
      <w:ins w:id="798" w:author="Microsoft Office User" w:date="2023-05-20T11:27:00Z">
        <w:r w:rsidR="00677E21" w:rsidRPr="007E4742">
          <w:rPr>
            <w:rPrChange w:id="799" w:author="Microsoft Office User" w:date="2023-05-21T09:46:00Z">
              <w:rPr>
                <w:highlight w:val="yellow"/>
              </w:rPr>
            </w:rPrChange>
          </w:rPr>
          <w:t xml:space="preserve">imágenes, </w:t>
        </w:r>
      </w:ins>
      <w:ins w:id="800" w:author="Microsoft Office User" w:date="2023-05-20T11:28:00Z">
        <w:r w:rsidR="00677E21" w:rsidRPr="007E4742">
          <w:rPr>
            <w:rPrChange w:id="801" w:author="Microsoft Office User" w:date="2023-05-21T09:46:00Z">
              <w:rPr>
                <w:highlight w:val="yellow"/>
              </w:rPr>
            </w:rPrChange>
          </w:rPr>
          <w:t>colores, logotipos, botones e información.</w:t>
        </w:r>
      </w:ins>
      <w:ins w:id="802" w:author="Microsoft Office User" w:date="2023-05-20T12:09:00Z">
        <w:r w:rsidR="0015441B" w:rsidRPr="007E4742">
          <w:rPr>
            <w:rPrChange w:id="803" w:author="Microsoft Office User" w:date="2023-05-21T09:46:00Z">
              <w:rPr>
                <w:highlight w:val="yellow"/>
              </w:rPr>
            </w:rPrChange>
          </w:rPr>
          <w:t xml:space="preserve"> </w:t>
        </w:r>
      </w:ins>
    </w:p>
    <w:p w14:paraId="21B27C64" w14:textId="591D3C57" w:rsidR="008363FE" w:rsidRPr="007E4742" w:rsidRDefault="00673AA3">
      <w:pPr>
        <w:pStyle w:val="Prrafodelista"/>
        <w:numPr>
          <w:ilvl w:val="0"/>
          <w:numId w:val="20"/>
        </w:numPr>
        <w:pPrChange w:id="804" w:author="Microsoft Office User" w:date="2023-05-06T18:04:00Z">
          <w:pPr/>
        </w:pPrChange>
      </w:pPr>
      <w:ins w:id="805" w:author="Microsoft Office User" w:date="2023-05-06T18:04:00Z">
        <w:r w:rsidRPr="007E4742">
          <w:rPr>
            <w:i/>
            <w:iCs/>
            <w:rPrChange w:id="806" w:author="Microsoft Office User" w:date="2023-05-21T09:46:00Z">
              <w:rPr/>
            </w:rPrChange>
          </w:rPr>
          <w:t>Backend</w:t>
        </w:r>
        <w:r w:rsidRPr="007E4742">
          <w:t>:</w:t>
        </w:r>
      </w:ins>
      <w:ins w:id="807" w:author="Microsoft Office User" w:date="2023-05-20T11:30:00Z">
        <w:r w:rsidR="00677E21" w:rsidRPr="007E4742">
          <w:rPr>
            <w:rPrChange w:id="808" w:author="Microsoft Office User" w:date="2023-05-21T09:46:00Z">
              <w:rPr>
                <w:highlight w:val="yellow"/>
              </w:rPr>
            </w:rPrChange>
          </w:rPr>
          <w:t xml:space="preserve"> es la parte encargada </w:t>
        </w:r>
      </w:ins>
      <w:ins w:id="809" w:author="Microsoft Office User" w:date="2023-05-20T11:31:00Z">
        <w:r w:rsidR="00677E21" w:rsidRPr="007E4742">
          <w:rPr>
            <w:rPrChange w:id="810" w:author="Microsoft Office User" w:date="2023-05-21T09:46:00Z">
              <w:rPr>
                <w:highlight w:val="yellow"/>
              </w:rPr>
            </w:rPrChange>
          </w:rPr>
          <w:t xml:space="preserve">de procesar y administrar la </w:t>
        </w:r>
      </w:ins>
      <w:ins w:id="811" w:author="Microsoft Office User" w:date="2023-05-20T11:32:00Z">
        <w:r w:rsidR="00677E21" w:rsidRPr="007E4742">
          <w:rPr>
            <w:rPrChange w:id="812" w:author="Microsoft Office User" w:date="2023-05-21T09:46:00Z">
              <w:rPr>
                <w:highlight w:val="yellow"/>
              </w:rPr>
            </w:rPrChange>
          </w:rPr>
          <w:t xml:space="preserve">información que alimenta al </w:t>
        </w:r>
        <w:r w:rsidR="00677E21" w:rsidRPr="007E4742">
          <w:rPr>
            <w:i/>
            <w:iCs/>
            <w:rPrChange w:id="813" w:author="Microsoft Office User" w:date="2023-05-21T09:46:00Z">
              <w:rPr>
                <w:highlight w:val="yellow"/>
              </w:rPr>
            </w:rPrChange>
          </w:rPr>
          <w:t>frontend</w:t>
        </w:r>
        <w:r w:rsidR="00677E21" w:rsidRPr="007E4742">
          <w:rPr>
            <w:rPrChange w:id="814" w:author="Microsoft Office User" w:date="2023-05-21T09:46:00Z">
              <w:rPr>
                <w:highlight w:val="yellow"/>
              </w:rPr>
            </w:rPrChange>
          </w:rPr>
          <w:t xml:space="preserve">. A diferencia del </w:t>
        </w:r>
        <w:r w:rsidR="00677E21" w:rsidRPr="007E4742">
          <w:rPr>
            <w:i/>
            <w:iCs/>
            <w:rPrChange w:id="815" w:author="Microsoft Office User" w:date="2023-05-21T09:46:00Z">
              <w:rPr>
                <w:highlight w:val="yellow"/>
              </w:rPr>
            </w:rPrChange>
          </w:rPr>
          <w:t>frontend</w:t>
        </w:r>
        <w:r w:rsidR="00677E21" w:rsidRPr="007E4742">
          <w:rPr>
            <w:rPrChange w:id="816" w:author="Microsoft Office User" w:date="2023-05-21T09:46:00Z">
              <w:rPr>
                <w:highlight w:val="yellow"/>
              </w:rPr>
            </w:rPrChange>
          </w:rPr>
          <w:t xml:space="preserve">, el </w:t>
        </w:r>
        <w:r w:rsidR="00677E21" w:rsidRPr="007E4742">
          <w:rPr>
            <w:i/>
            <w:iCs/>
            <w:rPrChange w:id="817" w:author="Microsoft Office User" w:date="2023-05-21T09:46:00Z">
              <w:rPr>
                <w:highlight w:val="yellow"/>
              </w:rPr>
            </w:rPrChange>
          </w:rPr>
          <w:t>backend</w:t>
        </w:r>
        <w:r w:rsidR="00677E21" w:rsidRPr="007E4742">
          <w:rPr>
            <w:rPrChange w:id="818" w:author="Microsoft Office User" w:date="2023-05-21T09:46:00Z">
              <w:rPr>
                <w:highlight w:val="yellow"/>
              </w:rPr>
            </w:rPrChange>
          </w:rPr>
          <w:t xml:space="preserve"> no es visible ni a</w:t>
        </w:r>
      </w:ins>
      <w:ins w:id="819" w:author="Microsoft Office User" w:date="2023-05-20T11:33:00Z">
        <w:r w:rsidR="00677E21" w:rsidRPr="007E4742">
          <w:rPr>
            <w:rPrChange w:id="820" w:author="Microsoft Office User" w:date="2023-05-21T09:46:00Z">
              <w:rPr>
                <w:highlight w:val="yellow"/>
              </w:rPr>
            </w:rPrChange>
          </w:rPr>
          <w:t xml:space="preserve">ccesible por los usuarios finales. </w:t>
        </w:r>
      </w:ins>
      <w:ins w:id="821" w:author="Microsoft Office User" w:date="2023-05-20T11:45:00Z">
        <w:r w:rsidR="000D0191" w:rsidRPr="007E4742">
          <w:rPr>
            <w:rPrChange w:id="822" w:author="Microsoft Office User" w:date="2023-05-21T09:46:00Z">
              <w:rPr>
                <w:highlight w:val="yellow"/>
              </w:rPr>
            </w:rPrChange>
          </w:rPr>
          <w:t>Está formado por la base de datos y el software.</w:t>
        </w:r>
      </w:ins>
      <w:del w:id="823" w:author="Microsoft Office User" w:date="2023-04-21T16:52:00Z">
        <w:r w:rsidR="008363FE" w:rsidRPr="007E4742" w:rsidDel="00BD2D13">
          <w:delText>,</w:delText>
        </w:r>
      </w:del>
      <w:del w:id="824" w:author="Microsoft Office User" w:date="2023-04-21T16:59:00Z">
        <w:r w:rsidR="008363FE" w:rsidRPr="007E4742" w:rsidDel="00472FC5">
          <w:delText xml:space="preserve"> en la que se puede identificar al servidor como las maquinas que almacenan la información y los recursos, y al cliente cualquier dispositivo que se conecte</w:delText>
        </w:r>
        <w:commentRangeEnd w:id="723"/>
        <w:r w:rsidR="00CB716F" w:rsidRPr="007E4742" w:rsidDel="00472FC5">
          <w:rPr>
            <w:rStyle w:val="Refdecomentario"/>
          </w:rPr>
          <w:commentReference w:id="723"/>
        </w:r>
      </w:del>
      <w:commentRangeEnd w:id="724"/>
      <w:del w:id="825" w:author="Microsoft Office User" w:date="2023-05-06T18:04:00Z">
        <w:r w:rsidR="00887B7D" w:rsidRPr="007E4742" w:rsidDel="00673AA3">
          <w:rPr>
            <w:rStyle w:val="Refdecomentario"/>
          </w:rPr>
          <w:commentReference w:id="724"/>
        </w:r>
      </w:del>
      <w:del w:id="826" w:author="Microsoft Office User" w:date="2023-04-21T16:59:00Z">
        <w:r w:rsidR="008363FE" w:rsidRPr="007E4742" w:rsidDel="00472FC5">
          <w:delText>.</w:delText>
        </w:r>
      </w:del>
    </w:p>
    <w:p w14:paraId="5D449783" w14:textId="2F03CB7B" w:rsidR="008363FE" w:rsidRDefault="007B7248" w:rsidP="008363FE">
      <w:ins w:id="827" w:author="Microsoft Office User" w:date="2023-04-21T16:37:00Z">
        <w:r>
          <w:t xml:space="preserve">Existen dos tipos de estilos </w:t>
        </w:r>
      </w:ins>
      <w:ins w:id="828" w:author="Microsoft Office User" w:date="2023-04-21T17:03:00Z">
        <w:r w:rsidR="00472FC5">
          <w:t>arquitectónicos</w:t>
        </w:r>
      </w:ins>
      <w:ins w:id="829" w:author="Microsoft Office User" w:date="2023-04-21T16:37:00Z">
        <w:r>
          <w:t xml:space="preserve"> que sirven para implementar Servicios Web</w:t>
        </w:r>
      </w:ins>
      <w:commentRangeStart w:id="830"/>
      <w:commentRangeStart w:id="831"/>
      <w:r w:rsidR="003A3ACD">
        <w:t>:</w:t>
      </w:r>
      <w:commentRangeEnd w:id="830"/>
      <w:r w:rsidR="00CB716F">
        <w:rPr>
          <w:rStyle w:val="Refdecomentario"/>
        </w:rPr>
        <w:commentReference w:id="830"/>
      </w:r>
      <w:commentRangeEnd w:id="831"/>
      <w:r w:rsidR="00887B7D">
        <w:rPr>
          <w:rStyle w:val="Refdecomentario"/>
        </w:rPr>
        <w:commentReference w:id="831"/>
      </w:r>
    </w:p>
    <w:p w14:paraId="7B24503A" w14:textId="481DB52E" w:rsidR="007C7A44" w:rsidRDefault="007C7A44">
      <w:pPr>
        <w:pStyle w:val="Prrafodelista"/>
        <w:numPr>
          <w:ilvl w:val="0"/>
          <w:numId w:val="21"/>
        </w:numPr>
        <w:rPr>
          <w:ins w:id="832" w:author="Microsoft Office User" w:date="2023-04-21T18:09:00Z"/>
        </w:rPr>
      </w:pPr>
      <w:ins w:id="833" w:author="Microsoft Office User" w:date="2023-04-21T17:44:00Z">
        <w:r>
          <w:t>Servicios Web tradicionales</w:t>
        </w:r>
      </w:ins>
      <w:r w:rsidR="00F1012E">
        <w:t>:</w:t>
      </w:r>
      <w:ins w:id="834" w:author="Microsoft Office User" w:date="2023-04-21T17:44:00Z">
        <w:r>
          <w:t xml:space="preserve"> </w:t>
        </w:r>
      </w:ins>
      <w:r w:rsidR="006672AD">
        <w:t>b</w:t>
      </w:r>
      <w:ins w:id="835" w:author="Microsoft Office User" w:date="2023-04-21T17:44:00Z">
        <w:r>
          <w:t>asados en una arquitectura</w:t>
        </w:r>
      </w:ins>
      <w:r w:rsidR="00722D7B">
        <w:t xml:space="preserve"> orientada a servicios</w:t>
      </w:r>
      <w:ins w:id="836" w:author="Microsoft Office User" w:date="2023-04-21T17:44:00Z">
        <w:r>
          <w:t xml:space="preserve"> </w:t>
        </w:r>
      </w:ins>
      <w:r w:rsidR="001239FB">
        <w:t>(</w:t>
      </w:r>
      <w:ins w:id="837" w:author="Microsoft Office User" w:date="2023-04-21T17:44:00Z">
        <w:r>
          <w:t>SOA</w:t>
        </w:r>
      </w:ins>
      <w:r w:rsidR="001239FB">
        <w:t>)</w:t>
      </w:r>
      <w:ins w:id="838" w:author="Microsoft Office User" w:date="2023-04-21T17:44:00Z">
        <w:r>
          <w:t xml:space="preserve"> y en</w:t>
        </w:r>
      </w:ins>
      <w:r w:rsidR="00722D7B">
        <w:t xml:space="preserve"> </w:t>
      </w:r>
      <w:r w:rsidR="001239FB">
        <w:t>la</w:t>
      </w:r>
      <w:ins w:id="839" w:author="Microsoft Office User" w:date="2023-04-21T17:44:00Z">
        <w:r>
          <w:t xml:space="preserve"> pila de protocolos WS</w:t>
        </w:r>
      </w:ins>
      <w:ins w:id="840" w:author="Microsoft Office User" w:date="2023-04-22T19:09:00Z">
        <w:r w:rsidR="000A6A66">
          <w:t>-</w:t>
        </w:r>
      </w:ins>
      <w:ins w:id="841" w:author="Microsoft Office User" w:date="2023-04-22T19:10:00Z">
        <w:r w:rsidR="000A6A66">
          <w:t>*</w:t>
        </w:r>
      </w:ins>
      <w:ins w:id="842" w:author="Microsoft Office User" w:date="2023-04-21T17:50:00Z">
        <w:r>
          <w:t>.</w:t>
        </w:r>
      </w:ins>
      <w:ins w:id="843" w:author="Microsoft Office User" w:date="2023-04-21T17:58:00Z">
        <w:r w:rsidR="00B37D68">
          <w:t xml:space="preserve"> La arquitectura </w:t>
        </w:r>
      </w:ins>
      <w:r w:rsidR="0057194B">
        <w:t>SOA</w:t>
      </w:r>
      <w:ins w:id="844" w:author="Microsoft Office User" w:date="2023-04-21T17:58:00Z">
        <w:r w:rsidR="00B37D68">
          <w:t xml:space="preserve"> </w:t>
        </w:r>
      </w:ins>
      <w:ins w:id="845" w:author="Microsoft Office User" w:date="2023-04-21T17:59:00Z">
        <w:r w:rsidR="00B37D68">
          <w:t xml:space="preserve">es un concepto de arquitectura software </w:t>
        </w:r>
      </w:ins>
      <w:ins w:id="846" w:author="Microsoft Office User" w:date="2023-04-21T18:00:00Z">
        <w:r w:rsidR="00B37D68">
          <w:t>que utiliza una serie de componentes</w:t>
        </w:r>
      </w:ins>
      <w:r w:rsidR="009F6D2A">
        <w:t>,</w:t>
      </w:r>
      <w:ins w:id="847" w:author="Microsoft Office User" w:date="2023-04-21T18:00:00Z">
        <w:r w:rsidR="00B37D68">
          <w:t xml:space="preserve"> denominados servicios</w:t>
        </w:r>
      </w:ins>
      <w:r w:rsidR="009F6D2A">
        <w:t>,</w:t>
      </w:r>
      <w:ins w:id="848" w:author="Microsoft Office User" w:date="2023-04-21T18:00:00Z">
        <w:r w:rsidR="00B37D68">
          <w:t xml:space="preserve"> para crear aplicaciones. Cada uno de estos servicios</w:t>
        </w:r>
      </w:ins>
      <w:ins w:id="849" w:author="Microsoft Office User" w:date="2023-04-21T18:02:00Z">
        <w:r w:rsidR="00B37D68">
          <w:t xml:space="preserve"> de manera independiente intercambian datos y funcionalidades a los consumidores</w:t>
        </w:r>
      </w:ins>
      <w:ins w:id="850" w:author="Microsoft Office User" w:date="2023-04-21T18:03:00Z">
        <w:r w:rsidR="00B37D68">
          <w:t xml:space="preserve"> </w:t>
        </w:r>
      </w:ins>
      <w:customXmlInsRangeStart w:id="851" w:author="Microsoft Office User" w:date="2023-05-02T09:38:00Z"/>
      <w:sdt>
        <w:sdtPr>
          <w:id w:val="-102734422"/>
          <w:citation/>
        </w:sdtPr>
        <w:sdtContent>
          <w:customXmlInsRangeEnd w:id="851"/>
          <w:ins w:id="852" w:author="Microsoft Office User" w:date="2023-05-02T09:38:00Z">
            <w:r w:rsidR="00A32C22">
              <w:fldChar w:fldCharType="begin"/>
            </w:r>
            <w:r w:rsidR="00A32C22">
              <w:instrText xml:space="preserve"> CITATION AWS23 \l 3082 </w:instrText>
            </w:r>
          </w:ins>
          <w:r w:rsidR="00A32C22">
            <w:fldChar w:fldCharType="separate"/>
          </w:r>
          <w:r w:rsidR="00B6643D">
            <w:rPr>
              <w:noProof/>
            </w:rPr>
            <w:t>(AWS, s.f.)</w:t>
          </w:r>
          <w:ins w:id="853" w:author="Microsoft Office User" w:date="2023-05-02T09:38:00Z">
            <w:r w:rsidR="00A32C22">
              <w:fldChar w:fldCharType="end"/>
            </w:r>
          </w:ins>
          <w:customXmlInsRangeStart w:id="854" w:author="Microsoft Office User" w:date="2023-05-02T09:38:00Z"/>
        </w:sdtContent>
      </w:sdt>
      <w:customXmlInsRangeEnd w:id="854"/>
      <w:ins w:id="855" w:author="Microsoft Office User" w:date="2023-04-21T18:03:00Z">
        <w:r w:rsidR="00B37D68">
          <w:t>.</w:t>
        </w:r>
      </w:ins>
      <w:ins w:id="856" w:author="Microsoft Office User" w:date="2023-04-21T18:08:00Z">
        <w:r w:rsidR="00712EE0">
          <w:t xml:space="preserve"> Los </w:t>
        </w:r>
      </w:ins>
      <w:ins w:id="857" w:author="Microsoft Office User" w:date="2023-04-21T18:10:00Z">
        <w:r w:rsidR="00712EE0">
          <w:t xml:space="preserve">dos </w:t>
        </w:r>
      </w:ins>
      <w:ins w:id="858" w:author="Microsoft Office User" w:date="2023-04-21T18:08:00Z">
        <w:del w:id="859" w:author="Sergio Saugar García" w:date="2023-06-05T10:19:00Z">
          <w:r w:rsidR="00712EE0" w:rsidDel="00B746DE">
            <w:delText>componentes</w:delText>
          </w:r>
        </w:del>
      </w:ins>
      <w:ins w:id="860" w:author="Sergio Saugar García" w:date="2023-06-05T10:19:00Z">
        <w:r w:rsidR="00B746DE">
          <w:t>estándares</w:t>
        </w:r>
      </w:ins>
      <w:ins w:id="861" w:author="Microsoft Office User" w:date="2023-04-21T18:08:00Z">
        <w:r w:rsidR="00712EE0">
          <w:t xml:space="preserve"> </w:t>
        </w:r>
      </w:ins>
      <w:ins w:id="862" w:author="Microsoft Office User" w:date="2023-04-21T18:10:00Z">
        <w:r w:rsidR="00712EE0">
          <w:t xml:space="preserve">más </w:t>
        </w:r>
      </w:ins>
      <w:ins w:id="863" w:author="Microsoft Office User" w:date="2023-04-21T18:08:00Z">
        <w:r w:rsidR="00712EE0">
          <w:t>destacables de</w:t>
        </w:r>
      </w:ins>
      <w:ins w:id="864" w:author="Microsoft Office User" w:date="2023-04-21T18:09:00Z">
        <w:r w:rsidR="00712EE0">
          <w:t xml:space="preserve"> los Servicios Web tradicionales son</w:t>
        </w:r>
      </w:ins>
      <w:r w:rsidR="004E1D52">
        <w:t>:</w:t>
      </w:r>
      <w:ins w:id="865" w:author="Microsoft Office User" w:date="2023-04-21T18:23:00Z">
        <w:r w:rsidR="00997220">
          <w:t xml:space="preserve"> </w:t>
        </w:r>
      </w:ins>
      <w:customXmlInsRangeStart w:id="866" w:author="Microsoft Office User" w:date="2023-05-02T09:38:00Z"/>
      <w:sdt>
        <w:sdtPr>
          <w:id w:val="1129137805"/>
          <w:citation/>
        </w:sdtPr>
        <w:sdtContent>
          <w:customXmlInsRangeEnd w:id="866"/>
          <w:ins w:id="867" w:author="Microsoft Office User" w:date="2023-05-02T09:38:00Z">
            <w:r w:rsidR="00A32C22">
              <w:fldChar w:fldCharType="begin"/>
            </w:r>
            <w:r w:rsidR="00A32C22">
              <w:instrText xml:space="preserve"> CITATION IBM22 \l 3082 </w:instrText>
            </w:r>
          </w:ins>
          <w:r w:rsidR="00A32C22">
            <w:fldChar w:fldCharType="separate"/>
          </w:r>
          <w:r w:rsidR="00B6643D">
            <w:rPr>
              <w:noProof/>
            </w:rPr>
            <w:t>(IBM, 2022)</w:t>
          </w:r>
          <w:ins w:id="868" w:author="Microsoft Office User" w:date="2023-05-02T09:38:00Z">
            <w:r w:rsidR="00A32C22">
              <w:fldChar w:fldCharType="end"/>
            </w:r>
          </w:ins>
          <w:customXmlInsRangeStart w:id="869" w:author="Microsoft Office User" w:date="2023-05-02T09:38:00Z"/>
        </w:sdtContent>
      </w:sdt>
      <w:customXmlInsRangeEnd w:id="869"/>
    </w:p>
    <w:p w14:paraId="68E5E6F4" w14:textId="00582D07" w:rsidR="008363FE" w:rsidDel="00712EE0" w:rsidRDefault="008363FE">
      <w:pPr>
        <w:pStyle w:val="Prrafodelista"/>
        <w:numPr>
          <w:ilvl w:val="1"/>
          <w:numId w:val="21"/>
        </w:numPr>
        <w:rPr>
          <w:del w:id="870" w:author="Microsoft Office User" w:date="2023-04-21T18:10:00Z"/>
        </w:rPr>
        <w:pPrChange w:id="871" w:author="Microsoft Office User" w:date="2023-04-21T18:09:00Z">
          <w:pPr>
            <w:pStyle w:val="Prrafodelista"/>
            <w:numPr>
              <w:numId w:val="21"/>
            </w:numPr>
            <w:ind w:hanging="360"/>
          </w:pPr>
        </w:pPrChange>
      </w:pPr>
      <w:r w:rsidRPr="0037561C">
        <w:t>SOAP</w:t>
      </w:r>
      <w:r w:rsidR="003A3ACD" w:rsidRPr="0037561C">
        <w:t xml:space="preserve"> (</w:t>
      </w:r>
      <w:r w:rsidR="003A3ACD" w:rsidRPr="008A200E">
        <w:rPr>
          <w:i/>
          <w:iCs/>
        </w:rPr>
        <w:t>Simple Object Access Protocol</w:t>
      </w:r>
      <w:r w:rsidR="003A3ACD" w:rsidRPr="0037561C">
        <w:t>)</w:t>
      </w:r>
      <w:r w:rsidRPr="0037561C">
        <w:t>:</w:t>
      </w:r>
      <w:r w:rsidR="003A3ACD" w:rsidRPr="0037561C">
        <w:t xml:space="preserve"> </w:t>
      </w:r>
      <w:r w:rsidR="00970F35">
        <w:t>e</w:t>
      </w:r>
      <w:r w:rsidR="0037561C" w:rsidRPr="0037561C">
        <w:t>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w:t>
      </w:r>
      <w:del w:id="872" w:author="Microsoft Office User" w:date="2023-04-21T18:13:00Z">
        <w:r w:rsidR="00FE344D" w:rsidDel="00712EE0">
          <w:delText>Al ser un protocolo, cuenta con reglas que aumentan la complejidad y sobrecarga, lo cual perjudica el tiempo que tardan las páginas en cargarse.</w:delText>
        </w:r>
      </w:del>
    </w:p>
    <w:p w14:paraId="453BE3A3" w14:textId="77777777" w:rsidR="00712EE0" w:rsidRPr="004E30B5" w:rsidRDefault="00712EE0" w:rsidP="00712EE0">
      <w:pPr>
        <w:pStyle w:val="Prrafodelista"/>
        <w:numPr>
          <w:ilvl w:val="1"/>
          <w:numId w:val="21"/>
        </w:numPr>
        <w:rPr>
          <w:ins w:id="873" w:author="Microsoft Office User" w:date="2023-04-21T18:14:00Z"/>
        </w:rPr>
      </w:pPr>
    </w:p>
    <w:p w14:paraId="6AACCA7A" w14:textId="6294EF26" w:rsidR="00712EE0" w:rsidRPr="00712EE0" w:rsidRDefault="00FE344D">
      <w:pPr>
        <w:pStyle w:val="Prrafodelista"/>
        <w:numPr>
          <w:ilvl w:val="1"/>
          <w:numId w:val="21"/>
        </w:numPr>
        <w:pPrChange w:id="874" w:author="Microsoft Office User" w:date="2023-04-21T18:10:00Z">
          <w:pPr>
            <w:pStyle w:val="Prrafodelista"/>
          </w:pPr>
        </w:pPrChange>
      </w:pPr>
      <w:del w:id="875" w:author="Microsoft Office User" w:date="2023-04-21T18:14:00Z">
        <w:r w:rsidRPr="00712EE0" w:rsidDel="00712EE0">
          <w:delText>El env</w:delText>
        </w:r>
      </w:del>
      <w:ins w:id="876" w:author="Sergio Saugar García" w:date="2023-04-20T17:29:00Z">
        <w:del w:id="877" w:author="Microsoft Office User" w:date="2023-04-21T18:14:00Z">
          <w:r w:rsidR="00202F90" w:rsidRPr="00712EE0" w:rsidDel="00712EE0">
            <w:delText>í</w:delText>
          </w:r>
        </w:del>
      </w:ins>
      <w:del w:id="878" w:author="Microsoft Office User" w:date="2023-04-21T18:14:00Z">
        <w:r w:rsidRPr="00712EE0" w:rsidDel="00712EE0">
          <w:delText>io de la solicitud de datos se basa en HTTP, mientras que los mensajes SOAP que se reciben necesitan ser únicamente documentos XML.</w:delText>
        </w:r>
      </w:del>
      <w:ins w:id="879" w:author="Microsoft Office User" w:date="2023-04-21T18:10:00Z">
        <w:r w:rsidR="00712EE0" w:rsidRPr="00712EE0">
          <w:t>WSDL (</w:t>
        </w:r>
        <w:r w:rsidR="00712EE0" w:rsidRPr="008A200E">
          <w:rPr>
            <w:i/>
            <w:iCs/>
          </w:rPr>
          <w:t>Web Services Description Language</w:t>
        </w:r>
        <w:r w:rsidR="00712EE0" w:rsidRPr="00712EE0">
          <w:t>)</w:t>
        </w:r>
      </w:ins>
      <w:ins w:id="880" w:author="Microsoft Office User" w:date="2023-04-21T18:14:00Z">
        <w:r w:rsidR="00712EE0" w:rsidRPr="00712EE0">
          <w:rPr>
            <w:rPrChange w:id="881" w:author="Microsoft Office User" w:date="2023-04-21T18:15:00Z">
              <w:rPr>
                <w:lang w:val="en-US"/>
              </w:rPr>
            </w:rPrChange>
          </w:rPr>
          <w:t xml:space="preserve">: </w:t>
        </w:r>
      </w:ins>
      <w:r w:rsidR="00970F35">
        <w:t>e</w:t>
      </w:r>
      <w:ins w:id="882" w:author="Microsoft Office User" w:date="2023-04-21T18:15:00Z">
        <w:r w:rsidR="00712EE0" w:rsidRPr="00712EE0">
          <w:rPr>
            <w:rPrChange w:id="883" w:author="Microsoft Office User" w:date="2023-04-21T18:15:00Z">
              <w:rPr>
                <w:lang w:val="en-US"/>
              </w:rPr>
            </w:rPrChange>
          </w:rPr>
          <w:t>s un es</w:t>
        </w:r>
        <w:r w:rsidR="00712EE0">
          <w:t>tándar basado en XML utilizado para describir un Servicio W</w:t>
        </w:r>
      </w:ins>
      <w:r w:rsidR="007D6916">
        <w:t>eb</w:t>
      </w:r>
      <w:ins w:id="884" w:author="Microsoft Office User" w:date="2023-04-21T18:16:00Z">
        <w:r w:rsidR="00712EE0">
          <w:t>.</w:t>
        </w:r>
      </w:ins>
    </w:p>
    <w:p w14:paraId="408C78A9" w14:textId="77777777" w:rsidR="00072B91" w:rsidRDefault="007C7A44" w:rsidP="0073633B">
      <w:pPr>
        <w:pStyle w:val="Prrafodelista"/>
        <w:numPr>
          <w:ilvl w:val="0"/>
          <w:numId w:val="21"/>
        </w:numPr>
        <w:rPr>
          <w:ins w:id="885" w:author="Microsoft Office User" w:date="2023-06-05T21:32:00Z"/>
        </w:rPr>
      </w:pPr>
      <w:ins w:id="886" w:author="Microsoft Office User" w:date="2023-04-21T17:45:00Z">
        <w:r>
          <w:t>Servicios Web basados en el estilo arquitectónico REST</w:t>
        </w:r>
      </w:ins>
      <w:r w:rsidR="00172E5A">
        <w:t>:</w:t>
      </w:r>
      <w:ins w:id="887" w:author="Microsoft Office User" w:date="2023-04-21T17:45:00Z">
        <w:r>
          <w:t xml:space="preserve"> denominados comúnmente Servicios Web REST</w:t>
        </w:r>
      </w:ins>
      <w:ins w:id="888" w:author="Microsoft Office User" w:date="2023-04-22T20:24:00Z">
        <w:r w:rsidR="00B40F08">
          <w:t>f</w:t>
        </w:r>
      </w:ins>
      <w:ins w:id="889" w:author="Microsoft Office User" w:date="2023-04-21T17:45:00Z">
        <w:r>
          <w:t>ul.</w:t>
        </w:r>
      </w:ins>
      <w:ins w:id="890" w:author="Microsoft Office User" w:date="2023-04-22T20:05:00Z">
        <w:r w:rsidR="00154CCB">
          <w:t xml:space="preserve"> </w:t>
        </w:r>
      </w:ins>
      <w:ins w:id="891" w:author="Microsoft Office User" w:date="2023-04-22T20:22:00Z">
        <w:r w:rsidR="00687975">
          <w:t xml:space="preserve">REST </w:t>
        </w:r>
      </w:ins>
      <w:ins w:id="892" w:author="Microsoft Office User" w:date="2023-04-22T20:24:00Z">
        <w:r w:rsidR="00B40F08">
          <w:t>(</w:t>
        </w:r>
        <w:r w:rsidR="00B40F08" w:rsidRPr="00657DBE">
          <w:rPr>
            <w:i/>
            <w:iCs/>
          </w:rPr>
          <w:t>Representacional State Transfer</w:t>
        </w:r>
        <w:r w:rsidR="00B40F08">
          <w:t xml:space="preserve">) </w:t>
        </w:r>
      </w:ins>
      <w:ins w:id="893" w:author="Microsoft Office User" w:date="2023-04-22T20:22:00Z">
        <w:r w:rsidR="00687975">
          <w:t xml:space="preserve">es </w:t>
        </w:r>
        <w:del w:id="894" w:author="Sergio Saugar García" w:date="2023-06-05T10:24:00Z">
          <w:r w:rsidR="00687975" w:rsidDel="00B746DE">
            <w:delText>un</w:delText>
          </w:r>
        </w:del>
      </w:ins>
      <w:ins w:id="895" w:author="Sergio Saugar García" w:date="2023-06-05T10:24:00Z">
        <w:r w:rsidR="00B746DE">
          <w:t xml:space="preserve">el </w:t>
        </w:r>
      </w:ins>
      <w:ins w:id="896" w:author="Microsoft Office User" w:date="2023-04-22T20:22:00Z">
        <w:r w:rsidR="00687975">
          <w:t xml:space="preserve"> </w:t>
        </w:r>
        <w:del w:id="897" w:author="Sergio Saugar García" w:date="2023-06-05T10:19:00Z">
          <w:r w:rsidR="00687975" w:rsidDel="00B746DE">
            <w:delText xml:space="preserve">conjunto de criterios de diseños </w:delText>
          </w:r>
        </w:del>
      </w:ins>
      <w:ins w:id="898" w:author="Sergio Saugar García" w:date="2023-06-05T10:19:00Z">
        <w:r w:rsidR="00B746DE">
          <w:t xml:space="preserve">estilo arquitectónico </w:t>
        </w:r>
      </w:ins>
      <w:ins w:id="899" w:author="Microsoft Office User" w:date="2023-04-22T20:23:00Z">
        <w:r w:rsidR="00687975">
          <w:t xml:space="preserve">para </w:t>
        </w:r>
      </w:ins>
      <w:ins w:id="900" w:author="Sergio Saugar García" w:date="2023-06-05T10:19:00Z">
        <w:r w:rsidR="00B746DE">
          <w:t>sistemas hi</w:t>
        </w:r>
      </w:ins>
      <w:ins w:id="901" w:author="Sergio Saugar García" w:date="2023-06-05T10:20:00Z">
        <w:r w:rsidR="00B746DE">
          <w:t>permedia distribuidos</w:t>
        </w:r>
      </w:ins>
      <w:ins w:id="902" w:author="Sergio Saugar García" w:date="2023-06-05T10:24:00Z">
        <w:r w:rsidR="00B746DE">
          <w:t>en el que se basa la Web</w:t>
        </w:r>
      </w:ins>
      <w:ins w:id="903" w:author="Sergio Saugar García" w:date="2023-06-05T10:20:00Z">
        <w:r w:rsidR="00B746DE">
          <w:t xml:space="preserve">. </w:t>
        </w:r>
      </w:ins>
      <w:ins w:id="904" w:author="Sergio Saugar García" w:date="2023-06-05T10:24:00Z">
        <w:r w:rsidR="00B746DE">
          <w:t>Así, c</w:t>
        </w:r>
      </w:ins>
      <w:ins w:id="905" w:author="Sergio Saugar García" w:date="2023-06-05T10:20:00Z">
        <w:r w:rsidR="00B746DE">
          <w:t xml:space="preserve">uando se aplica a la construcción </w:t>
        </w:r>
        <w:r w:rsidR="00B746DE">
          <w:lastRenderedPageBreak/>
          <w:t xml:space="preserve">de </w:t>
        </w:r>
      </w:ins>
      <w:ins w:id="906" w:author="Microsoft Office User" w:date="2023-04-22T20:23:00Z">
        <w:del w:id="907" w:author="Sergio Saugar García" w:date="2023-06-05T10:25:00Z">
          <w:r w:rsidR="00687975" w:rsidDel="00B746DE">
            <w:delText>Servicios We</w:delText>
          </w:r>
        </w:del>
      </w:ins>
      <w:ins w:id="908" w:author="Sergio Saugar García" w:date="2023-06-05T10:25:00Z">
        <w:r w:rsidR="00B746DE">
          <w:t>Servicios Web</w:t>
        </w:r>
      </w:ins>
      <w:ins w:id="909" w:author="Microsoft Office User" w:date="2023-04-22T20:23:00Z">
        <w:del w:id="910" w:author="Sergio Saugar García" w:date="2023-06-05T10:25:00Z">
          <w:r w:rsidR="00687975" w:rsidDel="00B746DE">
            <w:delText>b</w:delText>
          </w:r>
        </w:del>
      </w:ins>
      <w:ins w:id="911" w:author="Sergio Saugar García" w:date="2023-06-05T10:22:00Z">
        <w:r w:rsidR="00B746DE">
          <w:t>,</w:t>
        </w:r>
      </w:ins>
      <w:ins w:id="912" w:author="Sergio Saugar García" w:date="2023-06-05T10:20:00Z">
        <w:r w:rsidR="00B746DE">
          <w:t xml:space="preserve"> se obtienen servicios</w:t>
        </w:r>
      </w:ins>
      <w:ins w:id="913" w:author="Microsoft Office User" w:date="2023-04-22T20:23:00Z">
        <w:r w:rsidR="00687975">
          <w:t xml:space="preserve"> </w:t>
        </w:r>
        <w:del w:id="914" w:author="Sergio Saugar García" w:date="2023-06-05T10:21:00Z">
          <w:r w:rsidR="00687975" w:rsidDel="00B746DE">
            <w:delText xml:space="preserve">que se </w:delText>
          </w:r>
        </w:del>
        <w:r w:rsidR="00687975">
          <w:t>centra</w:t>
        </w:r>
      </w:ins>
      <w:ins w:id="915" w:author="Sergio Saugar García" w:date="2023-06-05T10:21:00Z">
        <w:r w:rsidR="00B746DE">
          <w:t xml:space="preserve">dos </w:t>
        </w:r>
      </w:ins>
      <w:ins w:id="916" w:author="Sergio Saugar García" w:date="2023-06-05T10:22:00Z">
        <w:r w:rsidR="00B746DE">
          <w:t xml:space="preserve">en </w:t>
        </w:r>
      </w:ins>
      <w:ins w:id="917" w:author="Microsoft Office User" w:date="2023-04-22T20:23:00Z">
        <w:del w:id="918" w:author="Sergio Saugar García" w:date="2023-06-05T10:21:00Z">
          <w:r w:rsidR="00687975" w:rsidDel="00B746DE">
            <w:delText xml:space="preserve">n en los </w:delText>
          </w:r>
        </w:del>
        <w:r w:rsidR="00687975">
          <w:t>recursos</w:t>
        </w:r>
      </w:ins>
      <w:ins w:id="919" w:author="Sergio Saugar García" w:date="2023-06-05T10:24:00Z">
        <w:r w:rsidR="00B746DE">
          <w:t xml:space="preserve"> integrados en la W</w:t>
        </w:r>
      </w:ins>
      <w:ins w:id="920" w:author="Sergio Saugar García" w:date="2023-06-05T10:25:00Z">
        <w:r w:rsidR="00B746DE">
          <w:t>eb</w:t>
        </w:r>
      </w:ins>
      <w:ins w:id="921" w:author="Microsoft Office User" w:date="2023-04-22T20:23:00Z">
        <w:r w:rsidR="00687975">
          <w:t>.</w:t>
        </w:r>
      </w:ins>
    </w:p>
    <w:p w14:paraId="5F67F73D" w14:textId="3BD048FA" w:rsidR="00B542F9" w:rsidRDefault="00687975">
      <w:pPr>
        <w:pStyle w:val="Prrafodelista"/>
        <w:pPrChange w:id="922" w:author="Microsoft Office User" w:date="2023-06-05T21:32:00Z">
          <w:pPr>
            <w:pStyle w:val="Prrafodelista"/>
            <w:numPr>
              <w:numId w:val="21"/>
            </w:numPr>
            <w:ind w:hanging="360"/>
          </w:pPr>
        </w:pPrChange>
      </w:pPr>
      <w:ins w:id="923" w:author="Microsoft Office User" w:date="2023-04-22T20:23:00Z">
        <w:del w:id="924" w:author="Sergio Saugar García" w:date="2023-06-05T10:25:00Z">
          <w:r w:rsidDel="00B746DE">
            <w:delText xml:space="preserve"> No es una arquitectura </w:delText>
          </w:r>
          <w:r w:rsidR="00B40F08" w:rsidDel="00B746DE">
            <w:delText xml:space="preserve">en sí misma, pero se ha utilizado para el diseño </w:delText>
          </w:r>
        </w:del>
      </w:ins>
      <w:ins w:id="925" w:author="Microsoft Office User" w:date="2023-04-22T20:24:00Z">
        <w:del w:id="926" w:author="Sergio Saugar García" w:date="2023-06-05T10:25:00Z">
          <w:r w:rsidR="00B40F08" w:rsidDel="00B746DE">
            <w:delText>de Se</w:delText>
          </w:r>
        </w:del>
      </w:ins>
      <w:del w:id="927" w:author="Sergio Saugar García" w:date="2023-06-05T10:25:00Z">
        <w:r w:rsidR="00172E5A" w:rsidDel="00B746DE">
          <w:delText>r</w:delText>
        </w:r>
      </w:del>
      <w:ins w:id="928" w:author="Microsoft Office User" w:date="2023-04-22T20:24:00Z">
        <w:del w:id="929" w:author="Sergio Saugar García" w:date="2023-06-05T10:25:00Z">
          <w:r w:rsidR="00B40F08" w:rsidDel="00B746DE">
            <w:delText>vicios Web</w:delText>
          </w:r>
        </w:del>
      </w:ins>
      <w:del w:id="930" w:author="Sergio Saugar García" w:date="2023-06-05T10:25:00Z">
        <w:r w:rsidR="00522EE2" w:rsidDel="00B746DE">
          <w:delText>.</w:delText>
        </w:r>
      </w:del>
      <w:ins w:id="931" w:author="Microsoft Office User" w:date="2023-04-22T20:31:00Z">
        <w:del w:id="932" w:author="Sergio Saugar García" w:date="2023-06-05T10:25:00Z">
          <w:r w:rsidR="00B40F08" w:rsidDel="00B746DE">
            <w:delText xml:space="preserve"> </w:delText>
          </w:r>
        </w:del>
      </w:ins>
      <w:customXmlInsRangeStart w:id="933" w:author="Microsoft Office User" w:date="2023-05-02T09:39:00Z"/>
      <w:customXmlDelRangeStart w:id="934" w:author="Sergio Saugar García" w:date="2023-06-05T10:25:00Z"/>
      <w:sdt>
        <w:sdtPr>
          <w:id w:val="1713314266"/>
          <w:citation/>
        </w:sdtPr>
        <w:sdtContent>
          <w:customXmlInsRangeEnd w:id="933"/>
          <w:customXmlDelRangeEnd w:id="934"/>
          <w:ins w:id="935" w:author="Microsoft Office User" w:date="2023-05-02T09:39:00Z">
            <w:del w:id="936" w:author="Sergio Saugar García" w:date="2023-06-05T10:25:00Z">
              <w:r w:rsidR="00A32C22" w:rsidDel="00B746DE">
                <w:fldChar w:fldCharType="begin"/>
              </w:r>
              <w:r w:rsidR="00A32C22" w:rsidDel="00B746DE">
                <w:delInstrText xml:space="preserve"> CITATION Ric07 \l 3082 </w:delInstrText>
              </w:r>
            </w:del>
          </w:ins>
          <w:del w:id="937" w:author="Sergio Saugar García" w:date="2023-06-05T10:25:00Z">
            <w:r w:rsidR="00A32C22" w:rsidDel="00B746DE">
              <w:fldChar w:fldCharType="separate"/>
            </w:r>
            <w:r w:rsidR="00A576EE" w:rsidDel="00B746DE">
              <w:rPr>
                <w:noProof/>
              </w:rPr>
              <w:delText>(Richardson &amp; Ruby, 2007)</w:delText>
            </w:r>
          </w:del>
          <w:ins w:id="938" w:author="Microsoft Office User" w:date="2023-05-02T09:39:00Z">
            <w:del w:id="939" w:author="Sergio Saugar García" w:date="2023-06-05T10:25:00Z">
              <w:r w:rsidR="00A32C22" w:rsidDel="00B746DE">
                <w:fldChar w:fldCharType="end"/>
              </w:r>
            </w:del>
          </w:ins>
          <w:customXmlInsRangeStart w:id="940" w:author="Microsoft Office User" w:date="2023-05-02T09:39:00Z"/>
          <w:customXmlDelRangeStart w:id="941" w:author="Sergio Saugar García" w:date="2023-06-05T10:25:00Z"/>
        </w:sdtContent>
      </w:sdt>
      <w:customXmlInsRangeEnd w:id="940"/>
      <w:customXmlDelRangeEnd w:id="941"/>
      <w:commentRangeStart w:id="942"/>
      <w:commentRangeStart w:id="943"/>
      <w:del w:id="944" w:author="Microsoft Office User" w:date="2023-04-22T20:31:00Z">
        <w:r w:rsidR="008363FE" w:rsidDel="00B40F08">
          <w:delText>REST</w:delText>
        </w:r>
        <w:r w:rsidR="0037561C" w:rsidDel="00B40F08">
          <w:delText xml:space="preserve"> </w:delText>
        </w:r>
        <w:r w:rsidR="003A3ACD" w:rsidDel="00B40F08">
          <w:delText>(</w:delText>
        </w:r>
        <w:r w:rsidR="003A3ACD" w:rsidRPr="0073633B" w:rsidDel="00B40F08">
          <w:rPr>
            <w:i/>
            <w:iCs/>
            <w:rPrChange w:id="945" w:author="Microsoft Office User" w:date="2023-06-05T21:30:00Z">
              <w:rPr/>
            </w:rPrChange>
          </w:rPr>
          <w:delText xml:space="preserve">Representacional </w:delText>
        </w:r>
        <w:r w:rsidR="0037561C" w:rsidRPr="0073633B" w:rsidDel="00B40F08">
          <w:rPr>
            <w:i/>
            <w:iCs/>
            <w:rPrChange w:id="946" w:author="Microsoft Office User" w:date="2023-06-05T21:30:00Z">
              <w:rPr/>
            </w:rPrChange>
          </w:rPr>
          <w:delText>State Transfer</w:delText>
        </w:r>
        <w:r w:rsidR="003A3ACD" w:rsidDel="00B40F08">
          <w:delText>)</w:delText>
        </w:r>
        <w:r w:rsidR="008363FE" w:rsidDel="00B40F08">
          <w:delText>:</w:delText>
        </w:r>
        <w:r w:rsidR="00C13AF3" w:rsidDel="00B40F08">
          <w:delText xml:space="preserve"> Es un estilo de arquitectura software que facilita el intercambio de recursos basados en HTTP. Representa un conjunto de principios que permiten crear, leer, actualizar y eliminar los datos. </w:delText>
        </w:r>
        <w:commentRangeEnd w:id="942"/>
        <w:r w:rsidR="00202F90" w:rsidDel="00B40F08">
          <w:rPr>
            <w:rStyle w:val="Refdecomentario"/>
          </w:rPr>
          <w:commentReference w:id="942"/>
        </w:r>
      </w:del>
      <w:commentRangeEnd w:id="943"/>
      <w:r w:rsidR="009A6DA1">
        <w:rPr>
          <w:rStyle w:val="Refdecomentario"/>
        </w:rPr>
        <w:commentReference w:id="943"/>
      </w:r>
    </w:p>
    <w:p w14:paraId="06DA7933" w14:textId="13975B7A" w:rsidR="00C16727" w:rsidRDefault="00B542F9" w:rsidP="00C16727">
      <w:pPr>
        <w:pStyle w:val="Prrafodelista"/>
      </w:pPr>
      <w:r>
        <w:t xml:space="preserve">Una de las principales características de REST es que es </w:t>
      </w:r>
      <w:r w:rsidRPr="00B542F9">
        <w:rPr>
          <w:i/>
          <w:iCs/>
        </w:rPr>
        <w:t>stateless</w:t>
      </w:r>
      <w:r>
        <w:t xml:space="preserve">, es decir, </w:t>
      </w:r>
      <w:ins w:id="947" w:author="Microsoft Office User" w:date="2023-04-22T12:55:00Z">
        <w:r w:rsidR="00F73D6F">
          <w:t xml:space="preserve">las peticiones entre cliente y servidor son </w:t>
        </w:r>
      </w:ins>
      <w:ins w:id="948" w:author="Microsoft Office User" w:date="2023-04-22T12:56:00Z">
        <w:r w:rsidR="00F73D6F">
          <w:t>“</w:t>
        </w:r>
      </w:ins>
      <w:ins w:id="949" w:author="Microsoft Office User" w:date="2023-04-22T12:57:00Z">
        <w:r w:rsidR="00F73D6F">
          <w:t xml:space="preserve">autocontenidas”, por lo </w:t>
        </w:r>
      </w:ins>
      <w:ins w:id="950" w:author="Microsoft Office User" w:date="2023-04-22T12:58:00Z">
        <w:r w:rsidR="00F73D6F">
          <w:t>tanto,</w:t>
        </w:r>
      </w:ins>
      <w:ins w:id="951" w:author="Microsoft Office User" w:date="2023-04-22T12:56:00Z">
        <w:r w:rsidR="00F73D6F">
          <w:t xml:space="preserve"> el servidor no almacena el estado de la comunicación entre él y </w:t>
        </w:r>
      </w:ins>
      <w:ins w:id="952" w:author="Microsoft Office User" w:date="2023-04-22T12:57:00Z">
        <w:r w:rsidR="00F73D6F">
          <w:t xml:space="preserve">todos sus clientes. </w:t>
        </w:r>
      </w:ins>
      <w:ins w:id="953" w:author="Microsoft Office User" w:date="2023-04-22T12:59:00Z">
        <w:r w:rsidR="00F73D6F">
          <w:t>D</w:t>
        </w:r>
      </w:ins>
      <w:ins w:id="954" w:author="Microsoft Office User" w:date="2023-04-22T13:00:00Z">
        <w:r w:rsidR="00F73D6F">
          <w:t>ebido a</w:t>
        </w:r>
      </w:ins>
      <w:ins w:id="955" w:author="Microsoft Office User" w:date="2023-04-22T12:59:00Z">
        <w:r w:rsidR="00F73D6F">
          <w:t xml:space="preserve"> que el peso del almacenamiento del estado de la comunicación se encuentra en el cliente,</w:t>
        </w:r>
      </w:ins>
      <w:ins w:id="956" w:author="Microsoft Office User" w:date="2023-04-22T12:57:00Z">
        <w:r w:rsidR="00F73D6F">
          <w:t xml:space="preserve"> permite que </w:t>
        </w:r>
        <w:del w:id="957" w:author="Sergio Saugar García" w:date="2023-06-05T10:26:00Z">
          <w:r w:rsidR="00F73D6F" w:rsidDel="00B746DE">
            <w:delText xml:space="preserve">el </w:delText>
          </w:r>
        </w:del>
      </w:ins>
      <w:ins w:id="958" w:author="Sergio Saugar García" w:date="2023-06-05T10:26:00Z">
        <w:r w:rsidR="00B746DE">
          <w:t xml:space="preserve">este estilo (y los </w:t>
        </w:r>
      </w:ins>
      <w:ins w:id="959" w:author="Microsoft Office User" w:date="2023-04-22T12:57:00Z">
        <w:r w:rsidR="00F73D6F">
          <w:t>servicio</w:t>
        </w:r>
      </w:ins>
      <w:ins w:id="960" w:author="Sergio Saugar García" w:date="2023-06-05T10:26:00Z">
        <w:r w:rsidR="00B746DE">
          <w:t>s que se ajustan a él)</w:t>
        </w:r>
      </w:ins>
      <w:ins w:id="961" w:author="Microsoft Office User" w:date="2023-04-22T12:57:00Z">
        <w:r w:rsidR="00F73D6F">
          <w:t xml:space="preserve"> sea escalabl</w:t>
        </w:r>
      </w:ins>
      <w:ins w:id="962" w:author="Microsoft Office User" w:date="2023-04-22T13:00:00Z">
        <w:r w:rsidR="00F73D6F">
          <w:t>e.</w:t>
        </w:r>
      </w:ins>
      <w:commentRangeStart w:id="963"/>
      <w:commentRangeStart w:id="964"/>
      <w:del w:id="965" w:author="Microsoft Office User" w:date="2023-04-22T19:05:00Z">
        <w:r w:rsidDel="00984660">
          <w:delText>no almacena los estados, debe de ser el cliente el que intro</w:delText>
        </w:r>
        <w:r w:rsidR="00CB36B4" w:rsidDel="00984660">
          <w:delText>duce el estado en cada llamada realizada.</w:delText>
        </w:r>
        <w:commentRangeEnd w:id="963"/>
        <w:r w:rsidR="00202F90" w:rsidDel="00984660">
          <w:rPr>
            <w:rStyle w:val="Refdecomentario"/>
          </w:rPr>
          <w:commentReference w:id="963"/>
        </w:r>
        <w:commentRangeEnd w:id="964"/>
        <w:r w:rsidR="00887B7D" w:rsidDel="00984660">
          <w:rPr>
            <w:rStyle w:val="Refdecomentario"/>
          </w:rPr>
          <w:commentReference w:id="964"/>
        </w:r>
      </w:del>
    </w:p>
    <w:p w14:paraId="64806C2F" w14:textId="77777777" w:rsidR="00156351" w:rsidRDefault="00156351" w:rsidP="00C16727">
      <w:pPr>
        <w:pStyle w:val="Prrafodelista"/>
      </w:pPr>
    </w:p>
    <w:p w14:paraId="5A250AA5" w14:textId="040BA1F4" w:rsidR="00156351" w:rsidRDefault="003E2652" w:rsidP="00C16727">
      <w:pPr>
        <w:pStyle w:val="Prrafodelista"/>
      </w:pPr>
      <w:del w:id="966" w:author="Sergio Saugar García" w:date="2023-06-05T10:27:00Z">
        <w:r w:rsidRPr="003E2652" w:rsidDel="005E2926">
          <w:delText xml:space="preserve">Las restricciones de </w:delText>
        </w:r>
      </w:del>
      <w:r w:rsidRPr="003E2652">
        <w:t>REST (</w:t>
      </w:r>
      <w:r w:rsidRPr="00A67E53">
        <w:rPr>
          <w:i/>
          <w:iCs/>
        </w:rPr>
        <w:t>Representational State Transfer</w:t>
      </w:r>
      <w:r w:rsidRPr="003E2652">
        <w:t xml:space="preserve">) </w:t>
      </w:r>
      <w:del w:id="967" w:author="Sergio Saugar García" w:date="2023-06-05T10:26:00Z">
        <w:r w:rsidRPr="003E2652" w:rsidDel="00B746DE">
          <w:delText xml:space="preserve">son un conjunto de </w:delText>
        </w:r>
      </w:del>
      <w:ins w:id="968" w:author="Sergio Saugar García" w:date="2023-06-05T10:26:00Z">
        <w:r w:rsidR="00B746DE">
          <w:t xml:space="preserve">establece unos </w:t>
        </w:r>
      </w:ins>
      <w:r w:rsidRPr="003E2652">
        <w:t xml:space="preserve">principios arquitectónicos que </w:t>
      </w:r>
      <w:del w:id="969" w:author="Sergio Saugar García" w:date="2023-06-05T10:26:00Z">
        <w:r w:rsidRPr="003E2652" w:rsidDel="00B746DE">
          <w:delText xml:space="preserve">definen las reglas y limitaciones para el diseño y </w:delText>
        </w:r>
      </w:del>
      <w:ins w:id="970" w:author="Sergio Saugar García" w:date="2023-06-05T10:27:00Z">
        <w:r w:rsidR="005E2926">
          <w:t xml:space="preserve">se utilizan </w:t>
        </w:r>
      </w:ins>
      <w:ins w:id="971" w:author="Sergio Saugar García" w:date="2023-06-05T10:26:00Z">
        <w:r w:rsidR="00B746DE">
          <w:t>para construir</w:t>
        </w:r>
      </w:ins>
      <w:del w:id="972" w:author="Sergio Saugar García" w:date="2023-06-05T10:26:00Z">
        <w:r w:rsidRPr="003E2652" w:rsidDel="00B746DE">
          <w:delText>desarrollo de</w:delText>
        </w:r>
      </w:del>
      <w:r w:rsidRPr="003E2652">
        <w:t xml:space="preserve"> </w:t>
      </w:r>
      <w:r>
        <w:t>S</w:t>
      </w:r>
      <w:r w:rsidRPr="003E2652">
        <w:t xml:space="preserve">ervicios </w:t>
      </w:r>
      <w:r>
        <w:t>W</w:t>
      </w:r>
      <w:r w:rsidRPr="003E2652">
        <w:t>eb. Estas restricciones</w:t>
      </w:r>
      <w:r>
        <w:t xml:space="preserve"> </w:t>
      </w:r>
      <w:r w:rsidRPr="003E2652">
        <w:t xml:space="preserve">son fundamentales para garantizar la escalabilidad, interoperabilidad y simplicidad de </w:t>
      </w:r>
      <w:ins w:id="973" w:author="Sergio Saugar García" w:date="2023-06-05T10:28:00Z">
        <w:r w:rsidR="005E2926">
          <w:t>est</w:t>
        </w:r>
      </w:ins>
      <w:del w:id="974" w:author="Sergio Saugar García" w:date="2023-06-05T10:28:00Z">
        <w:r w:rsidRPr="003E2652" w:rsidDel="005E2926">
          <w:delText>l</w:delText>
        </w:r>
      </w:del>
      <w:r w:rsidRPr="003E2652">
        <w:t>os sistemas</w:t>
      </w:r>
      <w:del w:id="975" w:author="Sergio Saugar García" w:date="2023-06-05T10:28:00Z">
        <w:r w:rsidRPr="003E2652" w:rsidDel="005E2926">
          <w:delText xml:space="preserve"> basados en REST</w:delText>
        </w:r>
      </w:del>
      <w:r>
        <w:t xml:space="preserve">. </w:t>
      </w:r>
      <w:del w:id="976" w:author="Sergio Saugar García" w:date="2023-06-05T10:28:00Z">
        <w:r w:rsidR="00156351" w:rsidRPr="00156351" w:rsidDel="005E2926">
          <w:delText>Las restricciones</w:delText>
        </w:r>
        <w:r w:rsidDel="005E2926">
          <w:delText xml:space="preserve"> </w:delText>
        </w:r>
        <w:r w:rsidR="00156351" w:rsidRPr="00156351" w:rsidDel="005E2926">
          <w:delText>se resumen en los siguientes aspectos</w:delText>
        </w:r>
      </w:del>
      <w:ins w:id="977" w:author="Sergio Saugar García" w:date="2023-06-05T10:28:00Z">
        <w:r w:rsidR="005E2926">
          <w:t>Estos principios son</w:t>
        </w:r>
      </w:ins>
      <w:r w:rsidR="00156351">
        <w:t>:</w:t>
      </w:r>
    </w:p>
    <w:p w14:paraId="15391C2D" w14:textId="77777777" w:rsidR="00707782" w:rsidRDefault="00707782" w:rsidP="00C16727">
      <w:pPr>
        <w:pStyle w:val="Prrafodelista"/>
      </w:pPr>
    </w:p>
    <w:p w14:paraId="158F65E6" w14:textId="7811E810" w:rsidR="00156351" w:rsidDel="000627C6" w:rsidRDefault="00156351" w:rsidP="000627C6">
      <w:pPr>
        <w:pStyle w:val="Prrafodelista"/>
        <w:numPr>
          <w:ilvl w:val="0"/>
          <w:numId w:val="28"/>
        </w:numPr>
        <w:ind w:left="1276"/>
        <w:rPr>
          <w:del w:id="978" w:author="Microsoft Office User" w:date="2023-06-05T21:33:00Z"/>
        </w:rPr>
      </w:pPr>
      <w:r w:rsidRPr="00156351">
        <w:t xml:space="preserve">Definición e identificación de un recurso: </w:t>
      </w:r>
      <w:r w:rsidR="00554E40">
        <w:t>l</w:t>
      </w:r>
      <w:r w:rsidRPr="00156351">
        <w:t xml:space="preserve">a definición precisa de los recursos establece una base sólida para el diseño de </w:t>
      </w:r>
      <w:commentRangeStart w:id="979"/>
      <w:ins w:id="980" w:author="Sergio Saugar García" w:date="2023-06-05T10:28:00Z">
        <w:r w:rsidR="005E2926">
          <w:t>S</w:t>
        </w:r>
      </w:ins>
      <w:del w:id="981" w:author="Sergio Saugar García" w:date="2023-06-05T10:28:00Z">
        <w:r w:rsidRPr="00156351" w:rsidDel="005E2926">
          <w:delText>s</w:delText>
        </w:r>
      </w:del>
      <w:r w:rsidRPr="00156351">
        <w:t xml:space="preserve">ervicios </w:t>
      </w:r>
      <w:ins w:id="982" w:author="Sergio Saugar García" w:date="2023-06-05T10:28:00Z">
        <w:r w:rsidR="005E2926">
          <w:t>W</w:t>
        </w:r>
      </w:ins>
      <w:del w:id="983" w:author="Sergio Saugar García" w:date="2023-06-05T10:28:00Z">
        <w:r w:rsidRPr="00156351" w:rsidDel="005E2926">
          <w:delText>w</w:delText>
        </w:r>
      </w:del>
      <w:r w:rsidRPr="00156351">
        <w:t>eb</w:t>
      </w:r>
      <w:commentRangeEnd w:id="979"/>
      <w:r w:rsidR="005E2926">
        <w:rPr>
          <w:rStyle w:val="Refdecomentario"/>
        </w:rPr>
        <w:commentReference w:id="979"/>
      </w:r>
      <w:r w:rsidRPr="00156351">
        <w:t xml:space="preserve"> RESTful, donde los recursos representan entidades o funcionalidades específicas. Mediante la asignación de URIs, cada recurso puede ser identificado y accedido de manera consistente</w:t>
      </w:r>
      <w:ins w:id="984" w:author="Sergio Saugar García" w:date="2023-06-05T10:29:00Z">
        <w:r w:rsidR="005E2926">
          <w:t xml:space="preserve"> y estandarizada</w:t>
        </w:r>
      </w:ins>
      <w:r w:rsidRPr="00156351">
        <w:t>. Esta claridad en la definición e identificación de los recursos facilita la interoperabilidad y la comunicación efectiva entre los componentes del sistema</w:t>
      </w:r>
      <w:r w:rsidR="003142EC">
        <w:t>.</w:t>
      </w:r>
      <w:r w:rsidR="006626E3">
        <w:t xml:space="preserve"> </w:t>
      </w:r>
      <w:sdt>
        <w:sdtPr>
          <w:id w:val="119504745"/>
          <w:citation/>
        </w:sdtPr>
        <w:sdtContent>
          <w:r w:rsidR="006626E3">
            <w:fldChar w:fldCharType="begin"/>
          </w:r>
          <w:r w:rsidR="006626E3">
            <w:instrText xml:space="preserve"> CITATION IBM231 \l 3082 </w:instrText>
          </w:r>
          <w:r w:rsidR="006626E3">
            <w:fldChar w:fldCharType="separate"/>
          </w:r>
          <w:r w:rsidR="00B6643D">
            <w:rPr>
              <w:noProof/>
            </w:rPr>
            <w:t>(IBM, 2023)</w:t>
          </w:r>
          <w:r w:rsidR="006626E3">
            <w:fldChar w:fldCharType="end"/>
          </w:r>
        </w:sdtContent>
      </w:sdt>
    </w:p>
    <w:p w14:paraId="4B1005B9" w14:textId="77777777" w:rsidR="000627C6" w:rsidRPr="00156351" w:rsidRDefault="000627C6" w:rsidP="000627C6">
      <w:pPr>
        <w:pStyle w:val="Prrafodelista"/>
        <w:numPr>
          <w:ilvl w:val="0"/>
          <w:numId w:val="28"/>
        </w:numPr>
        <w:ind w:left="1276"/>
        <w:rPr>
          <w:ins w:id="985" w:author="Microsoft Office User" w:date="2023-06-05T21:33:00Z"/>
        </w:rPr>
      </w:pPr>
    </w:p>
    <w:p w14:paraId="64C106E1" w14:textId="33AD7381" w:rsidR="00C16727" w:rsidDel="000627C6" w:rsidRDefault="0041498F" w:rsidP="000627C6">
      <w:pPr>
        <w:pStyle w:val="Prrafodelista"/>
        <w:numPr>
          <w:ilvl w:val="0"/>
          <w:numId w:val="28"/>
        </w:numPr>
        <w:ind w:left="1276"/>
        <w:rPr>
          <w:del w:id="986" w:author="Microsoft Office User" w:date="2023-06-05T21:33:00Z"/>
        </w:rPr>
      </w:pPr>
      <w:r>
        <w:t>Representación</w:t>
      </w:r>
      <w:r w:rsidR="00707782">
        <w:t xml:space="preserve"> de un recurso: </w:t>
      </w:r>
      <w:r w:rsidR="00313594">
        <w:t>c</w:t>
      </w:r>
      <w:r w:rsidR="00337BC0" w:rsidRPr="00337BC0">
        <w:t>ada recurso debe tener una representación específica que se envía al cliente al acceder a él. Esta representación, en formatos como JSON o XML, contiene toda la información necesaria para comprender y manipular el recurso. Al establecer una representación clara y completa, se fomenta la interoperabilidad y la reutilización de los servicios RESTful</w:t>
      </w:r>
      <w:r w:rsidR="00746FF5">
        <w:t xml:space="preserve"> </w:t>
      </w:r>
      <w:sdt>
        <w:sdtPr>
          <w:id w:val="1912497823"/>
          <w:citation/>
        </w:sdtPr>
        <w:sdtContent>
          <w:r w:rsidR="00707782">
            <w:fldChar w:fldCharType="begin"/>
          </w:r>
          <w:r w:rsidR="00707782">
            <w:instrText xml:space="preserve"> CITATION Eku23 \l 3082 </w:instrText>
          </w:r>
          <w:r w:rsidR="00707782">
            <w:fldChar w:fldCharType="separate"/>
          </w:r>
          <w:r w:rsidR="00B6643D">
            <w:rPr>
              <w:noProof/>
            </w:rPr>
            <w:t>(Ekuan, 2023)</w:t>
          </w:r>
          <w:r w:rsidR="00707782">
            <w:fldChar w:fldCharType="end"/>
          </w:r>
        </w:sdtContent>
      </w:sdt>
      <w:r w:rsidR="00707782">
        <w:t>.</w:t>
      </w:r>
    </w:p>
    <w:p w14:paraId="2A56F066" w14:textId="77777777" w:rsidR="000627C6" w:rsidRDefault="000627C6">
      <w:pPr>
        <w:pStyle w:val="Prrafodelista"/>
        <w:numPr>
          <w:ilvl w:val="0"/>
          <w:numId w:val="28"/>
        </w:numPr>
        <w:ind w:left="1276"/>
        <w:rPr>
          <w:ins w:id="987" w:author="Microsoft Office User" w:date="2023-06-05T21:33:00Z"/>
        </w:rPr>
        <w:pPrChange w:id="988" w:author="Microsoft Office User" w:date="2023-06-05T21:33:00Z">
          <w:pPr>
            <w:pStyle w:val="Prrafodelista"/>
            <w:numPr>
              <w:numId w:val="26"/>
            </w:numPr>
            <w:ind w:left="1418" w:hanging="360"/>
          </w:pPr>
        </w:pPrChange>
      </w:pPr>
    </w:p>
    <w:p w14:paraId="3FB5ED8C" w14:textId="5A11D8F5" w:rsidR="0041498F" w:rsidDel="000627C6" w:rsidRDefault="0041498F" w:rsidP="000627C6">
      <w:pPr>
        <w:pStyle w:val="Prrafodelista"/>
        <w:numPr>
          <w:ilvl w:val="0"/>
          <w:numId w:val="28"/>
        </w:numPr>
        <w:ind w:left="1276"/>
        <w:rPr>
          <w:del w:id="989" w:author="Microsoft Office User" w:date="2023-06-05T21:33:00Z"/>
        </w:rPr>
      </w:pPr>
      <w:r>
        <w:lastRenderedPageBreak/>
        <w:t>HATEOAS</w:t>
      </w:r>
      <w:r w:rsidR="00CE6487">
        <w:t xml:space="preserve"> </w:t>
      </w:r>
      <w:r w:rsidR="00CE6487" w:rsidRPr="00CE6487">
        <w:t>(</w:t>
      </w:r>
      <w:r w:rsidR="00CE6487" w:rsidRPr="000627C6">
        <w:rPr>
          <w:i/>
          <w:iCs/>
        </w:rPr>
        <w:t>Hypermedia As The Engine Of Application State</w:t>
      </w:r>
      <w:r w:rsidR="00CE6487" w:rsidRPr="00CE6487">
        <w:t>)</w:t>
      </w:r>
      <w:r w:rsidR="006E3A0E">
        <w:t xml:space="preserve">: </w:t>
      </w:r>
      <w:r w:rsidR="00695715">
        <w:t>i</w:t>
      </w:r>
      <w:r w:rsidR="006E3A0E" w:rsidRPr="006E3A0E">
        <w:t xml:space="preserve">mplica el uso de enlaces hipermedia en las </w:t>
      </w:r>
      <w:ins w:id="990" w:author="Sergio Saugar García" w:date="2023-06-05T10:30:00Z">
        <w:r w:rsidR="005E2926">
          <w:t>representaciones</w:t>
        </w:r>
      </w:ins>
      <w:del w:id="991" w:author="Sergio Saugar García" w:date="2023-06-05T10:30:00Z">
        <w:r w:rsidR="006E3A0E" w:rsidRPr="006E3A0E" w:rsidDel="005E2926">
          <w:delText>respuestas de la API</w:delText>
        </w:r>
      </w:del>
      <w:r w:rsidR="006E3A0E" w:rsidRPr="006E3A0E">
        <w:t>, lo que permite a los clientes explorar de manera dinámica los recursos relacionados. Esta funcionalidad se asemeja a la navegación web, donde se siguen enlaces para alcanzar objetivos específicos</w:t>
      </w:r>
      <w:r w:rsidR="006E3A0E">
        <w:t xml:space="preserve"> </w:t>
      </w:r>
      <w:sdt>
        <w:sdtPr>
          <w:id w:val="-487171370"/>
          <w:citation/>
        </w:sdtPr>
        <w:sdtContent>
          <w:r w:rsidR="006E3A0E">
            <w:fldChar w:fldCharType="begin"/>
          </w:r>
          <w:r w:rsidR="006E3A0E">
            <w:instrText xml:space="preserve"> CITATION Gup22 \l 3082 </w:instrText>
          </w:r>
          <w:r w:rsidR="006E3A0E">
            <w:fldChar w:fldCharType="separate"/>
          </w:r>
          <w:r w:rsidR="00B6643D">
            <w:rPr>
              <w:noProof/>
            </w:rPr>
            <w:t>(Gupta, 2022)</w:t>
          </w:r>
          <w:r w:rsidR="006E3A0E">
            <w:fldChar w:fldCharType="end"/>
          </w:r>
        </w:sdtContent>
      </w:sdt>
      <w:r w:rsidR="006E3A0E" w:rsidRPr="006E3A0E">
        <w:t>.</w:t>
      </w:r>
    </w:p>
    <w:p w14:paraId="6960523F" w14:textId="77777777" w:rsidR="000627C6" w:rsidRDefault="000627C6">
      <w:pPr>
        <w:pStyle w:val="Prrafodelista"/>
        <w:numPr>
          <w:ilvl w:val="0"/>
          <w:numId w:val="28"/>
        </w:numPr>
        <w:ind w:left="1276"/>
        <w:rPr>
          <w:ins w:id="992" w:author="Microsoft Office User" w:date="2023-06-05T21:33:00Z"/>
        </w:rPr>
        <w:pPrChange w:id="993" w:author="Microsoft Office User" w:date="2023-06-05T21:33:00Z">
          <w:pPr>
            <w:pStyle w:val="Prrafodelista"/>
            <w:numPr>
              <w:numId w:val="26"/>
            </w:numPr>
            <w:ind w:left="1418" w:hanging="360"/>
          </w:pPr>
        </w:pPrChange>
      </w:pPr>
    </w:p>
    <w:p w14:paraId="5E676E8F" w14:textId="5C7EB2B9" w:rsidR="004F09BE" w:rsidRDefault="004F09BE">
      <w:pPr>
        <w:pStyle w:val="Prrafodelista"/>
        <w:numPr>
          <w:ilvl w:val="0"/>
          <w:numId w:val="28"/>
        </w:numPr>
        <w:ind w:left="1276"/>
        <w:pPrChange w:id="994" w:author="Microsoft Office User" w:date="2023-06-05T21:33:00Z">
          <w:pPr>
            <w:pStyle w:val="Prrafodelista"/>
            <w:numPr>
              <w:numId w:val="26"/>
            </w:numPr>
            <w:ind w:left="1418" w:hanging="360"/>
          </w:pPr>
        </w:pPrChange>
      </w:pPr>
      <w:r>
        <w:t xml:space="preserve">Interfaz homogénea: </w:t>
      </w:r>
      <w:r w:rsidR="00037792">
        <w:t>p</w:t>
      </w:r>
      <w:r w:rsidRPr="004F09BE">
        <w:t xml:space="preserve">ara garantizar una manipulación sencilla de los recursos, todos ellos deben seguir una interfaz consistente. Esto se logra mediante el uso de un estándar bien definido. En el caso de la Web, esta interfaz se basa en el protocolo HTTP, que establece un conjunto de métodos para la manipulación de recursos. </w:t>
      </w:r>
    </w:p>
    <w:p w14:paraId="4129C569" w14:textId="77777777" w:rsidR="00C16727" w:rsidRDefault="00C16727" w:rsidP="00B542F9">
      <w:pPr>
        <w:pStyle w:val="Prrafodelista"/>
      </w:pPr>
    </w:p>
    <w:p w14:paraId="6A956565" w14:textId="7B8006DB" w:rsidR="00CB36B4" w:rsidRDefault="005E2926" w:rsidP="00B542F9">
      <w:pPr>
        <w:pStyle w:val="Prrafodelista"/>
      </w:pPr>
      <w:ins w:id="995" w:author="Sergio Saugar García" w:date="2023-06-05T10:31:00Z">
        <w:r>
          <w:t>Por último, e</w:t>
        </w:r>
      </w:ins>
      <w:del w:id="996" w:author="Sergio Saugar García" w:date="2023-06-05T10:31:00Z">
        <w:r w:rsidR="00475E11" w:rsidRPr="00475E11" w:rsidDel="005E2926">
          <w:delText>E</w:delText>
        </w:r>
      </w:del>
      <w:r w:rsidR="00475E11" w:rsidRPr="00475E11">
        <w:t>l Modelo de Madurez de Richardson (</w:t>
      </w:r>
      <w:r w:rsidR="00475E11" w:rsidRPr="00475E11">
        <w:rPr>
          <w:i/>
          <w:iCs/>
        </w:rPr>
        <w:t>Richardson Maturity Model</w:t>
      </w:r>
      <w:r w:rsidR="00475E11" w:rsidRPr="00475E11">
        <w:t xml:space="preserve">) fue desarrollado por Leonard Richardson en 2008 con el propósito de clasificar los Servicios Web según su grado de adecuación al estilo arquitectónico de la Web. Este modelo utiliza cuatro niveles o capas que permiten evaluar la conformidad de un Servicio Web en términos </w:t>
      </w:r>
      <w:del w:id="997" w:author="Sergio Saugar García" w:date="2023-06-05T10:31:00Z">
        <w:r w:rsidR="00475E11" w:rsidRPr="00475E11" w:rsidDel="005E2926">
          <w:delText xml:space="preserve">de su uso de </w:delText>
        </w:r>
      </w:del>
      <w:ins w:id="998" w:author="Sergio Saugar García" w:date="2023-06-05T10:31:00Z">
        <w:r>
          <w:t xml:space="preserve">de los principios arquitectónicos que establece REST (recursos, </w:t>
        </w:r>
      </w:ins>
      <w:r w:rsidR="00475E11" w:rsidRPr="00475E11">
        <w:t>URI, HTTP e inclusión de hipermedia</w:t>
      </w:r>
      <w:ins w:id="999" w:author="Sergio Saugar García" w:date="2023-06-05T10:31:00Z">
        <w:r>
          <w:t>)</w:t>
        </w:r>
      </w:ins>
      <w:r w:rsidR="00475E11" w:rsidRPr="00475E11">
        <w:t>.</w:t>
      </w:r>
      <w:ins w:id="1000" w:author="Sergio Saugar García" w:date="2023-06-05T10:32:00Z">
        <w:r>
          <w:t xml:space="preserve"> Niveles definidos</w:t>
        </w:r>
      </w:ins>
      <w:del w:id="1001" w:author="Sergio Saugar García" w:date="2023-06-05T10:32:00Z">
        <w:r w:rsidR="00475E11" w:rsidDel="005E2926">
          <w:delText xml:space="preserve"> </w:delText>
        </w:r>
        <w:r w:rsidR="00CB36B4" w:rsidDel="005E2926">
          <w:delText>El modelo de Richardson propone una clasificación de los servicios web mediante el nivel de madurez de cada uno</w:delText>
        </w:r>
      </w:del>
      <w:r w:rsidR="00EC24DA">
        <w:t>:</w:t>
      </w:r>
      <w:r w:rsidR="004B378F">
        <w:t xml:space="preserve"> </w:t>
      </w:r>
      <w:sdt>
        <w:sdtPr>
          <w:id w:val="-373774563"/>
          <w:citation/>
        </w:sdtPr>
        <w:sdtContent>
          <w:r w:rsidR="004B378F">
            <w:fldChar w:fldCharType="begin"/>
          </w:r>
          <w:r w:rsidR="004B378F">
            <w:instrText xml:space="preserve"> CITATION Fow101 \l 3082 </w:instrText>
          </w:r>
          <w:r w:rsidR="004B378F">
            <w:fldChar w:fldCharType="separate"/>
          </w:r>
          <w:r w:rsidR="00B6643D">
            <w:rPr>
              <w:noProof/>
            </w:rPr>
            <w:t>(Fowler, 2010)</w:t>
          </w:r>
          <w:r w:rsidR="004B378F">
            <w:fldChar w:fldCharType="end"/>
          </w:r>
        </w:sdtContent>
      </w:sdt>
    </w:p>
    <w:p w14:paraId="4DF2B221" w14:textId="77777777" w:rsidR="002018AE" w:rsidRDefault="002018AE" w:rsidP="00B542F9">
      <w:pPr>
        <w:pStyle w:val="Prrafodelista"/>
      </w:pPr>
    </w:p>
    <w:p w14:paraId="35A8CD2B" w14:textId="1D2D0693" w:rsidR="00787C8C" w:rsidRPr="00787C8C" w:rsidRDefault="00CB36B4" w:rsidP="00654690">
      <w:pPr>
        <w:pStyle w:val="Prrafodelista"/>
        <w:numPr>
          <w:ilvl w:val="1"/>
          <w:numId w:val="21"/>
        </w:numPr>
        <w:ind w:left="1276"/>
        <w:rPr>
          <w:lang w:val="en-US"/>
        </w:rPr>
      </w:pPr>
      <w:r w:rsidRPr="00787C8C">
        <w:rPr>
          <w:lang w:val="en-US"/>
        </w:rPr>
        <w:t>Nivel 0:</w:t>
      </w:r>
      <w:r w:rsidR="00787C8C" w:rsidRPr="00787C8C">
        <w:rPr>
          <w:lang w:val="en-US"/>
        </w:rPr>
        <w:t xml:space="preserve"> </w:t>
      </w:r>
      <w:r w:rsidR="00787C8C" w:rsidRPr="00D05A7C">
        <w:rPr>
          <w:i/>
          <w:iCs/>
          <w:lang w:val="en-US"/>
        </w:rPr>
        <w:t>The Swamp of POX</w:t>
      </w:r>
    </w:p>
    <w:p w14:paraId="04FFF205" w14:textId="54712AB7" w:rsidR="00D43589" w:rsidRDefault="00CB36B4" w:rsidP="00654690">
      <w:pPr>
        <w:pStyle w:val="Prrafodelista"/>
        <w:ind w:left="1276"/>
      </w:pPr>
      <w:del w:id="1002" w:author="Microsoft Office User" w:date="2023-06-05T18:25:00Z">
        <w:r w:rsidDel="00A75AA7">
          <w:delText xml:space="preserve">Es el más básico. Se utiliza para servicios </w:delText>
        </w:r>
        <w:r w:rsidR="00787C8C" w:rsidDel="00A75AA7">
          <w:delText xml:space="preserve">con un </w:delText>
        </w:r>
        <w:r w:rsidR="00741445" w:rsidDel="00A75AA7">
          <w:delText>único recurso y método</w:delText>
        </w:r>
        <w:r w:rsidR="00787C8C" w:rsidDel="00A75AA7">
          <w:delText xml:space="preserve"> HTTP</w:delText>
        </w:r>
        <w:r w:rsidR="00741445" w:rsidDel="00A75AA7">
          <w:delText>.</w:delText>
        </w:r>
      </w:del>
      <w:ins w:id="1003" w:author="Microsoft Office User" w:date="2023-06-05T18:25:00Z">
        <w:r w:rsidR="00A75AA7" w:rsidRPr="00A75AA7">
          <w:t>En este nivel más básico, se utilizan servicios con un único recurso y un único método HTTP. Es decir, no se hace ninguna distinción entre diferentes recursos o métodos.</w:t>
        </w:r>
      </w:ins>
    </w:p>
    <w:p w14:paraId="71DE9428" w14:textId="4E06EE50" w:rsidR="00D43589" w:rsidRDefault="00D43589" w:rsidP="008D4BB3">
      <w:pPr>
        <w:pStyle w:val="Descripcin"/>
        <w:keepNext/>
        <w:ind w:left="1418"/>
        <w:jc w:val="center"/>
        <w:rPr>
          <w:ins w:id="1004" w:author="Microsoft Office User" w:date="2023-05-25T12:56:00Z"/>
        </w:rPr>
      </w:pPr>
      <w:bookmarkStart w:id="1005" w:name="_Toc136885541"/>
      <w:ins w:id="1006" w:author="Microsoft Office User" w:date="2023-05-25T12:56:00Z">
        <w:r>
          <w:lastRenderedPageBreak/>
          <w:t xml:space="preserve">Ilustración </w:t>
        </w:r>
        <w:r>
          <w:fldChar w:fldCharType="begin"/>
        </w:r>
        <w:r>
          <w:instrText xml:space="preserve"> SEQ Ilustración \* ARABIC </w:instrText>
        </w:r>
      </w:ins>
      <w:r>
        <w:fldChar w:fldCharType="separate"/>
      </w:r>
      <w:r w:rsidR="00DB606A">
        <w:rPr>
          <w:noProof/>
        </w:rPr>
        <w:t>1</w:t>
      </w:r>
      <w:ins w:id="1007" w:author="Microsoft Office User" w:date="2023-05-25T12:56:00Z">
        <w:r>
          <w:fldChar w:fldCharType="end"/>
        </w:r>
        <w:r>
          <w:t xml:space="preserve">: </w:t>
        </w:r>
        <w:r w:rsidRPr="00A47600">
          <w:t>Nivel 0 del Modelo Madurez Richardson</w:t>
        </w:r>
        <w:bookmarkEnd w:id="1005"/>
      </w:ins>
    </w:p>
    <w:p w14:paraId="2BEBF063" w14:textId="73398F42" w:rsidR="00741445" w:rsidDel="00F9087B" w:rsidRDefault="00B57070" w:rsidP="00FE7426">
      <w:pPr>
        <w:pStyle w:val="Prrafodelista"/>
        <w:ind w:left="1418"/>
        <w:jc w:val="center"/>
        <w:rPr>
          <w:del w:id="1008" w:author="Microsoft Office User" w:date="2023-05-21T10:38:00Z"/>
        </w:rPr>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29"/>
                    <a:stretch>
                      <a:fillRect/>
                    </a:stretch>
                  </pic:blipFill>
                  <pic:spPr>
                    <a:xfrm>
                      <a:off x="0" y="0"/>
                      <a:ext cx="3743165" cy="1343216"/>
                    </a:xfrm>
                    <a:prstGeom prst="rect">
                      <a:avLst/>
                    </a:prstGeom>
                  </pic:spPr>
                </pic:pic>
              </a:graphicData>
            </a:graphic>
          </wp:inline>
        </w:drawing>
      </w:r>
    </w:p>
    <w:p w14:paraId="6283994D" w14:textId="77777777" w:rsidR="00F9087B" w:rsidRDefault="00F9087B" w:rsidP="00FE7426">
      <w:pPr>
        <w:pStyle w:val="Prrafodelista"/>
        <w:keepNext/>
        <w:ind w:left="1418"/>
        <w:jc w:val="center"/>
        <w:rPr>
          <w:ins w:id="1009" w:author="Microsoft Office User" w:date="2023-05-25T13:26:00Z"/>
        </w:rPr>
      </w:pPr>
    </w:p>
    <w:p w14:paraId="59F9BDCC" w14:textId="2EF39FC1" w:rsidR="00B57070" w:rsidRDefault="00F9087B" w:rsidP="00FE7426">
      <w:pPr>
        <w:pStyle w:val="Prrafodelista"/>
        <w:keepNext/>
        <w:ind w:left="1418"/>
        <w:jc w:val="center"/>
        <w:rPr>
          <w:i/>
          <w:iCs/>
          <w:color w:val="44546A" w:themeColor="text2"/>
          <w:sz w:val="22"/>
          <w:szCs w:val="18"/>
          <w:lang w:val="en-US"/>
        </w:rPr>
      </w:pPr>
      <w:ins w:id="1010" w:author="Microsoft Office User" w:date="2023-05-25T13:26:00Z">
        <w:r w:rsidRPr="00AD2A0B">
          <w:rPr>
            <w:i/>
            <w:iCs/>
            <w:color w:val="44546A" w:themeColor="text2"/>
            <w:sz w:val="22"/>
            <w:szCs w:val="18"/>
            <w:lang w:val="en-US"/>
            <w:rPrChange w:id="1011" w:author="Microsoft Office User" w:date="2023-05-25T13:27:00Z">
              <w:rPr/>
            </w:rPrChange>
          </w:rPr>
          <w:t>Fuente:</w:t>
        </w:r>
      </w:ins>
      <w:r w:rsidR="007620FB" w:rsidRPr="00AD2A0B">
        <w:rPr>
          <w:i/>
          <w:iCs/>
          <w:color w:val="44546A" w:themeColor="text2"/>
          <w:sz w:val="22"/>
          <w:szCs w:val="18"/>
          <w:lang w:val="en-US"/>
        </w:rPr>
        <w:t xml:space="preserve"> Richardson Maturity Model - Martin</w:t>
      </w:r>
      <w:r w:rsidR="004B378F" w:rsidRPr="00AD2A0B">
        <w:rPr>
          <w:i/>
          <w:iCs/>
          <w:color w:val="44546A" w:themeColor="text2"/>
          <w:sz w:val="22"/>
          <w:szCs w:val="18"/>
          <w:lang w:val="en-US"/>
        </w:rPr>
        <w:t xml:space="preserve"> Fowler</w:t>
      </w:r>
      <w:del w:id="1012" w:author="Microsoft Office User" w:date="2023-05-21T10:38:00Z">
        <w:r w:rsidR="00B57070" w:rsidRPr="00AD2A0B" w:rsidDel="00C90A82">
          <w:rPr>
            <w:lang w:val="en-US"/>
          </w:rPr>
          <w:delText>Ilustración 1: Nivel 0 del</w:delText>
        </w:r>
        <w:r w:rsidR="00D05719" w:rsidRPr="00AD2A0B" w:rsidDel="00C90A82">
          <w:rPr>
            <w:lang w:val="en-US"/>
          </w:rPr>
          <w:delText xml:space="preserve"> </w:delText>
        </w:r>
        <w:r w:rsidR="00B57070" w:rsidRPr="00AD2A0B" w:rsidDel="00C90A82">
          <w:rPr>
            <w:lang w:val="en-US"/>
          </w:rPr>
          <w:delText>Modelo Madurez Richardson</w:delText>
        </w:r>
      </w:del>
    </w:p>
    <w:p w14:paraId="59CD547E" w14:textId="77777777" w:rsidR="00450D2A" w:rsidRPr="00AD2A0B" w:rsidRDefault="00450D2A" w:rsidP="00450D2A">
      <w:pPr>
        <w:pStyle w:val="Prrafodelista"/>
        <w:keepNext/>
        <w:ind w:left="0"/>
        <w:jc w:val="center"/>
        <w:rPr>
          <w:i/>
          <w:iCs/>
          <w:color w:val="44546A" w:themeColor="text2"/>
          <w:sz w:val="22"/>
          <w:szCs w:val="18"/>
          <w:lang w:val="en-US"/>
          <w:rPrChange w:id="1013" w:author="Microsoft Office User" w:date="2023-05-25T13:27:00Z">
            <w:rPr/>
          </w:rPrChange>
        </w:rPr>
      </w:pPr>
    </w:p>
    <w:p w14:paraId="751826B2" w14:textId="38ACBF52" w:rsidR="00787C8C" w:rsidRDefault="00CB36B4" w:rsidP="00654690">
      <w:pPr>
        <w:pStyle w:val="Prrafodelista"/>
        <w:numPr>
          <w:ilvl w:val="1"/>
          <w:numId w:val="21"/>
        </w:numPr>
        <w:ind w:left="1276"/>
      </w:pPr>
      <w:commentRangeStart w:id="1014"/>
      <w:r>
        <w:t>Nivel 1:</w:t>
      </w:r>
      <w:r w:rsidR="00787C8C">
        <w:t xml:space="preserve"> </w:t>
      </w:r>
      <w:r w:rsidR="00787C8C" w:rsidRPr="00C90A82">
        <w:rPr>
          <w:i/>
          <w:iCs/>
          <w:rPrChange w:id="1015" w:author="Microsoft Office User" w:date="2023-05-21T10:38:00Z">
            <w:rPr/>
          </w:rPrChange>
        </w:rPr>
        <w:t>Resources</w:t>
      </w:r>
    </w:p>
    <w:p w14:paraId="2870635F" w14:textId="7FE73586" w:rsidR="00787C8C" w:rsidRDefault="00787C8C" w:rsidP="00654690">
      <w:pPr>
        <w:pStyle w:val="Prrafodelista"/>
        <w:ind w:left="1276"/>
      </w:pPr>
      <w:del w:id="1016" w:author="Microsoft Office User" w:date="2023-06-05T18:26:00Z">
        <w:r w:rsidDel="00A75AA7">
          <w:delText>Distingue entre diferentes recursos, pero con un único método HTTP.</w:delText>
        </w:r>
        <w:commentRangeEnd w:id="1014"/>
        <w:r w:rsidR="005C30CE" w:rsidDel="00A75AA7">
          <w:rPr>
            <w:rStyle w:val="Refdecomentario"/>
          </w:rPr>
          <w:commentReference w:id="1014"/>
        </w:r>
      </w:del>
      <w:ins w:id="1017" w:author="Microsoft Office User" w:date="2023-06-05T18:26:00Z">
        <w:r w:rsidR="00A75AA7" w:rsidRPr="00A75AA7">
          <w:t>En este nivel, se empieza a distinguir entre diferentes recursos, pero aún se utiliza un único método HTTP para interactuar con ellos. Esto permite trabajar con diferentes tipos de datos, pero las operaciones se limitan a un solo método.</w:t>
        </w:r>
      </w:ins>
    </w:p>
    <w:p w14:paraId="091FD37A" w14:textId="29EDFE2E" w:rsidR="00D43589" w:rsidRDefault="00D43589" w:rsidP="008D4BB3">
      <w:pPr>
        <w:pStyle w:val="Descripcin"/>
        <w:keepNext/>
        <w:ind w:left="1418"/>
        <w:jc w:val="center"/>
        <w:rPr>
          <w:ins w:id="1018" w:author="Microsoft Office User" w:date="2023-05-25T12:56:00Z"/>
        </w:rPr>
      </w:pPr>
      <w:bookmarkStart w:id="1019" w:name="_Toc136885542"/>
      <w:ins w:id="1020" w:author="Microsoft Office User" w:date="2023-05-25T12:56:00Z">
        <w:r>
          <w:t xml:space="preserve">Ilustración </w:t>
        </w:r>
        <w:r>
          <w:fldChar w:fldCharType="begin"/>
        </w:r>
        <w:r>
          <w:instrText xml:space="preserve"> SEQ Ilustración \* ARABIC </w:instrText>
        </w:r>
      </w:ins>
      <w:r>
        <w:fldChar w:fldCharType="separate"/>
      </w:r>
      <w:r w:rsidR="00DB606A">
        <w:rPr>
          <w:noProof/>
        </w:rPr>
        <w:t>2</w:t>
      </w:r>
      <w:ins w:id="1021" w:author="Microsoft Office User" w:date="2023-05-25T12:56:00Z">
        <w:r>
          <w:fldChar w:fldCharType="end"/>
        </w:r>
        <w:r>
          <w:t xml:space="preserve">: </w:t>
        </w:r>
        <w:r w:rsidRPr="00A4581E">
          <w:t>Nivel 1 del Modelo Madurez Richardson</w:t>
        </w:r>
        <w:bookmarkEnd w:id="1019"/>
      </w:ins>
    </w:p>
    <w:p w14:paraId="29184724" w14:textId="604C0A00" w:rsidR="00B57070" w:rsidDel="00F9087B" w:rsidRDefault="00B57070" w:rsidP="00B6554E">
      <w:pPr>
        <w:pStyle w:val="Prrafodelista"/>
        <w:ind w:left="1418"/>
        <w:jc w:val="center"/>
        <w:rPr>
          <w:del w:id="1022" w:author="Microsoft Office User" w:date="2023-05-21T10:59:00Z"/>
        </w:rPr>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30"/>
                    <a:stretch>
                      <a:fillRect/>
                    </a:stretch>
                  </pic:blipFill>
                  <pic:spPr>
                    <a:xfrm>
                      <a:off x="0" y="0"/>
                      <a:ext cx="3845421" cy="1379910"/>
                    </a:xfrm>
                    <a:prstGeom prst="rect">
                      <a:avLst/>
                    </a:prstGeom>
                  </pic:spPr>
                </pic:pic>
              </a:graphicData>
            </a:graphic>
          </wp:inline>
        </w:drawing>
      </w:r>
    </w:p>
    <w:p w14:paraId="43DC5305" w14:textId="77777777" w:rsidR="00F9087B" w:rsidRDefault="00F9087B" w:rsidP="00B6554E">
      <w:pPr>
        <w:pStyle w:val="Prrafodelista"/>
        <w:keepNext/>
        <w:ind w:left="1418"/>
        <w:jc w:val="center"/>
        <w:rPr>
          <w:ins w:id="1023" w:author="Microsoft Office User" w:date="2023-05-25T13:27:00Z"/>
        </w:rPr>
      </w:pPr>
    </w:p>
    <w:p w14:paraId="4B4729EC" w14:textId="77777777" w:rsidR="007620FB" w:rsidRPr="00AD2A0B" w:rsidRDefault="007620FB">
      <w:pPr>
        <w:pStyle w:val="Prrafodelista"/>
        <w:keepNext/>
        <w:ind w:left="1418"/>
        <w:jc w:val="center"/>
        <w:rPr>
          <w:i/>
          <w:iCs/>
          <w:color w:val="44546A" w:themeColor="text2"/>
          <w:sz w:val="22"/>
          <w:szCs w:val="18"/>
          <w:lang w:val="en-US"/>
          <w:rPrChange w:id="1024" w:author="Microsoft Office User" w:date="2023-05-25T13:27:00Z">
            <w:rPr/>
          </w:rPrChange>
        </w:rPr>
        <w:pPrChange w:id="1025" w:author="Microsoft Office User" w:date="2023-05-25T13:27:00Z">
          <w:pPr>
            <w:ind w:left="371" w:firstLine="709"/>
            <w:jc w:val="center"/>
          </w:pPr>
        </w:pPrChange>
      </w:pPr>
      <w:ins w:id="1026" w:author="Microsoft Office User" w:date="2023-05-25T13:26:00Z">
        <w:r w:rsidRPr="00AD2A0B">
          <w:rPr>
            <w:i/>
            <w:iCs/>
            <w:color w:val="44546A" w:themeColor="text2"/>
            <w:sz w:val="22"/>
            <w:szCs w:val="18"/>
            <w:lang w:val="en-US"/>
            <w:rPrChange w:id="1027" w:author="Microsoft Office User" w:date="2023-05-25T13:27:00Z">
              <w:rPr/>
            </w:rPrChange>
          </w:rPr>
          <w:t>Fuente:</w:t>
        </w:r>
      </w:ins>
      <w:r w:rsidRPr="00AD2A0B">
        <w:rPr>
          <w:i/>
          <w:iCs/>
          <w:color w:val="44546A" w:themeColor="text2"/>
          <w:sz w:val="22"/>
          <w:szCs w:val="18"/>
          <w:lang w:val="en-US"/>
        </w:rPr>
        <w:t xml:space="preserve"> Richardson Maturity Model - Martin Fowler</w:t>
      </w:r>
      <w:del w:id="1028" w:author="Microsoft Office User" w:date="2023-05-21T10:38:00Z">
        <w:r w:rsidRPr="00AD2A0B" w:rsidDel="00C90A82">
          <w:rPr>
            <w:lang w:val="en-US"/>
          </w:rPr>
          <w:delText>Ilustración 1: Nivel 0 del Modelo Madurez Richardson</w:delText>
        </w:r>
      </w:del>
    </w:p>
    <w:p w14:paraId="5FA8DB1C" w14:textId="77777777" w:rsidR="00741445" w:rsidRPr="00AD2A0B" w:rsidRDefault="00741445">
      <w:pPr>
        <w:pStyle w:val="Prrafodelista"/>
        <w:jc w:val="center"/>
        <w:rPr>
          <w:lang w:val="en-US"/>
        </w:rPr>
        <w:pPrChange w:id="1029" w:author="Microsoft Office User" w:date="2023-05-25T13:27:00Z">
          <w:pPr>
            <w:pStyle w:val="Prrafodelista"/>
            <w:ind w:left="1440"/>
          </w:pPr>
        </w:pPrChange>
      </w:pPr>
    </w:p>
    <w:p w14:paraId="06A73550" w14:textId="77777777" w:rsidR="00A247D6" w:rsidRDefault="00CB36B4" w:rsidP="00654690">
      <w:pPr>
        <w:pStyle w:val="Prrafodelista"/>
        <w:numPr>
          <w:ilvl w:val="1"/>
          <w:numId w:val="21"/>
        </w:numPr>
        <w:ind w:left="1276"/>
      </w:pPr>
      <w:r>
        <w:t>Nivel 2:</w:t>
      </w:r>
      <w:r w:rsidR="00787C8C">
        <w:t xml:space="preserve"> </w:t>
      </w:r>
      <w:r w:rsidR="00787C8C" w:rsidRPr="00B6554E">
        <w:t>HTTP</w:t>
      </w:r>
      <w:r w:rsidR="00787C8C" w:rsidRPr="00450D2A">
        <w:rPr>
          <w:i/>
          <w:iCs/>
        </w:rPr>
        <w:t xml:space="preserve"> Verbs</w:t>
      </w:r>
    </w:p>
    <w:p w14:paraId="46749150" w14:textId="1A4678E3" w:rsidR="00A247D6" w:rsidRDefault="00A247D6" w:rsidP="00654690">
      <w:pPr>
        <w:pStyle w:val="Prrafodelista"/>
        <w:ind w:left="1276"/>
      </w:pPr>
      <w:del w:id="1030" w:author="Microsoft Office User" w:date="2023-06-05T18:30:00Z">
        <w:r w:rsidDel="00A75AA7">
          <w:delText>Distingue entre diferentes recursos y diferentes métodos HTTP.</w:delText>
        </w:r>
      </w:del>
      <w:ins w:id="1031" w:author="Microsoft Office User" w:date="2023-06-05T18:26:00Z">
        <w:r w:rsidR="00A75AA7" w:rsidRPr="00A75AA7">
          <w:t xml:space="preserve">En este nivel, se distingue tanto entre diferentes recursos como entre diferentes métodos HTTP. </w:t>
        </w:r>
      </w:ins>
      <w:ins w:id="1032" w:author="Microsoft Office User" w:date="2023-06-05T18:30:00Z">
        <w:r w:rsidR="00A75AA7">
          <w:t xml:space="preserve">Se pueden </w:t>
        </w:r>
      </w:ins>
      <w:ins w:id="1033" w:author="Microsoft Office User" w:date="2023-06-05T18:26:00Z">
        <w:r w:rsidR="00A75AA7" w:rsidRPr="00A75AA7">
          <w:t xml:space="preserve">utilizar diferentes métodos (GET, POST, PUT, DELETE, etc.) para realizar diferentes operaciones en los recursos. </w:t>
        </w:r>
      </w:ins>
    </w:p>
    <w:p w14:paraId="35ECCC35" w14:textId="47EFE544" w:rsidR="0058297D" w:rsidRDefault="0058297D" w:rsidP="008D4BB3">
      <w:pPr>
        <w:pStyle w:val="Descripcin"/>
        <w:keepNext/>
        <w:ind w:left="1418"/>
        <w:jc w:val="center"/>
        <w:rPr>
          <w:ins w:id="1034" w:author="Microsoft Office User" w:date="2023-05-25T12:57:00Z"/>
        </w:rPr>
      </w:pPr>
      <w:bookmarkStart w:id="1035" w:name="_Toc136885543"/>
      <w:ins w:id="1036" w:author="Microsoft Office User" w:date="2023-05-25T12:57:00Z">
        <w:r>
          <w:lastRenderedPageBreak/>
          <w:t xml:space="preserve">Ilustración </w:t>
        </w:r>
        <w:r>
          <w:fldChar w:fldCharType="begin"/>
        </w:r>
        <w:r>
          <w:instrText xml:space="preserve"> SEQ Ilustración \* ARABIC </w:instrText>
        </w:r>
      </w:ins>
      <w:r>
        <w:fldChar w:fldCharType="separate"/>
      </w:r>
      <w:r w:rsidR="00DB606A">
        <w:rPr>
          <w:noProof/>
        </w:rPr>
        <w:t>3</w:t>
      </w:r>
      <w:ins w:id="1037" w:author="Microsoft Office User" w:date="2023-05-25T12:57:00Z">
        <w:r>
          <w:fldChar w:fldCharType="end"/>
        </w:r>
        <w:r>
          <w:t xml:space="preserve">: </w:t>
        </w:r>
        <w:r w:rsidRPr="00C135D7">
          <w:t>Nivel 2 del Modelo Madurez Richardson</w:t>
        </w:r>
        <w:bookmarkEnd w:id="1035"/>
      </w:ins>
    </w:p>
    <w:p w14:paraId="53FB6F40" w14:textId="77777777" w:rsidR="008F38D1" w:rsidRDefault="00D05719" w:rsidP="00830BEF">
      <w:pPr>
        <w:pStyle w:val="Prrafodelista"/>
        <w:keepNext/>
        <w:ind w:left="1418"/>
        <w:jc w:val="center"/>
        <w:rPr>
          <w:ins w:id="1038" w:author="Microsoft Office User" w:date="2023-05-25T13:27:00Z"/>
        </w:rPr>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31"/>
                    <a:stretch>
                      <a:fillRect/>
                    </a:stretch>
                  </pic:blipFill>
                  <pic:spPr>
                    <a:xfrm>
                      <a:off x="0" y="0"/>
                      <a:ext cx="3875112" cy="1390565"/>
                    </a:xfrm>
                    <a:prstGeom prst="rect">
                      <a:avLst/>
                    </a:prstGeom>
                  </pic:spPr>
                </pic:pic>
              </a:graphicData>
            </a:graphic>
          </wp:inline>
        </w:drawing>
      </w:r>
    </w:p>
    <w:p w14:paraId="389BCCB0" w14:textId="12A000FB" w:rsidR="004B378F" w:rsidRPr="00AD2A0B" w:rsidRDefault="007620FB">
      <w:pPr>
        <w:pStyle w:val="Prrafodelista"/>
        <w:keepNext/>
        <w:ind w:left="1418"/>
        <w:jc w:val="center"/>
        <w:rPr>
          <w:i/>
          <w:iCs/>
          <w:color w:val="44546A" w:themeColor="text2"/>
          <w:sz w:val="22"/>
          <w:szCs w:val="18"/>
          <w:lang w:val="en-US"/>
          <w:rPrChange w:id="1039" w:author="Microsoft Office User" w:date="2023-05-25T13:27:00Z">
            <w:rPr/>
          </w:rPrChange>
        </w:rPr>
        <w:pPrChange w:id="1040" w:author="Microsoft Office User" w:date="2023-05-25T13:27:00Z">
          <w:pPr>
            <w:ind w:left="371" w:firstLine="709"/>
            <w:jc w:val="center"/>
          </w:pPr>
        </w:pPrChange>
      </w:pPr>
      <w:ins w:id="1041" w:author="Microsoft Office User" w:date="2023-05-25T13:26:00Z">
        <w:r w:rsidRPr="00AD2A0B">
          <w:rPr>
            <w:i/>
            <w:iCs/>
            <w:color w:val="44546A" w:themeColor="text2"/>
            <w:sz w:val="22"/>
            <w:szCs w:val="18"/>
            <w:lang w:val="en-US"/>
            <w:rPrChange w:id="1042" w:author="Microsoft Office User" w:date="2023-05-25T13:27:00Z">
              <w:rPr/>
            </w:rPrChange>
          </w:rPr>
          <w:t>Fuente:</w:t>
        </w:r>
      </w:ins>
      <w:r w:rsidRPr="00AD2A0B">
        <w:rPr>
          <w:i/>
          <w:iCs/>
          <w:color w:val="44546A" w:themeColor="text2"/>
          <w:sz w:val="22"/>
          <w:szCs w:val="18"/>
          <w:lang w:val="en-US"/>
        </w:rPr>
        <w:t xml:space="preserve"> Richardson Maturity Model - Martin Fowler</w:t>
      </w:r>
      <w:del w:id="1043" w:author="Microsoft Office User" w:date="2023-05-21T10:38:00Z">
        <w:r w:rsidRPr="00AD2A0B" w:rsidDel="00C90A82">
          <w:rPr>
            <w:lang w:val="en-US"/>
          </w:rPr>
          <w:delText>Ilustración 1: Nivel 0 del Modelo Madurez Richardson</w:delText>
        </w:r>
        <w:r w:rsidR="004B378F" w:rsidRPr="00AD2A0B" w:rsidDel="00C90A82">
          <w:rPr>
            <w:lang w:val="en-US"/>
          </w:rPr>
          <w:delText>Ilustración 1: Nivel 0 del Modelo Madurez Richardson</w:delText>
        </w:r>
      </w:del>
    </w:p>
    <w:p w14:paraId="4FB1BD85" w14:textId="38E950B3" w:rsidR="00F9087B" w:rsidRPr="00AD2A0B" w:rsidRDefault="00F058A3" w:rsidP="004B378F">
      <w:pPr>
        <w:pStyle w:val="Prrafodelista"/>
        <w:keepNext/>
        <w:ind w:left="0"/>
        <w:jc w:val="center"/>
        <w:rPr>
          <w:ins w:id="1044" w:author="Microsoft Office User" w:date="2023-05-21T11:00:00Z"/>
          <w:i/>
          <w:iCs/>
          <w:color w:val="44546A" w:themeColor="text2"/>
          <w:sz w:val="22"/>
          <w:szCs w:val="18"/>
          <w:lang w:val="en-US"/>
        </w:rPr>
      </w:pPr>
      <w:del w:id="1045" w:author="Microsoft Office User" w:date="2023-05-21T10:38:00Z">
        <w:r w:rsidRPr="00AD2A0B" w:rsidDel="00C90A82">
          <w:rPr>
            <w:lang w:val="en-US"/>
          </w:rPr>
          <w:delText>Ilustración 1: Nivel 0 del Modelo Madurez Richardson</w:delText>
        </w:r>
      </w:del>
    </w:p>
    <w:p w14:paraId="36C8CEB9" w14:textId="7A12EC06" w:rsidR="00D05719" w:rsidDel="008F38D1" w:rsidRDefault="00D05719">
      <w:pPr>
        <w:pStyle w:val="Descripcin"/>
        <w:ind w:left="1276"/>
        <w:jc w:val="center"/>
        <w:rPr>
          <w:del w:id="1046" w:author="Microsoft Office User" w:date="2023-05-21T11:00:00Z"/>
        </w:rPr>
        <w:pPrChange w:id="1047" w:author="Microsoft Office User" w:date="2023-05-21T10:39:00Z">
          <w:pPr>
            <w:pStyle w:val="Prrafodelista"/>
            <w:ind w:left="1440"/>
          </w:pPr>
        </w:pPrChange>
      </w:pPr>
    </w:p>
    <w:p w14:paraId="42E1A83C" w14:textId="0A3E8EF9" w:rsidR="00787C8C" w:rsidRPr="004C78C5" w:rsidDel="00D024E2" w:rsidRDefault="00D05719" w:rsidP="00654690">
      <w:pPr>
        <w:ind w:left="1276" w:firstLine="709"/>
        <w:jc w:val="center"/>
        <w:rPr>
          <w:del w:id="1048" w:author="Microsoft Office User" w:date="2023-05-21T10:39:00Z"/>
          <w:i/>
          <w:iCs/>
        </w:rPr>
      </w:pPr>
      <w:del w:id="1049" w:author="Microsoft Office User" w:date="2023-05-21T10:39:00Z">
        <w:r w:rsidDel="00D024E2">
          <w:rPr>
            <w:i/>
            <w:iCs/>
          </w:rPr>
          <w:delText>Ilustración</w:delText>
        </w:r>
        <w:r w:rsidRPr="004A1178" w:rsidDel="00D024E2">
          <w:rPr>
            <w:i/>
            <w:iCs/>
          </w:rPr>
          <w:delText xml:space="preserve"> </w:delText>
        </w:r>
        <w:r w:rsidDel="00D024E2">
          <w:rPr>
            <w:i/>
            <w:iCs/>
          </w:rPr>
          <w:delText>3</w:delText>
        </w:r>
        <w:r w:rsidRPr="004A1178" w:rsidDel="00D024E2">
          <w:rPr>
            <w:i/>
            <w:iCs/>
          </w:rPr>
          <w:delText xml:space="preserve">: </w:delText>
        </w:r>
        <w:r w:rsidDel="00D024E2">
          <w:rPr>
            <w:i/>
            <w:iCs/>
          </w:rPr>
          <w:delText>Nivel 2 del Modelo Madurez Richardson</w:delText>
        </w:r>
      </w:del>
    </w:p>
    <w:p w14:paraId="40EFC6F0" w14:textId="41E55188" w:rsidR="002F3621" w:rsidRDefault="00CB36B4" w:rsidP="00654690">
      <w:pPr>
        <w:pStyle w:val="Prrafodelista"/>
        <w:numPr>
          <w:ilvl w:val="1"/>
          <w:numId w:val="21"/>
        </w:numPr>
        <w:ind w:left="1276"/>
      </w:pPr>
      <w:r>
        <w:t>Nivel 3:</w:t>
      </w:r>
      <w:r w:rsidR="00787C8C">
        <w:t xml:space="preserve"> </w:t>
      </w:r>
      <w:r w:rsidR="00787C8C" w:rsidRPr="00830BEF">
        <w:rPr>
          <w:i/>
          <w:iCs/>
        </w:rPr>
        <w:t>Hypermedia Controls</w:t>
      </w:r>
    </w:p>
    <w:p w14:paraId="15759C7C" w14:textId="367D0FC3" w:rsidR="00D05719" w:rsidRPr="00F25BE2" w:rsidRDefault="00D05719" w:rsidP="00654690">
      <w:pPr>
        <w:pStyle w:val="Prrafodelista"/>
        <w:ind w:left="1276"/>
      </w:pPr>
      <w:del w:id="1050" w:author="Microsoft Office User" w:date="2023-06-05T18:31:00Z">
        <w:r w:rsidRPr="00885204" w:rsidDel="00646EFF">
          <w:delText xml:space="preserve">Hace uso de HATEOAS. </w:delText>
        </w:r>
        <w:r w:rsidR="00F25BE2" w:rsidRPr="00F25BE2" w:rsidDel="00646EFF">
          <w:delText>Al hacer un</w:delText>
        </w:r>
        <w:r w:rsidR="00885204" w:rsidDel="00646EFF">
          <w:delText>a solicitud (</w:delText>
        </w:r>
        <w:r w:rsidR="00885204" w:rsidRPr="00885204" w:rsidDel="00646EFF">
          <w:rPr>
            <w:i/>
            <w:iCs/>
          </w:rPr>
          <w:delText>request</w:delText>
        </w:r>
        <w:r w:rsidR="00885204" w:rsidDel="00646EFF">
          <w:delText xml:space="preserve">) </w:delText>
        </w:r>
        <w:r w:rsidR="00F25BE2" w:rsidRPr="00F25BE2" w:rsidDel="00646EFF">
          <w:delText>nos devolverá informaci</w:delText>
        </w:r>
        <w:r w:rsidR="00F25BE2" w:rsidDel="00646EFF">
          <w:delText>ó</w:delText>
        </w:r>
        <w:r w:rsidR="00F25BE2" w:rsidRPr="00F25BE2" w:rsidDel="00646EFF">
          <w:delText>n adicional (</w:delText>
        </w:r>
        <w:r w:rsidR="00F25BE2" w:rsidRPr="003142EC" w:rsidDel="00646EFF">
          <w:rPr>
            <w:i/>
            <w:iCs/>
          </w:rPr>
          <w:delText>link</w:delText>
        </w:r>
        <w:r w:rsidR="00F25BE2" w:rsidRPr="00F25BE2" w:rsidDel="00646EFF">
          <w:delText>)</w:delText>
        </w:r>
        <w:r w:rsidR="00F25BE2" w:rsidDel="00646EFF">
          <w:delText xml:space="preserve"> sobre otro recurso.</w:delText>
        </w:r>
        <w:r w:rsidR="00F25BE2" w:rsidRPr="00F25BE2" w:rsidDel="00646EFF">
          <w:delText xml:space="preserve"> </w:delText>
        </w:r>
      </w:del>
      <w:ins w:id="1051" w:author="Microsoft Office User" w:date="2023-06-05T18:31:00Z">
        <w:r w:rsidR="00646EFF" w:rsidRPr="00646EFF">
          <w:t>En este nivel, se hace uso de HATEOAS (Hypermedia as the Engine of Application State). Al realizar una solicitud a un servicio, además de obtener la respuesta esperada, también se devuelve información adicional en forma de enlaces (</w:t>
        </w:r>
        <w:r w:rsidR="00646EFF" w:rsidRPr="00654690">
          <w:rPr>
            <w:i/>
            <w:iCs/>
            <w:rPrChange w:id="1052" w:author="Microsoft Office User" w:date="2023-06-05T21:35:00Z">
              <w:rPr/>
            </w:rPrChange>
          </w:rPr>
          <w:t>links</w:t>
        </w:r>
        <w:r w:rsidR="00646EFF" w:rsidRPr="00646EFF">
          <w:t>) a otros recursos relacionados. Estos enlaces permiten a los clientes descubrir y navegar de forma dinámica por la aplicación, sin necesidad de conocer de antemano todas las rutas disponibles.</w:t>
        </w:r>
      </w:ins>
    </w:p>
    <w:p w14:paraId="0BA55518" w14:textId="61C233A3" w:rsidR="0058297D" w:rsidRDefault="0058297D" w:rsidP="008D4BB3">
      <w:pPr>
        <w:pStyle w:val="Descripcin"/>
        <w:keepNext/>
        <w:ind w:left="1418"/>
        <w:jc w:val="center"/>
        <w:rPr>
          <w:ins w:id="1053" w:author="Microsoft Office User" w:date="2023-05-25T12:57:00Z"/>
        </w:rPr>
      </w:pPr>
      <w:bookmarkStart w:id="1054" w:name="_Toc136885544"/>
      <w:ins w:id="1055" w:author="Microsoft Office User" w:date="2023-05-25T12:57:00Z">
        <w:r>
          <w:t xml:space="preserve">Ilustración </w:t>
        </w:r>
        <w:r>
          <w:fldChar w:fldCharType="begin"/>
        </w:r>
        <w:r>
          <w:instrText xml:space="preserve"> SEQ Ilustración \* ARABIC </w:instrText>
        </w:r>
      </w:ins>
      <w:r>
        <w:fldChar w:fldCharType="separate"/>
      </w:r>
      <w:r w:rsidR="00DB606A">
        <w:rPr>
          <w:noProof/>
        </w:rPr>
        <w:t>4</w:t>
      </w:r>
      <w:ins w:id="1056" w:author="Microsoft Office User" w:date="2023-05-25T12:57:00Z">
        <w:r>
          <w:fldChar w:fldCharType="end"/>
        </w:r>
        <w:r>
          <w:t xml:space="preserve">: </w:t>
        </w:r>
        <w:r w:rsidRPr="007A35CA">
          <w:t>Nivel 3 del Modelo Madurez Richardson</w:t>
        </w:r>
        <w:bookmarkEnd w:id="1054"/>
      </w:ins>
    </w:p>
    <w:p w14:paraId="546F56DD" w14:textId="77777777" w:rsidR="008F38D1" w:rsidRDefault="00D05719" w:rsidP="00885204">
      <w:pPr>
        <w:pStyle w:val="Prrafodelista"/>
        <w:keepNext/>
        <w:ind w:left="1418"/>
        <w:jc w:val="center"/>
        <w:rPr>
          <w:ins w:id="1057" w:author="Microsoft Office User" w:date="2023-05-21T11:00:00Z"/>
        </w:rPr>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32"/>
                    <a:stretch>
                      <a:fillRect/>
                    </a:stretch>
                  </pic:blipFill>
                  <pic:spPr>
                    <a:xfrm>
                      <a:off x="0" y="0"/>
                      <a:ext cx="3733653" cy="1511633"/>
                    </a:xfrm>
                    <a:prstGeom prst="rect">
                      <a:avLst/>
                    </a:prstGeom>
                  </pic:spPr>
                </pic:pic>
              </a:graphicData>
            </a:graphic>
          </wp:inline>
        </w:drawing>
      </w:r>
    </w:p>
    <w:p w14:paraId="404A9654" w14:textId="77777777" w:rsidR="007620FB" w:rsidRPr="00AD2A0B" w:rsidRDefault="007620FB">
      <w:pPr>
        <w:pStyle w:val="Prrafodelista"/>
        <w:keepNext/>
        <w:ind w:left="1418"/>
        <w:jc w:val="center"/>
        <w:rPr>
          <w:i/>
          <w:iCs/>
          <w:color w:val="44546A" w:themeColor="text2"/>
          <w:sz w:val="22"/>
          <w:szCs w:val="18"/>
          <w:lang w:val="en-US"/>
          <w:rPrChange w:id="1058" w:author="Microsoft Office User" w:date="2023-05-25T13:27:00Z">
            <w:rPr/>
          </w:rPrChange>
        </w:rPr>
        <w:pPrChange w:id="1059" w:author="Microsoft Office User" w:date="2023-05-25T13:27:00Z">
          <w:pPr>
            <w:ind w:left="371" w:firstLine="709"/>
            <w:jc w:val="center"/>
          </w:pPr>
        </w:pPrChange>
      </w:pPr>
      <w:ins w:id="1060" w:author="Microsoft Office User" w:date="2023-05-25T13:26:00Z">
        <w:r w:rsidRPr="00AD2A0B">
          <w:rPr>
            <w:i/>
            <w:iCs/>
            <w:color w:val="44546A" w:themeColor="text2"/>
            <w:sz w:val="22"/>
            <w:szCs w:val="18"/>
            <w:lang w:val="en-US"/>
            <w:rPrChange w:id="1061" w:author="Microsoft Office User" w:date="2023-05-25T13:27:00Z">
              <w:rPr/>
            </w:rPrChange>
          </w:rPr>
          <w:t>Fuente:</w:t>
        </w:r>
      </w:ins>
      <w:r w:rsidRPr="00AD2A0B">
        <w:rPr>
          <w:i/>
          <w:iCs/>
          <w:color w:val="44546A" w:themeColor="text2"/>
          <w:sz w:val="22"/>
          <w:szCs w:val="18"/>
          <w:lang w:val="en-US"/>
        </w:rPr>
        <w:t xml:space="preserve"> Richardson Maturity Model - Martin Fowler</w:t>
      </w:r>
      <w:del w:id="1062" w:author="Microsoft Office User" w:date="2023-05-21T10:38:00Z">
        <w:r w:rsidRPr="00AD2A0B" w:rsidDel="00C90A82">
          <w:rPr>
            <w:lang w:val="en-US"/>
          </w:rPr>
          <w:delText>Ilustración 1: Nivel 0 del Modelo Madurez Richardson</w:delText>
        </w:r>
      </w:del>
    </w:p>
    <w:p w14:paraId="538E9A49" w14:textId="4B2C83ED" w:rsidR="00202F90" w:rsidRDefault="00241D46" w:rsidP="00202F90">
      <w:pPr>
        <w:pStyle w:val="Ttulo2"/>
        <w:rPr>
          <w:ins w:id="1063" w:author="Microsoft Office User" w:date="2023-04-21T18:26:00Z"/>
        </w:rPr>
      </w:pPr>
      <w:bookmarkStart w:id="1064" w:name="_Toc136889309"/>
      <w:r>
        <w:t>Algoritmo de recomendación</w:t>
      </w:r>
      <w:bookmarkEnd w:id="1064"/>
    </w:p>
    <w:p w14:paraId="7DA1DACA" w14:textId="4AEE3BD0" w:rsidR="002707A3" w:rsidRPr="000F24F7" w:rsidRDefault="002707A3" w:rsidP="002707A3">
      <w:pPr>
        <w:rPr>
          <w:ins w:id="1065" w:author="Microsoft Office User" w:date="2023-05-12T15:18:00Z"/>
        </w:rPr>
      </w:pPr>
      <w:ins w:id="1066" w:author="Microsoft Office User" w:date="2023-05-12T15:18:00Z">
        <w:r>
          <w:t xml:space="preserve">En este </w:t>
        </w:r>
      </w:ins>
      <w:r w:rsidR="00F27E9E">
        <w:t>epígrafe</w:t>
      </w:r>
      <w:ins w:id="1067" w:author="Microsoft Office User" w:date="2023-05-12T15:18:00Z">
        <w:r>
          <w:t xml:space="preserve"> se </w:t>
        </w:r>
      </w:ins>
      <w:ins w:id="1068" w:author="Microsoft Office User" w:date="2023-06-05T21:35:00Z">
        <w:r w:rsidR="002456A0">
          <w:t>describe</w:t>
        </w:r>
      </w:ins>
      <w:ins w:id="1069" w:author="Microsoft Office User" w:date="2023-05-12T15:18:00Z">
        <w:r>
          <w:t xml:space="preserve"> e</w:t>
        </w:r>
      </w:ins>
      <w:ins w:id="1070" w:author="Microsoft Office User" w:date="2023-06-05T21:35:00Z">
        <w:r w:rsidR="004D4485">
          <w:t>l</w:t>
        </w:r>
      </w:ins>
      <w:ins w:id="1071" w:author="Microsoft Office User" w:date="2023-05-12T15:18:00Z">
        <w:r>
          <w:t xml:space="preserve"> estado del arte necesario para comprender el algoritmo de recomendación utilizado en el proyecto. Se expondrán los principales métodos de aprendizaje utilizados en la construcción de sistemas de </w:t>
        </w:r>
        <w:r>
          <w:lastRenderedPageBreak/>
          <w:t xml:space="preserve">recomendación. Además, se describirán las técnicas de análisis de datos prescriptivas y medidas de similitud utilizadas en la generación de recomendaciones personalizadas. </w:t>
        </w:r>
      </w:ins>
    </w:p>
    <w:p w14:paraId="29E95139" w14:textId="2233FE1E" w:rsidR="000F24F7" w:rsidRPr="000F24F7" w:rsidDel="002707A3" w:rsidRDefault="000F24F7">
      <w:pPr>
        <w:rPr>
          <w:del w:id="1072" w:author="Microsoft Office User" w:date="2023-05-12T15:18:00Z"/>
        </w:rPr>
        <w:pPrChange w:id="1073" w:author="Microsoft Office User" w:date="2023-04-21T18:26:00Z">
          <w:pPr>
            <w:pStyle w:val="Ttulo2"/>
          </w:pPr>
        </w:pPrChange>
      </w:pPr>
      <w:bookmarkStart w:id="1074" w:name="_Toc135582726"/>
      <w:bookmarkStart w:id="1075" w:name="_Toc135928309"/>
      <w:bookmarkStart w:id="1076" w:name="_Toc136011941"/>
      <w:bookmarkStart w:id="1077" w:name="_Toc136018772"/>
      <w:bookmarkStart w:id="1078" w:name="_Toc136019651"/>
      <w:bookmarkStart w:id="1079" w:name="_Toc136020069"/>
      <w:bookmarkStart w:id="1080" w:name="_Toc136879404"/>
      <w:bookmarkStart w:id="1081" w:name="_Toc136879510"/>
      <w:bookmarkStart w:id="1082" w:name="_Toc136879647"/>
      <w:bookmarkStart w:id="1083" w:name="_Toc136889310"/>
      <w:bookmarkEnd w:id="1074"/>
      <w:bookmarkEnd w:id="1075"/>
      <w:bookmarkEnd w:id="1076"/>
      <w:bookmarkEnd w:id="1077"/>
      <w:bookmarkEnd w:id="1078"/>
      <w:bookmarkEnd w:id="1079"/>
      <w:bookmarkEnd w:id="1080"/>
      <w:bookmarkEnd w:id="1081"/>
      <w:bookmarkEnd w:id="1082"/>
      <w:bookmarkEnd w:id="1083"/>
    </w:p>
    <w:p w14:paraId="2D63B6D7" w14:textId="50A5E769" w:rsidR="0013407C" w:rsidRPr="00166464" w:rsidRDefault="0013407C" w:rsidP="0013407C">
      <w:pPr>
        <w:pStyle w:val="Ttulo3"/>
      </w:pPr>
      <w:bookmarkStart w:id="1084" w:name="_Toc136889311"/>
      <w:commentRangeStart w:id="1085"/>
      <w:commentRangeStart w:id="1086"/>
      <w:r w:rsidRPr="00E05DD1">
        <w:t>Introducci</w:t>
      </w:r>
      <w:r>
        <w:t>ó</w:t>
      </w:r>
      <w:r w:rsidRPr="00E05DD1">
        <w:t>n a la ciencia de los datos</w:t>
      </w:r>
      <w:commentRangeEnd w:id="1085"/>
      <w:r w:rsidR="005626FD">
        <w:rPr>
          <w:rStyle w:val="Refdecomentario"/>
          <w:rFonts w:asciiTheme="minorHAnsi" w:eastAsiaTheme="minorHAnsi" w:hAnsiTheme="minorHAnsi" w:cstheme="minorBidi"/>
          <w:b w:val="0"/>
        </w:rPr>
        <w:commentReference w:id="1085"/>
      </w:r>
      <w:commentRangeEnd w:id="1086"/>
      <w:r w:rsidR="00E47AED">
        <w:rPr>
          <w:rStyle w:val="Refdecomentario"/>
          <w:rFonts w:asciiTheme="minorHAnsi" w:eastAsiaTheme="minorHAnsi" w:hAnsiTheme="minorHAnsi" w:cstheme="minorBidi"/>
          <w:b w:val="0"/>
        </w:rPr>
        <w:commentReference w:id="1086"/>
      </w:r>
      <w:bookmarkEnd w:id="1084"/>
    </w:p>
    <w:p w14:paraId="24682209" w14:textId="1952DEF4" w:rsidR="002707A3" w:rsidRPr="00E60BAF" w:rsidRDefault="002707A3" w:rsidP="002707A3">
      <w:pPr>
        <w:rPr>
          <w:ins w:id="1087" w:author="Microsoft Office User" w:date="2023-05-12T15:18:00Z"/>
          <w:szCs w:val="24"/>
        </w:rPr>
      </w:pPr>
      <w:commentRangeStart w:id="1088"/>
      <w:ins w:id="1089" w:author="Microsoft Office User" w:date="2023-05-12T15:18:00Z">
        <w:r w:rsidRPr="00E60BAF">
          <w:rPr>
            <w:szCs w:val="24"/>
          </w:rPr>
          <w:t>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w:t>
        </w:r>
        <w:r w:rsidRPr="00E60BAF">
          <w:rPr>
            <w:i/>
            <w:iCs/>
            <w:szCs w:val="24"/>
          </w:rPr>
          <w:t>Big Data</w:t>
        </w:r>
        <w:r w:rsidRPr="00E60BAF">
          <w:rPr>
            <w:szCs w:val="24"/>
          </w:rPr>
          <w:t>”. En general estas técnicas de análisis y explotación de datos es lo que popularmente se ha llamado “Inteligencia Artificial” y, más en concreto, “</w:t>
        </w:r>
        <w:r w:rsidRPr="00E60BAF">
          <w:rPr>
            <w:i/>
            <w:iCs/>
            <w:szCs w:val="24"/>
          </w:rPr>
          <w:t>Machine Learning</w:t>
        </w:r>
        <w:r w:rsidRPr="00E60BAF">
          <w:rPr>
            <w:szCs w:val="24"/>
          </w:rPr>
          <w:t>”, que son algoritmos con la habilidad de aprender sin haber sido explícitamente programados.</w:t>
        </w:r>
        <w:commentRangeEnd w:id="1088"/>
        <w:r w:rsidRPr="00E60BAF">
          <w:rPr>
            <w:rStyle w:val="Refdecomentario"/>
            <w:sz w:val="24"/>
            <w:szCs w:val="24"/>
          </w:rPr>
          <w:commentReference w:id="1088"/>
        </w:r>
        <w:r w:rsidRPr="00E60BAF">
          <w:rPr>
            <w:szCs w:val="24"/>
          </w:rPr>
          <w:t xml:space="preserve"> </w:t>
        </w:r>
      </w:ins>
      <w:customXmlInsRangeStart w:id="1090" w:author="Microsoft Office User" w:date="2023-05-12T15:18:00Z"/>
      <w:sdt>
        <w:sdtPr>
          <w:rPr>
            <w:szCs w:val="24"/>
          </w:rPr>
          <w:id w:val="188189256"/>
          <w:citation/>
        </w:sdtPr>
        <w:sdtContent>
          <w:customXmlInsRangeEnd w:id="1090"/>
          <w:ins w:id="1091" w:author="Microsoft Office User" w:date="2023-05-12T15:18:00Z">
            <w:r w:rsidRPr="00E60BAF">
              <w:rPr>
                <w:szCs w:val="24"/>
              </w:rPr>
              <w:fldChar w:fldCharType="begin"/>
            </w:r>
            <w:r w:rsidRPr="00E60BAF">
              <w:rPr>
                <w:szCs w:val="24"/>
              </w:rPr>
              <w:instrText xml:space="preserve"> CITATION Kel21 \l 3082 </w:instrText>
            </w:r>
            <w:r w:rsidRPr="00E60BAF">
              <w:rPr>
                <w:szCs w:val="24"/>
              </w:rPr>
              <w:fldChar w:fldCharType="separate"/>
            </w:r>
          </w:ins>
          <w:r w:rsidR="00B6643D" w:rsidRPr="00B6643D">
            <w:rPr>
              <w:noProof/>
              <w:szCs w:val="24"/>
            </w:rPr>
            <w:t>(Kelleher &amp; Tierney, 2021)</w:t>
          </w:r>
          <w:ins w:id="1092" w:author="Microsoft Office User" w:date="2023-05-12T15:18:00Z">
            <w:r w:rsidRPr="00E60BAF">
              <w:rPr>
                <w:szCs w:val="24"/>
              </w:rPr>
              <w:fldChar w:fldCharType="end"/>
            </w:r>
          </w:ins>
          <w:customXmlInsRangeStart w:id="1093" w:author="Microsoft Office User" w:date="2023-05-12T15:18:00Z"/>
        </w:sdtContent>
      </w:sdt>
      <w:customXmlInsRangeEnd w:id="1093"/>
    </w:p>
    <w:p w14:paraId="656A145E" w14:textId="55EC9EFD" w:rsidR="0013407C" w:rsidRPr="00023E3D" w:rsidDel="002707A3" w:rsidRDefault="0013407C" w:rsidP="0013407C">
      <w:pPr>
        <w:rPr>
          <w:del w:id="1094" w:author="Microsoft Office User" w:date="2023-05-12T15:18:00Z"/>
          <w:i/>
          <w:iCs/>
        </w:rPr>
      </w:pPr>
      <w:commentRangeStart w:id="1095"/>
      <w:del w:id="1096" w:author="Microsoft Office User" w:date="2023-05-12T15:18:00Z">
        <w:r w:rsidRPr="00023E3D" w:rsidDel="002707A3">
          <w:rPr>
            <w:i/>
            <w:iCs/>
          </w:rPr>
          <w:delText xml:space="preserve">La automatización de tareas y la capacidad de extraer valor de los datos es el presente y el futuro cercano de cualquier tipo de actividad/función/negocio que implique análisis y toma de decisiones. Otras eras de la historia de la humanidad se han caracterizado por manipular materias primas físicas: cobre, hierro, bronce, etc. Nosotros nos ha tocado vivir la “era de los datos”, y es el dato el nuevo material del que tenemos que extraer valor. </w:delText>
        </w:r>
        <w:commentRangeEnd w:id="1095"/>
        <w:r w:rsidR="005626FD" w:rsidRPr="00023E3D" w:rsidDel="002707A3">
          <w:rPr>
            <w:rStyle w:val="Refdecomentario"/>
            <w:i/>
            <w:iCs/>
          </w:rPr>
          <w:commentReference w:id="1095"/>
        </w:r>
        <w:bookmarkStart w:id="1097" w:name="_Toc135582728"/>
        <w:bookmarkStart w:id="1098" w:name="_Toc135928311"/>
        <w:bookmarkStart w:id="1099" w:name="_Toc136011943"/>
        <w:bookmarkStart w:id="1100" w:name="_Toc136018774"/>
        <w:bookmarkStart w:id="1101" w:name="_Toc136019653"/>
        <w:bookmarkStart w:id="1102" w:name="_Toc136020071"/>
        <w:bookmarkStart w:id="1103" w:name="_Toc136879406"/>
        <w:bookmarkStart w:id="1104" w:name="_Toc136879512"/>
        <w:bookmarkStart w:id="1105" w:name="_Toc136879649"/>
        <w:bookmarkStart w:id="1106" w:name="_Toc136889312"/>
        <w:bookmarkEnd w:id="1097"/>
        <w:bookmarkEnd w:id="1098"/>
        <w:bookmarkEnd w:id="1099"/>
        <w:bookmarkEnd w:id="1100"/>
        <w:bookmarkEnd w:id="1101"/>
        <w:bookmarkEnd w:id="1102"/>
        <w:bookmarkEnd w:id="1103"/>
        <w:bookmarkEnd w:id="1104"/>
        <w:bookmarkEnd w:id="1105"/>
        <w:bookmarkEnd w:id="1106"/>
      </w:del>
    </w:p>
    <w:p w14:paraId="319C582E" w14:textId="05A12FE5" w:rsidR="0013407C" w:rsidRPr="00023E3D" w:rsidDel="002707A3" w:rsidRDefault="0013407C" w:rsidP="0013407C">
      <w:pPr>
        <w:rPr>
          <w:del w:id="1107" w:author="Microsoft Office User" w:date="2023-05-12T15:19:00Z"/>
          <w:i/>
          <w:iCs/>
        </w:rPr>
      </w:pPr>
      <w:commentRangeStart w:id="1108"/>
      <w:del w:id="1109" w:author="Microsoft Office User" w:date="2023-05-12T15:19:00Z">
        <w:r w:rsidRPr="00023E3D" w:rsidDel="002707A3">
          <w:rPr>
            <w:i/>
            <w:iCs/>
          </w:rPr>
          <w:delText>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“Big Data”. En general estas técnicas de análisis y explotación de datos es lo que popularmente se ha llamado “Inteligencia Artificial” y, más en concreto, “Machine Learning”, que son algoritmos con la habilidad de aprender sin haber sido explícitamente programados.</w:delText>
        </w:r>
        <w:commentRangeEnd w:id="1108"/>
        <w:r w:rsidR="005626FD" w:rsidRPr="00023E3D" w:rsidDel="002707A3">
          <w:rPr>
            <w:rStyle w:val="Refdecomentario"/>
            <w:i/>
            <w:iCs/>
          </w:rPr>
          <w:commentReference w:id="1108"/>
        </w:r>
        <w:bookmarkStart w:id="1110" w:name="_Toc135582729"/>
        <w:bookmarkStart w:id="1111" w:name="_Toc135928312"/>
        <w:bookmarkStart w:id="1112" w:name="_Toc136011944"/>
        <w:bookmarkStart w:id="1113" w:name="_Toc136018775"/>
        <w:bookmarkStart w:id="1114" w:name="_Toc136019654"/>
        <w:bookmarkStart w:id="1115" w:name="_Toc136020072"/>
        <w:bookmarkStart w:id="1116" w:name="_Toc136879407"/>
        <w:bookmarkStart w:id="1117" w:name="_Toc136879513"/>
        <w:bookmarkStart w:id="1118" w:name="_Toc136879650"/>
        <w:bookmarkStart w:id="1119" w:name="_Toc136889313"/>
        <w:bookmarkEnd w:id="1110"/>
        <w:bookmarkEnd w:id="1111"/>
        <w:bookmarkEnd w:id="1112"/>
        <w:bookmarkEnd w:id="1113"/>
        <w:bookmarkEnd w:id="1114"/>
        <w:bookmarkEnd w:id="1115"/>
        <w:bookmarkEnd w:id="1116"/>
        <w:bookmarkEnd w:id="1117"/>
        <w:bookmarkEnd w:id="1118"/>
        <w:bookmarkEnd w:id="1119"/>
      </w:del>
    </w:p>
    <w:p w14:paraId="117B8E3B" w14:textId="3F5D3385" w:rsidR="0013407C" w:rsidRPr="00166464" w:rsidRDefault="0013407C" w:rsidP="00986053">
      <w:pPr>
        <w:pStyle w:val="Ttulo3"/>
      </w:pPr>
      <w:bookmarkStart w:id="1120" w:name="_Toc136889314"/>
      <w:r w:rsidRPr="00023E3D">
        <w:rPr>
          <w:i/>
          <w:iCs/>
        </w:rPr>
        <w:t>Machine Learning</w:t>
      </w:r>
      <w:r w:rsidRPr="004A1178">
        <w:t>: m</w:t>
      </w:r>
      <w:r>
        <w:t>é</w:t>
      </w:r>
      <w:r w:rsidRPr="004A1178">
        <w:t>todos de aprendizaje</w:t>
      </w:r>
      <w:bookmarkEnd w:id="1120"/>
    </w:p>
    <w:p w14:paraId="4C0C1598" w14:textId="478C5148" w:rsidR="0013407C" w:rsidRPr="00E60BAF" w:rsidDel="00125CB2" w:rsidRDefault="00125CB2">
      <w:pPr>
        <w:rPr>
          <w:del w:id="1121" w:author="Microsoft Office User" w:date="2023-05-12T15:19:00Z"/>
          <w:szCs w:val="24"/>
        </w:rPr>
      </w:pPr>
      <w:ins w:id="1122" w:author="Microsoft Office User" w:date="2023-05-12T15:19:00Z">
        <w:r w:rsidRPr="00E60BAF">
          <w:rPr>
            <w:i/>
            <w:iCs/>
            <w:szCs w:val="24"/>
          </w:rPr>
          <w:t>Machine Learning</w:t>
        </w:r>
        <w:r w:rsidRPr="00E60BAF">
          <w:rPr>
            <w:szCs w:val="24"/>
          </w:rPr>
          <w:t xml:space="preserve"> </w:t>
        </w:r>
      </w:ins>
      <w:ins w:id="1123" w:author="Microsoft Office User" w:date="2023-06-05T21:36:00Z">
        <w:r w:rsidR="00D4214C">
          <w:rPr>
            <w:szCs w:val="24"/>
          </w:rPr>
          <w:t>es</w:t>
        </w:r>
      </w:ins>
      <w:ins w:id="1124" w:author="Microsoft Office User" w:date="2023-05-12T15:19:00Z">
        <w:r w:rsidRPr="00E60BAF">
          <w:rPr>
            <w:szCs w:val="24"/>
          </w:rPr>
          <w:t xml:space="preserve"> un conjunto de métodos capaces de detectar automáticamente patrones en los datos con el objetivo de definir modelos que permitan representar de una forma simplificada la realidad. </w:t>
        </w:r>
        <w:r w:rsidRPr="00E60BAF">
          <w:rPr>
            <w:i/>
            <w:iCs/>
            <w:szCs w:val="24"/>
          </w:rPr>
          <w:t>Machine Learning</w:t>
        </w:r>
        <w:r w:rsidRPr="00E60BAF">
          <w:rPr>
            <w:szCs w:val="24"/>
          </w:rPr>
          <w:t xml:space="preserve"> implica </w:t>
        </w:r>
        <w:commentRangeStart w:id="1125"/>
        <w:r w:rsidRPr="00E60BAF">
          <w:rPr>
            <w:szCs w:val="24"/>
          </w:rPr>
          <w:t xml:space="preserve">definir algoritmos que se encargan </w:t>
        </w:r>
        <w:commentRangeEnd w:id="1125"/>
        <w:r w:rsidRPr="00E60BAF">
          <w:rPr>
            <w:rStyle w:val="Refdecomentario"/>
            <w:sz w:val="24"/>
            <w:szCs w:val="24"/>
          </w:rPr>
          <w:commentReference w:id="1125"/>
        </w:r>
        <w:r w:rsidRPr="00E60BAF">
          <w:rPr>
            <w:szCs w:val="24"/>
          </w:rPr>
          <w:t>de que el modelo aprenda de los datos (se ajuste a los datos), es decir, el algoritmo se encarga de crear una función matemática para representar la realidad a partir de los datos</w:t>
        </w:r>
      </w:ins>
      <w:r w:rsidR="00023E3D" w:rsidRPr="00E60BAF">
        <w:rPr>
          <w:szCs w:val="24"/>
        </w:rPr>
        <w:t>.</w:t>
      </w:r>
      <w:ins w:id="1126" w:author="Microsoft Office User" w:date="2023-05-12T15:19:00Z">
        <w:r w:rsidRPr="00E60BAF">
          <w:rPr>
            <w:szCs w:val="24"/>
          </w:rPr>
          <w:t xml:space="preserve"> </w:t>
        </w:r>
      </w:ins>
      <w:customXmlInsRangeStart w:id="1127" w:author="Microsoft Office User" w:date="2023-05-12T15:19:00Z"/>
      <w:sdt>
        <w:sdtPr>
          <w:rPr>
            <w:szCs w:val="24"/>
          </w:rPr>
          <w:id w:val="-897132176"/>
          <w:citation/>
        </w:sdtPr>
        <w:sdtContent>
          <w:customXmlInsRangeEnd w:id="1127"/>
          <w:ins w:id="1128" w:author="Microsoft Office User" w:date="2023-05-12T15:19:00Z">
            <w:r w:rsidRPr="00E60BAF">
              <w:rPr>
                <w:szCs w:val="24"/>
              </w:rPr>
              <w:fldChar w:fldCharType="begin"/>
            </w:r>
            <w:r w:rsidR="00056A21" w:rsidRPr="00E60BAF">
              <w:rPr>
                <w:szCs w:val="24"/>
              </w:rPr>
              <w:instrText xml:space="preserve">CITATION Rom19 \l 3082 </w:instrText>
            </w:r>
            <w:r w:rsidRPr="00E60BAF">
              <w:rPr>
                <w:szCs w:val="24"/>
              </w:rPr>
              <w:fldChar w:fldCharType="separate"/>
            </w:r>
          </w:ins>
          <w:r w:rsidR="00B6643D" w:rsidRPr="00B6643D">
            <w:rPr>
              <w:noProof/>
              <w:szCs w:val="24"/>
            </w:rPr>
            <w:t>(Roman, 2019)</w:t>
          </w:r>
          <w:ins w:id="1129" w:author="Microsoft Office User" w:date="2023-05-12T15:19:00Z">
            <w:r w:rsidRPr="00E60BAF">
              <w:rPr>
                <w:szCs w:val="24"/>
              </w:rPr>
              <w:fldChar w:fldCharType="end"/>
            </w:r>
          </w:ins>
          <w:customXmlInsRangeStart w:id="1130" w:author="Microsoft Office User" w:date="2023-05-12T15:19:00Z"/>
        </w:sdtContent>
      </w:sdt>
      <w:customXmlInsRangeEnd w:id="1130"/>
      <w:del w:id="1131" w:author="Microsoft Office User" w:date="2023-05-12T15:19:00Z">
        <w:r w:rsidR="0013407C" w:rsidRPr="00E60BAF" w:rsidDel="00125CB2">
          <w:rPr>
            <w:szCs w:val="24"/>
          </w:rPr>
          <w:delText xml:space="preserve">Machine Learning son un conjunto de métodos capaces de detectar automáticamente patrones en los datos con el objetivo de definir modelos que permitan representar de una forma simplificada la realidad. Machine Learning implica </w:delText>
        </w:r>
        <w:commentRangeStart w:id="1132"/>
        <w:r w:rsidR="0013407C" w:rsidRPr="00E60BAF" w:rsidDel="00125CB2">
          <w:rPr>
            <w:szCs w:val="24"/>
          </w:rPr>
          <w:delText>definir algoritmos que se encarga</w:delText>
        </w:r>
      </w:del>
      <w:ins w:id="1133" w:author="Sergio Saugar García" w:date="2023-04-20T17:42:00Z">
        <w:del w:id="1134" w:author="Microsoft Office User" w:date="2023-05-12T15:19:00Z">
          <w:r w:rsidR="005626FD" w:rsidRPr="00E60BAF" w:rsidDel="00125CB2">
            <w:rPr>
              <w:szCs w:val="24"/>
            </w:rPr>
            <w:delText>n</w:delText>
          </w:r>
        </w:del>
      </w:ins>
      <w:del w:id="1135" w:author="Microsoft Office User" w:date="2023-05-12T15:19:00Z">
        <w:r w:rsidR="0013407C" w:rsidRPr="00E60BAF" w:rsidDel="00125CB2">
          <w:rPr>
            <w:szCs w:val="24"/>
          </w:rPr>
          <w:delText xml:space="preserve"> </w:delText>
        </w:r>
        <w:commentRangeEnd w:id="1132"/>
        <w:r w:rsidR="005626FD" w:rsidRPr="00E60BAF" w:rsidDel="00125CB2">
          <w:rPr>
            <w:rStyle w:val="Refdecomentario"/>
            <w:sz w:val="24"/>
            <w:szCs w:val="24"/>
          </w:rPr>
          <w:commentReference w:id="1132"/>
        </w:r>
        <w:r w:rsidR="0013407C" w:rsidRPr="00E60BAF" w:rsidDel="00125CB2">
          <w:rPr>
            <w:szCs w:val="24"/>
          </w:rPr>
          <w:delText>de que el modelo aprenda de los datos (se ajuste a los datos), es decir, el algoritmo se encarga de crear una función matemática para representar la realidad a partir de los datos. La diferencia fundamental entre la programación tradicional y la de Machine Learning radica en los elementos de entrada y de salida que tiene un modelo y el otro:</w:delText>
        </w:r>
      </w:del>
    </w:p>
    <w:p w14:paraId="06A54FD9" w14:textId="53D74590" w:rsidR="0013407C" w:rsidRPr="00E60BAF" w:rsidRDefault="0013407C">
      <w:pPr>
        <w:rPr>
          <w:szCs w:val="24"/>
        </w:rPr>
        <w:pPrChange w:id="1136" w:author="Microsoft Office User" w:date="2023-05-12T15:19:00Z">
          <w:pPr>
            <w:jc w:val="center"/>
          </w:pPr>
        </w:pPrChange>
      </w:pPr>
      <w:del w:id="1137" w:author="Microsoft Office User" w:date="2023-05-12T15:19:00Z">
        <w:r w:rsidRPr="00E60BAF" w:rsidDel="00125CB2">
          <w:rPr>
            <w:noProof/>
            <w:szCs w:val="24"/>
          </w:rPr>
          <w:drawing>
            <wp:inline distT="0" distB="0" distL="0" distR="0" wp14:anchorId="11F25EEC" wp14:editId="0C9ECB99">
              <wp:extent cx="2974975"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4975" cy="2011680"/>
                      </a:xfrm>
                      <a:prstGeom prst="rect">
                        <a:avLst/>
                      </a:prstGeom>
                      <a:noFill/>
                    </pic:spPr>
                  </pic:pic>
                </a:graphicData>
              </a:graphic>
            </wp:inline>
          </w:drawing>
        </w:r>
      </w:del>
    </w:p>
    <w:p w14:paraId="0EF4F354" w14:textId="045A7213" w:rsidR="0013407C" w:rsidRPr="00E60BAF" w:rsidDel="00125CB2" w:rsidRDefault="0013407C" w:rsidP="0013407C">
      <w:pPr>
        <w:jc w:val="center"/>
        <w:rPr>
          <w:del w:id="1138" w:author="Microsoft Office User" w:date="2023-05-12T15:19:00Z"/>
          <w:i/>
          <w:iCs/>
          <w:szCs w:val="24"/>
        </w:rPr>
      </w:pPr>
      <w:del w:id="1139" w:author="Microsoft Office User" w:date="2023-05-12T15:19:00Z">
        <w:r w:rsidRPr="00E60BAF" w:rsidDel="00125CB2">
          <w:rPr>
            <w:i/>
            <w:iCs/>
            <w:szCs w:val="24"/>
          </w:rPr>
          <w:delText xml:space="preserve">Ilustración </w:delText>
        </w:r>
        <w:r w:rsidR="004C78C5" w:rsidRPr="00E60BAF" w:rsidDel="00125CB2">
          <w:rPr>
            <w:i/>
            <w:iCs/>
            <w:szCs w:val="24"/>
          </w:rPr>
          <w:delText>5</w:delText>
        </w:r>
        <w:r w:rsidRPr="00E60BAF" w:rsidDel="00125CB2">
          <w:rPr>
            <w:i/>
            <w:iCs/>
            <w:szCs w:val="24"/>
          </w:rPr>
          <w:delText xml:space="preserve">: </w:delText>
        </w:r>
        <w:r w:rsidR="004C78C5" w:rsidRPr="00E60BAF" w:rsidDel="00125CB2">
          <w:rPr>
            <w:i/>
            <w:iCs/>
            <w:szCs w:val="24"/>
          </w:rPr>
          <w:delText>D</w:delText>
        </w:r>
        <w:r w:rsidRPr="00E60BAF" w:rsidDel="00125CB2">
          <w:rPr>
            <w:i/>
            <w:iCs/>
            <w:szCs w:val="24"/>
          </w:rPr>
          <w:delText>iferencia entre la programación tradicional y el ML</w:delText>
        </w:r>
      </w:del>
    </w:p>
    <w:p w14:paraId="66279988" w14:textId="5CA3F3AC" w:rsidR="0013407C" w:rsidRPr="00E60BAF" w:rsidRDefault="0013407C" w:rsidP="0013407C">
      <w:pPr>
        <w:jc w:val="left"/>
        <w:rPr>
          <w:ins w:id="1140" w:author="Microsoft Office User" w:date="2023-05-12T15:20:00Z"/>
          <w:szCs w:val="24"/>
        </w:rPr>
      </w:pPr>
      <w:del w:id="1141" w:author="Microsoft Office User" w:date="2023-05-12T15:20:00Z">
        <w:r w:rsidRPr="00E60BAF" w:rsidDel="00125CB2">
          <w:rPr>
            <w:szCs w:val="24"/>
          </w:rPr>
          <w:delText>Los métodos de aprendizaje</w:delText>
        </w:r>
      </w:del>
      <w:del w:id="1142" w:author="Microsoft Office User" w:date="2023-05-02T10:02:00Z">
        <w:r w:rsidR="00BD6CA0" w:rsidRPr="00E60BAF" w:rsidDel="00593061">
          <w:rPr>
            <w:szCs w:val="24"/>
          </w:rPr>
          <w:delText xml:space="preserve"> </w:delText>
        </w:r>
      </w:del>
      <w:del w:id="1143" w:author="Microsoft Office User" w:date="2023-05-02T10:01:00Z">
        <w:r w:rsidR="00BD6CA0" w:rsidRPr="00E60BAF" w:rsidDel="00593061">
          <w:rPr>
            <w:szCs w:val="24"/>
          </w:rPr>
          <w:delText>[</w:delText>
        </w:r>
        <w:r w:rsidR="004C78C5" w:rsidRPr="00E60BAF" w:rsidDel="00593061">
          <w:rPr>
            <w:szCs w:val="24"/>
          </w:rPr>
          <w:delText>2</w:delText>
        </w:r>
        <w:r w:rsidR="00BD6CA0" w:rsidRPr="00E60BAF" w:rsidDel="00593061">
          <w:rPr>
            <w:szCs w:val="24"/>
          </w:rPr>
          <w:delText>]</w:delText>
        </w:r>
      </w:del>
      <w:del w:id="1144" w:author="Microsoft Office User" w:date="2023-05-12T15:20:00Z">
        <w:r w:rsidRPr="00E60BAF" w:rsidDel="00125CB2">
          <w:rPr>
            <w:szCs w:val="24"/>
          </w:rPr>
          <w:delText xml:space="preserve"> implican la consecución de una serie de </w:delText>
        </w:r>
      </w:del>
      <w:del w:id="1145" w:author="Microsoft Office User" w:date="2023-05-02T10:02:00Z">
        <w:r w:rsidRPr="00E60BAF" w:rsidDel="00593061">
          <w:rPr>
            <w:szCs w:val="24"/>
          </w:rPr>
          <w:delText>pasos:</w:delText>
        </w:r>
      </w:del>
      <w:ins w:id="1146" w:author="Microsoft Office User" w:date="2023-05-12T15:20:00Z">
        <w:r w:rsidR="00125CB2" w:rsidRPr="00E60BAF">
          <w:rPr>
            <w:szCs w:val="24"/>
          </w:rPr>
          <w:t>En función del objetivo que persiguen hay dos familias de métodos de aprendizaje</w:t>
        </w:r>
      </w:ins>
      <w:r w:rsidR="001D028F" w:rsidRPr="00E60BAF">
        <w:rPr>
          <w:szCs w:val="24"/>
        </w:rPr>
        <w:t>:</w:t>
      </w:r>
      <w:ins w:id="1147" w:author="Microsoft Office User" w:date="2023-05-12T15:20:00Z">
        <w:r w:rsidR="00125CB2" w:rsidRPr="00E60BAF">
          <w:rPr>
            <w:szCs w:val="24"/>
          </w:rPr>
          <w:t xml:space="preserve"> </w:t>
        </w:r>
      </w:ins>
      <w:customXmlInsRangeStart w:id="1148" w:author="Microsoft Office User" w:date="2023-05-12T15:20:00Z"/>
      <w:sdt>
        <w:sdtPr>
          <w:rPr>
            <w:szCs w:val="24"/>
          </w:rPr>
          <w:id w:val="-678507167"/>
          <w:citation/>
        </w:sdtPr>
        <w:sdtContent>
          <w:customXmlInsRangeEnd w:id="1148"/>
          <w:ins w:id="1149" w:author="Microsoft Office User" w:date="2023-05-12T15:20:00Z">
            <w:r w:rsidR="00125CB2" w:rsidRPr="00E60BAF">
              <w:rPr>
                <w:szCs w:val="24"/>
              </w:rPr>
              <w:fldChar w:fldCharType="begin"/>
            </w:r>
            <w:r w:rsidR="00125CB2" w:rsidRPr="00E60BAF">
              <w:rPr>
                <w:szCs w:val="24"/>
              </w:rPr>
              <w:instrText xml:space="preserve"> CITATION Cañ21 \l 3082 </w:instrText>
            </w:r>
            <w:r w:rsidR="00125CB2" w:rsidRPr="00E60BAF">
              <w:rPr>
                <w:szCs w:val="24"/>
              </w:rPr>
              <w:fldChar w:fldCharType="separate"/>
            </w:r>
          </w:ins>
          <w:r w:rsidR="00B6643D" w:rsidRPr="00B6643D">
            <w:rPr>
              <w:noProof/>
              <w:szCs w:val="24"/>
            </w:rPr>
            <w:t>(Cañadas, 2021)</w:t>
          </w:r>
          <w:ins w:id="1150" w:author="Microsoft Office User" w:date="2023-05-12T15:20:00Z">
            <w:r w:rsidR="00125CB2" w:rsidRPr="00E60BAF">
              <w:rPr>
                <w:szCs w:val="24"/>
              </w:rPr>
              <w:fldChar w:fldCharType="end"/>
            </w:r>
          </w:ins>
          <w:customXmlInsRangeStart w:id="1151" w:author="Microsoft Office User" w:date="2023-05-12T15:20:00Z"/>
        </w:sdtContent>
      </w:sdt>
      <w:customXmlInsRangeEnd w:id="1151"/>
    </w:p>
    <w:p w14:paraId="35DFCBED" w14:textId="77777777" w:rsidR="00125CB2" w:rsidRPr="00E60BAF" w:rsidRDefault="00125CB2" w:rsidP="00125CB2">
      <w:pPr>
        <w:pStyle w:val="Prrafodelista"/>
        <w:numPr>
          <w:ilvl w:val="0"/>
          <w:numId w:val="8"/>
        </w:numPr>
        <w:ind w:left="567" w:hanging="283"/>
        <w:jc w:val="left"/>
        <w:rPr>
          <w:ins w:id="1152" w:author="Microsoft Office User" w:date="2023-05-12T15:20:00Z"/>
          <w:szCs w:val="24"/>
        </w:rPr>
      </w:pPr>
      <w:ins w:id="1153" w:author="Microsoft Office User" w:date="2023-05-12T15:20:00Z">
        <w:r w:rsidRPr="00E60BAF">
          <w:rPr>
            <w:szCs w:val="24"/>
          </w:rPr>
          <w:t>Métodos de aprendizaje predictivos o supervisados: el objetivo es estimar una variable a futuro, en función del tipo de variable distinguimos entre:</w:t>
        </w:r>
      </w:ins>
    </w:p>
    <w:p w14:paraId="659F0BB4" w14:textId="43BEEADE" w:rsidR="00125CB2" w:rsidRPr="00E60BAF" w:rsidRDefault="00125CB2" w:rsidP="00125CB2">
      <w:pPr>
        <w:pStyle w:val="Prrafodelista"/>
        <w:numPr>
          <w:ilvl w:val="1"/>
          <w:numId w:val="8"/>
        </w:numPr>
        <w:ind w:left="851" w:hanging="284"/>
        <w:jc w:val="left"/>
        <w:rPr>
          <w:ins w:id="1154" w:author="Microsoft Office User" w:date="2023-05-12T15:20:00Z"/>
          <w:szCs w:val="24"/>
        </w:rPr>
      </w:pPr>
      <w:ins w:id="1155" w:author="Microsoft Office User" w:date="2023-05-12T15:20:00Z">
        <w:r w:rsidRPr="00E60BAF">
          <w:rPr>
            <w:szCs w:val="24"/>
          </w:rPr>
          <w:t xml:space="preserve">Clasificación: la variable es categórica pudiendo ser binaria (ej. sí/no, paga/no paga…), múltiple (ej. compra a, b o c) </w:t>
        </w:r>
      </w:ins>
      <w:r w:rsidR="009B19BF" w:rsidRPr="00E60BAF">
        <w:rPr>
          <w:szCs w:val="24"/>
        </w:rPr>
        <w:t>u</w:t>
      </w:r>
      <w:ins w:id="1156" w:author="Microsoft Office User" w:date="2023-05-12T15:20:00Z">
        <w:r w:rsidRPr="00E60BAF">
          <w:rPr>
            <w:szCs w:val="24"/>
          </w:rPr>
          <w:t xml:space="preserve"> ordenada (ej. riesgo alto, medio, bajo)</w:t>
        </w:r>
      </w:ins>
    </w:p>
    <w:p w14:paraId="2190D29B" w14:textId="77777777" w:rsidR="00125CB2" w:rsidRPr="00E60BAF" w:rsidRDefault="00125CB2" w:rsidP="00125CB2">
      <w:pPr>
        <w:pStyle w:val="Prrafodelista"/>
        <w:numPr>
          <w:ilvl w:val="1"/>
          <w:numId w:val="8"/>
        </w:numPr>
        <w:ind w:left="851" w:hanging="284"/>
        <w:jc w:val="left"/>
        <w:rPr>
          <w:ins w:id="1157" w:author="Microsoft Office User" w:date="2023-05-12T15:20:00Z"/>
          <w:szCs w:val="24"/>
        </w:rPr>
      </w:pPr>
      <w:ins w:id="1158" w:author="Microsoft Office User" w:date="2023-05-12T15:20:00Z">
        <w:r w:rsidRPr="00E60BAF">
          <w:rPr>
            <w:szCs w:val="24"/>
          </w:rPr>
          <w:t>Regresión: la variable es numérica (ej. precio, cantidad, tiempo…)</w:t>
        </w:r>
      </w:ins>
    </w:p>
    <w:p w14:paraId="4BEC5275" w14:textId="77777777" w:rsidR="00125CB2" w:rsidRPr="00E60BAF" w:rsidRDefault="00125CB2" w:rsidP="00125CB2">
      <w:pPr>
        <w:pStyle w:val="Prrafodelista"/>
        <w:numPr>
          <w:ilvl w:val="0"/>
          <w:numId w:val="8"/>
        </w:numPr>
        <w:ind w:left="567" w:hanging="283"/>
        <w:jc w:val="left"/>
        <w:rPr>
          <w:ins w:id="1159" w:author="Microsoft Office User" w:date="2023-05-12T15:20:00Z"/>
          <w:szCs w:val="24"/>
        </w:rPr>
      </w:pPr>
      <w:ins w:id="1160" w:author="Microsoft Office User" w:date="2023-05-12T15:20:00Z">
        <w:r w:rsidRPr="00E60BAF">
          <w:rPr>
            <w:szCs w:val="24"/>
          </w:rPr>
          <w:lastRenderedPageBreak/>
          <w:t>Métodos de aprendizaje descriptivos o no supervisados: el objetivo es explorar los datos</w:t>
        </w:r>
      </w:ins>
    </w:p>
    <w:p w14:paraId="44243DA7" w14:textId="77777777" w:rsidR="00125CB2" w:rsidRPr="00E60BAF" w:rsidRDefault="00125CB2" w:rsidP="00125CB2">
      <w:pPr>
        <w:pStyle w:val="Prrafodelista"/>
        <w:numPr>
          <w:ilvl w:val="1"/>
          <w:numId w:val="8"/>
        </w:numPr>
        <w:ind w:left="851" w:hanging="284"/>
        <w:jc w:val="left"/>
        <w:rPr>
          <w:ins w:id="1161" w:author="Microsoft Office User" w:date="2023-05-12T15:20:00Z"/>
          <w:szCs w:val="24"/>
        </w:rPr>
      </w:pPr>
      <w:ins w:id="1162" w:author="Microsoft Office User" w:date="2023-05-12T15:20:00Z">
        <w:r w:rsidRPr="00E60BAF">
          <w:rPr>
            <w:szCs w:val="24"/>
          </w:rPr>
          <w:t>Agrupamiento o “</w:t>
        </w:r>
        <w:r w:rsidRPr="00E60BAF">
          <w:rPr>
            <w:i/>
            <w:iCs/>
            <w:szCs w:val="24"/>
          </w:rPr>
          <w:t>Clustering</w:t>
        </w:r>
        <w:r w:rsidRPr="00E60BAF">
          <w:rPr>
            <w:szCs w:val="24"/>
          </w:rPr>
          <w:t>”: el objetivo es agrupar los datos en conjuntos (“</w:t>
        </w:r>
        <w:r w:rsidRPr="00E60BAF">
          <w:rPr>
            <w:i/>
            <w:iCs/>
            <w:szCs w:val="24"/>
          </w:rPr>
          <w:t>clusters</w:t>
        </w:r>
        <w:r w:rsidRPr="00E60BAF">
          <w:rPr>
            <w:szCs w:val="24"/>
          </w:rPr>
          <w:t>”) que se parezcan dentro de un mismo conjunto y que se diferencien de otros conjuntos (Ej. clientes con hábitos de compra similares)</w:t>
        </w:r>
      </w:ins>
    </w:p>
    <w:p w14:paraId="3D5DFFC4" w14:textId="77777777" w:rsidR="00125CB2" w:rsidRPr="00E60BAF" w:rsidRDefault="00125CB2" w:rsidP="00125CB2">
      <w:pPr>
        <w:pStyle w:val="Prrafodelista"/>
        <w:numPr>
          <w:ilvl w:val="1"/>
          <w:numId w:val="8"/>
        </w:numPr>
        <w:ind w:left="851" w:hanging="284"/>
        <w:jc w:val="left"/>
        <w:rPr>
          <w:ins w:id="1163" w:author="Microsoft Office User" w:date="2023-05-12T15:20:00Z"/>
          <w:szCs w:val="24"/>
        </w:rPr>
      </w:pPr>
      <w:ins w:id="1164" w:author="Microsoft Office User" w:date="2023-05-12T15:20:00Z">
        <w:r w:rsidRPr="00E60BAF">
          <w:rPr>
            <w:szCs w:val="24"/>
          </w:rPr>
          <w:t>Reglas de asociación: buscan reglas (reglas de co-ocurrencia) que describen la mayor parte posible de los datos (ej. productos que se compran juntos)</w:t>
        </w:r>
      </w:ins>
    </w:p>
    <w:p w14:paraId="5A29E2B6" w14:textId="77777777" w:rsidR="00125CB2" w:rsidRPr="00E60BAF" w:rsidRDefault="00125CB2" w:rsidP="00125CB2">
      <w:pPr>
        <w:pStyle w:val="Prrafodelista"/>
        <w:numPr>
          <w:ilvl w:val="1"/>
          <w:numId w:val="8"/>
        </w:numPr>
        <w:ind w:left="851" w:hanging="284"/>
        <w:jc w:val="left"/>
        <w:rPr>
          <w:ins w:id="1165" w:author="Microsoft Office User" w:date="2023-05-12T15:20:00Z"/>
          <w:szCs w:val="24"/>
        </w:rPr>
      </w:pPr>
      <w:ins w:id="1166" w:author="Microsoft Office User" w:date="2023-05-12T15:20:00Z">
        <w:r w:rsidRPr="00E60BAF">
          <w:rPr>
            <w:szCs w:val="24"/>
          </w:rPr>
          <w:t>Análisis de Componentes Principales (ACP)</w:t>
        </w:r>
      </w:ins>
    </w:p>
    <w:p w14:paraId="6684C8CE" w14:textId="5FF3F170" w:rsidR="00125CB2" w:rsidDel="00125CB2" w:rsidRDefault="00125CB2" w:rsidP="0013407C">
      <w:pPr>
        <w:jc w:val="left"/>
        <w:rPr>
          <w:del w:id="1167" w:author="Microsoft Office User" w:date="2023-05-12T15:20:00Z"/>
        </w:rPr>
      </w:pPr>
      <w:bookmarkStart w:id="1168" w:name="_Toc135582731"/>
      <w:bookmarkStart w:id="1169" w:name="_Toc135928314"/>
      <w:bookmarkStart w:id="1170" w:name="_Toc136011946"/>
      <w:bookmarkStart w:id="1171" w:name="_Toc136018777"/>
      <w:bookmarkStart w:id="1172" w:name="_Toc136019656"/>
      <w:bookmarkStart w:id="1173" w:name="_Toc136020074"/>
      <w:bookmarkStart w:id="1174" w:name="_Toc136879409"/>
      <w:bookmarkStart w:id="1175" w:name="_Toc136879515"/>
      <w:bookmarkStart w:id="1176" w:name="_Toc136879652"/>
      <w:bookmarkStart w:id="1177" w:name="_Toc136889315"/>
      <w:bookmarkEnd w:id="1168"/>
      <w:bookmarkEnd w:id="1169"/>
      <w:bookmarkEnd w:id="1170"/>
      <w:bookmarkEnd w:id="1171"/>
      <w:bookmarkEnd w:id="1172"/>
      <w:bookmarkEnd w:id="1173"/>
      <w:bookmarkEnd w:id="1174"/>
      <w:bookmarkEnd w:id="1175"/>
      <w:bookmarkEnd w:id="1176"/>
      <w:bookmarkEnd w:id="1177"/>
    </w:p>
    <w:p w14:paraId="1839E334" w14:textId="712C5D11" w:rsidR="0013407C" w:rsidDel="00125CB2" w:rsidRDefault="0013407C">
      <w:pPr>
        <w:pStyle w:val="Prrafodelista"/>
        <w:numPr>
          <w:ilvl w:val="0"/>
          <w:numId w:val="6"/>
        </w:numPr>
        <w:ind w:left="567" w:hanging="283"/>
        <w:jc w:val="left"/>
        <w:rPr>
          <w:del w:id="1178" w:author="Microsoft Office User" w:date="2023-05-12T15:20:00Z"/>
        </w:rPr>
      </w:pPr>
      <w:commentRangeStart w:id="1179"/>
      <w:del w:id="1180" w:author="Microsoft Office User" w:date="2023-05-12T15:20:00Z">
        <w:r w:rsidDel="00125CB2">
          <w:delText>Los datos iniciales son preprocesados, se presentan al sistema de aprendizaje.</w:delText>
        </w:r>
        <w:bookmarkStart w:id="1181" w:name="_Toc135582732"/>
        <w:bookmarkStart w:id="1182" w:name="_Toc135928315"/>
        <w:bookmarkStart w:id="1183" w:name="_Toc136011947"/>
        <w:bookmarkStart w:id="1184" w:name="_Toc136018778"/>
        <w:bookmarkStart w:id="1185" w:name="_Toc136019657"/>
        <w:bookmarkStart w:id="1186" w:name="_Toc136020075"/>
        <w:bookmarkStart w:id="1187" w:name="_Toc136879410"/>
        <w:bookmarkStart w:id="1188" w:name="_Toc136879516"/>
        <w:bookmarkStart w:id="1189" w:name="_Toc136879653"/>
        <w:bookmarkStart w:id="1190" w:name="_Toc136889316"/>
        <w:bookmarkEnd w:id="1181"/>
        <w:bookmarkEnd w:id="1182"/>
        <w:bookmarkEnd w:id="1183"/>
        <w:bookmarkEnd w:id="1184"/>
        <w:bookmarkEnd w:id="1185"/>
        <w:bookmarkEnd w:id="1186"/>
        <w:bookmarkEnd w:id="1187"/>
        <w:bookmarkEnd w:id="1188"/>
        <w:bookmarkEnd w:id="1189"/>
        <w:bookmarkEnd w:id="1190"/>
      </w:del>
    </w:p>
    <w:p w14:paraId="7FCE11D6" w14:textId="3D0D2729" w:rsidR="0013407C" w:rsidDel="00125CB2" w:rsidRDefault="0013407C">
      <w:pPr>
        <w:pStyle w:val="Prrafodelista"/>
        <w:numPr>
          <w:ilvl w:val="0"/>
          <w:numId w:val="6"/>
        </w:numPr>
        <w:ind w:left="567" w:hanging="283"/>
        <w:jc w:val="left"/>
        <w:rPr>
          <w:del w:id="1191" w:author="Microsoft Office User" w:date="2023-05-12T15:20:00Z"/>
        </w:rPr>
      </w:pPr>
      <w:del w:id="1192" w:author="Microsoft Office User" w:date="2023-05-12T15:20:00Z">
        <w:r w:rsidDel="00125CB2">
          <w:delText>Los datos se dividen en dos grupos. Los datos de entrenamiento servirán para generar el modelo. Los datos de validación servirán para valorar la calidad del modelo.</w:delText>
        </w:r>
        <w:bookmarkStart w:id="1193" w:name="_Toc135582733"/>
        <w:bookmarkStart w:id="1194" w:name="_Toc135928316"/>
        <w:bookmarkStart w:id="1195" w:name="_Toc136011948"/>
        <w:bookmarkStart w:id="1196" w:name="_Toc136018779"/>
        <w:bookmarkStart w:id="1197" w:name="_Toc136019658"/>
        <w:bookmarkStart w:id="1198" w:name="_Toc136020076"/>
        <w:bookmarkStart w:id="1199" w:name="_Toc136879411"/>
        <w:bookmarkStart w:id="1200" w:name="_Toc136879517"/>
        <w:bookmarkStart w:id="1201" w:name="_Toc136879654"/>
        <w:bookmarkStart w:id="1202" w:name="_Toc136889317"/>
        <w:bookmarkEnd w:id="1193"/>
        <w:bookmarkEnd w:id="1194"/>
        <w:bookmarkEnd w:id="1195"/>
        <w:bookmarkEnd w:id="1196"/>
        <w:bookmarkEnd w:id="1197"/>
        <w:bookmarkEnd w:id="1198"/>
        <w:bookmarkEnd w:id="1199"/>
        <w:bookmarkEnd w:id="1200"/>
        <w:bookmarkEnd w:id="1201"/>
        <w:bookmarkEnd w:id="1202"/>
      </w:del>
    </w:p>
    <w:p w14:paraId="1F8F37AE" w14:textId="2FEA7EF3" w:rsidR="0013407C" w:rsidDel="00125CB2" w:rsidRDefault="0013407C">
      <w:pPr>
        <w:pStyle w:val="Prrafodelista"/>
        <w:numPr>
          <w:ilvl w:val="0"/>
          <w:numId w:val="6"/>
        </w:numPr>
        <w:ind w:left="567" w:hanging="283"/>
        <w:jc w:val="left"/>
        <w:rPr>
          <w:del w:id="1203" w:author="Microsoft Office User" w:date="2023-05-12T15:20:00Z"/>
        </w:rPr>
      </w:pPr>
      <w:del w:id="1204" w:author="Microsoft Office User" w:date="2023-05-12T15:20:00Z">
        <w:r w:rsidDel="00125CB2">
          <w:delText xml:space="preserve">El algoritmo de </w:delText>
        </w:r>
        <w:r w:rsidR="004C78C5" w:rsidDel="00125CB2">
          <w:delText>aprendizaje</w:delText>
        </w:r>
        <w:r w:rsidDel="00125CB2">
          <w:delText xml:space="preserve"> genera el patrón que mejor se adecua a los datos.</w:delText>
        </w:r>
        <w:bookmarkStart w:id="1205" w:name="_Toc135582734"/>
        <w:bookmarkStart w:id="1206" w:name="_Toc135928317"/>
        <w:bookmarkStart w:id="1207" w:name="_Toc136011949"/>
        <w:bookmarkStart w:id="1208" w:name="_Toc136018780"/>
        <w:bookmarkStart w:id="1209" w:name="_Toc136019659"/>
        <w:bookmarkStart w:id="1210" w:name="_Toc136020077"/>
        <w:bookmarkStart w:id="1211" w:name="_Toc136879412"/>
        <w:bookmarkStart w:id="1212" w:name="_Toc136879518"/>
        <w:bookmarkStart w:id="1213" w:name="_Toc136879655"/>
        <w:bookmarkStart w:id="1214" w:name="_Toc136889318"/>
        <w:bookmarkEnd w:id="1205"/>
        <w:bookmarkEnd w:id="1206"/>
        <w:bookmarkEnd w:id="1207"/>
        <w:bookmarkEnd w:id="1208"/>
        <w:bookmarkEnd w:id="1209"/>
        <w:bookmarkEnd w:id="1210"/>
        <w:bookmarkEnd w:id="1211"/>
        <w:bookmarkEnd w:id="1212"/>
        <w:bookmarkEnd w:id="1213"/>
        <w:bookmarkEnd w:id="1214"/>
      </w:del>
    </w:p>
    <w:p w14:paraId="5457C848" w14:textId="6DBD3273" w:rsidR="0013407C" w:rsidDel="00125CB2" w:rsidRDefault="0013407C">
      <w:pPr>
        <w:pStyle w:val="Prrafodelista"/>
        <w:numPr>
          <w:ilvl w:val="0"/>
          <w:numId w:val="6"/>
        </w:numPr>
        <w:ind w:left="567" w:hanging="283"/>
        <w:jc w:val="left"/>
        <w:rPr>
          <w:del w:id="1215" w:author="Microsoft Office User" w:date="2023-05-12T15:20:00Z"/>
        </w:rPr>
      </w:pPr>
      <w:del w:id="1216" w:author="Microsoft Office User" w:date="2023-05-12T15:20:00Z">
        <w:r w:rsidDel="00125CB2">
          <w:delText>Se valora la calidad del modelo utilizando los datos validación, para lo cual se utilizan diferentes estadísticos/métricas.</w:delText>
        </w:r>
        <w:commentRangeEnd w:id="1179"/>
        <w:r w:rsidR="005626FD" w:rsidDel="00125CB2">
          <w:rPr>
            <w:rStyle w:val="Refdecomentario"/>
          </w:rPr>
          <w:commentReference w:id="1179"/>
        </w:r>
        <w:bookmarkStart w:id="1217" w:name="_Toc135582735"/>
        <w:bookmarkStart w:id="1218" w:name="_Toc135928318"/>
        <w:bookmarkStart w:id="1219" w:name="_Toc136011950"/>
        <w:bookmarkStart w:id="1220" w:name="_Toc136018781"/>
        <w:bookmarkStart w:id="1221" w:name="_Toc136019660"/>
        <w:bookmarkStart w:id="1222" w:name="_Toc136020078"/>
        <w:bookmarkStart w:id="1223" w:name="_Toc136879413"/>
        <w:bookmarkStart w:id="1224" w:name="_Toc136879519"/>
        <w:bookmarkStart w:id="1225" w:name="_Toc136879656"/>
        <w:bookmarkStart w:id="1226" w:name="_Toc136889319"/>
        <w:bookmarkEnd w:id="1217"/>
        <w:bookmarkEnd w:id="1218"/>
        <w:bookmarkEnd w:id="1219"/>
        <w:bookmarkEnd w:id="1220"/>
        <w:bookmarkEnd w:id="1221"/>
        <w:bookmarkEnd w:id="1222"/>
        <w:bookmarkEnd w:id="1223"/>
        <w:bookmarkEnd w:id="1224"/>
        <w:bookmarkEnd w:id="1225"/>
        <w:bookmarkEnd w:id="1226"/>
      </w:del>
    </w:p>
    <w:p w14:paraId="46AB433B" w14:textId="2C824555" w:rsidR="0013407C" w:rsidDel="00125CB2" w:rsidRDefault="0013407C" w:rsidP="0013407C">
      <w:pPr>
        <w:jc w:val="center"/>
        <w:rPr>
          <w:del w:id="1227" w:author="Microsoft Office User" w:date="2023-05-12T15:20:00Z"/>
        </w:rPr>
      </w:pPr>
      <w:del w:id="1228" w:author="Microsoft Office User" w:date="2023-05-12T15:20:00Z">
        <w:r w:rsidDel="00125CB2">
          <w:rPr>
            <w:noProof/>
          </w:rPr>
          <w:drawing>
            <wp:inline distT="0" distB="0" distL="0" distR="0" wp14:anchorId="48E7EB96" wp14:editId="0AFA63AA">
              <wp:extent cx="4639310" cy="1518285"/>
              <wp:effectExtent l="0" t="0" r="889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9310" cy="1518285"/>
                      </a:xfrm>
                      <a:prstGeom prst="rect">
                        <a:avLst/>
                      </a:prstGeom>
                      <a:noFill/>
                    </pic:spPr>
                  </pic:pic>
                </a:graphicData>
              </a:graphic>
            </wp:inline>
          </w:drawing>
        </w:r>
        <w:bookmarkStart w:id="1229" w:name="_Toc135582736"/>
        <w:bookmarkStart w:id="1230" w:name="_Toc135928319"/>
        <w:bookmarkStart w:id="1231" w:name="_Toc136011951"/>
        <w:bookmarkStart w:id="1232" w:name="_Toc136018782"/>
        <w:bookmarkStart w:id="1233" w:name="_Toc136019661"/>
        <w:bookmarkStart w:id="1234" w:name="_Toc136020079"/>
        <w:bookmarkStart w:id="1235" w:name="_Toc136879414"/>
        <w:bookmarkStart w:id="1236" w:name="_Toc136879520"/>
        <w:bookmarkStart w:id="1237" w:name="_Toc136879657"/>
        <w:bookmarkStart w:id="1238" w:name="_Toc136889320"/>
        <w:bookmarkEnd w:id="1229"/>
        <w:bookmarkEnd w:id="1230"/>
        <w:bookmarkEnd w:id="1231"/>
        <w:bookmarkEnd w:id="1232"/>
        <w:bookmarkEnd w:id="1233"/>
        <w:bookmarkEnd w:id="1234"/>
        <w:bookmarkEnd w:id="1235"/>
        <w:bookmarkEnd w:id="1236"/>
        <w:bookmarkEnd w:id="1237"/>
        <w:bookmarkEnd w:id="1238"/>
      </w:del>
    </w:p>
    <w:p w14:paraId="333EF671" w14:textId="78E0C95F" w:rsidR="0013407C" w:rsidDel="00125CB2" w:rsidRDefault="0013407C" w:rsidP="0013407C">
      <w:pPr>
        <w:jc w:val="center"/>
        <w:rPr>
          <w:del w:id="1239" w:author="Microsoft Office User" w:date="2023-05-12T15:20:00Z"/>
          <w:i/>
          <w:iCs/>
        </w:rPr>
      </w:pPr>
      <w:del w:id="1240" w:author="Microsoft Office User" w:date="2023-05-12T15:20:00Z">
        <w:r w:rsidDel="00125CB2">
          <w:rPr>
            <w:i/>
            <w:iCs/>
          </w:rPr>
          <w:delText xml:space="preserve">Ilustración </w:delText>
        </w:r>
        <w:r w:rsidR="004C78C5" w:rsidDel="00125CB2">
          <w:rPr>
            <w:i/>
            <w:iCs/>
          </w:rPr>
          <w:delText>6</w:delText>
        </w:r>
        <w:r w:rsidRPr="004A1178" w:rsidDel="00125CB2">
          <w:rPr>
            <w:i/>
            <w:iCs/>
          </w:rPr>
          <w:delText xml:space="preserve">: </w:delText>
        </w:r>
        <w:r w:rsidR="004C78C5" w:rsidDel="00125CB2">
          <w:rPr>
            <w:i/>
            <w:iCs/>
          </w:rPr>
          <w:delText>P</w:delText>
        </w:r>
        <w:r w:rsidRPr="004A1178" w:rsidDel="00125CB2">
          <w:rPr>
            <w:i/>
            <w:iCs/>
          </w:rPr>
          <w:delText>asos de un modelo de aprendizaje</w:delText>
        </w:r>
        <w:bookmarkStart w:id="1241" w:name="_Toc135582737"/>
        <w:bookmarkStart w:id="1242" w:name="_Toc135928320"/>
        <w:bookmarkStart w:id="1243" w:name="_Toc136011952"/>
        <w:bookmarkStart w:id="1244" w:name="_Toc136018783"/>
        <w:bookmarkStart w:id="1245" w:name="_Toc136019662"/>
        <w:bookmarkStart w:id="1246" w:name="_Toc136020080"/>
        <w:bookmarkStart w:id="1247" w:name="_Toc136879415"/>
        <w:bookmarkStart w:id="1248" w:name="_Toc136879521"/>
        <w:bookmarkStart w:id="1249" w:name="_Toc136879658"/>
        <w:bookmarkStart w:id="1250" w:name="_Toc136889321"/>
        <w:bookmarkEnd w:id="1241"/>
        <w:bookmarkEnd w:id="1242"/>
        <w:bookmarkEnd w:id="1243"/>
        <w:bookmarkEnd w:id="1244"/>
        <w:bookmarkEnd w:id="1245"/>
        <w:bookmarkEnd w:id="1246"/>
        <w:bookmarkEnd w:id="1247"/>
        <w:bookmarkEnd w:id="1248"/>
        <w:bookmarkEnd w:id="1249"/>
        <w:bookmarkEnd w:id="1250"/>
      </w:del>
    </w:p>
    <w:p w14:paraId="118115E2" w14:textId="3E06BFF3" w:rsidR="0013407C" w:rsidDel="00125CB2" w:rsidRDefault="0013407C" w:rsidP="0013407C">
      <w:pPr>
        <w:jc w:val="left"/>
        <w:rPr>
          <w:del w:id="1251" w:author="Microsoft Office User" w:date="2023-05-12T15:20:00Z"/>
        </w:rPr>
      </w:pPr>
      <w:del w:id="1252" w:author="Microsoft Office User" w:date="2023-05-12T15:20:00Z">
        <w:r w:rsidDel="00125CB2">
          <w:delText>Las técnicas y algoritmos de Machine Learning analizan datos con dos objetivos:</w:delText>
        </w:r>
        <w:bookmarkStart w:id="1253" w:name="_Toc135582738"/>
        <w:bookmarkStart w:id="1254" w:name="_Toc135928321"/>
        <w:bookmarkStart w:id="1255" w:name="_Toc136011953"/>
        <w:bookmarkStart w:id="1256" w:name="_Toc136018784"/>
        <w:bookmarkStart w:id="1257" w:name="_Toc136019663"/>
        <w:bookmarkStart w:id="1258" w:name="_Toc136020081"/>
        <w:bookmarkStart w:id="1259" w:name="_Toc136879416"/>
        <w:bookmarkStart w:id="1260" w:name="_Toc136879522"/>
        <w:bookmarkStart w:id="1261" w:name="_Toc136879659"/>
        <w:bookmarkStart w:id="1262" w:name="_Toc136889322"/>
        <w:bookmarkEnd w:id="1253"/>
        <w:bookmarkEnd w:id="1254"/>
        <w:bookmarkEnd w:id="1255"/>
        <w:bookmarkEnd w:id="1256"/>
        <w:bookmarkEnd w:id="1257"/>
        <w:bookmarkEnd w:id="1258"/>
        <w:bookmarkEnd w:id="1259"/>
        <w:bookmarkEnd w:id="1260"/>
        <w:bookmarkEnd w:id="1261"/>
        <w:bookmarkEnd w:id="1262"/>
      </w:del>
    </w:p>
    <w:p w14:paraId="203147DC" w14:textId="78B79A17" w:rsidR="0013407C" w:rsidDel="00125CB2" w:rsidRDefault="0013407C">
      <w:pPr>
        <w:pStyle w:val="Prrafodelista"/>
        <w:numPr>
          <w:ilvl w:val="0"/>
          <w:numId w:val="7"/>
        </w:numPr>
        <w:ind w:left="567" w:hanging="283"/>
        <w:jc w:val="left"/>
        <w:rPr>
          <w:del w:id="1263" w:author="Microsoft Office User" w:date="2023-05-12T15:20:00Z"/>
        </w:rPr>
      </w:pPr>
      <w:del w:id="1264" w:author="Microsoft Office User" w:date="2023-05-12T15:20:00Z">
        <w:r w:rsidDel="00125CB2">
          <w:delText>Predecir: intentan responder a la pregunta, ¿Qué podría ocurrir? Implica ser capaz de predecir qué valores de salida se darán para unos valores de entrada determinados.</w:delText>
        </w:r>
        <w:bookmarkStart w:id="1265" w:name="_Toc135582739"/>
        <w:bookmarkStart w:id="1266" w:name="_Toc135928322"/>
        <w:bookmarkStart w:id="1267" w:name="_Toc136011954"/>
        <w:bookmarkStart w:id="1268" w:name="_Toc136018785"/>
        <w:bookmarkStart w:id="1269" w:name="_Toc136019664"/>
        <w:bookmarkStart w:id="1270" w:name="_Toc136020082"/>
        <w:bookmarkStart w:id="1271" w:name="_Toc136879417"/>
        <w:bookmarkStart w:id="1272" w:name="_Toc136879523"/>
        <w:bookmarkStart w:id="1273" w:name="_Toc136879660"/>
        <w:bookmarkStart w:id="1274" w:name="_Toc136889323"/>
        <w:bookmarkEnd w:id="1265"/>
        <w:bookmarkEnd w:id="1266"/>
        <w:bookmarkEnd w:id="1267"/>
        <w:bookmarkEnd w:id="1268"/>
        <w:bookmarkEnd w:id="1269"/>
        <w:bookmarkEnd w:id="1270"/>
        <w:bookmarkEnd w:id="1271"/>
        <w:bookmarkEnd w:id="1272"/>
        <w:bookmarkEnd w:id="1273"/>
        <w:bookmarkEnd w:id="1274"/>
      </w:del>
    </w:p>
    <w:p w14:paraId="1D9E84B6" w14:textId="1EF424FB" w:rsidR="0013407C" w:rsidDel="00125CB2" w:rsidRDefault="0013407C">
      <w:pPr>
        <w:pStyle w:val="Prrafodelista"/>
        <w:numPr>
          <w:ilvl w:val="0"/>
          <w:numId w:val="7"/>
        </w:numPr>
        <w:ind w:left="567" w:hanging="283"/>
        <w:jc w:val="left"/>
        <w:rPr>
          <w:del w:id="1275" w:author="Microsoft Office User" w:date="2023-05-12T15:20:00Z"/>
        </w:rPr>
      </w:pPr>
      <w:del w:id="1276" w:author="Microsoft Office User" w:date="2023-05-12T15:20:00Z">
        <w:r w:rsidDel="00125CB2">
          <w:delText>Informar: intentan responder a la pregunta, ¿Qué ha ocurrido? Implica extraer información acerca de cómo el modelo, para unas variables de entrada, produce unas variables de salida.</w:delText>
        </w:r>
        <w:bookmarkStart w:id="1277" w:name="_Toc135582740"/>
        <w:bookmarkStart w:id="1278" w:name="_Toc135928323"/>
        <w:bookmarkStart w:id="1279" w:name="_Toc136011955"/>
        <w:bookmarkStart w:id="1280" w:name="_Toc136018786"/>
        <w:bookmarkStart w:id="1281" w:name="_Toc136019665"/>
        <w:bookmarkStart w:id="1282" w:name="_Toc136020083"/>
        <w:bookmarkStart w:id="1283" w:name="_Toc136879418"/>
        <w:bookmarkStart w:id="1284" w:name="_Toc136879524"/>
        <w:bookmarkStart w:id="1285" w:name="_Toc136879661"/>
        <w:bookmarkStart w:id="1286" w:name="_Toc136889324"/>
        <w:bookmarkEnd w:id="1277"/>
        <w:bookmarkEnd w:id="1278"/>
        <w:bookmarkEnd w:id="1279"/>
        <w:bookmarkEnd w:id="1280"/>
        <w:bookmarkEnd w:id="1281"/>
        <w:bookmarkEnd w:id="1282"/>
        <w:bookmarkEnd w:id="1283"/>
        <w:bookmarkEnd w:id="1284"/>
        <w:bookmarkEnd w:id="1285"/>
        <w:bookmarkEnd w:id="1286"/>
      </w:del>
    </w:p>
    <w:p w14:paraId="65560006" w14:textId="5E3AE5ED" w:rsidR="0013407C" w:rsidDel="00125CB2" w:rsidRDefault="0013407C" w:rsidP="0013407C">
      <w:pPr>
        <w:jc w:val="left"/>
        <w:rPr>
          <w:del w:id="1287" w:author="Microsoft Office User" w:date="2023-05-12T15:20:00Z"/>
        </w:rPr>
      </w:pPr>
      <w:del w:id="1288" w:author="Microsoft Office User" w:date="2023-05-12T15:20:00Z">
        <w:r w:rsidDel="00125CB2">
          <w:delText>En función del objetivo que persiguen hay dos familias de métodos de aprendizaje:</w:delText>
        </w:r>
        <w:bookmarkStart w:id="1289" w:name="_Toc135582741"/>
        <w:bookmarkStart w:id="1290" w:name="_Toc135928324"/>
        <w:bookmarkStart w:id="1291" w:name="_Toc136011956"/>
        <w:bookmarkStart w:id="1292" w:name="_Toc136018787"/>
        <w:bookmarkStart w:id="1293" w:name="_Toc136019666"/>
        <w:bookmarkStart w:id="1294" w:name="_Toc136020084"/>
        <w:bookmarkStart w:id="1295" w:name="_Toc136879419"/>
        <w:bookmarkStart w:id="1296" w:name="_Toc136879525"/>
        <w:bookmarkStart w:id="1297" w:name="_Toc136879662"/>
        <w:bookmarkStart w:id="1298" w:name="_Toc136889325"/>
        <w:bookmarkEnd w:id="1289"/>
        <w:bookmarkEnd w:id="1290"/>
        <w:bookmarkEnd w:id="1291"/>
        <w:bookmarkEnd w:id="1292"/>
        <w:bookmarkEnd w:id="1293"/>
        <w:bookmarkEnd w:id="1294"/>
        <w:bookmarkEnd w:id="1295"/>
        <w:bookmarkEnd w:id="1296"/>
        <w:bookmarkEnd w:id="1297"/>
        <w:bookmarkEnd w:id="1298"/>
      </w:del>
    </w:p>
    <w:p w14:paraId="2F4BD214" w14:textId="13EDFE49" w:rsidR="0013407C" w:rsidDel="00125CB2" w:rsidRDefault="0013407C">
      <w:pPr>
        <w:pStyle w:val="Prrafodelista"/>
        <w:numPr>
          <w:ilvl w:val="0"/>
          <w:numId w:val="8"/>
        </w:numPr>
        <w:ind w:left="567" w:hanging="283"/>
        <w:jc w:val="left"/>
        <w:rPr>
          <w:del w:id="1299" w:author="Microsoft Office User" w:date="2023-05-12T15:20:00Z"/>
        </w:rPr>
      </w:pPr>
      <w:del w:id="1300" w:author="Microsoft Office User" w:date="2023-05-12T15:20:00Z">
        <w:r w:rsidDel="00125CB2">
          <w:delText>Métodos de aprendizaje predictivos o supervisados: el objetivo es estimar una variable a futuro, en función del tipo de variable distinguimos entre:</w:delText>
        </w:r>
        <w:bookmarkStart w:id="1301" w:name="_Toc135582742"/>
        <w:bookmarkStart w:id="1302" w:name="_Toc135928325"/>
        <w:bookmarkStart w:id="1303" w:name="_Toc136011957"/>
        <w:bookmarkStart w:id="1304" w:name="_Toc136018788"/>
        <w:bookmarkStart w:id="1305" w:name="_Toc136019667"/>
        <w:bookmarkStart w:id="1306" w:name="_Toc136020085"/>
        <w:bookmarkStart w:id="1307" w:name="_Toc136879420"/>
        <w:bookmarkStart w:id="1308" w:name="_Toc136879526"/>
        <w:bookmarkStart w:id="1309" w:name="_Toc136879663"/>
        <w:bookmarkStart w:id="1310" w:name="_Toc136889326"/>
        <w:bookmarkEnd w:id="1301"/>
        <w:bookmarkEnd w:id="1302"/>
        <w:bookmarkEnd w:id="1303"/>
        <w:bookmarkEnd w:id="1304"/>
        <w:bookmarkEnd w:id="1305"/>
        <w:bookmarkEnd w:id="1306"/>
        <w:bookmarkEnd w:id="1307"/>
        <w:bookmarkEnd w:id="1308"/>
        <w:bookmarkEnd w:id="1309"/>
        <w:bookmarkEnd w:id="1310"/>
      </w:del>
    </w:p>
    <w:p w14:paraId="0AC71253" w14:textId="4EB5F8C7" w:rsidR="0013407C" w:rsidDel="00125CB2" w:rsidRDefault="0013407C">
      <w:pPr>
        <w:pStyle w:val="Prrafodelista"/>
        <w:numPr>
          <w:ilvl w:val="1"/>
          <w:numId w:val="8"/>
        </w:numPr>
        <w:ind w:left="851" w:hanging="284"/>
        <w:jc w:val="left"/>
        <w:rPr>
          <w:del w:id="1311" w:author="Microsoft Office User" w:date="2023-05-12T15:20:00Z"/>
        </w:rPr>
      </w:pPr>
      <w:del w:id="1312" w:author="Microsoft Office User" w:date="2023-05-12T15:20:00Z">
        <w:r w:rsidDel="00125CB2">
          <w:delText>Clasificación: la variable es categórica pudiendo ser binaria (ej. sí/no, paga/no paga…), múltiple (ej. compra a, b o c) o ordenada (ej. riesgo alto, medio, bajo)</w:delText>
        </w:r>
        <w:bookmarkStart w:id="1313" w:name="_Toc135582743"/>
        <w:bookmarkStart w:id="1314" w:name="_Toc135928326"/>
        <w:bookmarkStart w:id="1315" w:name="_Toc136011958"/>
        <w:bookmarkStart w:id="1316" w:name="_Toc136018789"/>
        <w:bookmarkStart w:id="1317" w:name="_Toc136019668"/>
        <w:bookmarkStart w:id="1318" w:name="_Toc136020086"/>
        <w:bookmarkStart w:id="1319" w:name="_Toc136879421"/>
        <w:bookmarkStart w:id="1320" w:name="_Toc136879527"/>
        <w:bookmarkStart w:id="1321" w:name="_Toc136879664"/>
        <w:bookmarkStart w:id="1322" w:name="_Toc136889327"/>
        <w:bookmarkEnd w:id="1313"/>
        <w:bookmarkEnd w:id="1314"/>
        <w:bookmarkEnd w:id="1315"/>
        <w:bookmarkEnd w:id="1316"/>
        <w:bookmarkEnd w:id="1317"/>
        <w:bookmarkEnd w:id="1318"/>
        <w:bookmarkEnd w:id="1319"/>
        <w:bookmarkEnd w:id="1320"/>
        <w:bookmarkEnd w:id="1321"/>
        <w:bookmarkEnd w:id="1322"/>
      </w:del>
    </w:p>
    <w:p w14:paraId="1216B174" w14:textId="7E98E0EC" w:rsidR="0013407C" w:rsidDel="00125CB2" w:rsidRDefault="0013407C">
      <w:pPr>
        <w:pStyle w:val="Prrafodelista"/>
        <w:numPr>
          <w:ilvl w:val="1"/>
          <w:numId w:val="8"/>
        </w:numPr>
        <w:ind w:left="851" w:hanging="284"/>
        <w:jc w:val="left"/>
        <w:rPr>
          <w:del w:id="1323" w:author="Microsoft Office User" w:date="2023-05-12T15:20:00Z"/>
        </w:rPr>
      </w:pPr>
      <w:del w:id="1324" w:author="Microsoft Office User" w:date="2023-05-12T15:20:00Z">
        <w:r w:rsidDel="00125CB2">
          <w:delText>Regresión: la variable es numérica (ej. precio, cantidad, tiempo…)</w:delText>
        </w:r>
        <w:bookmarkStart w:id="1325" w:name="_Toc135582744"/>
        <w:bookmarkStart w:id="1326" w:name="_Toc135928327"/>
        <w:bookmarkStart w:id="1327" w:name="_Toc136011959"/>
        <w:bookmarkStart w:id="1328" w:name="_Toc136018790"/>
        <w:bookmarkStart w:id="1329" w:name="_Toc136019669"/>
        <w:bookmarkStart w:id="1330" w:name="_Toc136020087"/>
        <w:bookmarkStart w:id="1331" w:name="_Toc136879422"/>
        <w:bookmarkStart w:id="1332" w:name="_Toc136879528"/>
        <w:bookmarkStart w:id="1333" w:name="_Toc136879665"/>
        <w:bookmarkStart w:id="1334" w:name="_Toc136889328"/>
        <w:bookmarkEnd w:id="1325"/>
        <w:bookmarkEnd w:id="1326"/>
        <w:bookmarkEnd w:id="1327"/>
        <w:bookmarkEnd w:id="1328"/>
        <w:bookmarkEnd w:id="1329"/>
        <w:bookmarkEnd w:id="1330"/>
        <w:bookmarkEnd w:id="1331"/>
        <w:bookmarkEnd w:id="1332"/>
        <w:bookmarkEnd w:id="1333"/>
        <w:bookmarkEnd w:id="1334"/>
      </w:del>
    </w:p>
    <w:p w14:paraId="0BA26491" w14:textId="76EC0E3D" w:rsidR="0013407C" w:rsidDel="00125CB2" w:rsidRDefault="0013407C">
      <w:pPr>
        <w:pStyle w:val="Prrafodelista"/>
        <w:numPr>
          <w:ilvl w:val="0"/>
          <w:numId w:val="8"/>
        </w:numPr>
        <w:ind w:left="567" w:hanging="283"/>
        <w:jc w:val="left"/>
        <w:rPr>
          <w:del w:id="1335" w:author="Microsoft Office User" w:date="2023-05-12T15:20:00Z"/>
        </w:rPr>
      </w:pPr>
      <w:del w:id="1336" w:author="Microsoft Office User" w:date="2023-05-12T15:20:00Z">
        <w:r w:rsidDel="00125CB2">
          <w:delText>Métodos de aprendizaje descriptivos o no supervisados: el objetivo es explorar los datos</w:delText>
        </w:r>
        <w:bookmarkStart w:id="1337" w:name="_Toc135582745"/>
        <w:bookmarkStart w:id="1338" w:name="_Toc135928328"/>
        <w:bookmarkStart w:id="1339" w:name="_Toc136011960"/>
        <w:bookmarkStart w:id="1340" w:name="_Toc136018791"/>
        <w:bookmarkStart w:id="1341" w:name="_Toc136019670"/>
        <w:bookmarkStart w:id="1342" w:name="_Toc136020088"/>
        <w:bookmarkStart w:id="1343" w:name="_Toc136879423"/>
        <w:bookmarkStart w:id="1344" w:name="_Toc136879529"/>
        <w:bookmarkStart w:id="1345" w:name="_Toc136879666"/>
        <w:bookmarkStart w:id="1346" w:name="_Toc136889329"/>
        <w:bookmarkEnd w:id="1337"/>
        <w:bookmarkEnd w:id="1338"/>
        <w:bookmarkEnd w:id="1339"/>
        <w:bookmarkEnd w:id="1340"/>
        <w:bookmarkEnd w:id="1341"/>
        <w:bookmarkEnd w:id="1342"/>
        <w:bookmarkEnd w:id="1343"/>
        <w:bookmarkEnd w:id="1344"/>
        <w:bookmarkEnd w:id="1345"/>
        <w:bookmarkEnd w:id="1346"/>
      </w:del>
    </w:p>
    <w:p w14:paraId="6FF8D5B5" w14:textId="54FD8BC0" w:rsidR="0013407C" w:rsidDel="00125CB2" w:rsidRDefault="0013407C">
      <w:pPr>
        <w:pStyle w:val="Prrafodelista"/>
        <w:numPr>
          <w:ilvl w:val="1"/>
          <w:numId w:val="8"/>
        </w:numPr>
        <w:ind w:left="851" w:hanging="284"/>
        <w:jc w:val="left"/>
        <w:rPr>
          <w:del w:id="1347" w:author="Microsoft Office User" w:date="2023-05-12T15:20:00Z"/>
        </w:rPr>
      </w:pPr>
      <w:del w:id="1348" w:author="Microsoft Office User" w:date="2023-05-12T15:20:00Z">
        <w:r w:rsidDel="00125CB2">
          <w:delText>Agrupamiento o “Clustering”: el objetivo es agrupar los datos en conjuntos (“clusters”) que se parezcan dentro de un mismo conjunto y que se diferencien de otros conjuntos (Ej. clientes con hábitos de compra similares)</w:delText>
        </w:r>
        <w:bookmarkStart w:id="1349" w:name="_Toc135582746"/>
        <w:bookmarkStart w:id="1350" w:name="_Toc135928329"/>
        <w:bookmarkStart w:id="1351" w:name="_Toc136011961"/>
        <w:bookmarkStart w:id="1352" w:name="_Toc136018792"/>
        <w:bookmarkStart w:id="1353" w:name="_Toc136019671"/>
        <w:bookmarkStart w:id="1354" w:name="_Toc136020089"/>
        <w:bookmarkStart w:id="1355" w:name="_Toc136879424"/>
        <w:bookmarkStart w:id="1356" w:name="_Toc136879530"/>
        <w:bookmarkStart w:id="1357" w:name="_Toc136879667"/>
        <w:bookmarkStart w:id="1358" w:name="_Toc136889330"/>
        <w:bookmarkEnd w:id="1349"/>
        <w:bookmarkEnd w:id="1350"/>
        <w:bookmarkEnd w:id="1351"/>
        <w:bookmarkEnd w:id="1352"/>
        <w:bookmarkEnd w:id="1353"/>
        <w:bookmarkEnd w:id="1354"/>
        <w:bookmarkEnd w:id="1355"/>
        <w:bookmarkEnd w:id="1356"/>
        <w:bookmarkEnd w:id="1357"/>
        <w:bookmarkEnd w:id="1358"/>
      </w:del>
    </w:p>
    <w:p w14:paraId="382B6216" w14:textId="3D007E69" w:rsidR="0013407C" w:rsidDel="00125CB2" w:rsidRDefault="0013407C">
      <w:pPr>
        <w:pStyle w:val="Prrafodelista"/>
        <w:numPr>
          <w:ilvl w:val="1"/>
          <w:numId w:val="8"/>
        </w:numPr>
        <w:ind w:left="851" w:hanging="284"/>
        <w:jc w:val="left"/>
        <w:rPr>
          <w:del w:id="1359" w:author="Microsoft Office User" w:date="2023-05-12T15:20:00Z"/>
        </w:rPr>
      </w:pPr>
      <w:del w:id="1360" w:author="Microsoft Office User" w:date="2023-05-12T15:20:00Z">
        <w:r w:rsidDel="00125CB2">
          <w:delText>Reglas de asociación: buscan reglas (reglas de co-ocurrencia) que describen la mayor parte posible de los datos (ej. productos que se compran juntos)</w:delText>
        </w:r>
        <w:bookmarkStart w:id="1361" w:name="_Toc135582747"/>
        <w:bookmarkStart w:id="1362" w:name="_Toc135928330"/>
        <w:bookmarkStart w:id="1363" w:name="_Toc136011962"/>
        <w:bookmarkStart w:id="1364" w:name="_Toc136018793"/>
        <w:bookmarkStart w:id="1365" w:name="_Toc136019672"/>
        <w:bookmarkStart w:id="1366" w:name="_Toc136020090"/>
        <w:bookmarkStart w:id="1367" w:name="_Toc136879425"/>
        <w:bookmarkStart w:id="1368" w:name="_Toc136879531"/>
        <w:bookmarkStart w:id="1369" w:name="_Toc136879668"/>
        <w:bookmarkStart w:id="1370" w:name="_Toc136889331"/>
        <w:bookmarkEnd w:id="1361"/>
        <w:bookmarkEnd w:id="1362"/>
        <w:bookmarkEnd w:id="1363"/>
        <w:bookmarkEnd w:id="1364"/>
        <w:bookmarkEnd w:id="1365"/>
        <w:bookmarkEnd w:id="1366"/>
        <w:bookmarkEnd w:id="1367"/>
        <w:bookmarkEnd w:id="1368"/>
        <w:bookmarkEnd w:id="1369"/>
        <w:bookmarkEnd w:id="1370"/>
      </w:del>
    </w:p>
    <w:p w14:paraId="735EBE08" w14:textId="773B42CB" w:rsidR="0013407C" w:rsidRPr="004A1178" w:rsidDel="00125CB2" w:rsidRDefault="0013407C">
      <w:pPr>
        <w:pStyle w:val="Prrafodelista"/>
        <w:numPr>
          <w:ilvl w:val="1"/>
          <w:numId w:val="8"/>
        </w:numPr>
        <w:ind w:left="851" w:hanging="284"/>
        <w:jc w:val="left"/>
        <w:rPr>
          <w:del w:id="1371" w:author="Microsoft Office User" w:date="2023-05-12T15:20:00Z"/>
        </w:rPr>
      </w:pPr>
      <w:del w:id="1372" w:author="Microsoft Office User" w:date="2023-05-12T15:20:00Z">
        <w:r w:rsidDel="00125CB2">
          <w:delText>Análisis de Componentes Principales (ACP)</w:delText>
        </w:r>
        <w:bookmarkStart w:id="1373" w:name="_Toc135582748"/>
        <w:bookmarkStart w:id="1374" w:name="_Toc135928331"/>
        <w:bookmarkStart w:id="1375" w:name="_Toc136011963"/>
        <w:bookmarkStart w:id="1376" w:name="_Toc136018794"/>
        <w:bookmarkStart w:id="1377" w:name="_Toc136019673"/>
        <w:bookmarkStart w:id="1378" w:name="_Toc136020091"/>
        <w:bookmarkStart w:id="1379" w:name="_Toc136879426"/>
        <w:bookmarkStart w:id="1380" w:name="_Toc136879532"/>
        <w:bookmarkStart w:id="1381" w:name="_Toc136879669"/>
        <w:bookmarkStart w:id="1382" w:name="_Toc136889332"/>
        <w:bookmarkEnd w:id="1373"/>
        <w:bookmarkEnd w:id="1374"/>
        <w:bookmarkEnd w:id="1375"/>
        <w:bookmarkEnd w:id="1376"/>
        <w:bookmarkEnd w:id="1377"/>
        <w:bookmarkEnd w:id="1378"/>
        <w:bookmarkEnd w:id="1379"/>
        <w:bookmarkEnd w:id="1380"/>
        <w:bookmarkEnd w:id="1381"/>
        <w:bookmarkEnd w:id="1382"/>
      </w:del>
    </w:p>
    <w:p w14:paraId="14AD2328" w14:textId="1C4459D3" w:rsidR="0013407C" w:rsidRPr="00166464" w:rsidRDefault="0013407C" w:rsidP="00986053">
      <w:pPr>
        <w:pStyle w:val="Ttulo3"/>
      </w:pPr>
      <w:bookmarkStart w:id="1383" w:name="_Toc136889333"/>
      <w:r>
        <w:t>T</w:t>
      </w:r>
      <w:r w:rsidRPr="00CE0950">
        <w:t>écnicas de análisis de datos prescriptivas: sistemas de recomendaci</w:t>
      </w:r>
      <w:r>
        <w:t>ó</w:t>
      </w:r>
      <w:r w:rsidRPr="00CE0950">
        <w:t>n</w:t>
      </w:r>
      <w:bookmarkEnd w:id="1383"/>
      <w:r w:rsidR="00BD6CA0">
        <w:t xml:space="preserve"> </w:t>
      </w:r>
    </w:p>
    <w:p w14:paraId="512A7EE3" w14:textId="2588FBE1" w:rsidR="0013407C" w:rsidRPr="00E60BAF" w:rsidDel="00125CB2" w:rsidRDefault="0013407C" w:rsidP="0013407C">
      <w:pPr>
        <w:rPr>
          <w:del w:id="1384" w:author="Microsoft Office User" w:date="2023-05-12T15:20:00Z"/>
          <w:szCs w:val="24"/>
        </w:rPr>
      </w:pPr>
      <w:del w:id="1385" w:author="Microsoft Office User" w:date="2023-05-12T15:20:00Z">
        <w:r w:rsidRPr="00E60BAF" w:rsidDel="00125CB2">
          <w:rPr>
            <w:szCs w:val="24"/>
          </w:rPr>
          <w:delText xml:space="preserve">Como acabamos de ver hay dos tipos de técnicas de análisis de datos, las predictivas que nos permiten estimar lo que no conocemos y las descriptivas que nos permiten explorar, analizar y entender mejor los datos.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w:delText>
        </w:r>
      </w:del>
      <w:del w:id="1386" w:author="Microsoft Office User" w:date="2023-05-02T10:03:00Z">
        <w:r w:rsidRPr="00E60BAF" w:rsidDel="007A41B6">
          <w:rPr>
            <w:szCs w:val="24"/>
          </w:rPr>
          <w:delText>etc.</w:delText>
        </w:r>
      </w:del>
    </w:p>
    <w:p w14:paraId="40A12B38" w14:textId="00EE8700" w:rsidR="00125CB2" w:rsidRPr="00E60BAF" w:rsidRDefault="00125CB2" w:rsidP="00125CB2">
      <w:pPr>
        <w:rPr>
          <w:ins w:id="1387" w:author="Microsoft Office User" w:date="2023-05-12T15:20:00Z"/>
          <w:szCs w:val="24"/>
        </w:rPr>
      </w:pPr>
      <w:ins w:id="1388" w:author="Microsoft Office User" w:date="2023-05-12T15:20:00Z">
        <w:r w:rsidRPr="00E60BAF">
          <w:rPr>
            <w:szCs w:val="24"/>
          </w:rPr>
          <w:t xml:space="preserve">Como </w:t>
        </w:r>
      </w:ins>
      <w:ins w:id="1389" w:author="Microsoft Office User" w:date="2023-06-05T21:37:00Z">
        <w:r w:rsidR="006D01EF">
          <w:rPr>
            <w:szCs w:val="24"/>
          </w:rPr>
          <w:t>se acaba</w:t>
        </w:r>
      </w:ins>
      <w:ins w:id="1390" w:author="Microsoft Office User" w:date="2023-05-12T15:20:00Z">
        <w:r w:rsidRPr="00E60BAF">
          <w:rPr>
            <w:szCs w:val="24"/>
          </w:rPr>
          <w:t xml:space="preserve"> de ver hay dos tipos de técnicas de análisis de datos, las predictivas y las descriptivas.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 </w:t>
        </w:r>
      </w:ins>
      <w:customXmlInsRangeStart w:id="1391" w:author="Microsoft Office User" w:date="2023-05-12T15:20:00Z"/>
      <w:sdt>
        <w:sdtPr>
          <w:rPr>
            <w:szCs w:val="24"/>
          </w:rPr>
          <w:id w:val="-691228331"/>
          <w:citation/>
        </w:sdtPr>
        <w:sdtContent>
          <w:customXmlInsRangeEnd w:id="1391"/>
          <w:ins w:id="1392" w:author="Microsoft Office User" w:date="2023-05-12T15:20:00Z">
            <w:r w:rsidRPr="00E60BAF">
              <w:rPr>
                <w:szCs w:val="24"/>
              </w:rPr>
              <w:fldChar w:fldCharType="begin"/>
            </w:r>
            <w:r w:rsidRPr="00E60BAF">
              <w:rPr>
                <w:szCs w:val="24"/>
              </w:rPr>
              <w:instrText xml:space="preserve"> CITATION Gon22 \l 3082 </w:instrText>
            </w:r>
            <w:r w:rsidRPr="00E60BAF">
              <w:rPr>
                <w:szCs w:val="24"/>
              </w:rPr>
              <w:fldChar w:fldCharType="separate"/>
            </w:r>
          </w:ins>
          <w:r w:rsidR="00B6643D" w:rsidRPr="00B6643D">
            <w:rPr>
              <w:noProof/>
              <w:szCs w:val="24"/>
            </w:rPr>
            <w:t>(González, s.f.)</w:t>
          </w:r>
          <w:ins w:id="1393" w:author="Microsoft Office User" w:date="2023-05-12T15:20:00Z">
            <w:r w:rsidRPr="00E60BAF">
              <w:rPr>
                <w:szCs w:val="24"/>
              </w:rPr>
              <w:fldChar w:fldCharType="end"/>
            </w:r>
          </w:ins>
          <w:customXmlInsRangeStart w:id="1394" w:author="Microsoft Office User" w:date="2023-05-12T15:20:00Z"/>
        </w:sdtContent>
      </w:sdt>
      <w:customXmlInsRangeEnd w:id="1394"/>
    </w:p>
    <w:p w14:paraId="0203D445" w14:textId="77777777" w:rsidR="00125CB2" w:rsidRPr="00E60BAF" w:rsidRDefault="00125CB2" w:rsidP="00125CB2">
      <w:pPr>
        <w:rPr>
          <w:ins w:id="1395" w:author="Microsoft Office User" w:date="2023-05-12T15:21:00Z"/>
          <w:szCs w:val="24"/>
        </w:rPr>
      </w:pPr>
      <w:commentRangeStart w:id="1396"/>
      <w:ins w:id="1397" w:author="Microsoft Office User" w:date="2023-05-12T15:20:00Z">
        <w:r w:rsidRPr="00E60BAF">
          <w:rPr>
            <w:szCs w:val="24"/>
          </w:rP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commentRangeEnd w:id="1396"/>
        <w:r w:rsidRPr="00E60BAF">
          <w:rPr>
            <w:rStyle w:val="Refdecomentario"/>
            <w:sz w:val="24"/>
            <w:szCs w:val="24"/>
          </w:rPr>
          <w:commentReference w:id="1396"/>
        </w:r>
      </w:ins>
    </w:p>
    <w:p w14:paraId="1390BD7A" w14:textId="20A9202A" w:rsidR="00125CB2" w:rsidRPr="00C35E15" w:rsidRDefault="00125CB2" w:rsidP="00C35E15">
      <w:pPr>
        <w:rPr>
          <w:ins w:id="1398" w:author="Microsoft Office User" w:date="2023-05-12T15:21:00Z"/>
          <w:szCs w:val="24"/>
        </w:rPr>
      </w:pPr>
      <w:ins w:id="1399" w:author="Microsoft Office User" w:date="2023-05-12T15:21:00Z">
        <w:r w:rsidRPr="00E60BAF">
          <w:rPr>
            <w:szCs w:val="24"/>
          </w:rPr>
          <w:t xml:space="preserve">A la hora de definir y diseñar un sistema de recomendación </w:t>
        </w:r>
      </w:ins>
      <w:ins w:id="1400" w:author="Microsoft Office User" w:date="2023-06-05T21:38:00Z">
        <w:r w:rsidR="004524D7">
          <w:rPr>
            <w:szCs w:val="24"/>
          </w:rPr>
          <w:t>se puede</w:t>
        </w:r>
      </w:ins>
      <w:ins w:id="1401" w:author="Microsoft Office User" w:date="2023-05-12T15:21:00Z">
        <w:r w:rsidRPr="00E60BAF">
          <w:rPr>
            <w:szCs w:val="24"/>
          </w:rPr>
          <w:t xml:space="preserve"> optar por tres enfoques</w:t>
        </w:r>
      </w:ins>
      <w:r w:rsidR="00E258A0" w:rsidRPr="00E60BAF">
        <w:rPr>
          <w:szCs w:val="24"/>
        </w:rPr>
        <w:t xml:space="preserve"> </w:t>
      </w:r>
      <w:customXmlInsRangeStart w:id="1402" w:author="Microsoft Office User" w:date="2023-05-12T15:21:00Z"/>
      <w:sdt>
        <w:sdtPr>
          <w:rPr>
            <w:szCs w:val="24"/>
          </w:rPr>
          <w:id w:val="-1504963414"/>
          <w:citation/>
        </w:sdtPr>
        <w:sdtContent>
          <w:customXmlInsRangeEnd w:id="1402"/>
          <w:ins w:id="1403" w:author="Microsoft Office User" w:date="2023-05-12T15:21:00Z">
            <w:r w:rsidR="00E258A0" w:rsidRPr="00E60BAF">
              <w:rPr>
                <w:szCs w:val="24"/>
              </w:rPr>
              <w:fldChar w:fldCharType="begin"/>
            </w:r>
            <w:r w:rsidR="00E258A0" w:rsidRPr="00E60BAF">
              <w:rPr>
                <w:szCs w:val="24"/>
              </w:rPr>
              <w:instrText xml:space="preserve"> CITATION apr19 \l 3082 </w:instrText>
            </w:r>
            <w:r w:rsidR="00E258A0" w:rsidRPr="00E60BAF">
              <w:rPr>
                <w:szCs w:val="24"/>
              </w:rPr>
              <w:fldChar w:fldCharType="separate"/>
            </w:r>
          </w:ins>
          <w:r w:rsidR="00B6643D" w:rsidRPr="00B6643D">
            <w:rPr>
              <w:noProof/>
              <w:szCs w:val="24"/>
            </w:rPr>
            <w:t>(Bagnato, 2019)</w:t>
          </w:r>
          <w:ins w:id="1404" w:author="Microsoft Office User" w:date="2023-05-12T15:21:00Z">
            <w:r w:rsidR="00E258A0" w:rsidRPr="00E60BAF">
              <w:rPr>
                <w:szCs w:val="24"/>
              </w:rPr>
              <w:fldChar w:fldCharType="end"/>
            </w:r>
          </w:ins>
          <w:customXmlInsRangeStart w:id="1405" w:author="Microsoft Office User" w:date="2023-05-12T15:21:00Z"/>
        </w:sdtContent>
      </w:sdt>
      <w:customXmlInsRangeEnd w:id="1405"/>
      <w:ins w:id="1406" w:author="Microsoft Office User" w:date="2023-06-05T21:39:00Z">
        <w:r w:rsidR="00C35E15">
          <w:rPr>
            <w:szCs w:val="24"/>
          </w:rPr>
          <w:t>: f</w:t>
        </w:r>
      </w:ins>
      <w:commentRangeStart w:id="1407"/>
      <w:ins w:id="1408" w:author="Microsoft Office User" w:date="2023-05-12T15:21:00Z">
        <w:r w:rsidRPr="00C35E15">
          <w:rPr>
            <w:szCs w:val="24"/>
          </w:rPr>
          <w:t>iltrado colaborativ</w:t>
        </w:r>
      </w:ins>
      <w:r w:rsidR="00CB70CD" w:rsidRPr="00C35E15">
        <w:rPr>
          <w:szCs w:val="24"/>
        </w:rPr>
        <w:t>o</w:t>
      </w:r>
      <w:ins w:id="1409" w:author="Microsoft Office User" w:date="2023-06-05T21:39:00Z">
        <w:r w:rsidR="00C35E15">
          <w:rPr>
            <w:szCs w:val="24"/>
          </w:rPr>
          <w:t xml:space="preserve"> donde</w:t>
        </w:r>
      </w:ins>
      <w:ins w:id="1410" w:author="Microsoft Office User" w:date="2023-05-12T15:21:00Z">
        <w:r w:rsidRPr="00C35E15">
          <w:rPr>
            <w:szCs w:val="24"/>
          </w:rPr>
          <w:t xml:space="preserve"> las recomendaciones a un usuario se basan en las preferencias de “usuarios similares”</w:t>
        </w:r>
      </w:ins>
      <w:ins w:id="1411" w:author="Microsoft Office User" w:date="2023-06-05T21:39:00Z">
        <w:r w:rsidR="00C35E15">
          <w:rPr>
            <w:szCs w:val="24"/>
          </w:rPr>
          <w:t>;</w:t>
        </w:r>
      </w:ins>
      <w:del w:id="1412" w:author="Microsoft Office User" w:date="2023-06-05T21:39:00Z">
        <w:r w:rsidR="00CB70CD" w:rsidRPr="00C35E15" w:rsidDel="00C35E15">
          <w:rPr>
            <w:szCs w:val="24"/>
          </w:rPr>
          <w:delText xml:space="preserve">. </w:delText>
        </w:r>
      </w:del>
      <w:ins w:id="1413" w:author="Microsoft Office User" w:date="2023-06-05T21:39:00Z">
        <w:r w:rsidR="00C35E15">
          <w:rPr>
            <w:szCs w:val="24"/>
          </w:rPr>
          <w:t xml:space="preserve"> f</w:t>
        </w:r>
      </w:ins>
      <w:ins w:id="1414" w:author="Microsoft Office User" w:date="2023-05-12T15:21:00Z">
        <w:r w:rsidRPr="00C35E15">
          <w:rPr>
            <w:szCs w:val="24"/>
          </w:rPr>
          <w:t xml:space="preserve">iltrado basado </w:t>
        </w:r>
        <w:r w:rsidRPr="00C35E15">
          <w:rPr>
            <w:szCs w:val="24"/>
          </w:rPr>
          <w:lastRenderedPageBreak/>
          <w:t>en contenido</w:t>
        </w:r>
      </w:ins>
      <w:ins w:id="1415" w:author="Microsoft Office User" w:date="2023-06-05T21:39:00Z">
        <w:r w:rsidR="00C35E15">
          <w:rPr>
            <w:szCs w:val="24"/>
          </w:rPr>
          <w:t xml:space="preserve"> en este caso</w:t>
        </w:r>
      </w:ins>
      <w:ins w:id="1416" w:author="Microsoft Office User" w:date="2023-05-12T15:21:00Z">
        <w:r w:rsidRPr="00C35E15">
          <w:rPr>
            <w:szCs w:val="24"/>
          </w:rPr>
          <w:t xml:space="preserve"> las recomendaciones se basan en sus propias preferencias, buscando elementos similares por los que ha mostrado interés</w:t>
        </w:r>
      </w:ins>
      <w:ins w:id="1417" w:author="Microsoft Office User" w:date="2023-06-05T21:39:00Z">
        <w:r w:rsidR="00C35E15">
          <w:rPr>
            <w:szCs w:val="24"/>
          </w:rPr>
          <w:t xml:space="preserve">; y </w:t>
        </w:r>
      </w:ins>
      <w:del w:id="1418" w:author="Microsoft Office User" w:date="2023-06-05T21:39:00Z">
        <w:r w:rsidR="00CB70CD" w:rsidRPr="00C35E15" w:rsidDel="00C35E15">
          <w:rPr>
            <w:szCs w:val="24"/>
          </w:rPr>
          <w:delText>.</w:delText>
        </w:r>
      </w:del>
      <w:ins w:id="1419" w:author="Microsoft Office User" w:date="2023-06-05T21:39:00Z">
        <w:r w:rsidR="00C35E15">
          <w:rPr>
            <w:szCs w:val="24"/>
          </w:rPr>
          <w:t>f</w:t>
        </w:r>
      </w:ins>
      <w:ins w:id="1420" w:author="Microsoft Office User" w:date="2023-05-12T15:21:00Z">
        <w:r w:rsidRPr="00C35E15">
          <w:rPr>
            <w:szCs w:val="24"/>
          </w:rPr>
          <w:t>iltrado basado en reglas</w:t>
        </w:r>
      </w:ins>
      <w:ins w:id="1421" w:author="Microsoft Office User" w:date="2023-06-05T21:39:00Z">
        <w:r w:rsidR="00C35E15">
          <w:rPr>
            <w:szCs w:val="24"/>
          </w:rPr>
          <w:t xml:space="preserve"> donde</w:t>
        </w:r>
      </w:ins>
      <w:ins w:id="1422" w:author="Microsoft Office User" w:date="2023-05-12T15:21:00Z">
        <w:r w:rsidRPr="00C35E15">
          <w:rPr>
            <w:szCs w:val="24"/>
          </w:rPr>
          <w:t xml:space="preserve"> las recomendaciones se basan en reglas previamente definidas como, por ejemplo, en características sociodemográficas.</w:t>
        </w:r>
        <w:commentRangeEnd w:id="1407"/>
        <w:r w:rsidRPr="00E60BAF">
          <w:rPr>
            <w:rStyle w:val="Refdecomentario"/>
            <w:sz w:val="24"/>
            <w:szCs w:val="24"/>
          </w:rPr>
          <w:commentReference w:id="1407"/>
        </w:r>
      </w:ins>
    </w:p>
    <w:p w14:paraId="66529DA2" w14:textId="1AD03580" w:rsidR="0013407C" w:rsidRPr="00E60BAF" w:rsidDel="00125CB2" w:rsidRDefault="0013407C" w:rsidP="0013407C">
      <w:pPr>
        <w:rPr>
          <w:del w:id="1423" w:author="Microsoft Office User" w:date="2023-05-12T15:20:00Z"/>
          <w:szCs w:val="24"/>
        </w:rPr>
      </w:pPr>
      <w:commentRangeStart w:id="1424"/>
      <w:commentRangeStart w:id="1425"/>
      <w:del w:id="1426" w:author="Microsoft Office User" w:date="2023-05-12T15:20:00Z">
        <w:r w:rsidRPr="00E60BAF" w:rsidDel="00125CB2">
          <w:rPr>
            <w:szCs w:val="24"/>
          </w:rPr>
          <w:delText>La gran cantidad de sitios especializados en Internet, ofertando millones de productos y/o servicios para su consumo, se ha convertido en un caos de información. Los sistemas de recomendación surgen como solución a este problema. Un sistema de recomendación recibe información del usuario acerca de productos y/o servicios en los que el usuario se encuentra interesado y le recomienda aquéllos cercanos a sus necesidades. Los sistemas de recomendación utilizan métodos matemáticos y estadísticos para explorar los datos y crear recomendaciones adaptadas a cada usuario. Los algoritmos de recomendación son utilizados por Netflix para remendarnos películas, por Spotify para recomendarnos canciones y por Amazon para recomendarnos productos.</w:delText>
        </w:r>
      </w:del>
    </w:p>
    <w:p w14:paraId="0A764185" w14:textId="0F0903B1" w:rsidR="0013407C" w:rsidRPr="00E60BAF" w:rsidDel="00125CB2" w:rsidRDefault="0013407C" w:rsidP="0013407C">
      <w:pPr>
        <w:rPr>
          <w:del w:id="1427" w:author="Microsoft Office User" w:date="2023-05-12T15:21:00Z"/>
          <w:szCs w:val="24"/>
        </w:rPr>
      </w:pPr>
      <w:del w:id="1428" w:author="Microsoft Office User" w:date="2023-05-12T15:21:00Z">
        <w:r w:rsidRPr="00E60BAF" w:rsidDel="00125CB2">
          <w:rPr>
            <w:szCs w:val="24"/>
          </w:rPr>
          <w:delTex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delText>
        </w:r>
        <w:commentRangeEnd w:id="1424"/>
        <w:r w:rsidR="005626FD" w:rsidRPr="00E60BAF" w:rsidDel="00125CB2">
          <w:rPr>
            <w:rStyle w:val="Refdecomentario"/>
            <w:sz w:val="24"/>
            <w:szCs w:val="24"/>
          </w:rPr>
          <w:commentReference w:id="1424"/>
        </w:r>
      </w:del>
    </w:p>
    <w:p w14:paraId="75BC53D8" w14:textId="7CC8F85C" w:rsidR="0013407C" w:rsidRPr="00E60BAF" w:rsidDel="00125CB2" w:rsidRDefault="0013407C" w:rsidP="0013407C">
      <w:pPr>
        <w:rPr>
          <w:del w:id="1429" w:author="Microsoft Office User" w:date="2023-05-12T15:21:00Z"/>
          <w:szCs w:val="24"/>
        </w:rPr>
      </w:pPr>
      <w:del w:id="1430" w:author="Microsoft Office User" w:date="2023-05-12T15:21:00Z">
        <w:r w:rsidRPr="00E60BAF" w:rsidDel="00125CB2">
          <w:rPr>
            <w:szCs w:val="24"/>
          </w:rPr>
          <w:delText>A la hora de definir y diseñar un sistema de recomendación podemos optar por tres enfoques:</w:delText>
        </w:r>
      </w:del>
    </w:p>
    <w:p w14:paraId="54E97F14" w14:textId="3F65143E" w:rsidR="0013407C" w:rsidRPr="00E60BAF" w:rsidDel="00125CB2" w:rsidRDefault="0013407C">
      <w:pPr>
        <w:pStyle w:val="Prrafodelista"/>
        <w:numPr>
          <w:ilvl w:val="0"/>
          <w:numId w:val="9"/>
        </w:numPr>
        <w:ind w:left="567" w:hanging="283"/>
        <w:rPr>
          <w:del w:id="1431" w:author="Microsoft Office User" w:date="2023-05-12T15:21:00Z"/>
          <w:szCs w:val="24"/>
        </w:rPr>
      </w:pPr>
      <w:commentRangeStart w:id="1432"/>
      <w:del w:id="1433" w:author="Microsoft Office User" w:date="2023-05-12T15:21:00Z">
        <w:r w:rsidRPr="00E60BAF" w:rsidDel="00125CB2">
          <w:rPr>
            <w:szCs w:val="24"/>
          </w:rPr>
          <w:delText>Filtrado colaborativo</w:delText>
        </w:r>
        <w:r w:rsidR="00BD6CA0" w:rsidRPr="00E60BAF" w:rsidDel="00125CB2">
          <w:rPr>
            <w:szCs w:val="24"/>
          </w:rPr>
          <w:delText xml:space="preserve"> </w:delText>
        </w:r>
      </w:del>
      <w:del w:id="1434" w:author="Microsoft Office User" w:date="2023-05-02T10:03:00Z">
        <w:r w:rsidR="00BD6CA0" w:rsidRPr="00E60BAF" w:rsidDel="00CB51EA">
          <w:rPr>
            <w:szCs w:val="24"/>
          </w:rPr>
          <w:delText>[5]</w:delText>
        </w:r>
      </w:del>
      <w:del w:id="1435" w:author="Microsoft Office User" w:date="2023-05-12T15:21:00Z">
        <w:r w:rsidRPr="00E60BAF" w:rsidDel="00125CB2">
          <w:rPr>
            <w:szCs w:val="24"/>
          </w:rPr>
          <w:delText>: las recomendaciones a un usuario se basan en las preferencias de “usuarios similares”</w:delText>
        </w:r>
      </w:del>
    </w:p>
    <w:p w14:paraId="1CBCF49D" w14:textId="0C8A95E0" w:rsidR="0013407C" w:rsidRPr="00E60BAF" w:rsidDel="00125CB2" w:rsidRDefault="0013407C">
      <w:pPr>
        <w:pStyle w:val="Prrafodelista"/>
        <w:numPr>
          <w:ilvl w:val="0"/>
          <w:numId w:val="9"/>
        </w:numPr>
        <w:ind w:left="567" w:hanging="283"/>
        <w:rPr>
          <w:del w:id="1436" w:author="Microsoft Office User" w:date="2023-05-12T15:21:00Z"/>
          <w:szCs w:val="24"/>
        </w:rPr>
      </w:pPr>
      <w:del w:id="1437" w:author="Microsoft Office User" w:date="2023-05-12T15:21:00Z">
        <w:r w:rsidRPr="00E60BAF" w:rsidDel="00125CB2">
          <w:rPr>
            <w:szCs w:val="24"/>
          </w:rPr>
          <w:delText>Filtrado basado en contenido: las recomendaciones se basan en sus propias preferencias, buscando elementos similares por los que ha mostrado interés</w:delText>
        </w:r>
      </w:del>
    </w:p>
    <w:p w14:paraId="1800F66A" w14:textId="168BC816" w:rsidR="0013407C" w:rsidRPr="00E60BAF" w:rsidDel="00125CB2" w:rsidRDefault="0013407C">
      <w:pPr>
        <w:pStyle w:val="Prrafodelista"/>
        <w:numPr>
          <w:ilvl w:val="0"/>
          <w:numId w:val="9"/>
        </w:numPr>
        <w:ind w:left="567" w:hanging="283"/>
        <w:rPr>
          <w:del w:id="1438" w:author="Microsoft Office User" w:date="2023-05-12T15:21:00Z"/>
          <w:szCs w:val="24"/>
        </w:rPr>
      </w:pPr>
      <w:del w:id="1439" w:author="Microsoft Office User" w:date="2023-05-12T15:21:00Z">
        <w:r w:rsidRPr="00E60BAF" w:rsidDel="00125CB2">
          <w:rPr>
            <w:szCs w:val="24"/>
          </w:rPr>
          <w:delText>Filtrado basado en reglas: las recomendaciones se basan en reglas previamente definidas como, por ejemplo, en características sociodemográficas.</w:delText>
        </w:r>
        <w:commentRangeEnd w:id="1432"/>
        <w:r w:rsidR="005626FD" w:rsidRPr="00E60BAF" w:rsidDel="00125CB2">
          <w:rPr>
            <w:rStyle w:val="Refdecomentario"/>
            <w:sz w:val="24"/>
            <w:szCs w:val="24"/>
          </w:rPr>
          <w:commentReference w:id="1432"/>
        </w:r>
      </w:del>
    </w:p>
    <w:p w14:paraId="77FA1001" w14:textId="5ADED346" w:rsidR="0013407C" w:rsidRPr="00E60BAF" w:rsidDel="00826C23" w:rsidRDefault="0013407C" w:rsidP="0013407C">
      <w:pPr>
        <w:rPr>
          <w:del w:id="1440" w:author="Microsoft Office User" w:date="2023-06-05T21:39:00Z"/>
          <w:szCs w:val="24"/>
        </w:rPr>
      </w:pPr>
      <w:r w:rsidRPr="00E60BAF">
        <w:rPr>
          <w:szCs w:val="24"/>
        </w:rPr>
        <w:t>Hay dos tipos de filtrados colaborativos:</w:t>
      </w:r>
      <w:commentRangeEnd w:id="1425"/>
      <w:r w:rsidR="00C06C5C">
        <w:rPr>
          <w:rStyle w:val="Refdecomentario"/>
        </w:rPr>
        <w:commentReference w:id="1425"/>
      </w:r>
      <w:ins w:id="1441" w:author="Microsoft Office User" w:date="2023-06-05T21:40:00Z">
        <w:r w:rsidR="00826C23">
          <w:rPr>
            <w:szCs w:val="24"/>
          </w:rPr>
          <w:t xml:space="preserve"> </w:t>
        </w:r>
      </w:ins>
    </w:p>
    <w:p w14:paraId="4BB31F13" w14:textId="691D89F9" w:rsidR="00125CB2" w:rsidRPr="00826C23" w:rsidRDefault="00826C23">
      <w:pPr>
        <w:rPr>
          <w:ins w:id="1442" w:author="Microsoft Office User" w:date="2023-05-12T15:22:00Z"/>
          <w:szCs w:val="24"/>
        </w:rPr>
        <w:pPrChange w:id="1443" w:author="Microsoft Office User" w:date="2023-06-05T21:40:00Z">
          <w:pPr>
            <w:pStyle w:val="Prrafodelista"/>
            <w:numPr>
              <w:numId w:val="10"/>
            </w:numPr>
            <w:ind w:left="567" w:hanging="283"/>
          </w:pPr>
        </w:pPrChange>
      </w:pPr>
      <w:ins w:id="1444" w:author="Microsoft Office User" w:date="2023-06-05T21:40:00Z">
        <w:r>
          <w:rPr>
            <w:szCs w:val="24"/>
          </w:rPr>
          <w:t>b</w:t>
        </w:r>
      </w:ins>
      <w:ins w:id="1445" w:author="Microsoft Office User" w:date="2023-05-12T15:22:00Z">
        <w:r w:rsidR="00125CB2" w:rsidRPr="00826C23">
          <w:rPr>
            <w:szCs w:val="24"/>
          </w:rPr>
          <w:t>asados en usuario (</w:t>
        </w:r>
        <w:commentRangeStart w:id="1446"/>
        <w:r w:rsidR="00125CB2" w:rsidRPr="00826C23">
          <w:rPr>
            <w:i/>
            <w:iCs/>
            <w:szCs w:val="24"/>
          </w:rPr>
          <w:t>user-based</w:t>
        </w:r>
        <w:commentRangeEnd w:id="1446"/>
        <w:r w:rsidR="00125CB2" w:rsidRPr="00E60BAF">
          <w:rPr>
            <w:rStyle w:val="Refdecomentario"/>
            <w:i/>
            <w:iCs/>
            <w:sz w:val="24"/>
            <w:szCs w:val="24"/>
          </w:rPr>
          <w:commentReference w:id="1446"/>
        </w:r>
        <w:r w:rsidR="00125CB2" w:rsidRPr="00826C23">
          <w:rPr>
            <w:szCs w:val="24"/>
          </w:rPr>
          <w:t>)</w:t>
        </w:r>
      </w:ins>
      <w:ins w:id="1447" w:author="Microsoft Office User" w:date="2023-06-05T21:40:00Z">
        <w:r w:rsidR="004520FB">
          <w:rPr>
            <w:szCs w:val="24"/>
          </w:rPr>
          <w:t>,</w:t>
        </w:r>
        <w:r>
          <w:rPr>
            <w:szCs w:val="24"/>
          </w:rPr>
          <w:t xml:space="preserve"> </w:t>
        </w:r>
      </w:ins>
      <w:ins w:id="1448" w:author="Microsoft Office User" w:date="2023-05-12T15:22:00Z">
        <w:r w:rsidR="00125CB2" w:rsidRPr="00826C23">
          <w:rPr>
            <w:szCs w:val="24"/>
          </w:rPr>
          <w:t xml:space="preserve">para predecir la valoración que un usuario </w:t>
        </w:r>
        <w:commentRangeStart w:id="1449"/>
        <w:r w:rsidR="00125CB2" w:rsidRPr="00826C23">
          <w:rPr>
            <w:i/>
            <w:iCs/>
            <w:szCs w:val="24"/>
          </w:rPr>
          <w:t>A</w:t>
        </w:r>
        <w:r w:rsidR="00125CB2" w:rsidRPr="00826C23">
          <w:rPr>
            <w:szCs w:val="24"/>
          </w:rPr>
          <w:t xml:space="preserve"> hará de un ítem </w:t>
        </w:r>
        <w:r w:rsidR="00125CB2" w:rsidRPr="00826C23">
          <w:rPr>
            <w:i/>
            <w:iCs/>
            <w:szCs w:val="24"/>
          </w:rPr>
          <w:t>X</w:t>
        </w:r>
        <w:r w:rsidR="00125CB2" w:rsidRPr="00826C23">
          <w:rPr>
            <w:szCs w:val="24"/>
          </w:rPr>
          <w:t xml:space="preserve"> </w:t>
        </w:r>
        <w:commentRangeEnd w:id="1449"/>
        <w:r w:rsidR="00125CB2" w:rsidRPr="00E60BAF">
          <w:rPr>
            <w:rStyle w:val="Refdecomentario"/>
            <w:sz w:val="24"/>
            <w:szCs w:val="24"/>
          </w:rPr>
          <w:commentReference w:id="1449"/>
        </w:r>
        <w:r w:rsidR="00125CB2" w:rsidRPr="00826C23">
          <w:rPr>
            <w:szCs w:val="24"/>
          </w:rPr>
          <w:t xml:space="preserve">que todavía no ha visto, se buscan usuarios con perfiles similares a </w:t>
        </w:r>
        <w:r w:rsidR="00125CB2" w:rsidRPr="00826C23">
          <w:rPr>
            <w:i/>
            <w:iCs/>
            <w:szCs w:val="24"/>
          </w:rPr>
          <w:t>A</w:t>
        </w:r>
        <w:r w:rsidR="00125CB2" w:rsidRPr="00826C23">
          <w:rPr>
            <w:szCs w:val="24"/>
          </w:rPr>
          <w:t xml:space="preserve"> y se utilizan las valoraciones de estos otros usuarios sobre el ítem </w:t>
        </w:r>
        <w:r w:rsidR="00125CB2" w:rsidRPr="00826C23">
          <w:rPr>
            <w:i/>
            <w:iCs/>
            <w:szCs w:val="24"/>
          </w:rPr>
          <w:t>X</w:t>
        </w:r>
        <w:r w:rsidR="00125CB2" w:rsidRPr="00826C23">
          <w:rPr>
            <w:szCs w:val="24"/>
          </w:rPr>
          <w:t xml:space="preserve"> como estimación de la valoración de </w:t>
        </w:r>
        <w:r w:rsidR="00125CB2" w:rsidRPr="00826C23">
          <w:rPr>
            <w:i/>
            <w:iCs/>
            <w:szCs w:val="24"/>
          </w:rPr>
          <w:t>A</w:t>
        </w:r>
      </w:ins>
      <w:ins w:id="1450" w:author="Microsoft Office User" w:date="2023-06-05T21:40:00Z">
        <w:r>
          <w:rPr>
            <w:szCs w:val="24"/>
          </w:rPr>
          <w:t>; y b</w:t>
        </w:r>
      </w:ins>
      <w:ins w:id="1451" w:author="Microsoft Office User" w:date="2023-05-12T15:22:00Z">
        <w:r w:rsidR="00125CB2" w:rsidRPr="00826C23">
          <w:rPr>
            <w:szCs w:val="24"/>
          </w:rPr>
          <w:t>asados en ítems (</w:t>
        </w:r>
        <w:r w:rsidR="00125CB2" w:rsidRPr="00826C23">
          <w:rPr>
            <w:i/>
            <w:iCs/>
            <w:szCs w:val="24"/>
          </w:rPr>
          <w:t>item-based</w:t>
        </w:r>
        <w:r w:rsidR="00125CB2" w:rsidRPr="00826C23">
          <w:rPr>
            <w:szCs w:val="24"/>
          </w:rPr>
          <w:t>)</w:t>
        </w:r>
      </w:ins>
      <w:ins w:id="1452" w:author="Microsoft Office User" w:date="2023-06-05T21:40:00Z">
        <w:r w:rsidR="004520FB">
          <w:rPr>
            <w:szCs w:val="24"/>
          </w:rPr>
          <w:t>,</w:t>
        </w:r>
      </w:ins>
      <w:ins w:id="1453" w:author="Microsoft Office User" w:date="2023-05-12T15:22:00Z">
        <w:r w:rsidR="00125CB2" w:rsidRPr="00826C23">
          <w:rPr>
            <w:szCs w:val="24"/>
          </w:rPr>
          <w:t xml:space="preserve"> para predecir la valoración que un usuario </w:t>
        </w:r>
        <w:r w:rsidR="00125CB2" w:rsidRPr="00826C23">
          <w:rPr>
            <w:i/>
            <w:iCs/>
            <w:szCs w:val="24"/>
          </w:rPr>
          <w:t xml:space="preserve">A </w:t>
        </w:r>
        <w:r w:rsidR="00125CB2" w:rsidRPr="00826C23">
          <w:rPr>
            <w:szCs w:val="24"/>
          </w:rPr>
          <w:t xml:space="preserve">hará de un ítem </w:t>
        </w:r>
        <w:r w:rsidR="00125CB2" w:rsidRPr="00826C23">
          <w:rPr>
            <w:i/>
            <w:iCs/>
            <w:szCs w:val="24"/>
          </w:rPr>
          <w:t>X</w:t>
        </w:r>
        <w:r w:rsidR="00125CB2" w:rsidRPr="00826C23">
          <w:rPr>
            <w:szCs w:val="24"/>
          </w:rPr>
          <w:t xml:space="preserve"> que todavía no ha visto, se buscan otros ítems similares (en función del perfil de valoraciones que han recibido) y que el usuario </w:t>
        </w:r>
        <w:r w:rsidR="00125CB2" w:rsidRPr="00826C23">
          <w:rPr>
            <w:i/>
            <w:iCs/>
            <w:szCs w:val="24"/>
          </w:rPr>
          <w:t>A</w:t>
        </w:r>
        <w:r w:rsidR="00125CB2" w:rsidRPr="00826C23">
          <w:rPr>
            <w:szCs w:val="24"/>
          </w:rPr>
          <w:t xml:space="preserve"> también haya valorado. </w:t>
        </w:r>
      </w:ins>
    </w:p>
    <w:p w14:paraId="4F44EBDA" w14:textId="3D14D53A" w:rsidR="0013407C" w:rsidRPr="00125CB2" w:rsidDel="00125CB2" w:rsidRDefault="0013407C">
      <w:pPr>
        <w:pStyle w:val="Prrafodelista"/>
        <w:numPr>
          <w:ilvl w:val="0"/>
          <w:numId w:val="10"/>
        </w:numPr>
        <w:ind w:left="567" w:hanging="283"/>
        <w:rPr>
          <w:del w:id="1454" w:author="Microsoft Office User" w:date="2023-05-12T15:22:00Z"/>
          <w:highlight w:val="green"/>
          <w:rPrChange w:id="1455" w:author="Microsoft Office User" w:date="2023-05-12T15:22:00Z">
            <w:rPr>
              <w:del w:id="1456" w:author="Microsoft Office User" w:date="2023-05-12T15:22:00Z"/>
            </w:rPr>
          </w:rPrChange>
        </w:rPr>
      </w:pPr>
      <w:del w:id="1457" w:author="Microsoft Office User" w:date="2023-05-12T15:22:00Z">
        <w:r w:rsidRPr="00125CB2" w:rsidDel="00125CB2">
          <w:rPr>
            <w:highlight w:val="green"/>
            <w:rPrChange w:id="1458" w:author="Microsoft Office User" w:date="2023-05-12T15:22:00Z">
              <w:rPr/>
            </w:rPrChange>
          </w:rPr>
          <w:delText>Basados en usuario (</w:delText>
        </w:r>
        <w:commentRangeStart w:id="1459"/>
        <w:r w:rsidRPr="00125CB2" w:rsidDel="00125CB2">
          <w:rPr>
            <w:i/>
            <w:iCs/>
            <w:highlight w:val="green"/>
            <w:rPrChange w:id="1460" w:author="Microsoft Office User" w:date="2023-05-12T15:22:00Z">
              <w:rPr/>
            </w:rPrChange>
          </w:rPr>
          <w:delText>user-based</w:delText>
        </w:r>
        <w:commentRangeEnd w:id="1459"/>
        <w:r w:rsidR="00816998" w:rsidRPr="00125CB2" w:rsidDel="00125CB2">
          <w:rPr>
            <w:rStyle w:val="Refdecomentario"/>
            <w:i/>
            <w:iCs/>
            <w:highlight w:val="green"/>
            <w:rPrChange w:id="1461" w:author="Microsoft Office User" w:date="2023-05-12T15:22:00Z">
              <w:rPr>
                <w:rStyle w:val="Refdecomentario"/>
              </w:rPr>
            </w:rPrChange>
          </w:rPr>
          <w:commentReference w:id="1459"/>
        </w:r>
        <w:r w:rsidRPr="00125CB2" w:rsidDel="00125CB2">
          <w:rPr>
            <w:highlight w:val="green"/>
            <w:rPrChange w:id="1462" w:author="Microsoft Office User" w:date="2023-05-12T15:22:00Z">
              <w:rPr/>
            </w:rPrChange>
          </w:rPr>
          <w:delText xml:space="preserve">): para predecir la valoración que un usuario </w:delText>
        </w:r>
        <w:commentRangeStart w:id="1463"/>
        <w:r w:rsidRPr="00125CB2" w:rsidDel="00125CB2">
          <w:rPr>
            <w:i/>
            <w:iCs/>
            <w:highlight w:val="green"/>
            <w:rPrChange w:id="1464" w:author="Microsoft Office User" w:date="2023-05-12T15:22:00Z">
              <w:rPr/>
            </w:rPrChange>
          </w:rPr>
          <w:delText>A</w:delText>
        </w:r>
        <w:r w:rsidRPr="00125CB2" w:rsidDel="00125CB2">
          <w:rPr>
            <w:highlight w:val="green"/>
            <w:rPrChange w:id="1465" w:author="Microsoft Office User" w:date="2023-05-12T15:22:00Z">
              <w:rPr/>
            </w:rPrChange>
          </w:rPr>
          <w:delText xml:space="preserve"> hará de un ítem X </w:delText>
        </w:r>
        <w:commentRangeEnd w:id="1463"/>
        <w:r w:rsidR="005626FD" w:rsidRPr="00125CB2" w:rsidDel="00125CB2">
          <w:rPr>
            <w:rStyle w:val="Refdecomentario"/>
            <w:highlight w:val="green"/>
            <w:rPrChange w:id="1466" w:author="Microsoft Office User" w:date="2023-05-12T15:22:00Z">
              <w:rPr>
                <w:rStyle w:val="Refdecomentario"/>
              </w:rPr>
            </w:rPrChange>
          </w:rPr>
          <w:commentReference w:id="1463"/>
        </w:r>
        <w:r w:rsidRPr="00125CB2" w:rsidDel="00125CB2">
          <w:rPr>
            <w:highlight w:val="green"/>
            <w:rPrChange w:id="1467" w:author="Microsoft Office User" w:date="2023-05-12T15:22:00Z">
              <w:rPr/>
            </w:rPrChange>
          </w:rPr>
          <w:delText>que todavía no ha visto, se buscan usuarios con perfiles similares a A y se utilizan las valoraciones de estos otros usuarios sobre el ítem X como estimación de la valoración de A.</w:delText>
        </w:r>
        <w:bookmarkStart w:id="1468" w:name="_Toc136011965"/>
        <w:bookmarkStart w:id="1469" w:name="_Toc136018796"/>
        <w:bookmarkStart w:id="1470" w:name="_Toc136019675"/>
        <w:bookmarkStart w:id="1471" w:name="_Toc136020093"/>
        <w:bookmarkStart w:id="1472" w:name="_Toc136879428"/>
        <w:bookmarkStart w:id="1473" w:name="_Toc136879534"/>
        <w:bookmarkStart w:id="1474" w:name="_Toc136879671"/>
        <w:bookmarkStart w:id="1475" w:name="_Toc136889334"/>
        <w:bookmarkEnd w:id="1468"/>
        <w:bookmarkEnd w:id="1469"/>
        <w:bookmarkEnd w:id="1470"/>
        <w:bookmarkEnd w:id="1471"/>
        <w:bookmarkEnd w:id="1472"/>
        <w:bookmarkEnd w:id="1473"/>
        <w:bookmarkEnd w:id="1474"/>
        <w:bookmarkEnd w:id="1475"/>
      </w:del>
    </w:p>
    <w:p w14:paraId="2218DCD8" w14:textId="621C956F" w:rsidR="0013407C" w:rsidRPr="00125CB2" w:rsidDel="00125CB2" w:rsidRDefault="0013407C">
      <w:pPr>
        <w:pStyle w:val="Prrafodelista"/>
        <w:numPr>
          <w:ilvl w:val="0"/>
          <w:numId w:val="10"/>
        </w:numPr>
        <w:ind w:left="567" w:hanging="283"/>
        <w:rPr>
          <w:del w:id="1476" w:author="Microsoft Office User" w:date="2023-05-12T15:22:00Z"/>
          <w:highlight w:val="green"/>
          <w:rPrChange w:id="1477" w:author="Microsoft Office User" w:date="2023-05-12T15:22:00Z">
            <w:rPr>
              <w:del w:id="1478" w:author="Microsoft Office User" w:date="2023-05-12T15:22:00Z"/>
            </w:rPr>
          </w:rPrChange>
        </w:rPr>
      </w:pPr>
      <w:del w:id="1479" w:author="Microsoft Office User" w:date="2023-05-12T15:22:00Z">
        <w:r w:rsidRPr="00125CB2" w:rsidDel="00125CB2">
          <w:rPr>
            <w:highlight w:val="green"/>
            <w:rPrChange w:id="1480" w:author="Microsoft Office User" w:date="2023-05-12T15:22:00Z">
              <w:rPr/>
            </w:rPrChange>
          </w:rPr>
          <w:delText>Basados en ítems (item-based): para predecir la valoración que un usuario A hará de un ítem X que todavía no ha visto, se buscan otros ítems similares (en función del perfil de valoraciones que han recibido) y que el usuario A también haya valorado. Se utilizan las valoraciones que el propio usuario A ha hecho de los ítems similares como predicción de su valoración sobre el ítem X. Este sistema puede parecer similar al basado en contenido, la diferencia se encuentra en que cada ítem no está definido por sus atributos sino por el perfil de valoraciones que ha recibido.</w:delText>
        </w:r>
        <w:bookmarkStart w:id="1481" w:name="_Toc136011966"/>
        <w:bookmarkStart w:id="1482" w:name="_Toc136018797"/>
        <w:bookmarkStart w:id="1483" w:name="_Toc136019676"/>
        <w:bookmarkStart w:id="1484" w:name="_Toc136020094"/>
        <w:bookmarkStart w:id="1485" w:name="_Toc136879429"/>
        <w:bookmarkStart w:id="1486" w:name="_Toc136879535"/>
        <w:bookmarkStart w:id="1487" w:name="_Toc136879672"/>
        <w:bookmarkStart w:id="1488" w:name="_Toc136889335"/>
        <w:bookmarkEnd w:id="1481"/>
        <w:bookmarkEnd w:id="1482"/>
        <w:bookmarkEnd w:id="1483"/>
        <w:bookmarkEnd w:id="1484"/>
        <w:bookmarkEnd w:id="1485"/>
        <w:bookmarkEnd w:id="1486"/>
        <w:bookmarkEnd w:id="1487"/>
        <w:bookmarkEnd w:id="1488"/>
      </w:del>
    </w:p>
    <w:p w14:paraId="7109876F" w14:textId="1AB0FF2A" w:rsidR="0013407C" w:rsidRPr="00166464" w:rsidRDefault="0013407C" w:rsidP="00986053">
      <w:pPr>
        <w:pStyle w:val="Ttulo3"/>
      </w:pPr>
      <w:bookmarkStart w:id="1489" w:name="_Toc136889336"/>
      <w:r>
        <w:t>M</w:t>
      </w:r>
      <w:r w:rsidRPr="00D97D1E">
        <w:t>edidas de similitud o distancia</w:t>
      </w:r>
      <w:bookmarkEnd w:id="1489"/>
    </w:p>
    <w:p w14:paraId="357A47B3" w14:textId="56D5F236" w:rsidR="0067506A" w:rsidRPr="00E60BAF" w:rsidRDefault="0067506A" w:rsidP="0067506A">
      <w:pPr>
        <w:rPr>
          <w:ins w:id="1490" w:author="Microsoft Office User" w:date="2023-05-12T15:24:00Z"/>
          <w:szCs w:val="24"/>
        </w:rPr>
      </w:pPr>
      <w:commentRangeStart w:id="1491"/>
      <w:ins w:id="1492" w:author="Microsoft Office User" w:date="2023-05-12T15:24:00Z">
        <w:r w:rsidRPr="00E60BAF">
          <w:rPr>
            <w:szCs w:val="24"/>
          </w:rPr>
          <w:t>Los sistemas de recomendación utilizan el término distancia como cuantificación de la similitud o diferencia entre observaciones</w:t>
        </w:r>
        <w:commentRangeEnd w:id="1491"/>
        <w:r w:rsidRPr="00E60BAF">
          <w:rPr>
            <w:rStyle w:val="Refdecomentario"/>
            <w:sz w:val="24"/>
            <w:szCs w:val="24"/>
          </w:rPr>
          <w:commentReference w:id="1491"/>
        </w:r>
        <w:r w:rsidRPr="00E60BAF">
          <w:rPr>
            <w:szCs w:val="24"/>
          </w:rPr>
          <w:t xml:space="preserve">. Hay diferentes medidas de similitud: correlación de Pearson, coseno, Jaccard, diferencias de medias cuadradas, correlación de Spearman, etc. </w:t>
        </w:r>
      </w:ins>
      <w:customXmlInsRangeStart w:id="1493" w:author="Microsoft Office User" w:date="2023-05-12T15:24:00Z"/>
      <w:sdt>
        <w:sdtPr>
          <w:rPr>
            <w:szCs w:val="24"/>
          </w:rPr>
          <w:id w:val="123358461"/>
          <w:citation/>
        </w:sdtPr>
        <w:sdtContent>
          <w:customXmlInsRangeEnd w:id="1493"/>
          <w:ins w:id="1494" w:author="Microsoft Office User" w:date="2023-05-12T15:24:00Z">
            <w:r w:rsidR="00661BB4" w:rsidRPr="00E60BAF">
              <w:rPr>
                <w:szCs w:val="24"/>
              </w:rPr>
              <w:fldChar w:fldCharType="begin"/>
            </w:r>
            <w:r w:rsidR="00661BB4" w:rsidRPr="00E60BAF">
              <w:rPr>
                <w:szCs w:val="24"/>
              </w:rPr>
              <w:instrText xml:space="preserve"> CITATION Men19 \l 3082 </w:instrText>
            </w:r>
            <w:r w:rsidR="00661BB4" w:rsidRPr="00E60BAF">
              <w:rPr>
                <w:szCs w:val="24"/>
              </w:rPr>
              <w:fldChar w:fldCharType="separate"/>
            </w:r>
          </w:ins>
          <w:r w:rsidR="00B6643D" w:rsidRPr="00B6643D">
            <w:rPr>
              <w:noProof/>
              <w:szCs w:val="24"/>
            </w:rPr>
            <w:t>(Mendoza Olguín, Laureano De Jesús, &amp; Pérez de Celis Herrero, 2019)</w:t>
          </w:r>
          <w:ins w:id="1495" w:author="Microsoft Office User" w:date="2023-05-12T15:24:00Z">
            <w:r w:rsidR="00661BB4" w:rsidRPr="00E60BAF">
              <w:rPr>
                <w:szCs w:val="24"/>
              </w:rPr>
              <w:fldChar w:fldCharType="end"/>
            </w:r>
          </w:ins>
          <w:customXmlInsRangeStart w:id="1496" w:author="Microsoft Office User" w:date="2023-05-12T15:24:00Z"/>
        </w:sdtContent>
      </w:sdt>
      <w:customXmlInsRangeEnd w:id="1496"/>
      <w:ins w:id="1497" w:author="Microsoft Office User" w:date="2023-05-12T15:24:00Z">
        <w:r w:rsidR="00661BB4" w:rsidRPr="00E60BAF">
          <w:rPr>
            <w:szCs w:val="24"/>
          </w:rPr>
          <w:t>.</w:t>
        </w:r>
      </w:ins>
    </w:p>
    <w:p w14:paraId="159DA450" w14:textId="7361A8AD" w:rsidR="0013407C" w:rsidDel="0067506A" w:rsidRDefault="0067506A" w:rsidP="00AF7FA9">
      <w:pPr>
        <w:pStyle w:val="Prrafodelista"/>
        <w:ind w:left="0"/>
        <w:rPr>
          <w:del w:id="1498" w:author="Microsoft Office User" w:date="2023-05-12T15:24:00Z"/>
        </w:rPr>
      </w:pPr>
      <w:ins w:id="1499" w:author="Microsoft Office User" w:date="2023-05-12T15:24:00Z">
        <w:r w:rsidRPr="00E60BAF">
          <w:rPr>
            <w:szCs w:val="24"/>
          </w:rPr>
          <w:t xml:space="preserve">Una de las medidas de similitud más utilizada es el coseno que consiste </w:t>
        </w:r>
      </w:ins>
      <w:ins w:id="1500" w:author="Microsoft Office User" w:date="2023-05-20T11:08:00Z">
        <w:r w:rsidR="00437255" w:rsidRPr="00E60BAF">
          <w:rPr>
            <w:szCs w:val="24"/>
          </w:rPr>
          <w:t>en encontrar</w:t>
        </w:r>
      </w:ins>
      <w:ins w:id="1501" w:author="Microsoft Office User" w:date="2023-05-12T15:24:00Z">
        <w:r w:rsidRPr="00E60BAF">
          <w:rPr>
            <w:szCs w:val="24"/>
          </w:rPr>
          <w:t xml:space="preserve"> cómo dos vectores están relacionados entre ellos midiendo el coseno del ángulo entre los dos vectores.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ins>
      <w:commentRangeStart w:id="1502"/>
      <w:del w:id="1503" w:author="Microsoft Office User" w:date="2023-05-12T15:24:00Z">
        <w:r w:rsidR="0013407C" w:rsidDel="0067506A">
          <w:delText>Todos los sistemas de recomendación tienen una cosa en común, para poder llevar a cabo las predicciones, necesitan definir y cuantificar la similitud entre ítems o usuarios.</w:delText>
        </w:r>
        <w:commentRangeEnd w:id="1502"/>
        <w:r w:rsidR="00816998" w:rsidDel="0067506A">
          <w:rPr>
            <w:rStyle w:val="Refdecomentario"/>
          </w:rPr>
          <w:commentReference w:id="1502"/>
        </w:r>
      </w:del>
    </w:p>
    <w:p w14:paraId="5BB5559F" w14:textId="15B27D9F" w:rsidR="0013407C" w:rsidDel="0067506A" w:rsidRDefault="0013407C" w:rsidP="00AF7FA9">
      <w:pPr>
        <w:pStyle w:val="Prrafodelista"/>
        <w:ind w:left="0"/>
        <w:rPr>
          <w:del w:id="1504" w:author="Microsoft Office User" w:date="2023-05-12T15:24:00Z"/>
        </w:rPr>
      </w:pPr>
      <w:commentRangeStart w:id="1505"/>
      <w:del w:id="1506" w:author="Microsoft Office User" w:date="2023-05-12T15:24:00Z">
        <w:r w:rsidDel="0067506A">
          <w:delText>Los sistemas de recomendación utilizan el término distancia como cuantificación de la similitud o diferencia entre observaciones</w:delText>
        </w:r>
        <w:commentRangeEnd w:id="1505"/>
        <w:r w:rsidR="00816998" w:rsidDel="0067506A">
          <w:rPr>
            <w:rStyle w:val="Refdecomentario"/>
          </w:rPr>
          <w:commentReference w:id="1505"/>
        </w:r>
        <w:r w:rsidDel="0067506A">
          <w:delText xml:space="preserve">. Si se representan las observaciones en un espacio </w:delText>
        </w:r>
        <w:commentRangeStart w:id="1507"/>
        <w:r w:rsidDel="0067506A">
          <w:delText>p</w:delText>
        </w:r>
        <w:commentRangeEnd w:id="1507"/>
        <w:r w:rsidR="00816998" w:rsidDel="0067506A">
          <w:rPr>
            <w:rStyle w:val="Refdecomentario"/>
          </w:rPr>
          <w:commentReference w:id="1507"/>
        </w:r>
        <w:r w:rsidDel="0067506A">
          <w:delText xml:space="preserve"> dimensional, siendo p el número de variables asociadas a cada observación (ítem o usuario), cuando más se asemejen dos observaciones, más próximas estarán, de ahí que se emplee el término distancia. Hay diferentes medidas de similitud: </w:delText>
        </w:r>
      </w:del>
    </w:p>
    <w:p w14:paraId="56A29651" w14:textId="75146E5D" w:rsidR="0013407C" w:rsidDel="0067506A" w:rsidRDefault="0013407C" w:rsidP="00AF7FA9">
      <w:pPr>
        <w:pStyle w:val="Prrafodelista"/>
        <w:ind w:left="0"/>
        <w:rPr>
          <w:del w:id="1508" w:author="Microsoft Office User" w:date="2023-05-12T15:24:00Z"/>
        </w:rPr>
      </w:pPr>
      <w:del w:id="1509" w:author="Microsoft Office User" w:date="2023-05-12T15:24:00Z">
        <w:r w:rsidDel="0067506A">
          <w:delText>Correlación de Pearson: se emplea para calcular la correlación lineal entre dos vectores. Es la medida más apropiada si hay datos nulos.</w:delText>
        </w:r>
      </w:del>
    </w:p>
    <w:p w14:paraId="366D8E4C" w14:textId="24455504" w:rsidR="0013407C" w:rsidDel="0067506A" w:rsidRDefault="0013407C" w:rsidP="00AF7FA9">
      <w:pPr>
        <w:pStyle w:val="Prrafodelista"/>
        <w:ind w:left="0"/>
        <w:rPr>
          <w:del w:id="1510" w:author="Microsoft Office User" w:date="2023-05-12T15:24:00Z"/>
        </w:rPr>
      </w:pPr>
      <w:del w:id="1511" w:author="Microsoft Office User" w:date="2023-05-12T15:24:00Z">
        <w:r w:rsidDel="0067506A">
          <w:delText>Correlación restringida de Pearson: utilizada valores medianos en lugar de medias de rating de dos usuarios.</w:delText>
        </w:r>
      </w:del>
    </w:p>
    <w:p w14:paraId="23F8D087" w14:textId="0320D437" w:rsidR="0013407C" w:rsidDel="0067506A" w:rsidRDefault="0013407C" w:rsidP="00AF7FA9">
      <w:pPr>
        <w:pStyle w:val="Prrafodelista"/>
        <w:ind w:left="0"/>
        <w:rPr>
          <w:del w:id="1512" w:author="Microsoft Office User" w:date="2023-05-12T15:24:00Z"/>
        </w:rPr>
      </w:pPr>
      <w:del w:id="1513" w:author="Microsoft Office User" w:date="2023-05-12T15:24:00Z">
        <w:r w:rsidDel="0067506A">
          <w:delText>Coseno: es una de las medidas de similitud más utilizada. Trata de encontrar cómo dos vectores están relacionados entre ellos midiendo el coseno del ángulo entre los dos vectores. Considera los datos nulos cómo válidos.</w:delText>
        </w:r>
      </w:del>
    </w:p>
    <w:p w14:paraId="1B64997F" w14:textId="38E5FA3E" w:rsidR="0013407C" w:rsidDel="0067506A" w:rsidRDefault="0013407C" w:rsidP="00AF7FA9">
      <w:pPr>
        <w:pStyle w:val="Prrafodelista"/>
        <w:ind w:left="0"/>
        <w:rPr>
          <w:del w:id="1514" w:author="Microsoft Office User" w:date="2023-05-12T15:24:00Z"/>
        </w:rPr>
      </w:pPr>
      <w:del w:id="1515" w:author="Microsoft Office User" w:date="2023-05-12T15:24:00Z">
        <w:r w:rsidDel="0067506A">
          <w:delText>Jaccard: considera el número de preferencias compartidas entre dos usuarios y asume que dos usuarios serán más parecidos cuando tengan valores informados (ratings informados) similares.</w:delText>
        </w:r>
      </w:del>
    </w:p>
    <w:p w14:paraId="7D61576D" w14:textId="4358A994" w:rsidR="0013407C" w:rsidDel="0067506A" w:rsidRDefault="0013407C" w:rsidP="00AF7FA9">
      <w:pPr>
        <w:pStyle w:val="Prrafodelista"/>
        <w:ind w:left="0"/>
        <w:rPr>
          <w:del w:id="1516" w:author="Microsoft Office User" w:date="2023-05-12T15:24:00Z"/>
        </w:rPr>
      </w:pPr>
      <w:del w:id="1517" w:author="Microsoft Office User" w:date="2023-05-12T15:24:00Z">
        <w:r w:rsidDel="0067506A">
          <w:delText>Diferencias de medias cuadradas: considera los ratings absolutos, en lugar de qué ítems han sido valorados. Normalmente se suelen combinar Jaccard.</w:delText>
        </w:r>
      </w:del>
    </w:p>
    <w:p w14:paraId="1A63FCF1" w14:textId="050503F6" w:rsidR="0013407C" w:rsidDel="0067506A" w:rsidRDefault="0013407C" w:rsidP="00AF7FA9">
      <w:pPr>
        <w:pStyle w:val="Prrafodelista"/>
        <w:ind w:left="0"/>
        <w:rPr>
          <w:del w:id="1518" w:author="Microsoft Office User" w:date="2023-05-12T15:24:00Z"/>
        </w:rPr>
      </w:pPr>
      <w:del w:id="1519" w:author="Microsoft Office User" w:date="2023-05-12T15:24:00Z">
        <w:r w:rsidDel="0067506A">
          <w:delText>PIP: Proximity calcula la diferencia aritmética entre dos ratings. Impact calcula si un ítem le gusta o no al usuario. Popularity calcula la media aritmética del rating de ítems del usuario.</w:delText>
        </w:r>
      </w:del>
    </w:p>
    <w:p w14:paraId="08EB6546" w14:textId="35F1BAF5" w:rsidR="0013407C" w:rsidDel="0067506A" w:rsidRDefault="0013407C" w:rsidP="00AF7FA9">
      <w:pPr>
        <w:pStyle w:val="Prrafodelista"/>
        <w:ind w:left="0"/>
        <w:rPr>
          <w:del w:id="1520" w:author="Microsoft Office User" w:date="2023-05-12T15:24:00Z"/>
        </w:rPr>
      </w:pPr>
      <w:del w:id="1521" w:author="Microsoft Office User" w:date="2023-05-12T15:24:00Z">
        <w:r w:rsidDel="0067506A">
          <w:delText>Correlación de Spearman: Considera el ranking en lugar del rating para calcular la similitud.</w:delText>
        </w:r>
      </w:del>
    </w:p>
    <w:p w14:paraId="4998D8FD" w14:textId="6B4D30F0" w:rsidR="0013407C" w:rsidDel="0067506A" w:rsidRDefault="0013407C" w:rsidP="00AF7FA9">
      <w:pPr>
        <w:pStyle w:val="Prrafodelista"/>
        <w:ind w:left="0"/>
        <w:rPr>
          <w:del w:id="1522" w:author="Microsoft Office User" w:date="2023-05-12T15:24:00Z"/>
        </w:rPr>
      </w:pPr>
      <w:del w:id="1523" w:author="Microsoft Office User" w:date="2023-05-12T15:24:00Z">
        <w:r w:rsidDel="0067506A">
          <w:delText>Correlación Tau de Kendall: considera los rankings relativos en lugar del rating para calcular la similitud.</w:delText>
        </w:r>
      </w:del>
    </w:p>
    <w:p w14:paraId="07C94259" w14:textId="0FBB77DF" w:rsidR="0013407C" w:rsidRPr="00166464" w:rsidDel="0067506A" w:rsidRDefault="0013407C" w:rsidP="00AF7FA9">
      <w:pPr>
        <w:pStyle w:val="Prrafodelista"/>
        <w:ind w:left="0"/>
        <w:rPr>
          <w:del w:id="1524" w:author="Microsoft Office User" w:date="2023-05-12T15:24:00Z"/>
        </w:rPr>
      </w:pPr>
      <w:commentRangeStart w:id="1525"/>
      <w:del w:id="1526" w:author="Microsoft Office User" w:date="2023-05-12T15:24:00Z">
        <w:r w:rsidDel="0067506A">
          <w:delText>Para el sistema de recomendación de Jobs en optado por utilizar el coseno como medida de similitud.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delText>
        </w:r>
        <w:commentRangeEnd w:id="1525"/>
        <w:r w:rsidR="00816998" w:rsidDel="0067506A">
          <w:rPr>
            <w:rStyle w:val="Refdecomentario"/>
          </w:rPr>
          <w:commentReference w:id="1525"/>
        </w:r>
      </w:del>
    </w:p>
    <w:p w14:paraId="5C7FFE18" w14:textId="77777777" w:rsidR="0013407C" w:rsidRDefault="0013407C" w:rsidP="00AF7FA9">
      <w:pPr>
        <w:pStyle w:val="Prrafodelista"/>
        <w:ind w:left="0"/>
      </w:pPr>
    </w:p>
    <w:p w14:paraId="5BB58425" w14:textId="50031C12" w:rsidR="00241D46" w:rsidRDefault="00241D46">
      <w:pPr>
        <w:spacing w:before="0" w:after="0" w:line="240" w:lineRule="auto"/>
        <w:jc w:val="left"/>
      </w:pPr>
      <w:r>
        <w:br w:type="page"/>
      </w:r>
    </w:p>
    <w:p w14:paraId="64614907" w14:textId="0F474F4F" w:rsidR="00DD582E" w:rsidRPr="00DD582E" w:rsidRDefault="00241D46" w:rsidP="00DD582E">
      <w:pPr>
        <w:pStyle w:val="Ttulo1"/>
        <w:framePr w:wrap="notBeside"/>
      </w:pPr>
      <w:r>
        <w:lastRenderedPageBreak/>
        <w:br/>
      </w:r>
      <w:bookmarkStart w:id="1527" w:name="_Toc136889337"/>
      <w:r>
        <w:t>Gestión del Proyect</w:t>
      </w:r>
      <w:r w:rsidR="000926EB">
        <w:t>o</w:t>
      </w:r>
      <w:bookmarkEnd w:id="1527"/>
    </w:p>
    <w:p w14:paraId="41B333BF" w14:textId="6FDF361C" w:rsidR="00E77C14" w:rsidRPr="00DD582E" w:rsidRDefault="00E77C14" w:rsidP="00E62DC7">
      <w:pPr>
        <w:rPr>
          <w:b/>
        </w:rPr>
      </w:pPr>
      <w:r w:rsidRPr="00DD582E">
        <w:t xml:space="preserve">En este </w:t>
      </w:r>
      <w:r w:rsidR="00FD06B3" w:rsidRPr="00DD582E">
        <w:t>capítulo</w:t>
      </w:r>
      <w:r w:rsidRPr="00DD582E">
        <w:t xml:space="preserve"> se explica la metodología software utilizada para el desarrollo </w:t>
      </w:r>
      <w:r w:rsidR="00FD06B3" w:rsidRPr="00DD582E">
        <w:t xml:space="preserve">del proyecto. </w:t>
      </w:r>
      <w:r w:rsidR="004C78C5" w:rsidRPr="00DD582E">
        <w:t xml:space="preserve"> </w:t>
      </w:r>
      <w:r w:rsidR="00FD06B3" w:rsidRPr="00DD582E">
        <w:t xml:space="preserve">Posteriormente, se </w:t>
      </w:r>
      <w:r w:rsidR="005C5EAD">
        <w:t>expone</w:t>
      </w:r>
      <w:r w:rsidR="00FD06B3" w:rsidRPr="00DD582E">
        <w:t xml:space="preserve"> la planificación inicial del proyecto con los tiempos estimados y </w:t>
      </w:r>
      <w:r w:rsidR="007B3CBD">
        <w:t>la</w:t>
      </w:r>
      <w:r w:rsidR="00FD06B3" w:rsidRPr="00DD582E">
        <w:t xml:space="preserve"> ejecución del proyecto con los tiempos reales.</w:t>
      </w:r>
    </w:p>
    <w:p w14:paraId="2A87ACD7" w14:textId="4787D996" w:rsidR="006124A8" w:rsidRDefault="39E28D74" w:rsidP="39E28D74">
      <w:pPr>
        <w:pStyle w:val="Ttulo2"/>
      </w:pPr>
      <w:bookmarkStart w:id="1528" w:name="_Toc136889338"/>
      <w:r>
        <w:t>Modelo de ciclo de vida</w:t>
      </w:r>
      <w:bookmarkEnd w:id="1528"/>
    </w:p>
    <w:p w14:paraId="1BF533D9" w14:textId="4F12437F" w:rsidR="003B2FFA" w:rsidRDefault="003B2FFA" w:rsidP="003B2FFA">
      <w:del w:id="1529" w:author="Sergio Saugar García" w:date="2023-04-20T18:02:00Z">
        <w:r w:rsidRPr="00BC5FA3" w:rsidDel="00816998">
          <w:delText xml:space="preserve">El ciclo de vida de un software es una secuencia estructurada y bien definida de las etapas </w:delText>
        </w:r>
        <w:r w:rsidDel="00816998">
          <w:delText xml:space="preserve">necesarias </w:delText>
        </w:r>
        <w:r w:rsidRPr="00BC5FA3" w:rsidDel="00816998">
          <w:delText>para desarrollar el software deseado</w:delText>
        </w:r>
        <w:r w:rsidDel="00816998">
          <w:delText xml:space="preserve">. </w:delText>
        </w:r>
      </w:del>
      <w:r>
        <w:t xml:space="preserve">Para el desarrollo del proyecto se ha </w:t>
      </w:r>
      <w:del w:id="1530" w:author="Microsoft Office User" w:date="2023-06-05T21:41:00Z">
        <w:r w:rsidDel="005A2E16">
          <w:delText>decidido utilizar</w:delText>
        </w:r>
      </w:del>
      <w:ins w:id="1531" w:author="Microsoft Office User" w:date="2023-06-05T21:41:00Z">
        <w:r w:rsidR="005A2E16">
          <w:t>utilizado</w:t>
        </w:r>
      </w:ins>
      <w:r>
        <w:t xml:space="preserve"> un </w:t>
      </w:r>
      <w:r w:rsidR="003526CA">
        <w:t>m</w:t>
      </w:r>
      <w:r>
        <w:t xml:space="preserve">odelo de </w:t>
      </w:r>
      <w:r w:rsidR="003526CA">
        <w:t>c</w:t>
      </w:r>
      <w:r>
        <w:t xml:space="preserve">ascada </w:t>
      </w:r>
      <w:commentRangeStart w:id="1532"/>
      <w:r>
        <w:t xml:space="preserve">ya que es </w:t>
      </w:r>
      <w:ins w:id="1533" w:author="Microsoft Office User" w:date="2023-05-02T08:03:00Z">
        <w:r w:rsidR="00C81128">
          <w:t>la</w:t>
        </w:r>
      </w:ins>
      <w:del w:id="1534" w:author="Microsoft Office User" w:date="2023-05-02T08:03:00Z">
        <w:r w:rsidDel="00C81128">
          <w:delText>una</w:delText>
        </w:r>
      </w:del>
      <w:r>
        <w:t xml:space="preserve"> metodología</w:t>
      </w:r>
      <w:ins w:id="1535" w:author="Microsoft Office User" w:date="2023-05-02T08:03:00Z">
        <w:r w:rsidR="00C81128">
          <w:t xml:space="preserve"> más adecuada en </w:t>
        </w:r>
      </w:ins>
      <w:ins w:id="1536" w:author="Microsoft Office User" w:date="2023-05-02T08:05:00Z">
        <w:r w:rsidR="00C81128">
          <w:t>proyectos de pequeño tamaño con requisitos que no van a variar</w:t>
        </w:r>
      </w:ins>
      <w:ins w:id="1537" w:author="Microsoft Office User" w:date="2023-05-02T08:06:00Z">
        <w:r w:rsidR="00C81128">
          <w:t>. Este modelo se divide en</w:t>
        </w:r>
      </w:ins>
      <w:del w:id="1538" w:author="Microsoft Office User" w:date="2023-05-02T08:06:00Z">
        <w:r w:rsidDel="00C81128">
          <w:delText xml:space="preserve"> simple</w:delText>
        </w:r>
      </w:del>
      <w:r>
        <w:t xml:space="preserve"> </w:t>
      </w:r>
      <w:del w:id="1539" w:author="Microsoft Office User" w:date="2023-05-02T08:06:00Z">
        <w:r w:rsidDel="00C81128">
          <w:delText xml:space="preserve">y las </w:delText>
        </w:r>
      </w:del>
      <w:r>
        <w:t xml:space="preserve">actividades (requisitos) </w:t>
      </w:r>
      <w:commentRangeEnd w:id="1532"/>
      <w:r w:rsidR="00800C64">
        <w:rPr>
          <w:rStyle w:val="Refdecomentario"/>
        </w:rPr>
        <w:commentReference w:id="1532"/>
      </w:r>
      <w:ins w:id="1540" w:author="Microsoft Office User" w:date="2023-06-05T21:41:00Z">
        <w:r w:rsidR="005A2E16">
          <w:t xml:space="preserve">que </w:t>
        </w:r>
      </w:ins>
      <w:r>
        <w:t>están divididas en fases secuenciales contando con bucles por si es necesario volver hacia atrás para modificar/mejorar una fase</w:t>
      </w:r>
      <w:ins w:id="1541" w:author="Microsoft Office User" w:date="2023-05-02T10:06:00Z">
        <w:r w:rsidR="006E43AC">
          <w:t xml:space="preserve"> </w:t>
        </w:r>
      </w:ins>
      <w:customXmlInsRangeStart w:id="1542" w:author="Microsoft Office User" w:date="2023-05-02T10:07:00Z"/>
      <w:sdt>
        <w:sdtPr>
          <w:id w:val="-893807191"/>
          <w:citation/>
        </w:sdtPr>
        <w:sdtContent>
          <w:customXmlInsRangeEnd w:id="1542"/>
          <w:ins w:id="1543" w:author="Microsoft Office User" w:date="2023-05-02T10:07:00Z">
            <w:r w:rsidR="006E43AC">
              <w:fldChar w:fldCharType="begin"/>
            </w:r>
            <w:r w:rsidR="006E43AC">
              <w:instrText xml:space="preserve"> CITATION Ris22 \l 3082 </w:instrText>
            </w:r>
          </w:ins>
          <w:r w:rsidR="006E43AC">
            <w:fldChar w:fldCharType="separate"/>
          </w:r>
          <w:r w:rsidR="00B6643D">
            <w:rPr>
              <w:noProof/>
            </w:rPr>
            <w:t>(Risso, 2022)</w:t>
          </w:r>
          <w:ins w:id="1544" w:author="Microsoft Office User" w:date="2023-05-02T10:07:00Z">
            <w:r w:rsidR="006E43AC">
              <w:fldChar w:fldCharType="end"/>
            </w:r>
          </w:ins>
          <w:customXmlInsRangeStart w:id="1545" w:author="Microsoft Office User" w:date="2023-05-02T10:07:00Z"/>
        </w:sdtContent>
      </w:sdt>
      <w:customXmlInsRangeEnd w:id="1545"/>
      <w:r>
        <w:t xml:space="preserve">. </w:t>
      </w:r>
      <w:r w:rsidR="0079344C">
        <w:t xml:space="preserve">En función de la propuesta de </w:t>
      </w:r>
      <w:del w:id="1546" w:author="Sergio Saugar García" w:date="2023-04-20T18:03:00Z">
        <w:r w:rsidDel="00800C64">
          <w:delText>Esta metodología fue p</w:delText>
        </w:r>
      </w:del>
      <w:r>
        <w:t>Winston W. Royce en</w:t>
      </w:r>
      <w:ins w:id="1547" w:author="Sergio Saugar García" w:date="2023-04-20T18:03:00Z">
        <w:r w:rsidR="00800C64">
          <w:t xml:space="preserve"> </w:t>
        </w:r>
      </w:ins>
      <w:del w:id="1548" w:author="Sergio Saugar García" w:date="2023-04-20T18:03:00Z">
        <w:r w:rsidDel="00800C64">
          <w:delText xml:space="preserve"> </w:delText>
        </w:r>
      </w:del>
      <w:r>
        <w:t xml:space="preserve">1970, </w:t>
      </w:r>
      <w:del w:id="1549" w:author="Sergio Saugar García" w:date="2023-04-20T18:03:00Z">
        <w:r w:rsidDel="00800C64">
          <w:delText>también conocido como el modelo lineal o modelo de ciclo de vida. D</w:delText>
        </w:r>
      </w:del>
      <w:r w:rsidR="00DB6747">
        <w:t xml:space="preserve">el </w:t>
      </w:r>
      <w:r>
        <w:t>modelo se divide en las siguientes fases</w:t>
      </w:r>
      <w:r w:rsidR="00E56A27">
        <w:t>:</w:t>
      </w:r>
      <w:ins w:id="1550" w:author="Microsoft Office User" w:date="2023-05-06T17:55:00Z">
        <w:r w:rsidR="002F6B03">
          <w:t xml:space="preserve"> </w:t>
        </w:r>
      </w:ins>
      <w:customXmlInsRangeStart w:id="1551" w:author="Microsoft Office User" w:date="2023-05-06T17:55:00Z"/>
      <w:sdt>
        <w:sdtPr>
          <w:id w:val="1476802781"/>
          <w:citation/>
        </w:sdtPr>
        <w:sdtContent>
          <w:customXmlInsRangeEnd w:id="1551"/>
          <w:ins w:id="1552" w:author="Microsoft Office User" w:date="2023-05-06T17:55:00Z">
            <w:r w:rsidR="002F6B03" w:rsidRPr="00B13880">
              <w:fldChar w:fldCharType="begin"/>
            </w:r>
            <w:r w:rsidR="002F6B03" w:rsidRPr="00B13880">
              <w:instrText xml:space="preserve"> CITATION Som05 \l 3082 </w:instrText>
            </w:r>
            <w:r w:rsidR="002F6B03" w:rsidRPr="00B13880">
              <w:fldChar w:fldCharType="separate"/>
            </w:r>
          </w:ins>
          <w:r w:rsidR="00B6643D">
            <w:rPr>
              <w:noProof/>
            </w:rPr>
            <w:t>(Sommerville, 2005)</w:t>
          </w:r>
          <w:ins w:id="1553" w:author="Microsoft Office User" w:date="2023-05-06T17:55:00Z">
            <w:r w:rsidR="002F6B03" w:rsidRPr="00B13880">
              <w:fldChar w:fldCharType="end"/>
            </w:r>
          </w:ins>
          <w:customXmlInsRangeStart w:id="1554" w:author="Microsoft Office User" w:date="2023-05-06T17:55:00Z"/>
        </w:sdtContent>
      </w:sdt>
      <w:customXmlInsRangeEnd w:id="1554"/>
    </w:p>
    <w:p w14:paraId="28D2D676" w14:textId="7A31459B" w:rsidR="003B2FFA" w:rsidRDefault="003E491F">
      <w:pPr>
        <w:pStyle w:val="Prrafodelista"/>
        <w:numPr>
          <w:ilvl w:val="0"/>
          <w:numId w:val="12"/>
        </w:numPr>
        <w:ind w:left="567" w:hanging="283"/>
      </w:pPr>
      <w:ins w:id="1555" w:author="Microsoft Office User" w:date="2023-05-06T17:32:00Z">
        <w:r>
          <w:t xml:space="preserve">Análisis y definición de los </w:t>
        </w:r>
      </w:ins>
      <w:commentRangeStart w:id="1556"/>
      <w:ins w:id="1557" w:author="Microsoft Office User" w:date="2023-05-06T17:47:00Z">
        <w:del w:id="1558" w:author="Sergio Saugar García" w:date="2023-06-05T11:12:00Z">
          <w:r w:rsidR="001F7200" w:rsidDel="00C06C5C">
            <w:delText>requerimientos</w:delText>
          </w:r>
        </w:del>
      </w:ins>
      <w:ins w:id="1559" w:author="Sergio Saugar García" w:date="2023-06-05T11:12:00Z">
        <w:r w:rsidR="00C06C5C">
          <w:t>requisitos</w:t>
        </w:r>
      </w:ins>
      <w:commentRangeEnd w:id="1556"/>
      <w:ins w:id="1560" w:author="Sergio Saugar García" w:date="2023-06-05T11:16:00Z">
        <w:r w:rsidR="00F96068">
          <w:rPr>
            <w:rStyle w:val="Refdecomentario"/>
          </w:rPr>
          <w:commentReference w:id="1556"/>
        </w:r>
      </w:ins>
      <w:commentRangeStart w:id="1561"/>
      <w:del w:id="1562" w:author="Microsoft Office User" w:date="2023-05-06T17:32:00Z">
        <w:r w:rsidR="003B2FFA" w:rsidRPr="001F7200" w:rsidDel="003E491F">
          <w:delText>R</w:delText>
        </w:r>
      </w:del>
      <w:del w:id="1563" w:author="Microsoft Office User" w:date="2023-05-06T17:47:00Z">
        <w:r w:rsidR="003B2FFA" w:rsidRPr="001F7200" w:rsidDel="001F7200">
          <w:delText>equisitos</w:delText>
        </w:r>
      </w:del>
      <w:r w:rsidR="003B2FFA" w:rsidRPr="001F7200">
        <w:t xml:space="preserve">: </w:t>
      </w:r>
      <w:r w:rsidR="00022AE6">
        <w:t>s</w:t>
      </w:r>
      <w:ins w:id="1564" w:author="Microsoft Office User" w:date="2023-05-06T17:46:00Z">
        <w:r w:rsidR="001F7200" w:rsidRPr="001F7200">
          <w:t>e elabora una lista detallada de tareas, gráficos de dependencia e hitos. Para lograr la definición de servicios, restricciones y metas del sistema, es importante especificar el producto y describir el sistema desde la perspectiva del usuario, identificando sus necesidades y objetivos. Para ello, se llevan a cabo consultas con los usuarios y se establecen los aspectos en detalle, los cuales sirven como especificación del sistema.</w:t>
        </w:r>
        <w:r w:rsidR="001F7200">
          <w:t xml:space="preserve"> </w:t>
        </w:r>
      </w:ins>
      <w:del w:id="1565" w:author="Microsoft Office User" w:date="2023-05-06T17:44:00Z">
        <w:r w:rsidR="003B2FFA" w:rsidDel="003E491F">
          <w:delText>realizar una lista detallada de tareas, gráficos de dependencia, establecer hitos, ir mejorando los planes a medida que vamos sabiendo más, gráficos de GANTT y PERT.</w:delText>
        </w:r>
        <w:commentRangeEnd w:id="1561"/>
        <w:r w:rsidR="00800C64" w:rsidDel="003E491F">
          <w:rPr>
            <w:rStyle w:val="Refdecomentario"/>
          </w:rPr>
          <w:commentReference w:id="1561"/>
        </w:r>
      </w:del>
    </w:p>
    <w:p w14:paraId="3B7A4369" w14:textId="64D13C63" w:rsidR="003B2FFA" w:rsidDel="001F7200" w:rsidRDefault="003B2FFA">
      <w:pPr>
        <w:pStyle w:val="Prrafodelista"/>
        <w:numPr>
          <w:ilvl w:val="0"/>
          <w:numId w:val="12"/>
        </w:numPr>
        <w:ind w:left="567" w:hanging="283"/>
        <w:rPr>
          <w:del w:id="1566" w:author="Microsoft Office User" w:date="2023-05-06T17:47:00Z"/>
        </w:rPr>
      </w:pPr>
      <w:del w:id="1567" w:author="Microsoft Office User" w:date="2023-05-06T17:47:00Z">
        <w:r w:rsidDel="001F7200">
          <w:delText>Análisis: consiste en la especificación del producto, describir el sistema desde la perspectiva del usuario, descripción detallada de los datos de entrada/salida, preparación del proyecto, ver las necesidades y objetivos (análisis del dominio).</w:delText>
        </w:r>
      </w:del>
    </w:p>
    <w:p w14:paraId="5C78E51D" w14:textId="20312786" w:rsidR="003B2FFA" w:rsidRDefault="003B2FFA">
      <w:pPr>
        <w:pStyle w:val="Prrafodelista"/>
        <w:numPr>
          <w:ilvl w:val="0"/>
          <w:numId w:val="12"/>
        </w:numPr>
        <w:ind w:left="567" w:hanging="283"/>
      </w:pPr>
      <w:r>
        <w:t>Diseño</w:t>
      </w:r>
      <w:ins w:id="1568" w:author="Microsoft Office User" w:date="2023-05-06T17:47:00Z">
        <w:r w:rsidR="000D2F09">
          <w:t xml:space="preserve"> del sistema y del </w:t>
        </w:r>
        <w:r w:rsidR="000D2F09" w:rsidRPr="000D2F09">
          <w:rPr>
            <w:i/>
            <w:iCs/>
            <w:rPrChange w:id="1569" w:author="Microsoft Office User" w:date="2023-05-06T17:47:00Z">
              <w:rPr/>
            </w:rPrChange>
          </w:rPr>
          <w:t>software</w:t>
        </w:r>
      </w:ins>
      <w:r>
        <w:t xml:space="preserve">: </w:t>
      </w:r>
      <w:r w:rsidR="008275F9">
        <w:t>incluye</w:t>
      </w:r>
      <w:r>
        <w:t xml:space="preserve"> el diseño de la arquitectura (definición de los grandes bloques funcionales de la aplicación y su comunicación, además de elegir el estilo arquitectónico) y </w:t>
      </w:r>
      <w:r w:rsidR="004E0B62">
        <w:t xml:space="preserve">el </w:t>
      </w:r>
      <w:r>
        <w:t xml:space="preserve">diseño </w:t>
      </w:r>
      <w:r>
        <w:lastRenderedPageBreak/>
        <w:t>detallado (diseño detallado de cada uno de los componentes introducidos en la fase de diseño de la arquitectura).</w:t>
      </w:r>
    </w:p>
    <w:p w14:paraId="24FA7ECD" w14:textId="44B58F30" w:rsidR="003B2FFA" w:rsidRDefault="003B2FFA">
      <w:pPr>
        <w:pStyle w:val="Prrafodelista"/>
        <w:numPr>
          <w:ilvl w:val="0"/>
          <w:numId w:val="12"/>
        </w:numPr>
        <w:ind w:left="567" w:hanging="283"/>
      </w:pPr>
      <w:commentRangeStart w:id="1570"/>
      <w:r>
        <w:t>Implementación</w:t>
      </w:r>
      <w:ins w:id="1571" w:author="Microsoft Office User" w:date="2023-05-06T17:48:00Z">
        <w:r w:rsidR="000D2F09">
          <w:t xml:space="preserve"> y</w:t>
        </w:r>
      </w:ins>
      <w:ins w:id="1572" w:author="Microsoft Office User" w:date="2023-05-06T17:49:00Z">
        <w:r w:rsidR="000D2F09">
          <w:t xml:space="preserve"> prueba</w:t>
        </w:r>
      </w:ins>
      <w:ins w:id="1573" w:author="Sergio Saugar García" w:date="2023-06-05T11:12:00Z">
        <w:r w:rsidR="00C06C5C">
          <w:t>s</w:t>
        </w:r>
      </w:ins>
      <w:ins w:id="1574" w:author="Microsoft Office User" w:date="2023-05-06T17:49:00Z">
        <w:r w:rsidR="000D2F09">
          <w:t xml:space="preserve"> de unidad</w:t>
        </w:r>
        <w:del w:id="1575" w:author="Sergio Saugar García" w:date="2023-06-05T11:12:00Z">
          <w:r w:rsidR="000D2F09" w:rsidDel="00C06C5C">
            <w:delText>es</w:delText>
          </w:r>
        </w:del>
      </w:ins>
      <w:r>
        <w:t>:</w:t>
      </w:r>
      <w:ins w:id="1576" w:author="Microsoft Office User" w:date="2023-05-06T17:49:00Z">
        <w:r w:rsidR="000D2F09">
          <w:t xml:space="preserve"> </w:t>
        </w:r>
      </w:ins>
      <w:del w:id="1577" w:author="Microsoft Office User" w:date="2023-05-06T17:50:00Z">
        <w:r w:rsidDel="000D2F09">
          <w:delText xml:space="preserve"> </w:delText>
        </w:r>
      </w:del>
      <w:del w:id="1578" w:author="Microsoft Office User" w:date="2023-05-06T17:51:00Z">
        <w:r w:rsidDel="000D2F09">
          <w:delText>Traducción</w:delText>
        </w:r>
      </w:del>
      <w:r w:rsidR="0099589E">
        <w:t>i</w:t>
      </w:r>
      <w:ins w:id="1579" w:author="Microsoft Office User" w:date="2023-05-06T17:51:00Z">
        <w:r w:rsidR="000D2F09">
          <w:t>mplementación</w:t>
        </w:r>
      </w:ins>
      <w:r>
        <w:t xml:space="preserve"> </w:t>
      </w:r>
      <w:ins w:id="1580" w:author="Microsoft Office User" w:date="2023-05-06T17:51:00Z">
        <w:r w:rsidR="000D2F09">
          <w:t xml:space="preserve">de la fase </w:t>
        </w:r>
      </w:ins>
      <w:del w:id="1581" w:author="Microsoft Office User" w:date="2023-05-06T17:51:00Z">
        <w:r w:rsidDel="000D2F09">
          <w:delText xml:space="preserve">de toda la fase </w:delText>
        </w:r>
      </w:del>
      <w:r>
        <w:t>de diseño</w:t>
      </w:r>
      <w:ins w:id="1582" w:author="Microsoft Office User" w:date="2023-05-06T17:50:00Z">
        <w:r w:rsidR="000D2F09">
          <w:t xml:space="preserve"> </w:t>
        </w:r>
      </w:ins>
      <w:ins w:id="1583" w:author="Microsoft Office User" w:date="2023-05-06T17:51:00Z">
        <w:r w:rsidR="000D2F09">
          <w:t xml:space="preserve">a </w:t>
        </w:r>
      </w:ins>
      <w:ins w:id="1584" w:author="Microsoft Office User" w:date="2023-05-06T17:52:00Z">
        <w:r w:rsidR="000D2F09">
          <w:t>través de</w:t>
        </w:r>
      </w:ins>
      <w:ins w:id="1585" w:author="Microsoft Office User" w:date="2023-05-06T17:50:00Z">
        <w:r w:rsidR="000D2F09">
          <w:t xml:space="preserve"> prueba</w:t>
        </w:r>
      </w:ins>
      <w:ins w:id="1586" w:author="Microsoft Office User" w:date="2023-05-06T17:52:00Z">
        <w:r w:rsidR="000D2F09">
          <w:t>s</w:t>
        </w:r>
      </w:ins>
      <w:ins w:id="1587" w:author="Microsoft Office User" w:date="2023-05-06T17:50:00Z">
        <w:r w:rsidR="000D2F09">
          <w:t xml:space="preserve"> de unidades</w:t>
        </w:r>
      </w:ins>
      <w:ins w:id="1588" w:author="Microsoft Office User" w:date="2023-06-05T18:54:00Z">
        <w:r w:rsidR="008C67D2">
          <w:t xml:space="preserve">. </w:t>
        </w:r>
      </w:ins>
      <w:ins w:id="1589" w:author="Microsoft Office User" w:date="2023-06-05T18:59:00Z">
        <w:r w:rsidR="00342D49" w:rsidRPr="00342D49">
          <w:t>El objetivo es garantizar la funcionalidad y calidad de cada unidad antes de su integración en el sistema completo.</w:t>
        </w:r>
      </w:ins>
      <w:del w:id="1590" w:author="Microsoft Office User" w:date="2023-06-05T18:54:00Z">
        <w:r w:rsidDel="008C67D2">
          <w:delText>.</w:delText>
        </w:r>
        <w:commentRangeEnd w:id="1570"/>
        <w:r w:rsidR="00F96068" w:rsidDel="008C67D2">
          <w:rPr>
            <w:rStyle w:val="Refdecomentario"/>
          </w:rPr>
          <w:commentReference w:id="1570"/>
        </w:r>
      </w:del>
    </w:p>
    <w:p w14:paraId="38DF3C37" w14:textId="6E7E4FB4" w:rsidR="003B2FFA" w:rsidRDefault="003B2FFA">
      <w:pPr>
        <w:pStyle w:val="Prrafodelista"/>
        <w:numPr>
          <w:ilvl w:val="0"/>
          <w:numId w:val="12"/>
        </w:numPr>
        <w:ind w:left="567" w:hanging="283"/>
      </w:pPr>
      <w:del w:id="1591" w:author="Microsoft Office User" w:date="2023-05-06T17:53:00Z">
        <w:r w:rsidDel="002F6B03">
          <w:delText>Verificación</w:delText>
        </w:r>
      </w:del>
      <w:ins w:id="1592" w:author="Microsoft Office User" w:date="2023-05-06T17:53:00Z">
        <w:r w:rsidR="002F6B03">
          <w:t>Integración y prueba del sistema</w:t>
        </w:r>
      </w:ins>
      <w:r>
        <w:t xml:space="preserve">: </w:t>
      </w:r>
      <w:r w:rsidR="000C5951">
        <w:t>l</w:t>
      </w:r>
      <w:ins w:id="1593" w:author="Microsoft Office User" w:date="2023-05-06T17:53:00Z">
        <w:r w:rsidR="002F6B03">
          <w:t>as unidades</w:t>
        </w:r>
      </w:ins>
      <w:ins w:id="1594" w:author="Microsoft Office User" w:date="2023-05-06T17:54:00Z">
        <w:r w:rsidR="002F6B03">
          <w:t xml:space="preserve"> individuales se integran y se </w:t>
        </w:r>
      </w:ins>
      <w:r>
        <w:t>realiza</w:t>
      </w:r>
      <w:ins w:id="1595" w:author="Microsoft Office User" w:date="2023-05-06T17:54:00Z">
        <w:r w:rsidR="002F6B03">
          <w:t>n</w:t>
        </w:r>
      </w:ins>
      <w:del w:id="1596" w:author="Microsoft Office User" w:date="2023-05-06T17:54:00Z">
        <w:r w:rsidDel="002F6B03">
          <w:delText>ción</w:delText>
        </w:r>
      </w:del>
      <w:r>
        <w:t xml:space="preserve"> </w:t>
      </w:r>
      <w:del w:id="1597" w:author="Microsoft Office User" w:date="2023-05-06T17:54:00Z">
        <w:r w:rsidDel="002F6B03">
          <w:delText xml:space="preserve">de </w:delText>
        </w:r>
      </w:del>
      <w:r>
        <w:t xml:space="preserve">pruebas </w:t>
      </w:r>
      <w:ins w:id="1598" w:author="Microsoft Office User" w:date="2023-05-06T17:54:00Z">
        <w:r w:rsidR="002F6B03">
          <w:t>del sistema completo.</w:t>
        </w:r>
      </w:ins>
      <w:del w:id="1599" w:author="Microsoft Office User" w:date="2023-05-06T17:54:00Z">
        <w:r w:rsidDel="002F6B03">
          <w:delText>(unitarias, integración, …) para comprobar el correcto funcionamiento del software.</w:delText>
        </w:r>
      </w:del>
    </w:p>
    <w:p w14:paraId="540BD6BE" w14:textId="545D733D" w:rsidR="003B2FFA" w:rsidRDefault="00E53AC7" w:rsidP="003B2FFA">
      <w:pPr>
        <w:pStyle w:val="Prrafodelista"/>
        <w:numPr>
          <w:ilvl w:val="0"/>
          <w:numId w:val="12"/>
        </w:numPr>
        <w:ind w:left="567" w:hanging="283"/>
      </w:pPr>
      <w:ins w:id="1600" w:author="Microsoft Office User" w:date="2023-05-06T17:55:00Z">
        <w:r>
          <w:t>Funcionamiento y m</w:t>
        </w:r>
      </w:ins>
      <w:del w:id="1601" w:author="Microsoft Office User" w:date="2023-05-06T17:55:00Z">
        <w:r w:rsidR="003B2FFA" w:rsidDel="00E53AC7">
          <w:delText>M</w:delText>
        </w:r>
      </w:del>
      <w:r w:rsidR="003B2FFA">
        <w:t xml:space="preserve">antenimiento: </w:t>
      </w:r>
      <w:r w:rsidR="00185425">
        <w:t>p</w:t>
      </w:r>
      <w:r w:rsidR="003B2FFA">
        <w:t>uesta en producción del software y mantenimiento de</w:t>
      </w:r>
      <w:ins w:id="1602" w:author="Microsoft Office User" w:date="2023-05-06T17:56:00Z">
        <w:r>
          <w:t>l</w:t>
        </w:r>
      </w:ins>
      <w:r w:rsidR="003B2FFA">
        <w:t xml:space="preserve"> </w:t>
      </w:r>
      <w:del w:id="1603" w:author="Microsoft Office User" w:date="2023-05-06T17:56:00Z">
        <w:r w:rsidR="003B2FFA" w:rsidDel="00E53AC7">
          <w:delText>este</w:delText>
        </w:r>
      </w:del>
      <w:ins w:id="1604" w:author="Microsoft Office User" w:date="2023-05-06T17:56:00Z">
        <w:r>
          <w:t>mismo</w:t>
        </w:r>
      </w:ins>
      <w:r w:rsidR="003B2FFA">
        <w:t>.</w:t>
      </w:r>
    </w:p>
    <w:p w14:paraId="2380A4D7" w14:textId="426FC080" w:rsidR="006124A8" w:rsidRDefault="39E28D74" w:rsidP="39E28D74">
      <w:pPr>
        <w:pStyle w:val="Ttulo2"/>
      </w:pPr>
      <w:bookmarkStart w:id="1605" w:name="_Toc136889339"/>
      <w:r>
        <w:t>Papeles desempeñados en el proyecto</w:t>
      </w:r>
      <w:bookmarkEnd w:id="1605"/>
    </w:p>
    <w:p w14:paraId="5D8D3758" w14:textId="5ABA3095" w:rsidR="00DC2754" w:rsidRPr="00796CBC" w:rsidRDefault="00DC2754" w:rsidP="00DC2754">
      <w:pPr>
        <w:rPr>
          <w:color w:val="000000" w:themeColor="text1"/>
        </w:rPr>
      </w:pPr>
      <w:r w:rsidRPr="004C78C5">
        <w:rPr>
          <w:color w:val="000000" w:themeColor="text1"/>
        </w:rPr>
        <w:t xml:space="preserve">Los dos tutores de este TFG, Sergio Saugar García y Alex Rayón Jerez, son los promotores </w:t>
      </w:r>
      <w:del w:id="1606" w:author="Microsoft Office User" w:date="2023-05-06T17:56:00Z">
        <w:r w:rsidRPr="004C78C5" w:rsidDel="00831DFC">
          <w:rPr>
            <w:color w:val="000000" w:themeColor="text1"/>
          </w:rPr>
          <w:delText xml:space="preserve">y </w:delText>
        </w:r>
        <w:commentRangeStart w:id="1607"/>
        <w:r w:rsidRPr="004C78C5" w:rsidDel="00831DFC">
          <w:rPr>
            <w:color w:val="000000" w:themeColor="text1"/>
          </w:rPr>
          <w:delText>propietarios</w:delText>
        </w:r>
        <w:commentRangeEnd w:id="1607"/>
        <w:r w:rsidR="00800C64" w:rsidDel="00831DFC">
          <w:rPr>
            <w:rStyle w:val="Refdecomentario"/>
          </w:rPr>
          <w:commentReference w:id="1607"/>
        </w:r>
        <w:r w:rsidRPr="004C78C5" w:rsidDel="00831DFC">
          <w:rPr>
            <w:color w:val="000000" w:themeColor="text1"/>
          </w:rPr>
          <w:delText xml:space="preserve"> de este proyecto </w:delText>
        </w:r>
      </w:del>
      <w:r w:rsidRPr="004C78C5">
        <w:rPr>
          <w:color w:val="000000" w:themeColor="text1"/>
        </w:rPr>
        <w:t>y el alumno, Carlos Soler Martín es el director del proyecto, siendo también el analista-programador</w:t>
      </w:r>
      <w:r w:rsidR="00FE0E2E">
        <w:rPr>
          <w:color w:val="000000" w:themeColor="text1"/>
        </w:rPr>
        <w:t>.</w:t>
      </w:r>
      <w:r>
        <w:rPr>
          <w:color w:val="000000" w:themeColor="text1"/>
        </w:rPr>
        <w:t xml:space="preserve"> </w:t>
      </w:r>
    </w:p>
    <w:p w14:paraId="65A88F15" w14:textId="30707910" w:rsidR="006124A8" w:rsidRDefault="39E28D74" w:rsidP="39E28D74">
      <w:pPr>
        <w:pStyle w:val="Ttulo2"/>
      </w:pPr>
      <w:bookmarkStart w:id="1608" w:name="_Toc136889340"/>
      <w:r>
        <w:t>Planificación</w:t>
      </w:r>
      <w:r w:rsidR="00C363D0">
        <w:t xml:space="preserve"> y ejecución</w:t>
      </w:r>
      <w:bookmarkEnd w:id="1608"/>
    </w:p>
    <w:p w14:paraId="5999824E" w14:textId="77777777" w:rsidR="00DC2754" w:rsidRDefault="00DC2754" w:rsidP="00DC2754">
      <w:r>
        <w:t>A continuación, se listarán las tareas a realizar que se deberán llevar a cabo durante la realización del proyecto:</w:t>
      </w:r>
    </w:p>
    <w:p w14:paraId="2C565A53" w14:textId="77777777" w:rsidR="000D79DC" w:rsidRDefault="00DC2754" w:rsidP="000D79DC">
      <w:pPr>
        <w:pStyle w:val="Prrafodelista"/>
        <w:numPr>
          <w:ilvl w:val="0"/>
          <w:numId w:val="26"/>
        </w:numPr>
        <w:ind w:left="709"/>
      </w:pPr>
      <w:r>
        <w:t>Análisis de dominio de la aplicación, donde se definirán los procesos y actores que pertenecen al dominio analizado.</w:t>
      </w:r>
    </w:p>
    <w:p w14:paraId="314ADF9F" w14:textId="77777777" w:rsidR="000D79DC" w:rsidRDefault="00DC2754" w:rsidP="000D79DC">
      <w:pPr>
        <w:pStyle w:val="Prrafodelista"/>
        <w:numPr>
          <w:ilvl w:val="0"/>
          <w:numId w:val="26"/>
        </w:numPr>
        <w:ind w:left="709"/>
      </w:pPr>
      <w:r>
        <w:t>Especificación de los requisitos obtenidos a través del análisis del dominio.</w:t>
      </w:r>
    </w:p>
    <w:p w14:paraId="3E3063C1" w14:textId="77777777" w:rsidR="000D79DC" w:rsidRDefault="00DC2754" w:rsidP="000D79DC">
      <w:pPr>
        <w:pStyle w:val="Prrafodelista"/>
        <w:numPr>
          <w:ilvl w:val="0"/>
          <w:numId w:val="26"/>
        </w:numPr>
        <w:ind w:left="709"/>
      </w:pPr>
      <w:r>
        <w:t>Definición de una arquitectura de software que cumpla con los requisitos definidos.</w:t>
      </w:r>
    </w:p>
    <w:p w14:paraId="7F6B9108" w14:textId="77777777" w:rsidR="000D79DC" w:rsidRDefault="00DC2754" w:rsidP="000D79DC">
      <w:pPr>
        <w:pStyle w:val="Prrafodelista"/>
        <w:numPr>
          <w:ilvl w:val="0"/>
          <w:numId w:val="26"/>
        </w:numPr>
        <w:ind w:left="709"/>
      </w:pPr>
      <w:r>
        <w:t xml:space="preserve">Diseño de la </w:t>
      </w:r>
      <w:commentRangeStart w:id="1609"/>
      <w:r>
        <w:t>arquitectura (</w:t>
      </w:r>
      <w:r w:rsidRPr="000D79DC">
        <w:rPr>
          <w:i/>
          <w:iCs/>
          <w:u w:val="single"/>
          <w:rPrChange w:id="1610" w:author="Microsoft Office User" w:date="2023-05-25T13:02:00Z">
            <w:rPr/>
          </w:rPrChange>
        </w:rPr>
        <w:t>backend</w:t>
      </w:r>
      <w:r>
        <w:t xml:space="preserve"> y </w:t>
      </w:r>
      <w:r w:rsidRPr="000D79DC">
        <w:rPr>
          <w:i/>
          <w:iCs/>
          <w:rPrChange w:id="1611" w:author="Microsoft Office User" w:date="2023-05-25T13:02:00Z">
            <w:rPr/>
          </w:rPrChange>
        </w:rPr>
        <w:t>frontend</w:t>
      </w:r>
      <w:r>
        <w:t>).</w:t>
      </w:r>
      <w:commentRangeEnd w:id="1609"/>
      <w:r w:rsidR="00800C64">
        <w:rPr>
          <w:rStyle w:val="Refdecomentario"/>
        </w:rPr>
        <w:commentReference w:id="1609"/>
      </w:r>
    </w:p>
    <w:p w14:paraId="160A8E67" w14:textId="77777777" w:rsidR="000D79DC" w:rsidRDefault="00DC2754" w:rsidP="000D79DC">
      <w:pPr>
        <w:pStyle w:val="Prrafodelista"/>
        <w:numPr>
          <w:ilvl w:val="0"/>
          <w:numId w:val="26"/>
        </w:numPr>
        <w:ind w:left="709"/>
      </w:pPr>
      <w:r>
        <w:t>Implementación</w:t>
      </w:r>
      <w:del w:id="1612" w:author="Sergio Saugar García" w:date="2023-04-20T18:06:00Z">
        <w:r w:rsidDel="00800C64">
          <w:delText xml:space="preserve"> de la arquitectura</w:delText>
        </w:r>
      </w:del>
      <w:r>
        <w:t>.</w:t>
      </w:r>
    </w:p>
    <w:p w14:paraId="6688CB41" w14:textId="77777777" w:rsidR="000D79DC" w:rsidRDefault="00DC2754" w:rsidP="000D79DC">
      <w:pPr>
        <w:pStyle w:val="Prrafodelista"/>
        <w:numPr>
          <w:ilvl w:val="0"/>
          <w:numId w:val="26"/>
        </w:numPr>
        <w:ind w:left="709"/>
      </w:pPr>
      <w:r>
        <w:t>Pruebas y validación del proyecto.</w:t>
      </w:r>
    </w:p>
    <w:p w14:paraId="0049E1A9" w14:textId="0D9D4C67" w:rsidR="00C363D0" w:rsidRPr="00C363D0" w:rsidRDefault="00DC2754" w:rsidP="000D79DC">
      <w:pPr>
        <w:pStyle w:val="Prrafodelista"/>
        <w:numPr>
          <w:ilvl w:val="0"/>
          <w:numId w:val="26"/>
        </w:numPr>
        <w:ind w:left="709"/>
      </w:pPr>
      <w:r>
        <w:t>Documentar el proyecto.</w:t>
      </w:r>
    </w:p>
    <w:p w14:paraId="3EEC927B" w14:textId="388F8B74" w:rsidR="00C363D0" w:rsidRPr="00633B51" w:rsidRDefault="00F316A0" w:rsidP="00DC2754">
      <w:r w:rsidRPr="00633B51">
        <w:lastRenderedPageBreak/>
        <w:t>El diagrama</w:t>
      </w:r>
      <w:r w:rsidR="00633B51" w:rsidRPr="00633B51">
        <w:t xml:space="preserve"> Gantt</w:t>
      </w:r>
      <w:r w:rsidRPr="00633B51">
        <w:t xml:space="preserve"> de la</w:t>
      </w:r>
      <w:r w:rsidR="00C363D0" w:rsidRPr="00633B51">
        <w:t xml:space="preserve"> Ilustración </w:t>
      </w:r>
      <w:r w:rsidR="007C0ED7">
        <w:t>5</w:t>
      </w:r>
      <w:r w:rsidR="00C363D0" w:rsidRPr="00633B51">
        <w:t xml:space="preserve"> mu</w:t>
      </w:r>
      <w:r w:rsidRPr="00633B51">
        <w:t>estra una estimación del tiempo que llevaría la realización de cada una de las tareas mencionadas, siendo el inicio el 14 de enero de 2022 y la finalización el 22 de junio de 2022. Este diagrama se ha realizado antes de comenzar el proyecto para planificar y estimar los tiempos de cada tarea.</w:t>
      </w:r>
    </w:p>
    <w:p w14:paraId="1F42F71C" w14:textId="6AA4A39B" w:rsidR="00F316A0" w:rsidRPr="00633B51" w:rsidRDefault="00F316A0" w:rsidP="00F316A0">
      <w:r w:rsidRPr="00633B51">
        <w:t xml:space="preserve">La Ilustración </w:t>
      </w:r>
      <w:r w:rsidR="007C0ED7">
        <w:t>6</w:t>
      </w:r>
      <w:r w:rsidRPr="00633B51">
        <w:t xml:space="preserve"> muestra el tiempo real que se ha empleado en cada una de una de las tareas mencionadas, siendo el inicio el 14 de enero de 2022 y la finalización el </w:t>
      </w:r>
      <w:r w:rsidR="00EB2F25" w:rsidRPr="00633B51">
        <w:t>31</w:t>
      </w:r>
      <w:r w:rsidRPr="00633B51">
        <w:t xml:space="preserve"> de </w:t>
      </w:r>
      <w:r w:rsidR="00EB2F25" w:rsidRPr="00633B51">
        <w:t>mayo</w:t>
      </w:r>
      <w:r w:rsidRPr="00633B51">
        <w:t xml:space="preserve"> de 202</w:t>
      </w:r>
      <w:r w:rsidR="00EB2F25" w:rsidRPr="00633B51">
        <w:t>3</w:t>
      </w:r>
      <w:r w:rsidRPr="00633B51">
        <w:t xml:space="preserve">. </w:t>
      </w:r>
      <w:r w:rsidR="00633B51" w:rsidRPr="00633B51">
        <w:t>El proyecto ha excedido la duración estimada, prolongándose exactamente por un año adicional.</w:t>
      </w:r>
    </w:p>
    <w:p w14:paraId="619F6EC1" w14:textId="77777777" w:rsidR="00F316A0" w:rsidRDefault="00F316A0" w:rsidP="00DC2754">
      <w:pPr>
        <w:rPr>
          <w:highlight w:val="yellow"/>
        </w:rPr>
      </w:pPr>
    </w:p>
    <w:p w14:paraId="183CB2F6" w14:textId="77777777" w:rsidR="00F316A0" w:rsidRDefault="00F316A0" w:rsidP="00DC2754">
      <w:pPr>
        <w:rPr>
          <w:ins w:id="1613" w:author="Microsoft Office User" w:date="2023-05-20T10:10:00Z"/>
          <w:highlight w:val="yellow"/>
        </w:rPr>
      </w:pPr>
    </w:p>
    <w:p w14:paraId="67B6B5EB" w14:textId="52E0F052" w:rsidR="00DC2754" w:rsidRPr="00A03CC1" w:rsidDel="00A03CC1" w:rsidRDefault="00A03CC1">
      <w:pPr>
        <w:spacing w:before="0" w:after="0" w:line="240" w:lineRule="auto"/>
        <w:jc w:val="left"/>
        <w:rPr>
          <w:del w:id="1614" w:author="Microsoft Office User" w:date="2023-05-20T10:10:00Z"/>
          <w:highlight w:val="yellow"/>
          <w:rPrChange w:id="1615" w:author="Microsoft Office User" w:date="2023-05-20T10:12:00Z">
            <w:rPr>
              <w:del w:id="1616" w:author="Microsoft Office User" w:date="2023-05-20T10:10:00Z"/>
            </w:rPr>
          </w:rPrChange>
        </w:rPr>
        <w:pPrChange w:id="1617" w:author="Microsoft Office User" w:date="2023-05-20T10:12:00Z">
          <w:pPr/>
        </w:pPrChange>
      </w:pPr>
      <w:ins w:id="1618" w:author="Microsoft Office User" w:date="2023-05-20T10:10:00Z">
        <w:r>
          <w:rPr>
            <w:highlight w:val="yellow"/>
          </w:rPr>
          <w:br w:type="page"/>
        </w:r>
      </w:ins>
    </w:p>
    <w:p w14:paraId="7D4DD881" w14:textId="3F5EDD2A" w:rsidR="002A3F49" w:rsidRPr="00FB78AC" w:rsidDel="00BC7768" w:rsidRDefault="00DC2754">
      <w:pPr>
        <w:rPr>
          <w:del w:id="1619" w:author="Microsoft Office User" w:date="2023-05-06T18:14:00Z"/>
        </w:rPr>
        <w:pPrChange w:id="1620" w:author="Microsoft Office User" w:date="2023-05-06T18:08:00Z">
          <w:pPr>
            <w:jc w:val="center"/>
          </w:pPr>
        </w:pPrChange>
      </w:pPr>
      <w:commentRangeStart w:id="1621"/>
      <w:del w:id="1622" w:author="Microsoft Office User" w:date="2023-05-11T18:25:00Z">
        <w:r w:rsidRPr="00BE141C" w:rsidDel="00AD1C97">
          <w:rPr>
            <w:noProof/>
            <w:lang w:eastAsia="es-ES"/>
          </w:rPr>
          <w:drawing>
            <wp:inline distT="0" distB="0" distL="0" distR="0" wp14:anchorId="0BD7AE47" wp14:editId="35477BA2">
              <wp:extent cx="8018447" cy="1318378"/>
              <wp:effectExtent l="0" t="2857" r="5397" b="5398"/>
              <wp:docPr id="19" name="Imagen 1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con confianza media"/>
                      <pic:cNvPicPr/>
                    </pic:nvPicPr>
                    <pic:blipFill>
                      <a:blip r:embed="rId35"/>
                      <a:stretch>
                        <a:fillRect/>
                      </a:stretch>
                    </pic:blipFill>
                    <pic:spPr>
                      <a:xfrm rot="5400000">
                        <a:off x="0" y="0"/>
                        <a:ext cx="8018447" cy="1318378"/>
                      </a:xfrm>
                      <a:prstGeom prst="rect">
                        <a:avLst/>
                      </a:prstGeom>
                    </pic:spPr>
                  </pic:pic>
                </a:graphicData>
              </a:graphic>
            </wp:inline>
          </w:drawing>
        </w:r>
      </w:del>
      <w:ins w:id="1623" w:author="Microsoft Office User" w:date="2023-05-20T10:09:00Z">
        <w:r w:rsidR="00C363D0">
          <w:rPr>
            <w:noProof/>
          </w:rPr>
          <mc:AlternateContent>
            <mc:Choice Requires="wps">
              <w:drawing>
                <wp:anchor distT="0" distB="0" distL="114300" distR="114300" simplePos="0" relativeHeight="251667456" behindDoc="0" locked="0" layoutInCell="1" allowOverlap="1" wp14:anchorId="3D4E5A55" wp14:editId="74A95CC7">
                  <wp:simplePos x="0" y="0"/>
                  <wp:positionH relativeFrom="column">
                    <wp:posOffset>3227914</wp:posOffset>
                  </wp:positionH>
                  <wp:positionV relativeFrom="paragraph">
                    <wp:posOffset>485952</wp:posOffset>
                  </wp:positionV>
                  <wp:extent cx="2014639" cy="7249795"/>
                  <wp:effectExtent l="0" t="0" r="5080" b="1905"/>
                  <wp:wrapNone/>
                  <wp:docPr id="1190616733" name="Cuadro de texto 1"/>
                  <wp:cNvGraphicFramePr/>
                  <a:graphic xmlns:a="http://schemas.openxmlformats.org/drawingml/2006/main">
                    <a:graphicData uri="http://schemas.microsoft.com/office/word/2010/wordprocessingShape">
                      <wps:wsp>
                        <wps:cNvSpPr txBox="1"/>
                        <wps:spPr>
                          <a:xfrm>
                            <a:off x="0" y="0"/>
                            <a:ext cx="2014639" cy="7249795"/>
                          </a:xfrm>
                          <a:prstGeom prst="rect">
                            <a:avLst/>
                          </a:prstGeom>
                          <a:solidFill>
                            <a:schemeClr val="lt1"/>
                          </a:solidFill>
                          <a:ln w="6350">
                            <a:noFill/>
                          </a:ln>
                        </wps:spPr>
                        <wps:txbx>
                          <w:txbxContent>
                            <w:p w14:paraId="34FBD93F" w14:textId="66417F25" w:rsidR="002919F7" w:rsidRDefault="002919F7" w:rsidP="008D4BB3">
                              <w:pPr>
                                <w:pStyle w:val="Descripcin"/>
                                <w:keepNext/>
                                <w:jc w:val="center"/>
                                <w:rPr>
                                  <w:ins w:id="1624" w:author="Microsoft Office User" w:date="2023-05-25T13:19:00Z"/>
                                </w:rPr>
                              </w:pPr>
                              <w:bookmarkStart w:id="1625" w:name="_Toc136885545"/>
                              <w:ins w:id="1626" w:author="Microsoft Office User" w:date="2023-05-25T13:19:00Z">
                                <w:r>
                                  <w:t xml:space="preserve">Ilustración </w:t>
                                </w:r>
                                <w:r>
                                  <w:fldChar w:fldCharType="begin"/>
                                </w:r>
                                <w:r>
                                  <w:instrText xml:space="preserve"> SEQ Ilustración \* ARABIC </w:instrText>
                                </w:r>
                              </w:ins>
                              <w:r>
                                <w:fldChar w:fldCharType="separate"/>
                              </w:r>
                              <w:r w:rsidR="00DB606A">
                                <w:rPr>
                                  <w:noProof/>
                                </w:rPr>
                                <w:t>5</w:t>
                              </w:r>
                              <w:ins w:id="1627" w:author="Microsoft Office User" w:date="2023-05-25T13:19:00Z">
                                <w:r>
                                  <w:fldChar w:fldCharType="end"/>
                                </w:r>
                                <w:r>
                                  <w:t>:</w:t>
                                </w:r>
                              </w:ins>
                              <w:ins w:id="1628" w:author="Microsoft Office User" w:date="2023-05-25T13:29:00Z">
                                <w:r w:rsidR="00B117CC">
                                  <w:t xml:space="preserve"> </w:t>
                                </w:r>
                              </w:ins>
                              <w:ins w:id="1629" w:author="Microsoft Office User" w:date="2023-05-25T13:28:00Z">
                                <w:r w:rsidR="00B117CC">
                                  <w:t>D</w:t>
                                </w:r>
                              </w:ins>
                              <w:ins w:id="1630" w:author="Microsoft Office User" w:date="2023-05-25T13:19:00Z">
                                <w:r w:rsidRPr="002A760E">
                                  <w:t xml:space="preserve">iagrama Gantt de la </w:t>
                                </w:r>
                              </w:ins>
                              <w:r w:rsidR="005F51A4">
                                <w:t>planificación</w:t>
                              </w:r>
                              <w:ins w:id="1631" w:author="Microsoft Office User" w:date="2023-05-25T13:19:00Z">
                                <w:r w:rsidRPr="002A760E">
                                  <w:t xml:space="preserve"> del proyecto</w:t>
                                </w:r>
                                <w:bookmarkEnd w:id="1625"/>
                              </w:ins>
                            </w:p>
                            <w:p w14:paraId="053CD0AD" w14:textId="0E88DAE5" w:rsidR="00CF21DC" w:rsidRDefault="005F51A4" w:rsidP="00CF21DC">
                              <w:pPr>
                                <w:keepNext/>
                                <w:rPr>
                                  <w:ins w:id="1632" w:author="Microsoft Office User" w:date="2023-05-21T11:02:00Z"/>
                                </w:rPr>
                              </w:pPr>
                              <w:ins w:id="1633" w:author="Microsoft Office User" w:date="2023-05-20T10:09:00Z">
                                <w:r w:rsidRPr="005D7B09">
                                  <w:rPr>
                                    <w:noProof/>
                                  </w:rPr>
                                  <w:drawing>
                                    <wp:inline distT="0" distB="0" distL="0" distR="0" wp14:anchorId="33423851" wp14:editId="753DAA77">
                                      <wp:extent cx="7199100" cy="959162"/>
                                      <wp:effectExtent l="0" t="4127" r="0" b="0"/>
                                      <wp:docPr id="1288437473" name="Imagen 128843747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81070" name="Imagen 1" descr="Imagen que contiene Gráfico&#10;&#10;Descripción generada automáticamente"/>
                                              <pic:cNvPicPr/>
                                            </pic:nvPicPr>
                                            <pic:blipFill>
                                              <a:blip r:embed="rId36"/>
                                              <a:stretch>
                                                <a:fillRect/>
                                              </a:stretch>
                                            </pic:blipFill>
                                            <pic:spPr>
                                              <a:xfrm rot="5400000">
                                                <a:off x="0" y="0"/>
                                                <a:ext cx="7464202" cy="994482"/>
                                              </a:xfrm>
                                              <a:prstGeom prst="rect">
                                                <a:avLst/>
                                              </a:prstGeom>
                                            </pic:spPr>
                                          </pic:pic>
                                        </a:graphicData>
                                      </a:graphic>
                                    </wp:inline>
                                  </w:drawing>
                                </w:r>
                              </w:ins>
                            </w:p>
                            <w:p w14:paraId="535A2126" w14:textId="77777777" w:rsidR="00F9087B" w:rsidRPr="00D46BF7" w:rsidRDefault="00F9087B" w:rsidP="00F9087B">
                              <w:pPr>
                                <w:pStyle w:val="Prrafodelista"/>
                                <w:keepNext/>
                                <w:ind w:left="0"/>
                                <w:jc w:val="center"/>
                                <w:rPr>
                                  <w:ins w:id="1634" w:author="Microsoft Office User" w:date="2023-05-25T13:28:00Z"/>
                                  <w:i/>
                                  <w:iCs/>
                                  <w:color w:val="44546A" w:themeColor="text2"/>
                                  <w:sz w:val="22"/>
                                  <w:szCs w:val="18"/>
                                </w:rPr>
                              </w:pPr>
                              <w:ins w:id="1635" w:author="Microsoft Office User" w:date="2023-05-25T13:28:00Z">
                                <w:r w:rsidRPr="00D46BF7">
                                  <w:rPr>
                                    <w:i/>
                                    <w:iCs/>
                                    <w:color w:val="44546A" w:themeColor="text2"/>
                                    <w:sz w:val="22"/>
                                    <w:szCs w:val="18"/>
                                  </w:rPr>
                                  <w:t xml:space="preserve">Fuente: </w:t>
                                </w:r>
                                <w:r>
                                  <w:rPr>
                                    <w:i/>
                                    <w:iCs/>
                                    <w:color w:val="44546A" w:themeColor="text2"/>
                                    <w:sz w:val="22"/>
                                    <w:szCs w:val="18"/>
                                  </w:rPr>
                                  <w:t>Elaboración propia</w:t>
                                </w:r>
                              </w:ins>
                            </w:p>
                            <w:p w14:paraId="7B13653B" w14:textId="71665690" w:rsidR="00A03CC1" w:rsidRDefault="00A03CC1"/>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4E5A55" id="_x0000_t202" coordsize="21600,21600" o:spt="202" path="m,l,21600r21600,l21600,xe">
                  <v:stroke joinstyle="miter"/>
                  <v:path gradientshapeok="t" o:connecttype="rect"/>
                </v:shapetype>
                <v:shape id="Cuadro de texto 1" o:spid="_x0000_s1026" type="#_x0000_t202" style="position:absolute;left:0;text-align:left;margin-left:254.15pt;margin-top:38.25pt;width:158.65pt;height:570.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" fillcolor="white [3201]" stroked="f" strokeweight=".5pt">
                  <v:textbox style="layout-flow:vertical-ideographic">
                    <w:txbxContent>
                      <w:p w14:paraId="34FBD93F" w14:textId="66417F25" w:rsidR="002919F7" w:rsidRDefault="002919F7" w:rsidP="008D4BB3">
                        <w:pPr>
                          <w:pStyle w:val="Descripcin"/>
                          <w:keepNext/>
                          <w:jc w:val="center"/>
                          <w:rPr>
                            <w:ins w:id="1636" w:author="Microsoft Office User" w:date="2023-05-25T13:19:00Z"/>
                          </w:rPr>
                        </w:pPr>
                        <w:bookmarkStart w:id="1637" w:name="_Toc136885545"/>
                        <w:ins w:id="1638" w:author="Microsoft Office User" w:date="2023-05-25T13:19:00Z">
                          <w:r>
                            <w:t xml:space="preserve">Ilustración </w:t>
                          </w:r>
                          <w:r>
                            <w:fldChar w:fldCharType="begin"/>
                          </w:r>
                          <w:r>
                            <w:instrText xml:space="preserve"> SEQ Ilustración \* ARABIC </w:instrText>
                          </w:r>
                        </w:ins>
                        <w:r>
                          <w:fldChar w:fldCharType="separate"/>
                        </w:r>
                        <w:r w:rsidR="00DB606A">
                          <w:rPr>
                            <w:noProof/>
                          </w:rPr>
                          <w:t>5</w:t>
                        </w:r>
                        <w:ins w:id="1639" w:author="Microsoft Office User" w:date="2023-05-25T13:19:00Z">
                          <w:r>
                            <w:fldChar w:fldCharType="end"/>
                          </w:r>
                          <w:r>
                            <w:t>:</w:t>
                          </w:r>
                        </w:ins>
                        <w:ins w:id="1640" w:author="Microsoft Office User" w:date="2023-05-25T13:29:00Z">
                          <w:r w:rsidR="00B117CC">
                            <w:t xml:space="preserve"> </w:t>
                          </w:r>
                        </w:ins>
                        <w:ins w:id="1641" w:author="Microsoft Office User" w:date="2023-05-25T13:28:00Z">
                          <w:r w:rsidR="00B117CC">
                            <w:t>D</w:t>
                          </w:r>
                        </w:ins>
                        <w:ins w:id="1642" w:author="Microsoft Office User" w:date="2023-05-25T13:19:00Z">
                          <w:r w:rsidRPr="002A760E">
                            <w:t xml:space="preserve">iagrama Gantt de la </w:t>
                          </w:r>
                        </w:ins>
                        <w:r w:rsidR="005F51A4">
                          <w:t>planificación</w:t>
                        </w:r>
                        <w:ins w:id="1643" w:author="Microsoft Office User" w:date="2023-05-25T13:19:00Z">
                          <w:r w:rsidRPr="002A760E">
                            <w:t xml:space="preserve"> del proyecto</w:t>
                          </w:r>
                          <w:bookmarkEnd w:id="1637"/>
                        </w:ins>
                      </w:p>
                      <w:p w14:paraId="053CD0AD" w14:textId="0E88DAE5" w:rsidR="00CF21DC" w:rsidRDefault="005F51A4" w:rsidP="00CF21DC">
                        <w:pPr>
                          <w:keepNext/>
                          <w:rPr>
                            <w:ins w:id="1644" w:author="Microsoft Office User" w:date="2023-05-21T11:02:00Z"/>
                          </w:rPr>
                        </w:pPr>
                        <w:ins w:id="1645" w:author="Microsoft Office User" w:date="2023-05-20T10:09:00Z">
                          <w:r w:rsidRPr="005D7B09">
                            <w:rPr>
                              <w:noProof/>
                            </w:rPr>
                            <w:drawing>
                              <wp:inline distT="0" distB="0" distL="0" distR="0" wp14:anchorId="33423851" wp14:editId="753DAA77">
                                <wp:extent cx="7199100" cy="959162"/>
                                <wp:effectExtent l="0" t="4127" r="0" b="0"/>
                                <wp:docPr id="42248858" name="Imagen 42248858"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81070" name="Imagen 1" descr="Imagen que contiene Gráfico&#10;&#10;Descripción generada automáticamente"/>
                                        <pic:cNvPicPr/>
                                      </pic:nvPicPr>
                                      <pic:blipFill>
                                        <a:blip r:embed="rId37"/>
                                        <a:stretch>
                                          <a:fillRect/>
                                        </a:stretch>
                                      </pic:blipFill>
                                      <pic:spPr>
                                        <a:xfrm rot="5400000">
                                          <a:off x="0" y="0"/>
                                          <a:ext cx="7464202" cy="994482"/>
                                        </a:xfrm>
                                        <a:prstGeom prst="rect">
                                          <a:avLst/>
                                        </a:prstGeom>
                                      </pic:spPr>
                                    </pic:pic>
                                  </a:graphicData>
                                </a:graphic>
                              </wp:inline>
                            </w:drawing>
                          </w:r>
                        </w:ins>
                      </w:p>
                      <w:p w14:paraId="535A2126" w14:textId="77777777" w:rsidR="00F9087B" w:rsidRPr="00D46BF7" w:rsidRDefault="00F9087B" w:rsidP="00F9087B">
                        <w:pPr>
                          <w:pStyle w:val="Prrafodelista"/>
                          <w:keepNext/>
                          <w:ind w:left="0"/>
                          <w:jc w:val="center"/>
                          <w:rPr>
                            <w:ins w:id="1646" w:author="Microsoft Office User" w:date="2023-05-25T13:28:00Z"/>
                            <w:i/>
                            <w:iCs/>
                            <w:color w:val="44546A" w:themeColor="text2"/>
                            <w:sz w:val="22"/>
                            <w:szCs w:val="18"/>
                          </w:rPr>
                        </w:pPr>
                        <w:ins w:id="1647" w:author="Microsoft Office User" w:date="2023-05-25T13:28:00Z">
                          <w:r w:rsidRPr="00D46BF7">
                            <w:rPr>
                              <w:i/>
                              <w:iCs/>
                              <w:color w:val="44546A" w:themeColor="text2"/>
                              <w:sz w:val="22"/>
                              <w:szCs w:val="18"/>
                            </w:rPr>
                            <w:t xml:space="preserve">Fuente: </w:t>
                          </w:r>
                          <w:r>
                            <w:rPr>
                              <w:i/>
                              <w:iCs/>
                              <w:color w:val="44546A" w:themeColor="text2"/>
                              <w:sz w:val="22"/>
                              <w:szCs w:val="18"/>
                            </w:rPr>
                            <w:t>Elaboración propia</w:t>
                          </w:r>
                        </w:ins>
                      </w:p>
                      <w:p w14:paraId="7B13653B" w14:textId="71665690" w:rsidR="00A03CC1" w:rsidRDefault="00A03CC1"/>
                    </w:txbxContent>
                  </v:textbox>
                </v:shape>
              </w:pict>
            </mc:Fallback>
          </mc:AlternateContent>
        </w:r>
        <w:r w:rsidR="00C363D0">
          <w:rPr>
            <w:noProof/>
          </w:rPr>
          <mc:AlternateContent>
            <mc:Choice Requires="wps">
              <w:drawing>
                <wp:anchor distT="0" distB="0" distL="114300" distR="114300" simplePos="0" relativeHeight="251669504" behindDoc="0" locked="0" layoutInCell="1" allowOverlap="1" wp14:anchorId="486A852A" wp14:editId="6C922211">
                  <wp:simplePos x="0" y="0"/>
                  <wp:positionH relativeFrom="column">
                    <wp:posOffset>155006</wp:posOffset>
                  </wp:positionH>
                  <wp:positionV relativeFrom="paragraph">
                    <wp:posOffset>485775</wp:posOffset>
                  </wp:positionV>
                  <wp:extent cx="1901622" cy="7249795"/>
                  <wp:effectExtent l="0" t="0" r="3810" b="1905"/>
                  <wp:wrapNone/>
                  <wp:docPr id="536364778" name="Cuadro de texto 1"/>
                  <wp:cNvGraphicFramePr/>
                  <a:graphic xmlns:a="http://schemas.openxmlformats.org/drawingml/2006/main">
                    <a:graphicData uri="http://schemas.microsoft.com/office/word/2010/wordprocessingShape">
                      <wps:wsp>
                        <wps:cNvSpPr txBox="1"/>
                        <wps:spPr>
                          <a:xfrm>
                            <a:off x="0" y="0"/>
                            <a:ext cx="1901622" cy="7249795"/>
                          </a:xfrm>
                          <a:prstGeom prst="rect">
                            <a:avLst/>
                          </a:prstGeom>
                          <a:solidFill>
                            <a:schemeClr val="lt1"/>
                          </a:solidFill>
                          <a:ln w="6350">
                            <a:noFill/>
                          </a:ln>
                        </wps:spPr>
                        <wps:txbx>
                          <w:txbxContent>
                            <w:p w14:paraId="29C4C828" w14:textId="375D9B50" w:rsidR="002919F7" w:rsidRDefault="002919F7" w:rsidP="008D4BB3">
                              <w:pPr>
                                <w:pStyle w:val="Descripcin"/>
                                <w:keepNext/>
                                <w:jc w:val="center"/>
                                <w:rPr>
                                  <w:ins w:id="1636" w:author="Microsoft Office User" w:date="2023-05-25T13:18:00Z"/>
                                </w:rPr>
                              </w:pPr>
                              <w:bookmarkStart w:id="1637" w:name="_Toc136885546"/>
                              <w:ins w:id="1638" w:author="Microsoft Office User" w:date="2023-05-25T13:18:00Z">
                                <w:r>
                                  <w:t xml:space="preserve">Ilustración </w:t>
                                </w:r>
                                <w:r>
                                  <w:fldChar w:fldCharType="begin"/>
                                </w:r>
                                <w:r>
                                  <w:instrText xml:space="preserve"> SEQ Ilustración \* ARABIC </w:instrText>
                                </w:r>
                              </w:ins>
                              <w:r>
                                <w:fldChar w:fldCharType="separate"/>
                              </w:r>
                              <w:r w:rsidR="00DB606A">
                                <w:rPr>
                                  <w:noProof/>
                                </w:rPr>
                                <w:t>6</w:t>
                              </w:r>
                              <w:ins w:id="1639" w:author="Microsoft Office User" w:date="2023-05-25T13:18:00Z">
                                <w:r>
                                  <w:fldChar w:fldCharType="end"/>
                                </w:r>
                                <w:r>
                                  <w:t xml:space="preserve">: </w:t>
                                </w:r>
                                <w:r w:rsidRPr="00C70909">
                                  <w:t xml:space="preserve">Diagrama Gantt de la </w:t>
                                </w:r>
                              </w:ins>
                              <w:r w:rsidR="005F51A4">
                                <w:t>ejecución</w:t>
                              </w:r>
                              <w:ins w:id="1640" w:author="Microsoft Office User" w:date="2023-05-25T13:18:00Z">
                                <w:r w:rsidRPr="00C70909">
                                  <w:t xml:space="preserve"> del proyecto</w:t>
                                </w:r>
                                <w:bookmarkEnd w:id="1637"/>
                              </w:ins>
                            </w:p>
                            <w:p w14:paraId="0DB56B78" w14:textId="0470298C" w:rsidR="00CF21DC" w:rsidRDefault="005F51A4" w:rsidP="00CF21DC">
                              <w:pPr>
                                <w:keepNext/>
                                <w:rPr>
                                  <w:ins w:id="1641" w:author="Microsoft Office User" w:date="2023-05-21T11:01:00Z"/>
                                </w:rPr>
                              </w:pPr>
                              <w:ins w:id="1642" w:author="Microsoft Office User" w:date="2023-05-20T10:09:00Z">
                                <w:r w:rsidRPr="005D7B09">
                                  <w:rPr>
                                    <w:noProof/>
                                  </w:rPr>
                                  <w:drawing>
                                    <wp:inline distT="0" distB="0" distL="0" distR="0" wp14:anchorId="5DF6834D" wp14:editId="5280D5C8">
                                      <wp:extent cx="7123959" cy="1012804"/>
                                      <wp:effectExtent l="7620" t="0" r="0" b="0"/>
                                      <wp:docPr id="1414422743" name="Imagen 141442274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4755" name="Imagen 1" descr="Interfaz de usuario gráfica&#10;&#10;Descripción generada automáticamente con confianza media"/>
                                              <pic:cNvPicPr/>
                                            </pic:nvPicPr>
                                            <pic:blipFill>
                                              <a:blip r:embed="rId38"/>
                                              <a:stretch>
                                                <a:fillRect/>
                                              </a:stretch>
                                            </pic:blipFill>
                                            <pic:spPr>
                                              <a:xfrm rot="5400000">
                                                <a:off x="0" y="0"/>
                                                <a:ext cx="7318994" cy="1040532"/>
                                              </a:xfrm>
                                              <a:prstGeom prst="rect">
                                                <a:avLst/>
                                              </a:prstGeom>
                                            </pic:spPr>
                                          </pic:pic>
                                        </a:graphicData>
                                      </a:graphic>
                                    </wp:inline>
                                  </w:drawing>
                                </w:r>
                              </w:ins>
                            </w:p>
                            <w:p w14:paraId="28A4340D" w14:textId="022A26E2" w:rsidR="00F9087B" w:rsidRPr="00D46BF7" w:rsidRDefault="00F9087B" w:rsidP="00F9087B">
                              <w:pPr>
                                <w:pStyle w:val="Prrafodelista"/>
                                <w:keepNext/>
                                <w:ind w:left="0"/>
                                <w:jc w:val="center"/>
                                <w:rPr>
                                  <w:ins w:id="1643" w:author="Microsoft Office User" w:date="2023-05-25T13:28:00Z"/>
                                  <w:i/>
                                  <w:iCs/>
                                  <w:color w:val="44546A" w:themeColor="text2"/>
                                  <w:sz w:val="22"/>
                                  <w:szCs w:val="18"/>
                                </w:rPr>
                              </w:pPr>
                              <w:ins w:id="1644" w:author="Microsoft Office User" w:date="2023-05-25T13:28:00Z">
                                <w:r w:rsidRPr="00D46BF7">
                                  <w:rPr>
                                    <w:i/>
                                    <w:iCs/>
                                    <w:color w:val="44546A" w:themeColor="text2"/>
                                    <w:sz w:val="22"/>
                                    <w:szCs w:val="18"/>
                                  </w:rPr>
                                  <w:t xml:space="preserve">Fuente: </w:t>
                                </w:r>
                                <w:r>
                                  <w:rPr>
                                    <w:i/>
                                    <w:iCs/>
                                    <w:color w:val="44546A" w:themeColor="text2"/>
                                    <w:sz w:val="22"/>
                                    <w:szCs w:val="18"/>
                                  </w:rPr>
                                  <w:t>Elaboración propia</w:t>
                                </w:r>
                              </w:ins>
                            </w:p>
                            <w:p w14:paraId="735C1554" w14:textId="6BF41423" w:rsidR="00D024E2" w:rsidRDefault="00D024E2">
                              <w:pPr>
                                <w:keepNext/>
                                <w:rPr>
                                  <w:ins w:id="1645" w:author="Microsoft Office User" w:date="2023-05-21T10:41:00Z"/>
                                </w:rPr>
                                <w:pPrChange w:id="1646" w:author="Microsoft Office User" w:date="2023-05-21T10:41:00Z">
                                  <w:pPr/>
                                </w:pPrChange>
                              </w:pPr>
                            </w:p>
                            <w:p w14:paraId="6369BD5B" w14:textId="64FA5A03" w:rsidR="00A03CC1" w:rsidRDefault="00A03CC1" w:rsidP="00A03CC1"/>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A852A" id="_x0000_s1027" type="#_x0000_t202" style="position:absolute;left:0;text-align:left;margin-left:12.2pt;margin-top:38.25pt;width:149.75pt;height:570.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" fillcolor="white [3201]" stroked="f" strokeweight=".5pt">
                  <v:textbox style="layout-flow:vertical-ideographic">
                    <w:txbxContent>
                      <w:p w14:paraId="29C4C828" w14:textId="375D9B50" w:rsidR="002919F7" w:rsidRDefault="002919F7" w:rsidP="008D4BB3">
                        <w:pPr>
                          <w:pStyle w:val="Descripcin"/>
                          <w:keepNext/>
                          <w:jc w:val="center"/>
                          <w:rPr>
                            <w:ins w:id="1659" w:author="Microsoft Office User" w:date="2023-05-25T13:18:00Z"/>
                          </w:rPr>
                        </w:pPr>
                        <w:bookmarkStart w:id="1660" w:name="_Toc136885546"/>
                        <w:ins w:id="1661" w:author="Microsoft Office User" w:date="2023-05-25T13:18:00Z">
                          <w:r>
                            <w:t xml:space="preserve">Ilustración </w:t>
                          </w:r>
                          <w:r>
                            <w:fldChar w:fldCharType="begin"/>
                          </w:r>
                          <w:r>
                            <w:instrText xml:space="preserve"> SEQ Ilustración \* ARABIC </w:instrText>
                          </w:r>
                        </w:ins>
                        <w:r>
                          <w:fldChar w:fldCharType="separate"/>
                        </w:r>
                        <w:r w:rsidR="00DB606A">
                          <w:rPr>
                            <w:noProof/>
                          </w:rPr>
                          <w:t>6</w:t>
                        </w:r>
                        <w:ins w:id="1662" w:author="Microsoft Office User" w:date="2023-05-25T13:18:00Z">
                          <w:r>
                            <w:fldChar w:fldCharType="end"/>
                          </w:r>
                          <w:r>
                            <w:t xml:space="preserve">: </w:t>
                          </w:r>
                          <w:r w:rsidRPr="00C70909">
                            <w:t xml:space="preserve">Diagrama Gantt de la </w:t>
                          </w:r>
                        </w:ins>
                        <w:r w:rsidR="005F51A4">
                          <w:t>ejecución</w:t>
                        </w:r>
                        <w:ins w:id="1663" w:author="Microsoft Office User" w:date="2023-05-25T13:18:00Z">
                          <w:r w:rsidRPr="00C70909">
                            <w:t xml:space="preserve"> del proyecto</w:t>
                          </w:r>
                          <w:bookmarkEnd w:id="1660"/>
                        </w:ins>
                      </w:p>
                      <w:p w14:paraId="0DB56B78" w14:textId="0470298C" w:rsidR="00CF21DC" w:rsidRDefault="005F51A4" w:rsidP="00CF21DC">
                        <w:pPr>
                          <w:keepNext/>
                          <w:rPr>
                            <w:ins w:id="1664" w:author="Microsoft Office User" w:date="2023-05-21T11:01:00Z"/>
                          </w:rPr>
                        </w:pPr>
                        <w:ins w:id="1665" w:author="Microsoft Office User" w:date="2023-05-20T10:09:00Z">
                          <w:r w:rsidRPr="005D7B09">
                            <w:rPr>
                              <w:noProof/>
                            </w:rPr>
                            <w:drawing>
                              <wp:inline distT="0" distB="0" distL="0" distR="0" wp14:anchorId="5DF6834D" wp14:editId="5280D5C8">
                                <wp:extent cx="7123959" cy="1012804"/>
                                <wp:effectExtent l="7620" t="0" r="0" b="0"/>
                                <wp:docPr id="1061424062" name="Imagen 106142406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4755" name="Imagen 1" descr="Interfaz de usuario gráfica&#10;&#10;Descripción generada automáticamente con confianza media"/>
                                        <pic:cNvPicPr/>
                                      </pic:nvPicPr>
                                      <pic:blipFill>
                                        <a:blip r:embed="rId39"/>
                                        <a:stretch>
                                          <a:fillRect/>
                                        </a:stretch>
                                      </pic:blipFill>
                                      <pic:spPr>
                                        <a:xfrm rot="5400000">
                                          <a:off x="0" y="0"/>
                                          <a:ext cx="7318994" cy="1040532"/>
                                        </a:xfrm>
                                        <a:prstGeom prst="rect">
                                          <a:avLst/>
                                        </a:prstGeom>
                                      </pic:spPr>
                                    </pic:pic>
                                  </a:graphicData>
                                </a:graphic>
                              </wp:inline>
                            </w:drawing>
                          </w:r>
                        </w:ins>
                      </w:p>
                      <w:p w14:paraId="28A4340D" w14:textId="022A26E2" w:rsidR="00F9087B" w:rsidRPr="00D46BF7" w:rsidRDefault="00F9087B" w:rsidP="00F9087B">
                        <w:pPr>
                          <w:pStyle w:val="Prrafodelista"/>
                          <w:keepNext/>
                          <w:ind w:left="0"/>
                          <w:jc w:val="center"/>
                          <w:rPr>
                            <w:ins w:id="1666" w:author="Microsoft Office User" w:date="2023-05-25T13:28:00Z"/>
                            <w:i/>
                            <w:iCs/>
                            <w:color w:val="44546A" w:themeColor="text2"/>
                            <w:sz w:val="22"/>
                            <w:szCs w:val="18"/>
                          </w:rPr>
                        </w:pPr>
                        <w:ins w:id="1667" w:author="Microsoft Office User" w:date="2023-05-25T13:28:00Z">
                          <w:r w:rsidRPr="00D46BF7">
                            <w:rPr>
                              <w:i/>
                              <w:iCs/>
                              <w:color w:val="44546A" w:themeColor="text2"/>
                              <w:sz w:val="22"/>
                              <w:szCs w:val="18"/>
                            </w:rPr>
                            <w:t xml:space="preserve">Fuente: </w:t>
                          </w:r>
                          <w:r>
                            <w:rPr>
                              <w:i/>
                              <w:iCs/>
                              <w:color w:val="44546A" w:themeColor="text2"/>
                              <w:sz w:val="22"/>
                              <w:szCs w:val="18"/>
                            </w:rPr>
                            <w:t>Elaboración propia</w:t>
                          </w:r>
                        </w:ins>
                      </w:p>
                      <w:p w14:paraId="735C1554" w14:textId="6BF41423" w:rsidR="00D024E2" w:rsidRDefault="00D024E2">
                        <w:pPr>
                          <w:keepNext/>
                          <w:rPr>
                            <w:ins w:id="1668" w:author="Microsoft Office User" w:date="2023-05-21T10:41:00Z"/>
                          </w:rPr>
                          <w:pPrChange w:id="1669" w:author="Microsoft Office User" w:date="2023-05-21T10:41:00Z">
                            <w:pPr/>
                          </w:pPrChange>
                        </w:pPr>
                      </w:p>
                      <w:p w14:paraId="6369BD5B" w14:textId="64FA5A03" w:rsidR="00A03CC1" w:rsidRDefault="00A03CC1" w:rsidP="00A03CC1"/>
                    </w:txbxContent>
                  </v:textbox>
                </v:shape>
              </w:pict>
            </mc:Fallback>
          </mc:AlternateContent>
        </w:r>
      </w:ins>
      <w:del w:id="1647" w:author="Microsoft Office User" w:date="2023-05-06T18:14:00Z">
        <w:r w:rsidR="002A3F49" w:rsidDel="00BC7768">
          <w:rPr>
            <w:i/>
            <w:iCs/>
          </w:rPr>
          <w:delText>Ilustración</w:delText>
        </w:r>
        <w:r w:rsidR="002A3F49" w:rsidRPr="004A1178" w:rsidDel="00BC7768">
          <w:rPr>
            <w:i/>
            <w:iCs/>
          </w:rPr>
          <w:delText xml:space="preserve"> </w:delText>
        </w:r>
        <w:r w:rsidR="002A3F49" w:rsidDel="00BC7768">
          <w:rPr>
            <w:i/>
            <w:iCs/>
          </w:rPr>
          <w:delText>6</w:delText>
        </w:r>
        <w:r w:rsidR="002A3F49" w:rsidRPr="004A1178" w:rsidDel="00BC7768">
          <w:rPr>
            <w:i/>
            <w:iCs/>
          </w:rPr>
          <w:delText xml:space="preserve">: </w:delText>
        </w:r>
        <w:r w:rsidR="002A3F49" w:rsidDel="00BC7768">
          <w:rPr>
            <w:i/>
            <w:iCs/>
          </w:rPr>
          <w:delText>Diagrama Gantt de la planificación del proyecto</w:delText>
        </w:r>
        <w:commentRangeEnd w:id="1621"/>
        <w:r w:rsidR="00800C64" w:rsidDel="00BC7768">
          <w:rPr>
            <w:rStyle w:val="Refdecomentario"/>
          </w:rPr>
          <w:commentReference w:id="1621"/>
        </w:r>
      </w:del>
    </w:p>
    <w:p w14:paraId="3457C984" w14:textId="08DD4267" w:rsidR="006124A8" w:rsidRPr="000C7A74" w:rsidDel="00624178" w:rsidRDefault="39E28D74" w:rsidP="00FB78AC">
      <w:pPr>
        <w:rPr>
          <w:del w:id="1648" w:author="Microsoft Office User" w:date="2023-05-06T18:16:00Z"/>
          <w:color w:val="FF0000"/>
        </w:rPr>
      </w:pPr>
      <w:del w:id="1649" w:author="Microsoft Office User" w:date="2023-05-06T18:16:00Z">
        <w:r w:rsidRPr="000C7A74" w:rsidDel="00624178">
          <w:rPr>
            <w:color w:val="FF0000"/>
          </w:rPr>
          <w:delText xml:space="preserve">Se identificarán las tareas a realizar, su descripción, sus fechas estimadas de inicio y de fin, sus precedencias, los recursos que requieren, etc. Se podrán utilizar diagramas de Gantt, PERT / CPM, etc. Deberán incluirse también los diferentes hitos a lo largo del proyecto. Para que el estudiante tenga la experiencia real de planificar y controlar su cumplimiento, es </w:delText>
        </w:r>
        <w:r w:rsidRPr="000C7A74" w:rsidDel="00624178">
          <w:rPr>
            <w:b/>
            <w:bCs/>
            <w:color w:val="FF0000"/>
          </w:rPr>
          <w:delText>importante</w:delText>
        </w:r>
        <w:r w:rsidRPr="000C7A74" w:rsidDel="00624178">
          <w:rPr>
            <w:color w:val="FF0000"/>
          </w:rPr>
          <w:delText xml:space="preserve"> que la planificación se realice con anterioridad a la finalización del proyecto.</w:delText>
        </w:r>
        <w:bookmarkStart w:id="1650" w:name="_Toc135582756"/>
        <w:bookmarkStart w:id="1651" w:name="_Toc135928339"/>
        <w:bookmarkEnd w:id="1650"/>
        <w:bookmarkEnd w:id="1651"/>
      </w:del>
    </w:p>
    <w:p w14:paraId="69FA1629" w14:textId="022F2F1F" w:rsidR="006124A8" w:rsidRPr="000C7A74" w:rsidDel="00624178" w:rsidRDefault="39E28D74" w:rsidP="00FB78AC">
      <w:pPr>
        <w:rPr>
          <w:del w:id="1652" w:author="Microsoft Office User" w:date="2023-05-06T18:16:00Z"/>
          <w:color w:val="FF0000"/>
        </w:rPr>
      </w:pPr>
      <w:del w:id="1653" w:author="Microsoft Office User" w:date="2023-05-06T18:16:00Z">
        <w:r w:rsidRPr="000C7A74" w:rsidDel="00624178">
          <w:rPr>
            <w:color w:val="FF0000"/>
          </w:rPr>
          <w:delText xml:space="preserve">Se pueden encontrar explicaciones tanto sobre los diagramas que se indican en esta sección como los que se mencionan en los siguientes apartados en la </w:delText>
        </w:r>
        <w:r w:rsidDel="00624178">
          <w:fldChar w:fldCharType="begin"/>
        </w:r>
        <w:r w:rsidDel="00624178">
          <w:delInstrText>HYPERLINK "https://administracionelectronica.gob.es/pae_Home/dam/jcr:da7d91fa-d6bd-467c-be32-a72e27c603b3/METRICA_V3_Tecnicas.pdf" \h</w:delInstrText>
        </w:r>
        <w:r w:rsidDel="00624178">
          <w:fldChar w:fldCharType="separate"/>
        </w:r>
        <w:r w:rsidRPr="000C7A74" w:rsidDel="00624178">
          <w:rPr>
            <w:rStyle w:val="Hipervnculo"/>
            <w:color w:val="FF0000"/>
          </w:rPr>
          <w:delText>documentación sobre técnicas de la metodología Métrica 3</w:delText>
        </w:r>
        <w:r w:rsidDel="00624178">
          <w:rPr>
            <w:rStyle w:val="Hipervnculo"/>
            <w:color w:val="FF0000"/>
          </w:rPr>
          <w:fldChar w:fldCharType="end"/>
        </w:r>
        <w:r w:rsidRPr="000C7A74" w:rsidDel="00624178">
          <w:rPr>
            <w:color w:val="FF0000"/>
          </w:rPr>
          <w:delText>.</w:delText>
        </w:r>
        <w:bookmarkStart w:id="1654" w:name="_Toc135582757"/>
        <w:bookmarkStart w:id="1655" w:name="_Toc135928340"/>
        <w:bookmarkEnd w:id="1654"/>
        <w:bookmarkEnd w:id="1655"/>
      </w:del>
    </w:p>
    <w:p w14:paraId="455D0A83" w14:textId="30BC3DDB" w:rsidR="006124A8" w:rsidDel="00C519F8" w:rsidRDefault="39E28D74" w:rsidP="00FB78AC">
      <w:pPr>
        <w:rPr>
          <w:del w:id="1656" w:author="Microsoft Office User" w:date="2023-05-02T10:07:00Z"/>
        </w:rPr>
      </w:pPr>
      <w:commentRangeStart w:id="1657"/>
      <w:del w:id="1658" w:author="Microsoft Office User" w:date="2023-05-02T10:07:00Z">
        <w:r w:rsidDel="00C519F8">
          <w:delText>Presupuesto</w:delText>
        </w:r>
        <w:bookmarkStart w:id="1659" w:name="_Toc134286039"/>
        <w:bookmarkStart w:id="1660" w:name="_Toc135582758"/>
        <w:bookmarkStart w:id="1661" w:name="_Toc135928341"/>
        <w:bookmarkEnd w:id="1659"/>
        <w:bookmarkEnd w:id="1660"/>
        <w:bookmarkEnd w:id="1661"/>
      </w:del>
    </w:p>
    <w:p w14:paraId="2368F939" w14:textId="286E3F99" w:rsidR="006124A8" w:rsidRDefault="002A44E1" w:rsidP="00FB78AC">
      <w:del w:id="1662" w:author="Microsoft Office User" w:date="2023-05-02T10:07:00Z">
        <w:r w:rsidRPr="00D619E2" w:rsidDel="00C519F8">
          <w:delText xml:space="preserve">El desarrollo del proyecto de este TFG no ha supuesto incurrir en ningún coste, ya que el software utilizado no ha implicado pagar ninguna licencia y todas las horas de desarrollo han sido asumidas por el alumno. Como el alumno cursa el doble grado de ISI y ADE, su intención es continuar con la elaboración de este proyecto desde un punto de vista empresarial, con objeto de realizar una propuesta de emprendimiento empresarial </w:delText>
        </w:r>
        <w:r w:rsidDel="00C519F8">
          <w:delText>do</w:delText>
        </w:r>
        <w:r w:rsidRPr="00D619E2" w:rsidDel="00C519F8">
          <w:delText>nde el proyecto software pueda ser la semilla de una futura empresa emergente.</w:delText>
        </w:r>
        <w:commentRangeEnd w:id="1657"/>
        <w:r w:rsidR="00800C64" w:rsidDel="00C519F8">
          <w:rPr>
            <w:rStyle w:val="Refdecomentario"/>
          </w:rPr>
          <w:commentReference w:id="1657"/>
        </w:r>
      </w:del>
      <w:bookmarkStart w:id="1663" w:name="_Toc134286040"/>
      <w:bookmarkStart w:id="1664" w:name="_Toc135582759"/>
      <w:bookmarkStart w:id="1665" w:name="_Toc135928342"/>
      <w:bookmarkEnd w:id="1663"/>
      <w:bookmarkEnd w:id="1664"/>
      <w:bookmarkEnd w:id="1665"/>
    </w:p>
    <w:p w14:paraId="69C9AAE8" w14:textId="2127AD02" w:rsidR="006124A8" w:rsidDel="00A03CC1" w:rsidRDefault="39E28D74" w:rsidP="39E28D74">
      <w:pPr>
        <w:rPr>
          <w:del w:id="1666" w:author="Microsoft Office User" w:date="2023-05-20T10:08:00Z"/>
          <w:color w:val="FF0000"/>
        </w:rPr>
      </w:pPr>
      <w:del w:id="1667" w:author="Microsoft Office User" w:date="2023-05-20T10:08:00Z">
        <w:r w:rsidRPr="000C7A74" w:rsidDel="00A03CC1">
          <w:rPr>
            <w:color w:val="FF0000"/>
          </w:rPr>
          <w:delText xml:space="preserve">Se mostrará cómo ha transcurrido realmente el proyecto. Se podrán utilizar los mismos diagramas que en apartado anterior (diagramas de Gantt, PERT / CPM, </w:delText>
        </w:r>
        <w:commentRangeStart w:id="1668"/>
        <w:r w:rsidRPr="000C7A74" w:rsidDel="00A03CC1">
          <w:rPr>
            <w:color w:val="FF0000"/>
          </w:rPr>
          <w:delText>etc.).</w:delText>
        </w:r>
      </w:del>
    </w:p>
    <w:p w14:paraId="5C5BDA20" w14:textId="2032F31E" w:rsidR="006F7069" w:rsidRPr="006F7069" w:rsidDel="00A03CC1" w:rsidRDefault="005937F7" w:rsidP="39E28D74">
      <w:pPr>
        <w:rPr>
          <w:del w:id="1669" w:author="Microsoft Office User" w:date="2023-05-20T10:08:00Z"/>
          <w:color w:val="000000" w:themeColor="text1"/>
        </w:rPr>
      </w:pPr>
      <w:del w:id="1670" w:author="Microsoft Office User" w:date="2023-05-20T10:08:00Z">
        <w:r w:rsidRPr="005937F7" w:rsidDel="00A03CC1">
          <w:rPr>
            <w:color w:val="000000" w:themeColor="text1"/>
            <w:highlight w:val="yellow"/>
          </w:rPr>
          <w:delText>Realizar otro GANTT con timepos mayores</w:delText>
        </w:r>
        <w:commentRangeEnd w:id="1668"/>
        <w:r w:rsidR="00800C64" w:rsidDel="00A03CC1">
          <w:rPr>
            <w:rStyle w:val="Refdecomentario"/>
          </w:rPr>
          <w:commentReference w:id="1668"/>
        </w:r>
      </w:del>
    </w:p>
    <w:p w14:paraId="2232D39B" w14:textId="7A71539B" w:rsidR="006124A8" w:rsidRDefault="006124A8" w:rsidP="39E28D74"/>
    <w:p w14:paraId="7D15442E" w14:textId="77777777" w:rsidR="00EF1449" w:rsidRDefault="00EF1449" w:rsidP="00FB78AC"/>
    <w:p w14:paraId="07C0F66F" w14:textId="77777777" w:rsidR="00996DB9" w:rsidRPr="00996DB9" w:rsidRDefault="00996DB9" w:rsidP="00996DB9"/>
    <w:p w14:paraId="667966AB" w14:textId="77777777" w:rsidR="00996DB9" w:rsidRPr="00996DB9" w:rsidRDefault="00996DB9" w:rsidP="00996DB9"/>
    <w:p w14:paraId="5F674707" w14:textId="77777777" w:rsidR="00996DB9" w:rsidRPr="00996DB9" w:rsidRDefault="00996DB9" w:rsidP="00996DB9"/>
    <w:p w14:paraId="20F02137" w14:textId="77777777" w:rsidR="00996DB9" w:rsidRPr="00996DB9" w:rsidRDefault="00996DB9" w:rsidP="00996DB9"/>
    <w:p w14:paraId="5232E6FE" w14:textId="77777777" w:rsidR="00996DB9" w:rsidRPr="00996DB9" w:rsidRDefault="00996DB9" w:rsidP="00996DB9"/>
    <w:p w14:paraId="45248A48" w14:textId="77777777" w:rsidR="00996DB9" w:rsidRPr="00996DB9" w:rsidRDefault="00996DB9" w:rsidP="00996DB9"/>
    <w:p w14:paraId="2F3731AE" w14:textId="77777777" w:rsidR="00996DB9" w:rsidRPr="00996DB9" w:rsidRDefault="00996DB9" w:rsidP="00996DB9"/>
    <w:p w14:paraId="1DE0CD8C" w14:textId="77777777" w:rsidR="00996DB9" w:rsidRPr="00996DB9" w:rsidRDefault="00996DB9" w:rsidP="00996DB9"/>
    <w:p w14:paraId="5745D16E" w14:textId="77777777" w:rsidR="00996DB9" w:rsidRPr="00996DB9" w:rsidRDefault="00996DB9" w:rsidP="00996DB9"/>
    <w:p w14:paraId="4F5046FD" w14:textId="77777777" w:rsidR="00996DB9" w:rsidRPr="00996DB9" w:rsidRDefault="00996DB9" w:rsidP="00996DB9"/>
    <w:p w14:paraId="4B46CD25" w14:textId="77777777" w:rsidR="00996DB9" w:rsidRPr="00996DB9" w:rsidRDefault="00996DB9" w:rsidP="00996DB9"/>
    <w:p w14:paraId="7CB498D8" w14:textId="77777777" w:rsidR="00996DB9" w:rsidRPr="00996DB9" w:rsidRDefault="00996DB9" w:rsidP="00996DB9"/>
    <w:p w14:paraId="5D3A0EFD" w14:textId="77777777" w:rsidR="00996DB9" w:rsidRPr="00996DB9" w:rsidRDefault="00996DB9" w:rsidP="00996DB9"/>
    <w:p w14:paraId="075A8235" w14:textId="77777777" w:rsidR="00996DB9" w:rsidRPr="00996DB9" w:rsidRDefault="00996DB9" w:rsidP="00996DB9"/>
    <w:p w14:paraId="1AED3C5F" w14:textId="77777777" w:rsidR="00996DB9" w:rsidRPr="00996DB9" w:rsidRDefault="00996DB9" w:rsidP="00996DB9"/>
    <w:p w14:paraId="0336315E" w14:textId="77777777" w:rsidR="00996DB9" w:rsidRPr="00996DB9" w:rsidRDefault="00996DB9" w:rsidP="00996DB9"/>
    <w:p w14:paraId="710C9EB4" w14:textId="5DDC0760" w:rsidR="00996DB9" w:rsidRPr="00996DB9" w:rsidRDefault="00996DB9" w:rsidP="00996DB9">
      <w:pPr>
        <w:tabs>
          <w:tab w:val="center" w:pos="3965"/>
        </w:tabs>
        <w:sectPr w:rsidR="00996DB9" w:rsidRPr="00996DB9" w:rsidSect="00EF1449">
          <w:type w:val="oddPage"/>
          <w:pgSz w:w="11900" w:h="16840" w:code="9"/>
          <w:pgMar w:top="1985" w:right="1701" w:bottom="1418" w:left="1701" w:header="851" w:footer="851" w:gutter="567"/>
          <w:cols w:space="708"/>
          <w:titlePg/>
          <w:docGrid w:linePitch="360"/>
        </w:sectPr>
      </w:pPr>
    </w:p>
    <w:p w14:paraId="20FEB112" w14:textId="673CEC9B" w:rsidR="006124A8" w:rsidRDefault="009B3341" w:rsidP="00EF1449">
      <w:pPr>
        <w:pStyle w:val="Ttulo1"/>
        <w:framePr w:wrap="notBeside"/>
      </w:pPr>
      <w:bookmarkStart w:id="1671" w:name="_Toc492888187"/>
      <w:bookmarkStart w:id="1672" w:name="_Toc492901275"/>
      <w:r>
        <w:lastRenderedPageBreak/>
        <w:br/>
      </w:r>
      <w:bookmarkStart w:id="1673" w:name="_Toc136889341"/>
      <w:r w:rsidR="46F2DCDC">
        <w:t>Análisis</w:t>
      </w:r>
      <w:bookmarkEnd w:id="1671"/>
      <w:bookmarkEnd w:id="1672"/>
      <w:r w:rsidR="005B0D36">
        <w:t xml:space="preserve"> y arquitectura</w:t>
      </w:r>
      <w:bookmarkEnd w:id="1673"/>
    </w:p>
    <w:p w14:paraId="49A09730" w14:textId="72C14E40" w:rsidR="00142B48" w:rsidRPr="00142B48" w:rsidRDefault="00CB3D23" w:rsidP="00142B48">
      <w:r w:rsidRPr="00A55DD2">
        <w:t xml:space="preserve">En este capítulo, </w:t>
      </w:r>
      <w:r w:rsidR="00BF0229">
        <w:t xml:space="preserve">se van a analizar </w:t>
      </w:r>
      <w:r w:rsidRPr="00A55DD2">
        <w:t xml:space="preserve">aspectos cruciales del desarrollo de software, </w:t>
      </w:r>
      <w:r w:rsidR="00675FA7">
        <w:t>en concreto</w:t>
      </w:r>
      <w:r w:rsidR="00775B1B">
        <w:t>:</w:t>
      </w:r>
      <w:r w:rsidR="00675FA7">
        <w:t xml:space="preserve"> </w:t>
      </w:r>
      <w:r w:rsidRPr="00A55DD2">
        <w:t xml:space="preserve">el análisis de dominio, la </w:t>
      </w:r>
      <w:r w:rsidR="00675FA7">
        <w:t>especificación</w:t>
      </w:r>
      <w:r w:rsidRPr="00A55DD2">
        <w:t xml:space="preserve"> de requisitos, el análisis de casos de uso y la arquitectura del sistema. A medida que </w:t>
      </w:r>
      <w:r w:rsidR="00F66749">
        <w:t>se exploran</w:t>
      </w:r>
      <w:r w:rsidRPr="00A55DD2">
        <w:t xml:space="preserve"> cada uno de estos temas, </w:t>
      </w:r>
      <w:r w:rsidR="00B05D8A">
        <w:t>se examinan</w:t>
      </w:r>
      <w:r w:rsidRPr="00A55DD2">
        <w:t xml:space="preserve"> mejores prácticas, herramientas y metodologías que </w:t>
      </w:r>
      <w:r w:rsidR="00757AE5">
        <w:t>permiten</w:t>
      </w:r>
      <w:r w:rsidRPr="00A55DD2">
        <w:t xml:space="preserve"> comprender a fondo el entorno del problema, capturar las necesidades y deseos de los usuarios, identificar los casos de uso clave y establecer una arquitectura sólida que sustente el sistema.</w:t>
      </w:r>
    </w:p>
    <w:p w14:paraId="21DE8CA0" w14:textId="35E0AE74" w:rsidR="005B0D36" w:rsidRPr="00E53B7C" w:rsidRDefault="005B0D36" w:rsidP="39E28D74">
      <w:pPr>
        <w:pStyle w:val="Ttulo2"/>
      </w:pPr>
      <w:bookmarkStart w:id="1674" w:name="_Toc136889342"/>
      <w:r w:rsidRPr="00E53B7C">
        <w:t>Análisis de dominio</w:t>
      </w:r>
      <w:bookmarkEnd w:id="1674"/>
    </w:p>
    <w:p w14:paraId="1D240953" w14:textId="3C9A0484" w:rsidR="004B05D1" w:rsidRPr="005A367A" w:rsidRDefault="004B05D1" w:rsidP="004B05D1">
      <w:pPr>
        <w:rPr>
          <w:ins w:id="1675" w:author="Microsoft Office User" w:date="2023-05-12T15:25:00Z"/>
        </w:rPr>
      </w:pPr>
      <w:ins w:id="1676" w:author="Microsoft Office User" w:date="2023-05-12T15:25:00Z">
        <w:r>
          <w:t>Se ha</w:t>
        </w:r>
        <w:r w:rsidRPr="005A367A">
          <w:t xml:space="preserve"> analizado cómo funciona actualmente en</w:t>
        </w:r>
      </w:ins>
      <w:r w:rsidR="00507BDC">
        <w:t xml:space="preserve"> el </w:t>
      </w:r>
      <w:ins w:id="1677" w:author="Microsoft Office User" w:date="2023-05-12T15:25:00Z">
        <w:r w:rsidRPr="005A367A">
          <w:t>CEU</w:t>
        </w:r>
      </w:ins>
      <w:r w:rsidR="00507BDC">
        <w:t xml:space="preserve"> </w:t>
      </w:r>
      <w:ins w:id="1678" w:author="Microsoft Office User" w:date="2023-05-12T15:25:00Z">
        <w:r w:rsidRPr="001E12B4">
          <w:t xml:space="preserve">el proceso de asignación de prácticas y primeros empleos a los </w:t>
        </w:r>
        <w:r>
          <w:t>alumnos</w:t>
        </w:r>
        <w:r w:rsidRPr="001E12B4">
          <w:t xml:space="preserve"> universitarios y recién graduados</w:t>
        </w:r>
        <w:r>
          <w:t xml:space="preserve">, </w:t>
        </w:r>
        <w:r w:rsidRPr="005A367A">
          <w:t xml:space="preserve">con el fin de identificar los problemas y buscar soluciones. </w:t>
        </w:r>
      </w:ins>
    </w:p>
    <w:p w14:paraId="0A867093" w14:textId="77777777" w:rsidR="004B05D1" w:rsidRPr="005A367A" w:rsidRDefault="004B05D1" w:rsidP="004B05D1">
      <w:pPr>
        <w:rPr>
          <w:ins w:id="1679" w:author="Microsoft Office User" w:date="2023-05-12T15:25:00Z"/>
        </w:rPr>
      </w:pPr>
      <w:ins w:id="1680" w:author="Microsoft Office User" w:date="2023-05-12T15:25:00Z">
        <w:r w:rsidRPr="005A367A">
          <w:t>En el proceso intervienen tres actores: el departamento de carreras profesionales del CEU</w:t>
        </w:r>
        <w:r>
          <w:t xml:space="preserve"> (administrador del proceso)</w:t>
        </w:r>
        <w:r w:rsidRPr="005A367A">
          <w:t xml:space="preserve">, los </w:t>
        </w:r>
        <w:r>
          <w:t>alumnos</w:t>
        </w:r>
        <w:r w:rsidRPr="005A367A">
          <w:t xml:space="preserve">/recién graduados del CEU y las empresas que ofertan las practicas curriculares para </w:t>
        </w:r>
        <w:r>
          <w:t>alumnos</w:t>
        </w:r>
        <w:r w:rsidRPr="005A367A">
          <w:t xml:space="preserve"> y empleos para recién graduados. </w:t>
        </w:r>
      </w:ins>
    </w:p>
    <w:p w14:paraId="62996C73" w14:textId="6E68F427" w:rsidR="004B05D1" w:rsidRDefault="004B05D1" w:rsidP="004B05D1">
      <w:pPr>
        <w:rPr>
          <w:ins w:id="1681" w:author="Microsoft Office User" w:date="2023-05-12T15:25:00Z"/>
        </w:rPr>
      </w:pPr>
      <w:ins w:id="1682" w:author="Microsoft Office User" w:date="2023-05-12T15:25:00Z">
        <w:r w:rsidRPr="005A367A">
          <w:t>Actualmente el CEU cuentan con 5 aplicaciones para la búsqueda de trabajo</w:t>
        </w:r>
        <w:r>
          <w:t>/prácticas</w:t>
        </w:r>
        <w:r w:rsidRPr="005A367A">
          <w:t xml:space="preserve"> de las cuales se utilizan dos: </w:t>
        </w:r>
        <w:commentRangeStart w:id="1683"/>
        <w:r w:rsidRPr="00D46BF7">
          <w:rPr>
            <w:i/>
            <w:iCs/>
          </w:rPr>
          <w:t>GetHighered</w:t>
        </w:r>
        <w:r w:rsidRPr="005A367A">
          <w:t xml:space="preserve"> </w:t>
        </w:r>
        <w:commentRangeEnd w:id="1683"/>
        <w:r>
          <w:rPr>
            <w:rStyle w:val="Refdecomentario"/>
          </w:rPr>
          <w:commentReference w:id="1683"/>
        </w:r>
        <w:r w:rsidRPr="005A367A">
          <w:t xml:space="preserve">(ofertas internacionales) y </w:t>
        </w:r>
        <w:r w:rsidRPr="00D46BF7">
          <w:rPr>
            <w:i/>
            <w:iCs/>
          </w:rPr>
          <w:t>JobTeaser</w:t>
        </w:r>
        <w:r w:rsidRPr="005A367A">
          <w:t xml:space="preserve"> (ofertas nacionales). La funcionalidad en ambas aplicaciones es la misma</w:t>
        </w:r>
        <w:r>
          <w:t>. E</w:t>
        </w:r>
        <w:r w:rsidRPr="005A367A">
          <w:t>l estudiante/recién graduado crea su perfil y adjunta su CV</w:t>
        </w:r>
        <w:r>
          <w:t xml:space="preserve">. </w:t>
        </w:r>
        <w:r w:rsidRPr="00996234">
          <w:t xml:space="preserve">El CV debe contener toda la información relevante sobre el alumno que sea de interés para la empresa, como </w:t>
        </w:r>
        <w:r>
          <w:t xml:space="preserve">su nombre, email, teléfono, </w:t>
        </w:r>
        <w:r w:rsidRPr="00996234">
          <w:t xml:space="preserve">los idiomas que habla y con qué fluidez, los estudios y su nota media, </w:t>
        </w:r>
      </w:ins>
      <w:commentRangeStart w:id="1684"/>
      <w:ins w:id="1685" w:author="Microsoft Office User" w:date="2023-05-12T15:26:00Z">
        <w:r w:rsidR="003A29B0" w:rsidRPr="00996234">
          <w:t>sus hard</w:t>
        </w:r>
      </w:ins>
      <w:ins w:id="1686" w:author="Microsoft Office User" w:date="2023-05-12T15:25:00Z">
        <w:r w:rsidRPr="00996234">
          <w:t xml:space="preserve"> </w:t>
        </w:r>
        <w:r w:rsidRPr="00D46BF7">
          <w:rPr>
            <w:i/>
            <w:iCs/>
          </w:rPr>
          <w:t>skills</w:t>
        </w:r>
        <w:commentRangeEnd w:id="1684"/>
        <w:r w:rsidRPr="00D46BF7">
          <w:rPr>
            <w:rStyle w:val="Refdecomentario"/>
            <w:i/>
            <w:iCs/>
          </w:rPr>
          <w:commentReference w:id="1684"/>
        </w:r>
        <w:r>
          <w:rPr>
            <w:i/>
            <w:iCs/>
          </w:rPr>
          <w:t xml:space="preserve"> </w:t>
        </w:r>
        <w:r w:rsidRPr="00D46BF7">
          <w:t>(</w:t>
        </w:r>
        <w:r>
          <w:t xml:space="preserve">ej. marketing, </w:t>
        </w:r>
        <w:r>
          <w:lastRenderedPageBreak/>
          <w:t>matemáticas, estadística, lenguajes de programación, etc.</w:t>
        </w:r>
        <w:r w:rsidRPr="001E12B4">
          <w:t>)</w:t>
        </w:r>
        <w:r w:rsidRPr="00996234">
          <w:t xml:space="preserve"> </w:t>
        </w:r>
        <w:r>
          <w:t xml:space="preserve">y sus </w:t>
        </w:r>
        <w:r w:rsidRPr="00D46BF7">
          <w:rPr>
            <w:i/>
            <w:iCs/>
          </w:rPr>
          <w:t>soft skills</w:t>
        </w:r>
        <w:r>
          <w:t xml:space="preserve"> (ej. capacidad analítica, trabajo en equipo, comunicación, liderazgo, etc.), en </w:t>
        </w:r>
      </w:ins>
      <w:r w:rsidR="00BD61A8">
        <w:t xml:space="preserve">todos </w:t>
      </w:r>
      <w:r w:rsidR="002366F7">
        <w:t>los</w:t>
      </w:r>
      <w:ins w:id="1687" w:author="Microsoft Office User" w:date="2023-05-12T15:25:00Z">
        <w:r>
          <w:t xml:space="preserve"> casos con </w:t>
        </w:r>
        <w:r w:rsidRPr="00996234">
          <w:t>su nivel correspondiente.</w:t>
        </w:r>
        <w:r>
          <w:t xml:space="preserve"> </w:t>
        </w:r>
      </w:ins>
      <w:ins w:id="1688" w:author="Microsoft Office User" w:date="2023-05-12T15:27:00Z">
        <w:r w:rsidR="003A29B0">
          <w:t xml:space="preserve">El </w:t>
        </w:r>
        <w:r w:rsidR="003A29B0" w:rsidRPr="005A367A">
          <w:t>alumno</w:t>
        </w:r>
      </w:ins>
      <w:ins w:id="1689" w:author="Microsoft Office User" w:date="2023-05-12T15:25:00Z">
        <w:r w:rsidRPr="005A367A">
          <w:t xml:space="preserve">/recién graduado </w:t>
        </w:r>
        <w:r>
          <w:t>busca</w:t>
        </w:r>
        <w:r w:rsidRPr="005A367A">
          <w:t xml:space="preserve"> de manera manual las empresas a las que le gustaría aplicar</w:t>
        </w:r>
        <w:r>
          <w:t>.</w:t>
        </w:r>
        <w:r w:rsidRPr="005A367A">
          <w:t xml:space="preserve"> </w:t>
        </w:r>
        <w:r>
          <w:t>Cuando</w:t>
        </w:r>
        <w:r w:rsidRPr="005A367A">
          <w:t xml:space="preserve"> encuentra una </w:t>
        </w:r>
        <w:r>
          <w:t xml:space="preserve">oferta </w:t>
        </w:r>
        <w:r w:rsidRPr="005A367A">
          <w:t>que le interesa</w:t>
        </w:r>
        <w:r>
          <w:t>,</w:t>
        </w:r>
        <w:r w:rsidRPr="005A367A">
          <w:t xml:space="preserve"> </w:t>
        </w:r>
        <w:r>
          <w:t xml:space="preserve">envía </w:t>
        </w:r>
        <w:r w:rsidRPr="005A367A">
          <w:t>a través de la aplicación una pequeña carta de motivación</w:t>
        </w:r>
        <w:r>
          <w:t xml:space="preserve"> a la empresa y se lo comunica al</w:t>
        </w:r>
        <w:r w:rsidRPr="009E26D6">
          <w:t xml:space="preserve"> departamento de carreras profesionales del CEU</w:t>
        </w:r>
        <w:r>
          <w:t>, que son los encargados de asignar esa oferta al alumno una vez que la empresa le ha aceptado. Los alumnos con ofertas asignadas ya no reciben notificaciones de nuevas ofertas.</w:t>
        </w:r>
      </w:ins>
    </w:p>
    <w:p w14:paraId="32E268B2" w14:textId="3B7286BC" w:rsidR="004B05D1" w:rsidRPr="005A367A" w:rsidRDefault="004B05D1" w:rsidP="004B05D1">
      <w:pPr>
        <w:rPr>
          <w:ins w:id="1690" w:author="Microsoft Office User" w:date="2023-05-12T15:25:00Z"/>
        </w:rPr>
      </w:pPr>
      <w:ins w:id="1691" w:author="Microsoft Office User" w:date="2023-05-12T15:25:00Z">
        <w:r w:rsidRPr="005A367A">
          <w:t xml:space="preserve">Por </w:t>
        </w:r>
        <w:r>
          <w:t xml:space="preserve">su </w:t>
        </w:r>
        <w:r w:rsidRPr="005A367A">
          <w:t>parte</w:t>
        </w:r>
        <w:r>
          <w:t>,</w:t>
        </w:r>
        <w:r w:rsidRPr="005A367A">
          <w:t xml:space="preserve"> las empresas también deben de registrarse en la aplicación y publicar su</w:t>
        </w:r>
        <w:r>
          <w:t>s</w:t>
        </w:r>
        <w:r w:rsidRPr="005A367A">
          <w:t xml:space="preserve"> oferta</w:t>
        </w:r>
        <w:r>
          <w:t>s</w:t>
        </w:r>
        <w:r w:rsidRPr="005A367A">
          <w:t xml:space="preserve"> de trabajo</w:t>
        </w:r>
        <w:r>
          <w:t xml:space="preserve"> y/o prácticas</w:t>
        </w:r>
        <w:r w:rsidRPr="005A367A">
          <w:t xml:space="preserve">, </w:t>
        </w:r>
        <w:r>
          <w:t xml:space="preserve">aunque también es posible que </w:t>
        </w:r>
      </w:ins>
      <w:ins w:id="1692" w:author="Microsoft Office User" w:date="2023-05-12T15:27:00Z">
        <w:r w:rsidR="003A29B0" w:rsidRPr="005A367A">
          <w:t>el equipo de carreras profesionales recib</w:t>
        </w:r>
        <w:r w:rsidR="003A29B0">
          <w:t>a</w:t>
        </w:r>
      </w:ins>
      <w:ins w:id="1693" w:author="Microsoft Office User" w:date="2023-05-12T15:25:00Z">
        <w:r w:rsidRPr="005A367A">
          <w:t xml:space="preserve"> ofertas de las empresas por email</w:t>
        </w:r>
      </w:ins>
      <w:r w:rsidR="002366F7">
        <w:t>, siendo ellos los que</w:t>
      </w:r>
      <w:ins w:id="1694" w:author="Microsoft Office User" w:date="2023-05-12T15:25:00Z">
        <w:r w:rsidRPr="005A367A">
          <w:t xml:space="preserve"> las publican en las plataformas de empleo. Cuando son las propias empresas las que publican la oferta de empleo es necesario que alguien del equipo de carreras profesionales valide la solicitud. Todos estos procesos son 100% manuales.</w:t>
        </w:r>
        <w:r>
          <w:t xml:space="preserve"> Las ofertas de trabajo y/o prácticas contienen el nombre de la empresa, la definición del puesto, </w:t>
        </w:r>
        <w:r w:rsidRPr="009E26D6">
          <w:t>nombre</w:t>
        </w:r>
        <w:r>
          <w:t xml:space="preserve"> de la persona de contacto y su número de teléfono</w:t>
        </w:r>
        <w:r w:rsidRPr="009E26D6">
          <w:t xml:space="preserve">, </w:t>
        </w:r>
        <w:r>
          <w:t xml:space="preserve">así como los requerimientos de: </w:t>
        </w:r>
        <w:r w:rsidRPr="009E26D6">
          <w:t xml:space="preserve">idiomas </w:t>
        </w:r>
        <w:r>
          <w:t xml:space="preserve">y nivel, </w:t>
        </w:r>
        <w:r w:rsidRPr="009E26D6">
          <w:t xml:space="preserve">estudios y nota media, </w:t>
        </w:r>
        <w:r w:rsidRPr="00D46BF7">
          <w:rPr>
            <w:i/>
            <w:iCs/>
          </w:rPr>
          <w:t>hard skills</w:t>
        </w:r>
        <w:r w:rsidRPr="009E26D6">
          <w:t xml:space="preserve"> (ej. marketing, matemáticas, estadística, lenguajes de programación, etc.) y </w:t>
        </w:r>
        <w:r w:rsidRPr="00D46BF7">
          <w:rPr>
            <w:i/>
            <w:iCs/>
          </w:rPr>
          <w:t>soft skills</w:t>
        </w:r>
        <w:r w:rsidRPr="009E26D6">
          <w:t xml:space="preserve"> (ej. capacidad analítica, trabajo en equipo, comunicación, liderazgo, etc.), en </w:t>
        </w:r>
      </w:ins>
      <w:r w:rsidR="000F4E4F">
        <w:t>todos los</w:t>
      </w:r>
      <w:ins w:id="1695" w:author="Microsoft Office User" w:date="2023-05-12T15:25:00Z">
        <w:r w:rsidRPr="009E26D6">
          <w:t xml:space="preserve"> casos con su nivel </w:t>
        </w:r>
        <w:r>
          <w:t xml:space="preserve">requerido </w:t>
        </w:r>
        <w:r w:rsidRPr="009E26D6">
          <w:t>correspondiente.</w:t>
        </w:r>
      </w:ins>
    </w:p>
    <w:p w14:paraId="32D7443D" w14:textId="77777777" w:rsidR="004B05D1" w:rsidRPr="005A367A" w:rsidRDefault="004B05D1" w:rsidP="004B05D1">
      <w:pPr>
        <w:rPr>
          <w:ins w:id="1696" w:author="Microsoft Office User" w:date="2023-05-12T15:25:00Z"/>
        </w:rPr>
      </w:pPr>
      <w:ins w:id="1697" w:author="Microsoft Office User" w:date="2023-05-12T15:25:00Z">
        <w:r w:rsidRPr="005A367A">
          <w:t>Los procesos y las aplicaciones para la búsqueda y asignación de prácticas y ofertas de primer empleo presentan los siguientes problemas: las aplicaciones tienen funcionalidades duplicadas</w:t>
        </w:r>
        <w:r>
          <w:t xml:space="preserve">, la forma de operar es </w:t>
        </w:r>
        <w:commentRangeStart w:id="1698"/>
        <w:commentRangeEnd w:id="1698"/>
        <w:r>
          <w:rPr>
            <w:rStyle w:val="Refdecomentario"/>
          </w:rPr>
          <w:commentReference w:id="1698"/>
        </w:r>
        <w:r w:rsidRPr="005A367A">
          <w:t xml:space="preserve">diferente, los procesos son totalmente manuales, los CVs y las ofertas de prácticas/empleo no están digitalizadas y tienen contenidos heterogéneos y no existe un proceso automático de </w:t>
        </w:r>
        <w:r>
          <w:t>casación</w:t>
        </w:r>
        <w:r w:rsidRPr="005A367A">
          <w:t xml:space="preserve"> </w:t>
        </w:r>
        <w:commentRangeStart w:id="1699"/>
        <w:commentRangeEnd w:id="1699"/>
        <w:r>
          <w:rPr>
            <w:rStyle w:val="Refdecomentario"/>
          </w:rPr>
          <w:commentReference w:id="1699"/>
        </w:r>
        <w:r w:rsidRPr="005A367A">
          <w:t xml:space="preserve">entre CVs y ofertas. </w:t>
        </w:r>
      </w:ins>
    </w:p>
    <w:p w14:paraId="4ADADC73" w14:textId="500B66D4" w:rsidR="005A367A" w:rsidRPr="005A367A" w:rsidDel="004B05D1" w:rsidRDefault="005A367A" w:rsidP="005A367A">
      <w:pPr>
        <w:rPr>
          <w:del w:id="1700" w:author="Microsoft Office User" w:date="2023-05-12T15:25:00Z"/>
        </w:rPr>
      </w:pPr>
      <w:commentRangeStart w:id="1701"/>
      <w:del w:id="1702" w:author="Microsoft Office User" w:date="2023-05-12T15:25:00Z">
        <w:r w:rsidRPr="005A367A" w:rsidDel="004B05D1">
          <w:lastRenderedPageBreak/>
          <w:delText xml:space="preserve">La función principal de la plataforma Jobs </w:delText>
        </w:r>
        <w:commentRangeEnd w:id="1701"/>
        <w:r w:rsidR="00800C64" w:rsidDel="004B05D1">
          <w:rPr>
            <w:rStyle w:val="Refdecomentario"/>
          </w:rPr>
          <w:commentReference w:id="1701"/>
        </w:r>
        <w:r w:rsidRPr="005A367A" w:rsidDel="004B05D1">
          <w:delText xml:space="preserve">es simplificar, </w:delText>
        </w:r>
      </w:del>
      <w:commentRangeStart w:id="1703"/>
      <w:del w:id="1704" w:author="Microsoft Office User" w:date="2023-05-06T18:17:00Z">
        <w:r w:rsidRPr="005A367A" w:rsidDel="00624178">
          <w:delText xml:space="preserve">eficientar </w:delText>
        </w:r>
      </w:del>
      <w:commentRangeEnd w:id="1703"/>
      <w:del w:id="1705" w:author="Microsoft Office User" w:date="2023-05-12T15:25:00Z">
        <w:r w:rsidR="00800C64" w:rsidDel="004B05D1">
          <w:rPr>
            <w:rStyle w:val="Refdecomentario"/>
          </w:rPr>
          <w:commentReference w:id="1703"/>
        </w:r>
        <w:r w:rsidRPr="005A367A" w:rsidDel="004B05D1">
          <w:delText xml:space="preserve">y automatizar el proceso de asignación de prácticas </w:delText>
        </w:r>
        <w:commentRangeStart w:id="1706"/>
        <w:r w:rsidRPr="005A367A" w:rsidDel="004B05D1">
          <w:delText xml:space="preserve">y primeros empleos </w:delText>
        </w:r>
        <w:commentRangeEnd w:id="1706"/>
        <w:r w:rsidR="00800C64" w:rsidDel="004B05D1">
          <w:rPr>
            <w:rStyle w:val="Refdecomentario"/>
          </w:rPr>
          <w:commentReference w:id="1706"/>
        </w:r>
        <w:r w:rsidRPr="005A367A" w:rsidDel="004B05D1">
          <w:delText xml:space="preserve">a los estudiantes universitarios y recién graduados. He analizado cómo funciona actualmente en la Universidad CEU San Pablo (en adelante CEU) este proceso con el fin de identificar los problemas y buscar soluciones. </w:delText>
        </w:r>
        <w:bookmarkStart w:id="1707" w:name="_Toc135582763"/>
        <w:bookmarkStart w:id="1708" w:name="_Toc135928346"/>
        <w:bookmarkStart w:id="1709" w:name="_Toc136011975"/>
        <w:bookmarkStart w:id="1710" w:name="_Toc136018805"/>
        <w:bookmarkStart w:id="1711" w:name="_Toc136019684"/>
        <w:bookmarkStart w:id="1712" w:name="_Toc136020102"/>
        <w:bookmarkStart w:id="1713" w:name="_Toc136879437"/>
        <w:bookmarkStart w:id="1714" w:name="_Toc136879543"/>
        <w:bookmarkStart w:id="1715" w:name="_Toc136879680"/>
        <w:bookmarkStart w:id="1716" w:name="_Toc136889343"/>
        <w:bookmarkEnd w:id="1707"/>
        <w:bookmarkEnd w:id="1708"/>
        <w:bookmarkEnd w:id="1709"/>
        <w:bookmarkEnd w:id="1710"/>
        <w:bookmarkEnd w:id="1711"/>
        <w:bookmarkEnd w:id="1712"/>
        <w:bookmarkEnd w:id="1713"/>
        <w:bookmarkEnd w:id="1714"/>
        <w:bookmarkEnd w:id="1715"/>
        <w:bookmarkEnd w:id="1716"/>
      </w:del>
    </w:p>
    <w:p w14:paraId="49481027" w14:textId="2A2942E5" w:rsidR="005A367A" w:rsidRPr="005A367A" w:rsidDel="004B05D1" w:rsidRDefault="005A367A" w:rsidP="005A367A">
      <w:pPr>
        <w:rPr>
          <w:del w:id="1717" w:author="Microsoft Office User" w:date="2023-05-12T15:25:00Z"/>
        </w:rPr>
      </w:pPr>
      <w:del w:id="1718" w:author="Microsoft Office User" w:date="2023-05-12T15:25:00Z">
        <w:r w:rsidRPr="005A367A" w:rsidDel="004B05D1">
          <w:delText xml:space="preserve">En el proceso intervienen tres actores: el departamento de carreras profesionales del CEU, los estudiantes/recién graduados del CEU y las empresas que ofertan las practicas curriculares para estudiantes y empleos para recién graduados. </w:delText>
        </w:r>
        <w:bookmarkStart w:id="1719" w:name="_Toc135582764"/>
        <w:bookmarkStart w:id="1720" w:name="_Toc135928347"/>
        <w:bookmarkStart w:id="1721" w:name="_Toc136011976"/>
        <w:bookmarkStart w:id="1722" w:name="_Toc136018806"/>
        <w:bookmarkStart w:id="1723" w:name="_Toc136019685"/>
        <w:bookmarkStart w:id="1724" w:name="_Toc136020103"/>
        <w:bookmarkStart w:id="1725" w:name="_Toc136879438"/>
        <w:bookmarkStart w:id="1726" w:name="_Toc136879544"/>
        <w:bookmarkStart w:id="1727" w:name="_Toc136879681"/>
        <w:bookmarkStart w:id="1728" w:name="_Toc136889344"/>
        <w:bookmarkEnd w:id="1719"/>
        <w:bookmarkEnd w:id="1720"/>
        <w:bookmarkEnd w:id="1721"/>
        <w:bookmarkEnd w:id="1722"/>
        <w:bookmarkEnd w:id="1723"/>
        <w:bookmarkEnd w:id="1724"/>
        <w:bookmarkEnd w:id="1725"/>
        <w:bookmarkEnd w:id="1726"/>
        <w:bookmarkEnd w:id="1727"/>
        <w:bookmarkEnd w:id="1728"/>
      </w:del>
    </w:p>
    <w:p w14:paraId="6CA082FB" w14:textId="19224FD3" w:rsidR="005A367A" w:rsidRPr="005A367A" w:rsidDel="004B05D1" w:rsidRDefault="005A367A" w:rsidP="005A367A">
      <w:pPr>
        <w:rPr>
          <w:del w:id="1729" w:author="Microsoft Office User" w:date="2023-05-12T15:25:00Z"/>
        </w:rPr>
      </w:pPr>
      <w:del w:id="1730" w:author="Microsoft Office User" w:date="2023-05-12T15:25:00Z">
        <w:r w:rsidRPr="005A367A" w:rsidDel="004B05D1">
          <w:delText xml:space="preserve">Actualmente el CEU cuentan con 5 aplicaciones para la búsqueda de trabajo de las cuales se utilizan dos: </w:delText>
        </w:r>
        <w:commentRangeStart w:id="1731"/>
        <w:r w:rsidRPr="00624178" w:rsidDel="004B05D1">
          <w:rPr>
            <w:i/>
            <w:iCs/>
            <w:rPrChange w:id="1732" w:author="Microsoft Office User" w:date="2023-05-06T18:17:00Z">
              <w:rPr/>
            </w:rPrChange>
          </w:rPr>
          <w:delText>GetHighered</w:delText>
        </w:r>
        <w:r w:rsidRPr="005A367A" w:rsidDel="004B05D1">
          <w:delText xml:space="preserve"> </w:delText>
        </w:r>
        <w:commentRangeEnd w:id="1731"/>
        <w:r w:rsidR="00800C64" w:rsidDel="004B05D1">
          <w:rPr>
            <w:rStyle w:val="Refdecomentario"/>
          </w:rPr>
          <w:commentReference w:id="1731"/>
        </w:r>
        <w:r w:rsidRPr="005A367A" w:rsidDel="004B05D1">
          <w:delText xml:space="preserve">(ofertas internacionales) y </w:delText>
        </w:r>
        <w:r w:rsidRPr="00624178" w:rsidDel="004B05D1">
          <w:rPr>
            <w:i/>
            <w:iCs/>
            <w:rPrChange w:id="1733" w:author="Microsoft Office User" w:date="2023-05-06T18:17:00Z">
              <w:rPr/>
            </w:rPrChange>
          </w:rPr>
          <w:delText>JobTeaser</w:delText>
        </w:r>
        <w:r w:rsidRPr="005A367A" w:rsidDel="004B05D1">
          <w:delText xml:space="preserve"> (ofertas nacionales). La funcionalidad en ambas aplicaciones es la misma, el estudiante/recién graduado crea su perfil y adjunta su CV</w:delText>
        </w:r>
        <w:r w:rsidR="00D10D56" w:rsidDel="004B05D1">
          <w:delText xml:space="preserve">. </w:delText>
        </w:r>
        <w:r w:rsidR="00996234" w:rsidRPr="00996234" w:rsidDel="004B05D1">
          <w:delText>El CV debe contener toda la información relevante sobre el alumno que sea de interés para la empresa, como los idiomas que habla y con qué fluidez, los estudios y su nota media, sus competencias (</w:delText>
        </w:r>
        <w:commentRangeStart w:id="1734"/>
        <w:r w:rsidR="00996234" w:rsidRPr="00624178" w:rsidDel="004B05D1">
          <w:rPr>
            <w:i/>
            <w:iCs/>
            <w:rPrChange w:id="1735" w:author="Microsoft Office User" w:date="2023-05-06T18:17:00Z">
              <w:rPr/>
            </w:rPrChange>
          </w:rPr>
          <w:delText>soft</w:delText>
        </w:r>
        <w:r w:rsidR="00996234" w:rsidRPr="00996234" w:rsidDel="004B05D1">
          <w:delText xml:space="preserve"> y </w:delText>
        </w:r>
        <w:r w:rsidR="00996234" w:rsidRPr="00624178" w:rsidDel="004B05D1">
          <w:rPr>
            <w:i/>
            <w:iCs/>
            <w:rPrChange w:id="1736" w:author="Microsoft Office User" w:date="2023-05-06T18:17:00Z">
              <w:rPr/>
            </w:rPrChange>
          </w:rPr>
          <w:delText>hard</w:delText>
        </w:r>
        <w:r w:rsidR="00996234" w:rsidRPr="00996234" w:rsidDel="004B05D1">
          <w:delText xml:space="preserve"> </w:delText>
        </w:r>
        <w:r w:rsidR="00996234" w:rsidRPr="00624178" w:rsidDel="004B05D1">
          <w:rPr>
            <w:i/>
            <w:iCs/>
            <w:rPrChange w:id="1737" w:author="Microsoft Office User" w:date="2023-05-06T18:17:00Z">
              <w:rPr/>
            </w:rPrChange>
          </w:rPr>
          <w:delText>skills</w:delText>
        </w:r>
        <w:commentRangeEnd w:id="1734"/>
        <w:r w:rsidR="00800C64" w:rsidRPr="00624178" w:rsidDel="004B05D1">
          <w:rPr>
            <w:rStyle w:val="Refdecomentario"/>
            <w:i/>
            <w:iCs/>
            <w:rPrChange w:id="1738" w:author="Microsoft Office User" w:date="2023-05-06T18:17:00Z">
              <w:rPr>
                <w:rStyle w:val="Refdecomentario"/>
              </w:rPr>
            </w:rPrChange>
          </w:rPr>
          <w:commentReference w:id="1734"/>
        </w:r>
        <w:r w:rsidR="00996234" w:rsidRPr="00996234" w:rsidDel="004B05D1">
          <w:delText>) con su nivel correspondiente.</w:delText>
        </w:r>
        <w:r w:rsidR="00996234" w:rsidDel="004B05D1">
          <w:delText xml:space="preserve"> </w:delText>
        </w:r>
        <w:r w:rsidRPr="005A367A" w:rsidDel="004B05D1">
          <w:delText>Una vez realizado lo anterior, el estudiante/recién graduado debe de buscar de manera manual las empresas a las que le gustaría aplicar</w:delText>
        </w:r>
      </w:del>
      <w:ins w:id="1739" w:author="Sergio Saugar García" w:date="2023-04-20T18:15:00Z">
        <w:del w:id="1740" w:author="Microsoft Office User" w:date="2023-05-12T15:25:00Z">
          <w:r w:rsidR="00800C64" w:rsidDel="004B05D1">
            <w:delText>.</w:delText>
          </w:r>
        </w:del>
      </w:ins>
      <w:del w:id="1741" w:author="Microsoft Office User" w:date="2023-05-12T15:25:00Z">
        <w:r w:rsidRPr="005A367A" w:rsidDel="004B05D1">
          <w:delText xml:space="preserve">, </w:delText>
        </w:r>
      </w:del>
      <w:ins w:id="1742" w:author="Sergio Saugar García" w:date="2023-04-20T18:15:00Z">
        <w:del w:id="1743" w:author="Microsoft Office User" w:date="2023-05-12T15:25:00Z">
          <w:r w:rsidR="00800C64" w:rsidDel="004B05D1">
            <w:delText>U</w:delText>
          </w:r>
        </w:del>
      </w:ins>
      <w:del w:id="1744" w:author="Microsoft Office User" w:date="2023-05-12T15:25:00Z">
        <w:r w:rsidRPr="005A367A" w:rsidDel="004B05D1">
          <w:delText>una vez encuentra una empresa de trabajo que le interesa</w:delText>
        </w:r>
      </w:del>
      <w:ins w:id="1745" w:author="Sergio Saugar García" w:date="2023-04-20T18:15:00Z">
        <w:del w:id="1746" w:author="Microsoft Office User" w:date="2023-05-12T15:25:00Z">
          <w:r w:rsidR="00800C64" w:rsidDel="004B05D1">
            <w:delText>,</w:delText>
          </w:r>
        </w:del>
      </w:ins>
      <w:del w:id="1747" w:author="Microsoft Office User" w:date="2023-05-12T15:25:00Z">
        <w:r w:rsidRPr="005A367A" w:rsidDel="004B05D1">
          <w:delText xml:space="preserve"> debe de enviar a través de la aplicación una pequeña carta de </w:delText>
        </w:r>
      </w:del>
      <w:del w:id="1748" w:author="Microsoft Office User" w:date="2023-05-02T10:08:00Z">
        <w:r w:rsidRPr="005A367A" w:rsidDel="00961E9B">
          <w:delText>motivación</w:delText>
        </w:r>
      </w:del>
      <w:del w:id="1749" w:author="Microsoft Office User" w:date="2023-05-12T15:25:00Z">
        <w:r w:rsidRPr="005A367A" w:rsidDel="004B05D1">
          <w:delText xml:space="preserve"> </w:delText>
        </w:r>
      </w:del>
      <w:ins w:id="1750" w:author="Sergio Saugar García" w:date="2023-04-20T18:19:00Z">
        <w:del w:id="1751" w:author="Microsoft Office User" w:date="2023-05-12T15:25:00Z">
          <w:r w:rsidR="00800C64" w:rsidDel="004B05D1">
            <w:delText xml:space="preserve">aunque </w:delText>
          </w:r>
        </w:del>
      </w:ins>
      <w:commentRangeStart w:id="1752"/>
      <w:del w:id="1753" w:author="Microsoft Office User" w:date="2023-05-12T15:25:00Z">
        <w:r w:rsidRPr="005A367A" w:rsidDel="004B05D1">
          <w:delText>o</w:delText>
        </w:r>
      </w:del>
      <w:ins w:id="1754" w:author="Sergio Saugar García" w:date="2023-04-20T18:16:00Z">
        <w:del w:id="1755" w:author="Microsoft Office User" w:date="2023-05-12T15:25:00Z">
          <w:r w:rsidR="00800C64" w:rsidDel="004B05D1">
            <w:delText>,</w:delText>
          </w:r>
        </w:del>
      </w:ins>
      <w:del w:id="1756" w:author="Microsoft Office User" w:date="2023-05-12T15:25:00Z">
        <w:r w:rsidRPr="005A367A" w:rsidDel="004B05D1">
          <w:delText xml:space="preserve"> a veces</w:delText>
        </w:r>
      </w:del>
      <w:ins w:id="1757" w:author="Sergio Saugar García" w:date="2023-04-20T18:16:00Z">
        <w:del w:id="1758" w:author="Microsoft Office User" w:date="2023-05-12T15:25:00Z">
          <w:r w:rsidR="00800C64" w:rsidDel="004B05D1">
            <w:delText>,</w:delText>
          </w:r>
        </w:del>
      </w:ins>
      <w:del w:id="1759" w:author="Microsoft Office User" w:date="2023-05-12T15:25:00Z">
        <w:r w:rsidRPr="005A367A" w:rsidDel="004B05D1">
          <w:delText xml:space="preserve"> la empresa te redirige a su propia página web en la sección de recruiting</w:delText>
        </w:r>
        <w:commentRangeEnd w:id="1752"/>
        <w:r w:rsidR="00800C64" w:rsidDel="004B05D1">
          <w:rPr>
            <w:rStyle w:val="Refdecomentario"/>
          </w:rPr>
          <w:commentReference w:id="1752"/>
        </w:r>
        <w:r w:rsidRPr="005A367A" w:rsidDel="004B05D1">
          <w:delText xml:space="preserve">. Por </w:delText>
        </w:r>
      </w:del>
      <w:ins w:id="1760" w:author="Sergio Saugar García" w:date="2023-04-20T18:16:00Z">
        <w:del w:id="1761" w:author="Microsoft Office User" w:date="2023-05-12T15:25:00Z">
          <w:r w:rsidR="00800C64" w:rsidDel="004B05D1">
            <w:delText xml:space="preserve">su </w:delText>
          </w:r>
        </w:del>
      </w:ins>
      <w:del w:id="1762" w:author="Microsoft Office User" w:date="2023-05-12T15:25:00Z">
        <w:r w:rsidRPr="005A367A" w:rsidDel="004B05D1">
          <w:delText>parte</w:delText>
        </w:r>
      </w:del>
      <w:ins w:id="1763" w:author="Sergio Saugar García" w:date="2023-04-20T18:16:00Z">
        <w:del w:id="1764" w:author="Microsoft Office User" w:date="2023-05-12T15:25:00Z">
          <w:r w:rsidR="00800C64" w:rsidDel="004B05D1">
            <w:delText>,</w:delText>
          </w:r>
        </w:del>
      </w:ins>
      <w:del w:id="1765" w:author="Microsoft Office User" w:date="2023-05-12T15:25:00Z">
        <w:r w:rsidRPr="005A367A" w:rsidDel="004B05D1">
          <w:delText xml:space="preserve"> de las empresas también deben de registrarse en la aplicación y publicar su</w:delText>
        </w:r>
      </w:del>
      <w:ins w:id="1766" w:author="Sergio Saugar García" w:date="2023-04-20T18:16:00Z">
        <w:del w:id="1767" w:author="Microsoft Office User" w:date="2023-05-12T15:25:00Z">
          <w:r w:rsidR="00800C64" w:rsidDel="004B05D1">
            <w:delText>s</w:delText>
          </w:r>
        </w:del>
      </w:ins>
      <w:del w:id="1768" w:author="Microsoft Office User" w:date="2023-05-12T15:25:00Z">
        <w:r w:rsidRPr="005A367A" w:rsidDel="004B05D1">
          <w:delText xml:space="preserve"> oferta</w:delText>
        </w:r>
      </w:del>
      <w:ins w:id="1769" w:author="Sergio Saugar García" w:date="2023-04-20T18:16:00Z">
        <w:del w:id="1770" w:author="Microsoft Office User" w:date="2023-05-12T15:25:00Z">
          <w:r w:rsidR="00800C64" w:rsidDel="004B05D1">
            <w:delText>s</w:delText>
          </w:r>
        </w:del>
      </w:ins>
      <w:del w:id="1771" w:author="Microsoft Office User" w:date="2023-05-12T15:25:00Z">
        <w:r w:rsidRPr="005A367A" w:rsidDel="004B05D1">
          <w:delText xml:space="preserve"> de trabajo, </w:delText>
        </w:r>
      </w:del>
      <w:ins w:id="1772" w:author="Sergio Saugar García" w:date="2023-04-20T18:16:00Z">
        <w:del w:id="1773" w:author="Microsoft Office User" w:date="2023-05-12T15:25:00Z">
          <w:r w:rsidR="00800C64" w:rsidDel="004B05D1">
            <w:delText xml:space="preserve">aunque también es posible que </w:delText>
          </w:r>
        </w:del>
      </w:ins>
      <w:del w:id="1774" w:author="Microsoft Office User" w:date="2023-05-12T15:25:00Z">
        <w:r w:rsidRPr="005A367A" w:rsidDel="004B05D1">
          <w:delText>o normalmente el equipo de carreras profesionales recib</w:delText>
        </w:r>
      </w:del>
      <w:ins w:id="1775" w:author="Sergio Saugar García" w:date="2023-04-20T18:17:00Z">
        <w:del w:id="1776" w:author="Microsoft Office User" w:date="2023-05-12T15:25:00Z">
          <w:r w:rsidR="00800C64" w:rsidDel="004B05D1">
            <w:delText>a</w:delText>
          </w:r>
        </w:del>
      </w:ins>
      <w:del w:id="1777" w:author="Microsoft Office User" w:date="2023-05-12T15:25:00Z">
        <w:r w:rsidRPr="005A367A" w:rsidDel="004B05D1">
          <w:delText>en ofertas de las empresas por email y las publican en las plataformas de empleo. Cuando son las propias empresas las que publican la oferta de empleo es necesario que alguien del equipo de carreras profesionales valide la solicitud. Todos estos procesos son 100% manuales.</w:delText>
        </w:r>
        <w:r w:rsidR="00A644F6" w:rsidDel="004B05D1">
          <w:delText xml:space="preserve"> </w:delText>
        </w:r>
        <w:commentRangeStart w:id="1778"/>
        <w:r w:rsidR="00A644F6" w:rsidDel="004B05D1">
          <w:delText xml:space="preserve">Las ofertas de trabajo contienen toda la información del puesto y cuáles son las competencias, soft skills y hard skills </w:delText>
        </w:r>
        <w:commentRangeEnd w:id="1778"/>
        <w:r w:rsidR="00800C64" w:rsidDel="004B05D1">
          <w:rPr>
            <w:rStyle w:val="Refdecomentario"/>
          </w:rPr>
          <w:commentReference w:id="1778"/>
        </w:r>
        <w:r w:rsidR="00A644F6" w:rsidDel="004B05D1">
          <w:delText xml:space="preserve">necesarias para poder optar para ese puesto de trabajo. </w:delText>
        </w:r>
        <w:bookmarkStart w:id="1779" w:name="_Toc135582765"/>
        <w:bookmarkStart w:id="1780" w:name="_Toc135928348"/>
        <w:bookmarkStart w:id="1781" w:name="_Toc136011977"/>
        <w:bookmarkStart w:id="1782" w:name="_Toc136018807"/>
        <w:bookmarkStart w:id="1783" w:name="_Toc136019686"/>
        <w:bookmarkStart w:id="1784" w:name="_Toc136020104"/>
        <w:bookmarkStart w:id="1785" w:name="_Toc136879439"/>
        <w:bookmarkStart w:id="1786" w:name="_Toc136879545"/>
        <w:bookmarkStart w:id="1787" w:name="_Toc136879682"/>
        <w:bookmarkStart w:id="1788" w:name="_Toc136889345"/>
        <w:bookmarkEnd w:id="1779"/>
        <w:bookmarkEnd w:id="1780"/>
        <w:bookmarkEnd w:id="1781"/>
        <w:bookmarkEnd w:id="1782"/>
        <w:bookmarkEnd w:id="1783"/>
        <w:bookmarkEnd w:id="1784"/>
        <w:bookmarkEnd w:id="1785"/>
        <w:bookmarkEnd w:id="1786"/>
        <w:bookmarkEnd w:id="1787"/>
        <w:bookmarkEnd w:id="1788"/>
      </w:del>
    </w:p>
    <w:p w14:paraId="64CDB6B7" w14:textId="33C9269D" w:rsidR="005A367A" w:rsidRPr="005A367A" w:rsidDel="004B05D1" w:rsidRDefault="005A367A" w:rsidP="005A367A">
      <w:pPr>
        <w:rPr>
          <w:del w:id="1789" w:author="Microsoft Office User" w:date="2023-05-12T15:25:00Z"/>
        </w:rPr>
      </w:pPr>
      <w:del w:id="1790" w:author="Microsoft Office User" w:date="2023-05-12T15:25:00Z">
        <w:r w:rsidRPr="005A367A" w:rsidDel="004B05D1">
          <w:delText>Adicionalmente, existe una aplicación para la búsqueda de prácticas curriculares</w:delText>
        </w:r>
        <w:r w:rsidRPr="004B7988" w:rsidDel="004B05D1">
          <w:delText xml:space="preserve"> </w:delText>
        </w:r>
        <w:r w:rsidRPr="005A367A" w:rsidDel="004B05D1">
          <w:delText xml:space="preserve">dentro del campus virtual. </w:delText>
        </w:r>
        <w:commentRangeStart w:id="1791"/>
        <w:r w:rsidRPr="005A367A" w:rsidDel="004B05D1">
          <w:delText>Las empresas envían una ficha con las características de las prácticas al equipo de carreras profesionales. Si al estudiante le interesa</w:delText>
        </w:r>
      </w:del>
      <w:ins w:id="1792" w:author="Sergio Saugar García" w:date="2023-04-20T18:28:00Z">
        <w:del w:id="1793" w:author="Microsoft Office User" w:date="2023-05-12T15:25:00Z">
          <w:r w:rsidR="00800C64" w:rsidDel="004B05D1">
            <w:delText>,</w:delText>
          </w:r>
        </w:del>
      </w:ins>
      <w:del w:id="1794" w:author="Microsoft Office User" w:date="2023-05-12T15:25:00Z">
        <w:r w:rsidRPr="005A367A" w:rsidDel="004B05D1">
          <w:delText xml:space="preserve"> realiza una solicitud e incluye su CV</w:delText>
        </w:r>
      </w:del>
      <w:ins w:id="1795" w:author="Sergio Saugar García" w:date="2023-04-20T18:27:00Z">
        <w:del w:id="1796" w:author="Microsoft Office User" w:date="2023-05-12T15:25:00Z">
          <w:r w:rsidR="00800C64" w:rsidDel="004B05D1">
            <w:delText>.</w:delText>
          </w:r>
        </w:del>
      </w:ins>
      <w:del w:id="1797" w:author="Microsoft Office User" w:date="2023-05-12T15:25:00Z">
        <w:r w:rsidRPr="005A367A" w:rsidDel="004B05D1">
          <w:delText xml:space="preserve"> que le</w:delText>
        </w:r>
      </w:del>
      <w:ins w:id="1798" w:author="Sergio Saugar García" w:date="2023-04-20T18:27:00Z">
        <w:del w:id="1799" w:author="Microsoft Office User" w:date="2023-05-12T15:25:00Z">
          <w:r w:rsidR="00800C64" w:rsidDel="004B05D1">
            <w:delText>La solicitud</w:delText>
          </w:r>
        </w:del>
      </w:ins>
      <w:del w:id="1800" w:author="Microsoft Office User" w:date="2023-05-12T15:25:00Z">
        <w:r w:rsidRPr="005A367A" w:rsidDel="004B05D1">
          <w:delText xml:space="preserve"> llega al equipo de carreras profesionales que analiza si el CV se adapta a lo requerido por la empresa</w:delText>
        </w:r>
      </w:del>
      <w:ins w:id="1801" w:author="Sergio Saugar García" w:date="2023-04-20T18:27:00Z">
        <w:del w:id="1802" w:author="Microsoft Office User" w:date="2023-05-12T15:25:00Z">
          <w:r w:rsidR="00800C64" w:rsidDel="004B05D1">
            <w:delText>.</w:delText>
          </w:r>
        </w:del>
      </w:ins>
      <w:del w:id="1803" w:author="Microsoft Office User" w:date="2023-05-12T15:25:00Z">
        <w:r w:rsidRPr="005A367A" w:rsidDel="004B05D1">
          <w:delText xml:space="preserve"> y </w:delText>
        </w:r>
      </w:del>
      <w:ins w:id="1804" w:author="Sergio Saugar García" w:date="2023-04-20T18:27:00Z">
        <w:del w:id="1805" w:author="Microsoft Office User" w:date="2023-05-12T15:25:00Z">
          <w:r w:rsidR="00800C64" w:rsidDel="004B05D1">
            <w:delText xml:space="preserve">En caso positivo, </w:delText>
          </w:r>
        </w:del>
      </w:ins>
      <w:del w:id="1806" w:author="Microsoft Office User" w:date="2023-05-12T15:25:00Z">
        <w:r w:rsidRPr="005A367A" w:rsidDel="004B05D1">
          <w:delText xml:space="preserve">si es así </w:delText>
        </w:r>
      </w:del>
      <w:ins w:id="1807" w:author="Sergio Saugar García" w:date="2023-04-20T18:27:00Z">
        <w:del w:id="1808" w:author="Microsoft Office User" w:date="2023-05-12T15:25:00Z">
          <w:r w:rsidR="00800C64" w:rsidDel="004B05D1">
            <w:delText xml:space="preserve"> </w:delText>
          </w:r>
        </w:del>
      </w:ins>
      <w:del w:id="1809" w:author="Microsoft Office User" w:date="2023-05-12T15:25:00Z">
        <w:r w:rsidRPr="005A367A" w:rsidDel="004B05D1">
          <w:delText>se lo mandan a la empresa</w:delText>
        </w:r>
      </w:del>
      <w:ins w:id="1810" w:author="Sergio Saugar García" w:date="2023-04-20T18:27:00Z">
        <w:del w:id="1811" w:author="Microsoft Office User" w:date="2023-05-12T15:25:00Z">
          <w:r w:rsidR="00800C64" w:rsidDel="004B05D1">
            <w:delText>.</w:delText>
          </w:r>
        </w:del>
      </w:ins>
      <w:del w:id="1812" w:author="Microsoft Office User" w:date="2023-05-12T15:25:00Z">
        <w:r w:rsidRPr="005A367A" w:rsidDel="004B05D1">
          <w:delText xml:space="preserve">, </w:delText>
        </w:r>
      </w:del>
      <w:ins w:id="1813" w:author="Sergio Saugar García" w:date="2023-04-20T18:27:00Z">
        <w:del w:id="1814" w:author="Microsoft Office User" w:date="2023-05-12T15:25:00Z">
          <w:r w:rsidR="00800C64" w:rsidDel="004B05D1">
            <w:delText xml:space="preserve"> T</w:delText>
          </w:r>
        </w:del>
      </w:ins>
      <w:del w:id="1815" w:author="Microsoft Office User" w:date="2023-05-12T15:25:00Z">
        <w:r w:rsidRPr="005A367A" w:rsidDel="004B05D1">
          <w:delText>todo e</w:delText>
        </w:r>
      </w:del>
      <w:ins w:id="1816" w:author="Sergio Saugar García" w:date="2023-04-20T18:27:00Z">
        <w:del w:id="1817" w:author="Microsoft Office User" w:date="2023-05-12T15:25:00Z">
          <w:r w:rsidR="00800C64" w:rsidDel="004B05D1">
            <w:delText xml:space="preserve">n un </w:delText>
          </w:r>
        </w:del>
      </w:ins>
      <w:del w:id="1818" w:author="Microsoft Office User" w:date="2023-05-12T15:25:00Z">
        <w:r w:rsidRPr="005A367A" w:rsidDel="004B05D1">
          <w:delText xml:space="preserve">l proceso es 100% manual. </w:delText>
        </w:r>
        <w:commentRangeEnd w:id="1791"/>
        <w:r w:rsidR="00800C64" w:rsidDel="004B05D1">
          <w:rPr>
            <w:rStyle w:val="Refdecomentario"/>
          </w:rPr>
          <w:commentReference w:id="1791"/>
        </w:r>
        <w:r w:rsidRPr="005A367A" w:rsidDel="004B05D1">
          <w:delText>Esta aplicación también permite firmar el anexo de las practicas, realizar una memoria sobre las practicas realizadas, realizar un seguimiento del trámite de las prácticas y realizar una encuesta.</w:delText>
        </w:r>
        <w:bookmarkStart w:id="1819" w:name="_Toc135582766"/>
        <w:bookmarkStart w:id="1820" w:name="_Toc135928349"/>
        <w:bookmarkStart w:id="1821" w:name="_Toc136011978"/>
        <w:bookmarkStart w:id="1822" w:name="_Toc136018808"/>
        <w:bookmarkStart w:id="1823" w:name="_Toc136019687"/>
        <w:bookmarkStart w:id="1824" w:name="_Toc136020105"/>
        <w:bookmarkStart w:id="1825" w:name="_Toc136879440"/>
        <w:bookmarkStart w:id="1826" w:name="_Toc136879546"/>
        <w:bookmarkStart w:id="1827" w:name="_Toc136879683"/>
        <w:bookmarkStart w:id="1828" w:name="_Toc136889346"/>
        <w:bookmarkEnd w:id="1819"/>
        <w:bookmarkEnd w:id="1820"/>
        <w:bookmarkEnd w:id="1821"/>
        <w:bookmarkEnd w:id="1822"/>
        <w:bookmarkEnd w:id="1823"/>
        <w:bookmarkEnd w:id="1824"/>
        <w:bookmarkEnd w:id="1825"/>
        <w:bookmarkEnd w:id="1826"/>
        <w:bookmarkEnd w:id="1827"/>
        <w:bookmarkEnd w:id="1828"/>
      </w:del>
    </w:p>
    <w:p w14:paraId="42E77B19" w14:textId="1543AF8F" w:rsidR="005A367A" w:rsidRPr="005A367A" w:rsidDel="004B05D1" w:rsidRDefault="005A367A" w:rsidP="005A367A">
      <w:pPr>
        <w:rPr>
          <w:del w:id="1829" w:author="Microsoft Office User" w:date="2023-05-12T15:25:00Z"/>
        </w:rPr>
      </w:pPr>
      <w:del w:id="1830" w:author="Microsoft Office User" w:date="2023-05-12T15:25:00Z">
        <w:r w:rsidRPr="005A367A" w:rsidDel="004B05D1">
          <w:delText xml:space="preserve">Los procesos y las aplicaciones para la búsqueda y asignación de prácticas y ofertas de primer empleo presentan los siguientes problemas: las aplicaciones tienen funcionalidades duplicadas y </w:delText>
        </w:r>
        <w:commentRangeStart w:id="1831"/>
        <w:r w:rsidRPr="005A367A" w:rsidDel="004B05D1">
          <w:delText xml:space="preserve">funcionan </w:delText>
        </w:r>
        <w:commentRangeEnd w:id="1831"/>
        <w:r w:rsidR="00800C64" w:rsidDel="004B05D1">
          <w:rPr>
            <w:rStyle w:val="Refdecomentario"/>
          </w:rPr>
          <w:commentReference w:id="1831"/>
        </w:r>
        <w:r w:rsidRPr="005A367A" w:rsidDel="004B05D1">
          <w:delText xml:space="preserve">de forma diferente, los procesos son totalmente manuales, los CVs y las ofertas de prácticas/empleo no están digitalizadas y tienen contenidos heterogéneos y no existe un proceso automático de </w:delText>
        </w:r>
        <w:commentRangeStart w:id="1832"/>
        <w:r w:rsidRPr="005A367A" w:rsidDel="004B05D1">
          <w:delText xml:space="preserve">matching </w:delText>
        </w:r>
        <w:commentRangeEnd w:id="1832"/>
        <w:r w:rsidR="00800C64" w:rsidDel="004B05D1">
          <w:rPr>
            <w:rStyle w:val="Refdecomentario"/>
          </w:rPr>
          <w:commentReference w:id="1832"/>
        </w:r>
        <w:r w:rsidRPr="005A367A" w:rsidDel="004B05D1">
          <w:delText xml:space="preserve">entre CVs y ofertas. </w:delText>
        </w:r>
        <w:bookmarkStart w:id="1833" w:name="_Toc135582767"/>
        <w:bookmarkStart w:id="1834" w:name="_Toc135928350"/>
        <w:bookmarkStart w:id="1835" w:name="_Toc136011979"/>
        <w:bookmarkStart w:id="1836" w:name="_Toc136018809"/>
        <w:bookmarkStart w:id="1837" w:name="_Toc136019688"/>
        <w:bookmarkStart w:id="1838" w:name="_Toc136020106"/>
        <w:bookmarkStart w:id="1839" w:name="_Toc136879441"/>
        <w:bookmarkStart w:id="1840" w:name="_Toc136879547"/>
        <w:bookmarkStart w:id="1841" w:name="_Toc136879684"/>
        <w:bookmarkStart w:id="1842" w:name="_Toc136889347"/>
        <w:bookmarkEnd w:id="1833"/>
        <w:bookmarkEnd w:id="1834"/>
        <w:bookmarkEnd w:id="1835"/>
        <w:bookmarkEnd w:id="1836"/>
        <w:bookmarkEnd w:id="1837"/>
        <w:bookmarkEnd w:id="1838"/>
        <w:bookmarkEnd w:id="1839"/>
        <w:bookmarkEnd w:id="1840"/>
        <w:bookmarkEnd w:id="1841"/>
        <w:bookmarkEnd w:id="1842"/>
      </w:del>
    </w:p>
    <w:p w14:paraId="07916792" w14:textId="61FEE44D" w:rsidR="005A367A" w:rsidRPr="005A367A" w:rsidDel="004B05D1" w:rsidRDefault="005A367A" w:rsidP="005A367A">
      <w:pPr>
        <w:rPr>
          <w:del w:id="1843" w:author="Microsoft Office User" w:date="2023-05-12T15:25:00Z"/>
        </w:rPr>
      </w:pPr>
      <w:del w:id="1844" w:author="Microsoft Office User" w:date="2023-05-12T15:25:00Z">
        <w:r w:rsidRPr="005A367A" w:rsidDel="004B05D1">
          <w:delText>La solución que se propone en este</w:delText>
        </w:r>
      </w:del>
      <w:ins w:id="1845" w:author="Sergio Saugar García" w:date="2023-04-20T18:31:00Z">
        <w:del w:id="1846" w:author="Microsoft Office User" w:date="2023-05-12T15:25:00Z">
          <w:r w:rsidR="00800C64" w:rsidDel="004B05D1">
            <w:delText>Por ello, en este</w:delText>
          </w:r>
        </w:del>
      </w:ins>
      <w:del w:id="1847" w:author="Microsoft Office User" w:date="2023-05-12T15:25:00Z">
        <w:r w:rsidRPr="005A367A" w:rsidDel="004B05D1">
          <w:delText xml:space="preserve"> TFG </w:delText>
        </w:r>
      </w:del>
      <w:ins w:id="1848" w:author="Sergio Saugar García" w:date="2023-04-20T18:31:00Z">
        <w:del w:id="1849" w:author="Microsoft Office User" w:date="2023-05-12T15:25:00Z">
          <w:r w:rsidR="00800C64" w:rsidDel="004B05D1">
            <w:delText xml:space="preserve">se propone una solución que </w:delText>
          </w:r>
        </w:del>
      </w:ins>
      <w:del w:id="1850" w:author="Microsoft Office User" w:date="2023-05-12T15:25:00Z">
        <w:r w:rsidRPr="005A367A" w:rsidDel="004B05D1">
          <w:delText xml:space="preserve">permite unificar las aplicaciones anteriormente mencionadas en una única aplicación, digitalizar y homogeneizar los CVs y las ofertas de prácticas/empleo de </w:delText>
        </w:r>
        <w:commentRangeStart w:id="1851"/>
        <w:r w:rsidRPr="005A367A" w:rsidDel="004B05D1">
          <w:delText xml:space="preserve">una forma muy eficiente </w:delText>
        </w:r>
        <w:commentRangeEnd w:id="1851"/>
        <w:r w:rsidR="00800C64" w:rsidDel="004B05D1">
          <w:rPr>
            <w:rStyle w:val="Refdecomentario"/>
          </w:rPr>
          <w:commentReference w:id="1851"/>
        </w:r>
        <w:r w:rsidRPr="005A367A" w:rsidDel="004B05D1">
          <w:delText xml:space="preserve">(tiempo de imputación 3-5 minutos), automatizar el proceso de matching entre CVs y ofertas y </w:delText>
        </w:r>
        <w:commentRangeStart w:id="1852"/>
        <w:r w:rsidRPr="005A367A" w:rsidDel="004B05D1">
          <w:delText>simplificar los procesos del equipo de carreras profesionales del CEU</w:delText>
        </w:r>
        <w:commentRangeEnd w:id="1852"/>
        <w:r w:rsidR="00800C64" w:rsidDel="004B05D1">
          <w:rPr>
            <w:rStyle w:val="Refdecomentario"/>
          </w:rPr>
          <w:commentReference w:id="1852"/>
        </w:r>
        <w:r w:rsidRPr="005A367A" w:rsidDel="004B05D1">
          <w:delText>.</w:delText>
        </w:r>
        <w:bookmarkStart w:id="1853" w:name="_Toc135582768"/>
        <w:bookmarkStart w:id="1854" w:name="_Toc135928351"/>
        <w:bookmarkStart w:id="1855" w:name="_Toc136011980"/>
        <w:bookmarkStart w:id="1856" w:name="_Toc136018810"/>
        <w:bookmarkStart w:id="1857" w:name="_Toc136019689"/>
        <w:bookmarkStart w:id="1858" w:name="_Toc136020107"/>
        <w:bookmarkStart w:id="1859" w:name="_Toc136879442"/>
        <w:bookmarkStart w:id="1860" w:name="_Toc136879548"/>
        <w:bookmarkStart w:id="1861" w:name="_Toc136879685"/>
        <w:bookmarkStart w:id="1862" w:name="_Toc136889348"/>
        <w:bookmarkEnd w:id="1853"/>
        <w:bookmarkEnd w:id="1854"/>
        <w:bookmarkEnd w:id="1855"/>
        <w:bookmarkEnd w:id="1856"/>
        <w:bookmarkEnd w:id="1857"/>
        <w:bookmarkEnd w:id="1858"/>
        <w:bookmarkEnd w:id="1859"/>
        <w:bookmarkEnd w:id="1860"/>
        <w:bookmarkEnd w:id="1861"/>
        <w:bookmarkEnd w:id="1862"/>
      </w:del>
    </w:p>
    <w:p w14:paraId="10F7C7E4" w14:textId="1A43D003" w:rsidR="39E28D74" w:rsidRDefault="39E28D74" w:rsidP="39E28D74">
      <w:pPr>
        <w:pStyle w:val="Ttulo2"/>
        <w:rPr>
          <w:ins w:id="1863" w:author="Microsoft Office User" w:date="2023-05-12T15:25:00Z"/>
        </w:rPr>
      </w:pPr>
      <w:bookmarkStart w:id="1864" w:name="_Toc136889349"/>
      <w:r>
        <w:t>Especificación de requisitos</w:t>
      </w:r>
      <w:bookmarkEnd w:id="1864"/>
    </w:p>
    <w:p w14:paraId="5FB1EFFC" w14:textId="4AB75FBB" w:rsidR="00784D17" w:rsidRPr="002F5A0F" w:rsidDel="003A29B0" w:rsidRDefault="002F5A0F">
      <w:pPr>
        <w:rPr>
          <w:del w:id="1865" w:author="Microsoft Office User" w:date="2023-05-12T15:27:00Z"/>
          <w:color w:val="FF0000"/>
        </w:rPr>
        <w:pPrChange w:id="1866" w:author="Microsoft Office User" w:date="2023-05-12T15:25:00Z">
          <w:pPr>
            <w:pStyle w:val="Ttulo2"/>
          </w:pPr>
        </w:pPrChange>
      </w:pPr>
      <w:ins w:id="1867" w:author="Microsoft Office User" w:date="2023-05-12T15:25:00Z">
        <w:r w:rsidRPr="00FA42A1">
          <w:t xml:space="preserve">El objetivo principal </w:t>
        </w:r>
      </w:ins>
      <w:r w:rsidRPr="00FA42A1">
        <w:t>de este TFG es crear una</w:t>
      </w:r>
      <w:ins w:id="1868" w:author="Microsoft Office User" w:date="2023-05-12T15:25:00Z">
        <w:r w:rsidRPr="00FA42A1">
          <w:t xml:space="preserve"> aplicación </w:t>
        </w:r>
      </w:ins>
      <w:r w:rsidRPr="00FA42A1">
        <w:t>para</w:t>
      </w:r>
      <w:ins w:id="1869" w:author="Microsoft Office User" w:date="2023-05-12T15:25:00Z">
        <w:r w:rsidRPr="00FA42A1">
          <w:t xml:space="preserve"> simplificar, hacer eficiente </w:t>
        </w:r>
        <w:commentRangeStart w:id="1870"/>
        <w:commentRangeEnd w:id="1870"/>
        <w:r w:rsidRPr="00FA42A1">
          <w:rPr>
            <w:rStyle w:val="Refdecomentario"/>
          </w:rPr>
          <w:commentReference w:id="1870"/>
        </w:r>
        <w:r w:rsidRPr="00FA42A1">
          <w:t xml:space="preserve">y automatizar el proceso de asignación de prácticas </w:t>
        </w:r>
        <w:commentRangeStart w:id="1871"/>
        <w:r w:rsidRPr="00FA42A1">
          <w:t xml:space="preserve">y primeros empleos </w:t>
        </w:r>
        <w:commentRangeEnd w:id="1871"/>
        <w:r w:rsidRPr="00FA42A1">
          <w:rPr>
            <w:rStyle w:val="Refdecomentario"/>
          </w:rPr>
          <w:commentReference w:id="1871"/>
        </w:r>
        <w:r w:rsidRPr="00FA42A1">
          <w:t>a los alumnos universitarios y recién graduados.</w:t>
        </w:r>
      </w:ins>
      <w:r>
        <w:rPr>
          <w:color w:val="FF0000"/>
        </w:rPr>
        <w:t xml:space="preserve"> </w:t>
      </w:r>
      <w:ins w:id="1872" w:author="Microsoft Office User" w:date="2023-05-20T10:34:00Z">
        <w:r w:rsidR="00167BE3" w:rsidRPr="00B94E0A">
          <w:rPr>
            <w:rPrChange w:id="1873" w:author="Microsoft Office User" w:date="2023-06-05T18:59:00Z">
              <w:rPr>
                <w:b w:val="0"/>
              </w:rPr>
            </w:rPrChange>
          </w:rPr>
          <w:t xml:space="preserve">Los requisitos derivados del análisis </w:t>
        </w:r>
      </w:ins>
      <w:ins w:id="1874" w:author="Microsoft Office User" w:date="2023-05-20T10:37:00Z">
        <w:r w:rsidR="00167BE3" w:rsidRPr="00B94E0A">
          <w:rPr>
            <w:rPrChange w:id="1875" w:author="Microsoft Office User" w:date="2023-06-05T18:59:00Z">
              <w:rPr>
                <w:b w:val="0"/>
              </w:rPr>
            </w:rPrChange>
          </w:rPr>
          <w:t>de dominio son los siguientes:</w:t>
        </w:r>
        <w:r w:rsidR="00167BE3">
          <w:t xml:space="preserve"> </w:t>
        </w:r>
      </w:ins>
    </w:p>
    <w:p w14:paraId="3E7BEB2F" w14:textId="1CBC9184" w:rsidR="51CB211E" w:rsidRPr="00520AAC" w:rsidDel="003A29B0" w:rsidRDefault="51CB211E">
      <w:pPr>
        <w:rPr>
          <w:del w:id="1876" w:author="Microsoft Office User" w:date="2023-05-12T15:27:00Z"/>
          <w:color w:val="FF0000"/>
        </w:rPr>
      </w:pPr>
      <w:del w:id="1877" w:author="Microsoft Office User" w:date="2023-05-12T15:27:00Z">
        <w:r w:rsidRPr="00520AAC" w:rsidDel="003A29B0">
          <w:rPr>
            <w:color w:val="FF0000"/>
          </w:rPr>
          <w:delText>En un escenario habitual, se deberán especificar, al menos, los siguientes tipos de requisitos</w:delText>
        </w:r>
        <w:r w:rsidR="121BD4D9" w:rsidRPr="00520AAC" w:rsidDel="003A29B0">
          <w:rPr>
            <w:color w:val="FF0000"/>
          </w:rPr>
          <w:delText>:</w:delText>
        </w:r>
      </w:del>
    </w:p>
    <w:p w14:paraId="20D7B408" w14:textId="40BA970F" w:rsidR="39E28D74" w:rsidRPr="00520AAC" w:rsidDel="003A29B0" w:rsidRDefault="39E28D74">
      <w:pPr>
        <w:pStyle w:val="Prrafodelista"/>
        <w:numPr>
          <w:ilvl w:val="0"/>
          <w:numId w:val="5"/>
        </w:numPr>
        <w:jc w:val="left"/>
        <w:rPr>
          <w:del w:id="1878" w:author="Microsoft Office User" w:date="2023-05-12T15:27:00Z"/>
          <w:color w:val="FF0000"/>
        </w:rPr>
      </w:pPr>
      <w:del w:id="1879" w:author="Microsoft Office User" w:date="2023-05-12T15:27:00Z">
        <w:r w:rsidRPr="00520AAC" w:rsidDel="003A29B0">
          <w:rPr>
            <w:i/>
            <w:iCs/>
            <w:color w:val="FF0000"/>
          </w:rPr>
          <w:delText xml:space="preserve">Funcionalidades del sistema, </w:delText>
        </w:r>
        <w:r w:rsidRPr="00520AAC" w:rsidDel="003A29B0">
          <w:rPr>
            <w:color w:val="FF0000"/>
          </w:rPr>
          <w:delText>que podrán detallarse, por ejemplo, mediante diagramas de casos de uso con su especificación. Alternativamente se pueden mostrar historias de usuario.</w:delText>
        </w:r>
      </w:del>
    </w:p>
    <w:p w14:paraId="2F7F476C" w14:textId="19C6AA19" w:rsidR="39E28D74" w:rsidRPr="00520AAC" w:rsidDel="003A29B0" w:rsidRDefault="39E28D74">
      <w:pPr>
        <w:pStyle w:val="Prrafodelista"/>
        <w:numPr>
          <w:ilvl w:val="0"/>
          <w:numId w:val="5"/>
        </w:numPr>
        <w:rPr>
          <w:del w:id="1880" w:author="Microsoft Office User" w:date="2023-05-12T15:27:00Z"/>
          <w:rFonts w:eastAsiaTheme="minorEastAsia"/>
          <w:color w:val="FF0000"/>
          <w:szCs w:val="24"/>
        </w:rPr>
      </w:pPr>
      <w:del w:id="1881" w:author="Microsoft Office User" w:date="2023-05-12T15:27:00Z">
        <w:r w:rsidRPr="00520AAC" w:rsidDel="003A29B0">
          <w:rPr>
            <w:i/>
            <w:iCs/>
            <w:color w:val="FF0000"/>
          </w:rPr>
          <w:delText xml:space="preserve">Interfaz de usuario </w:delText>
        </w:r>
        <w:r w:rsidRPr="00520AAC" w:rsidDel="003A29B0">
          <w:rPr>
            <w:color w:val="FF0000"/>
          </w:rPr>
          <w:delText xml:space="preserve">(si procede). Puede incluirse, por ejemplo, el nivel de cumplimiento de la norma de accesibilidad </w:delText>
        </w:r>
        <w:r w:rsidDel="003A29B0">
          <w:fldChar w:fldCharType="begin"/>
        </w:r>
        <w:r w:rsidDel="003A29B0">
          <w:delInstrText>HYPERLINK "https://www.w3.org/WAI/standards-guidelines/wcag/" \h</w:delInstrText>
        </w:r>
        <w:r w:rsidDel="003A29B0">
          <w:fldChar w:fldCharType="separate"/>
        </w:r>
        <w:r w:rsidRPr="00520AAC" w:rsidDel="003A29B0">
          <w:rPr>
            <w:rStyle w:val="Hipervnculo"/>
            <w:color w:val="FF0000"/>
          </w:rPr>
          <w:delText>WCAG</w:delText>
        </w:r>
        <w:r w:rsidDel="003A29B0">
          <w:rPr>
            <w:rStyle w:val="Hipervnculo"/>
            <w:color w:val="FF0000"/>
          </w:rPr>
          <w:fldChar w:fldCharType="end"/>
        </w:r>
        <w:r w:rsidRPr="00520AAC" w:rsidDel="003A29B0">
          <w:rPr>
            <w:color w:val="FF0000"/>
          </w:rPr>
          <w:delText xml:space="preserve">. </w:delText>
        </w:r>
      </w:del>
    </w:p>
    <w:p w14:paraId="41A41E66" w14:textId="1D1A9234" w:rsidR="121BD4D9" w:rsidRPr="00520AAC" w:rsidDel="003A29B0" w:rsidRDefault="121BD4D9">
      <w:pPr>
        <w:pStyle w:val="Prrafodelista"/>
        <w:numPr>
          <w:ilvl w:val="0"/>
          <w:numId w:val="5"/>
        </w:numPr>
        <w:rPr>
          <w:del w:id="1882" w:author="Microsoft Office User" w:date="2023-05-12T15:27:00Z"/>
          <w:rFonts w:eastAsiaTheme="minorEastAsia"/>
          <w:color w:val="FF0000"/>
          <w:szCs w:val="24"/>
        </w:rPr>
      </w:pPr>
      <w:del w:id="1883" w:author="Microsoft Office User" w:date="2023-05-12T15:27:00Z">
        <w:r w:rsidRPr="00520AAC" w:rsidDel="003A29B0">
          <w:rPr>
            <w:i/>
            <w:iCs/>
            <w:color w:val="FF0000"/>
          </w:rPr>
          <w:delText>Rendimiento</w:delText>
        </w:r>
        <w:r w:rsidRPr="00520AAC" w:rsidDel="003A29B0">
          <w:rPr>
            <w:color w:val="FF0000"/>
          </w:rPr>
          <w:delText xml:space="preserve">, incluyendo </w:delText>
        </w:r>
        <w:r w:rsidR="39E28D74" w:rsidRPr="00520AAC" w:rsidDel="003A29B0">
          <w:rPr>
            <w:color w:val="FF0000"/>
          </w:rPr>
          <w:delText>tiempos de respuesta.</w:delText>
        </w:r>
      </w:del>
    </w:p>
    <w:p w14:paraId="2C4D65A6" w14:textId="4A21B723" w:rsidR="39E28D74" w:rsidRPr="00520AAC" w:rsidDel="003A29B0" w:rsidRDefault="39E28D74">
      <w:pPr>
        <w:pStyle w:val="Prrafodelista"/>
        <w:numPr>
          <w:ilvl w:val="0"/>
          <w:numId w:val="5"/>
        </w:numPr>
        <w:rPr>
          <w:del w:id="1884" w:author="Microsoft Office User" w:date="2023-05-12T15:27:00Z"/>
          <w:color w:val="FF0000"/>
          <w:szCs w:val="24"/>
        </w:rPr>
      </w:pPr>
      <w:del w:id="1885" w:author="Microsoft Office User" w:date="2023-05-12T15:27:00Z">
        <w:r w:rsidRPr="00520AAC" w:rsidDel="003A29B0">
          <w:rPr>
            <w:i/>
            <w:iCs/>
            <w:color w:val="FF0000"/>
          </w:rPr>
          <w:delText>Capacidad</w:delText>
        </w:r>
        <w:r w:rsidRPr="00520AAC" w:rsidDel="003A29B0">
          <w:rPr>
            <w:color w:val="FF0000"/>
          </w:rPr>
          <w:delText>, incluyendo el número máximo de peticiones que se pueden procesar por unidad de tiempo.</w:delText>
        </w:r>
      </w:del>
    </w:p>
    <w:p w14:paraId="543119A0" w14:textId="1AE899C4" w:rsidR="121BD4D9" w:rsidRPr="00520AAC" w:rsidDel="003A29B0" w:rsidRDefault="121BD4D9">
      <w:pPr>
        <w:pStyle w:val="Prrafodelista"/>
        <w:numPr>
          <w:ilvl w:val="0"/>
          <w:numId w:val="5"/>
        </w:numPr>
        <w:rPr>
          <w:del w:id="1886" w:author="Microsoft Office User" w:date="2023-05-12T15:27:00Z"/>
          <w:color w:val="FF0000"/>
        </w:rPr>
      </w:pPr>
      <w:del w:id="1887" w:author="Microsoft Office User" w:date="2023-05-12T15:27:00Z">
        <w:r w:rsidRPr="00520AAC" w:rsidDel="003A29B0">
          <w:rPr>
            <w:i/>
            <w:iCs/>
            <w:color w:val="FF0000"/>
          </w:rPr>
          <w:delText>Seguridad</w:delText>
        </w:r>
        <w:r w:rsidRPr="00520AAC" w:rsidDel="003A29B0">
          <w:rPr>
            <w:color w:val="FF0000"/>
          </w:rPr>
          <w:delText>.</w:delText>
        </w:r>
        <w:r w:rsidR="339B3095" w:rsidRPr="00520AAC" w:rsidDel="003A29B0">
          <w:rPr>
            <w:color w:val="FF0000"/>
          </w:rPr>
          <w:delText xml:space="preserve"> Se indicará el nivel de seguridad que ha de satisfacer el sistema, por ejemplo, según el Esquema Nacional de Seguridad (RD 3/2010) o según alguna norma de la familia ISO 27000. Este nivel de seguridad se establecerá a partir de un análisis de riesgos (véase la sección de análisis de seguridad).</w:delText>
        </w:r>
      </w:del>
    </w:p>
    <w:p w14:paraId="0B627CF8" w14:textId="7D97944C" w:rsidR="39E28D74" w:rsidRPr="00520AAC" w:rsidDel="003A29B0" w:rsidRDefault="39E28D74">
      <w:pPr>
        <w:pStyle w:val="Prrafodelista"/>
        <w:numPr>
          <w:ilvl w:val="0"/>
          <w:numId w:val="5"/>
        </w:numPr>
        <w:rPr>
          <w:del w:id="1888" w:author="Microsoft Office User" w:date="2023-05-12T15:27:00Z"/>
          <w:color w:val="FF0000"/>
        </w:rPr>
      </w:pPr>
      <w:del w:id="1889" w:author="Microsoft Office User" w:date="2023-05-12T15:27:00Z">
        <w:r w:rsidRPr="00520AAC" w:rsidDel="003A29B0">
          <w:rPr>
            <w:i/>
            <w:iCs/>
            <w:color w:val="FF0000"/>
          </w:rPr>
          <w:delText>Interoperabilidad con otros sistemas</w:delText>
        </w:r>
        <w:r w:rsidRPr="00520AAC" w:rsidDel="003A29B0">
          <w:rPr>
            <w:color w:val="FF0000"/>
          </w:rPr>
          <w:delText xml:space="preserve"> (si procede).</w:delText>
        </w:r>
      </w:del>
    </w:p>
    <w:p w14:paraId="66F68C1C" w14:textId="6CE8A541" w:rsidR="39E28D74" w:rsidRPr="00520AAC" w:rsidDel="003A29B0" w:rsidRDefault="39E28D74">
      <w:pPr>
        <w:pStyle w:val="Prrafodelista"/>
        <w:numPr>
          <w:ilvl w:val="0"/>
          <w:numId w:val="5"/>
        </w:numPr>
        <w:rPr>
          <w:del w:id="1890" w:author="Microsoft Office User" w:date="2023-05-12T15:27:00Z"/>
          <w:rFonts w:eastAsiaTheme="minorEastAsia"/>
          <w:color w:val="FF0000"/>
          <w:szCs w:val="24"/>
        </w:rPr>
      </w:pPr>
      <w:del w:id="1891" w:author="Microsoft Office User" w:date="2023-05-12T15:27:00Z">
        <w:r w:rsidRPr="00520AAC" w:rsidDel="003A29B0">
          <w:rPr>
            <w:i/>
            <w:iCs/>
            <w:color w:val="FF0000"/>
          </w:rPr>
          <w:delText>Protección de datos</w:delText>
        </w:r>
        <w:r w:rsidRPr="00520AAC" w:rsidDel="003A29B0">
          <w:rPr>
            <w:color w:val="FF0000"/>
          </w:rPr>
          <w:delText xml:space="preserve"> (si procede), en concreto, el cumplimiento del Reglamento General de Protección de Datos ([UE] 2016/679) y de la Ley Orgánica 3/2018 de Protección de Datos Personales y Garantía de los Derechos Digitales (véase la sección de análisis desde la perspectiva del RGPD).</w:delText>
        </w:r>
      </w:del>
    </w:p>
    <w:p w14:paraId="4FE2B757" w14:textId="014D09B7" w:rsidR="39E28D74" w:rsidRPr="00520AAC" w:rsidDel="003A29B0" w:rsidRDefault="39E28D74">
      <w:pPr>
        <w:pStyle w:val="Prrafodelista"/>
        <w:numPr>
          <w:ilvl w:val="0"/>
          <w:numId w:val="5"/>
        </w:numPr>
        <w:rPr>
          <w:del w:id="1892" w:author="Microsoft Office User" w:date="2023-05-12T15:27:00Z"/>
          <w:color w:val="FF0000"/>
        </w:rPr>
      </w:pPr>
      <w:del w:id="1893" w:author="Microsoft Office User" w:date="2023-05-12T15:27:00Z">
        <w:r w:rsidRPr="00520AAC" w:rsidDel="003A29B0">
          <w:rPr>
            <w:i/>
            <w:iCs/>
            <w:color w:val="FF0000"/>
          </w:rPr>
          <w:delText>Requisitos sobre entorno tecnológico y de comunicaciones</w:delText>
        </w:r>
        <w:r w:rsidRPr="00520AAC" w:rsidDel="003A29B0">
          <w:rPr>
            <w:color w:val="FF0000"/>
          </w:rPr>
          <w:delText>, es decir, requisitos sobre gestores de bases de datos, sistema o los sistemas operativos, hardware, protocolos de red, etc.</w:delText>
        </w:r>
      </w:del>
    </w:p>
    <w:p w14:paraId="583D59E5" w14:textId="77777777" w:rsidR="00E74421" w:rsidRDefault="00E74421" w:rsidP="00711864"/>
    <w:p w14:paraId="01C6E6E3" w14:textId="7A0CCDBA" w:rsidR="00711864" w:rsidRDefault="00711864" w:rsidP="00711864">
      <w:pPr>
        <w:rPr>
          <w:ins w:id="1894" w:author="Microsoft Office User" w:date="2023-06-05T14:22:00Z"/>
          <w:b/>
          <w:bCs/>
        </w:rPr>
      </w:pPr>
      <w:r w:rsidRPr="00B94E0A">
        <w:rPr>
          <w:b/>
          <w:bCs/>
        </w:rPr>
        <w:t>Requisitos funcionales</w:t>
      </w:r>
    </w:p>
    <w:p w14:paraId="58536D34" w14:textId="0B4A438F" w:rsidR="003D0856" w:rsidRDefault="003D0856">
      <w:pPr>
        <w:pStyle w:val="Descripcin"/>
        <w:keepNext/>
        <w:jc w:val="center"/>
        <w:rPr>
          <w:ins w:id="1895" w:author="Microsoft Office User" w:date="2023-06-05T15:18:00Z"/>
        </w:rPr>
        <w:pPrChange w:id="1896" w:author="Microsoft Office User" w:date="2023-06-05T15:18:00Z">
          <w:pPr/>
        </w:pPrChange>
      </w:pPr>
      <w:bookmarkStart w:id="1897" w:name="_Toc136889459"/>
      <w:ins w:id="1898" w:author="Microsoft Office User" w:date="2023-06-05T15:18:00Z">
        <w:r>
          <w:t xml:space="preserve">Tabla </w:t>
        </w:r>
        <w:r>
          <w:fldChar w:fldCharType="begin"/>
        </w:r>
        <w:r>
          <w:instrText xml:space="preserve"> SEQ Tabla \* ARABIC </w:instrText>
        </w:r>
      </w:ins>
      <w:r>
        <w:fldChar w:fldCharType="separate"/>
      </w:r>
      <w:ins w:id="1899" w:author="Microsoft Office User" w:date="2023-06-05T20:27:00Z">
        <w:r w:rsidR="009B5E0B">
          <w:rPr>
            <w:noProof/>
          </w:rPr>
          <w:t>1</w:t>
        </w:r>
      </w:ins>
      <w:ins w:id="1900" w:author="Microsoft Office User" w:date="2023-06-05T15:18:00Z">
        <w:r>
          <w:fldChar w:fldCharType="end"/>
        </w:r>
        <w:r>
          <w:t>: Requisitos funcionales</w:t>
        </w:r>
        <w:bookmarkEnd w:id="1897"/>
      </w:ins>
    </w:p>
    <w:tbl>
      <w:tblPr>
        <w:tblStyle w:val="Tablanormal1"/>
        <w:tblW w:w="0" w:type="auto"/>
        <w:tblLook w:val="04A0" w:firstRow="1" w:lastRow="0" w:firstColumn="1" w:lastColumn="0" w:noHBand="0" w:noVBand="1"/>
        <w:tblPrChange w:id="1901" w:author="Microsoft Office User" w:date="2023-06-05T19:07:00Z">
          <w:tblPr>
            <w:tblStyle w:val="Tablaconcuadrcula"/>
            <w:tblW w:w="0" w:type="auto"/>
            <w:tblLook w:val="04A0" w:firstRow="1" w:lastRow="0" w:firstColumn="1" w:lastColumn="0" w:noHBand="0" w:noVBand="1"/>
          </w:tblPr>
        </w:tblPrChange>
      </w:tblPr>
      <w:tblGrid>
        <w:gridCol w:w="846"/>
        <w:gridCol w:w="7075"/>
        <w:tblGridChange w:id="1902">
          <w:tblGrid>
            <w:gridCol w:w="705"/>
            <w:gridCol w:w="3255"/>
            <w:gridCol w:w="3961"/>
          </w:tblGrid>
        </w:tblGridChange>
      </w:tblGrid>
      <w:tr w:rsidR="00B43071" w14:paraId="1C2F9FB4" w14:textId="77777777" w:rsidTr="00CE59FE">
        <w:trPr>
          <w:cnfStyle w:val="100000000000" w:firstRow="1" w:lastRow="0" w:firstColumn="0" w:lastColumn="0" w:oddVBand="0" w:evenVBand="0" w:oddHBand="0" w:evenHBand="0" w:firstRowFirstColumn="0" w:firstRowLastColumn="0" w:lastRowFirstColumn="0" w:lastRowLastColumn="0"/>
          <w:ins w:id="1903" w:author="Microsoft Office User" w:date="2023-06-05T14:22:00Z"/>
        </w:trPr>
        <w:tc>
          <w:tcPr>
            <w:cnfStyle w:val="001000000000" w:firstRow="0" w:lastRow="0" w:firstColumn="1" w:lastColumn="0" w:oddVBand="0" w:evenVBand="0" w:oddHBand="0" w:evenHBand="0" w:firstRowFirstColumn="0" w:firstRowLastColumn="0" w:lastRowFirstColumn="0" w:lastRowLastColumn="0"/>
            <w:tcW w:w="846" w:type="dxa"/>
            <w:tcPrChange w:id="1904" w:author="Microsoft Office User" w:date="2023-06-05T19:07:00Z">
              <w:tcPr>
                <w:tcW w:w="3960" w:type="dxa"/>
                <w:gridSpan w:val="2"/>
              </w:tcPr>
            </w:tcPrChange>
          </w:tcPr>
          <w:p w14:paraId="699AE06A" w14:textId="079ADDEB" w:rsidR="00B43071" w:rsidRDefault="00B43071" w:rsidP="00711864">
            <w:pPr>
              <w:cnfStyle w:val="101000000000" w:firstRow="1" w:lastRow="0" w:firstColumn="1" w:lastColumn="0" w:oddVBand="0" w:evenVBand="0" w:oddHBand="0" w:evenHBand="0" w:firstRowFirstColumn="0" w:firstRowLastColumn="0" w:lastRowFirstColumn="0" w:lastRowLastColumn="0"/>
              <w:rPr>
                <w:ins w:id="1905" w:author="Microsoft Office User" w:date="2023-06-05T14:22:00Z"/>
                <w:b w:val="0"/>
                <w:bCs w:val="0"/>
              </w:rPr>
            </w:pPr>
            <w:ins w:id="1906" w:author="Microsoft Office User" w:date="2023-06-05T14:22:00Z">
              <w:r>
                <w:t>RF1</w:t>
              </w:r>
            </w:ins>
          </w:p>
        </w:tc>
        <w:tc>
          <w:tcPr>
            <w:tcW w:w="7075" w:type="dxa"/>
            <w:tcPrChange w:id="1907" w:author="Microsoft Office User" w:date="2023-06-05T19:07:00Z">
              <w:tcPr>
                <w:tcW w:w="3961" w:type="dxa"/>
              </w:tcPr>
            </w:tcPrChange>
          </w:tcPr>
          <w:p w14:paraId="75A0281C" w14:textId="034140CE" w:rsidR="00B43071" w:rsidRPr="003B591E" w:rsidRDefault="00B43071" w:rsidP="00711864">
            <w:pPr>
              <w:cnfStyle w:val="100000000000" w:firstRow="1" w:lastRow="0" w:firstColumn="0" w:lastColumn="0" w:oddVBand="0" w:evenVBand="0" w:oddHBand="0" w:evenHBand="0" w:firstRowFirstColumn="0" w:firstRowLastColumn="0" w:lastRowFirstColumn="0" w:lastRowLastColumn="0"/>
              <w:rPr>
                <w:ins w:id="1908" w:author="Microsoft Office User" w:date="2023-06-05T14:22:00Z"/>
                <w:b w:val="0"/>
                <w:bCs w:val="0"/>
              </w:rPr>
            </w:pPr>
            <w:ins w:id="1909" w:author="Microsoft Office User" w:date="2023-06-05T14:23:00Z">
              <w:r w:rsidRPr="003B591E">
                <w:t>Desarrollo de 2 tipos de usuarios: alumno</w:t>
              </w:r>
            </w:ins>
            <w:ins w:id="1910" w:author="Microsoft Office User" w:date="2023-06-05T21:44:00Z">
              <w:r w:rsidR="00427FE5">
                <w:rPr>
                  <w:b w:val="0"/>
                  <w:bCs w:val="0"/>
                </w:rPr>
                <w:t xml:space="preserve"> y</w:t>
              </w:r>
            </w:ins>
            <w:ins w:id="1911" w:author="Microsoft Office User" w:date="2023-06-05T14:23:00Z">
              <w:r w:rsidRPr="003B591E">
                <w:t xml:space="preserve"> empresa</w:t>
              </w:r>
            </w:ins>
            <w:ins w:id="1912" w:author="Microsoft Office User" w:date="2023-06-05T21:45:00Z">
              <w:r w:rsidR="00F12DD3">
                <w:rPr>
                  <w:b w:val="0"/>
                  <w:bCs w:val="0"/>
                </w:rPr>
                <w:t>, además del adminis</w:t>
              </w:r>
            </w:ins>
            <w:ins w:id="1913" w:author="Microsoft Office User" w:date="2023-06-05T21:46:00Z">
              <w:r w:rsidR="00F12DD3">
                <w:rPr>
                  <w:b w:val="0"/>
                  <w:bCs w:val="0"/>
                </w:rPr>
                <w:t>trador de la aplicación.</w:t>
              </w:r>
            </w:ins>
            <w:ins w:id="1914" w:author="Microsoft Office User" w:date="2023-06-05T21:45:00Z">
              <w:r w:rsidR="00427FE5">
                <w:rPr>
                  <w:b w:val="0"/>
                  <w:bCs w:val="0"/>
                </w:rPr>
                <w:t xml:space="preserve"> </w:t>
              </w:r>
            </w:ins>
          </w:p>
        </w:tc>
      </w:tr>
      <w:tr w:rsidR="00B43071" w14:paraId="21FDC12F" w14:textId="77777777" w:rsidTr="00CE59FE">
        <w:trPr>
          <w:cnfStyle w:val="000000100000" w:firstRow="0" w:lastRow="0" w:firstColumn="0" w:lastColumn="0" w:oddVBand="0" w:evenVBand="0" w:oddHBand="1" w:evenHBand="0" w:firstRowFirstColumn="0" w:firstRowLastColumn="0" w:lastRowFirstColumn="0" w:lastRowLastColumn="0"/>
          <w:ins w:id="1915" w:author="Microsoft Office User" w:date="2023-06-05T14:22:00Z"/>
        </w:trPr>
        <w:tc>
          <w:tcPr>
            <w:cnfStyle w:val="001000000000" w:firstRow="0" w:lastRow="0" w:firstColumn="1" w:lastColumn="0" w:oddVBand="0" w:evenVBand="0" w:oddHBand="0" w:evenHBand="0" w:firstRowFirstColumn="0" w:firstRowLastColumn="0" w:lastRowFirstColumn="0" w:lastRowLastColumn="0"/>
            <w:tcW w:w="846" w:type="dxa"/>
            <w:tcPrChange w:id="1916" w:author="Microsoft Office User" w:date="2023-06-05T19:07:00Z">
              <w:tcPr>
                <w:tcW w:w="3960" w:type="dxa"/>
                <w:gridSpan w:val="2"/>
              </w:tcPr>
            </w:tcPrChange>
          </w:tcPr>
          <w:p w14:paraId="6A0E74A9" w14:textId="669D60DD" w:rsidR="00B43071" w:rsidRDefault="00B43071" w:rsidP="00711864">
            <w:pPr>
              <w:cnfStyle w:val="001000100000" w:firstRow="0" w:lastRow="0" w:firstColumn="1" w:lastColumn="0" w:oddVBand="0" w:evenVBand="0" w:oddHBand="1" w:evenHBand="0" w:firstRowFirstColumn="0" w:firstRowLastColumn="0" w:lastRowFirstColumn="0" w:lastRowLastColumn="0"/>
              <w:rPr>
                <w:ins w:id="1917" w:author="Microsoft Office User" w:date="2023-06-05T14:22:00Z"/>
                <w:b w:val="0"/>
                <w:bCs w:val="0"/>
              </w:rPr>
            </w:pPr>
            <w:ins w:id="1918" w:author="Microsoft Office User" w:date="2023-06-05T14:22:00Z">
              <w:r>
                <w:t>RF2</w:t>
              </w:r>
            </w:ins>
          </w:p>
        </w:tc>
        <w:tc>
          <w:tcPr>
            <w:tcW w:w="7075" w:type="dxa"/>
            <w:tcPrChange w:id="1919" w:author="Microsoft Office User" w:date="2023-06-05T19:07:00Z">
              <w:tcPr>
                <w:tcW w:w="3961" w:type="dxa"/>
              </w:tcPr>
            </w:tcPrChange>
          </w:tcPr>
          <w:p w14:paraId="479E610B" w14:textId="6D1195F3" w:rsidR="00B43071" w:rsidRDefault="00B43071" w:rsidP="00711864">
            <w:pPr>
              <w:cnfStyle w:val="000000100000" w:firstRow="0" w:lastRow="0" w:firstColumn="0" w:lastColumn="0" w:oddVBand="0" w:evenVBand="0" w:oddHBand="1" w:evenHBand="0" w:firstRowFirstColumn="0" w:firstRowLastColumn="0" w:lastRowFirstColumn="0" w:lastRowLastColumn="0"/>
              <w:rPr>
                <w:ins w:id="1920" w:author="Microsoft Office User" w:date="2023-06-05T14:22:00Z"/>
                <w:b/>
                <w:bCs/>
              </w:rPr>
            </w:pPr>
            <w:ins w:id="1921" w:author="Microsoft Office User" w:date="2023-06-05T14:23:00Z">
              <w:r>
                <w:t>Los usuarios podrán registrase en la aplicación.</w:t>
              </w:r>
            </w:ins>
          </w:p>
        </w:tc>
      </w:tr>
      <w:tr w:rsidR="00B43071" w14:paraId="2755478B" w14:textId="77777777" w:rsidTr="00CE59FE">
        <w:trPr>
          <w:ins w:id="1922" w:author="Microsoft Office User" w:date="2023-06-05T14:22:00Z"/>
        </w:trPr>
        <w:tc>
          <w:tcPr>
            <w:cnfStyle w:val="001000000000" w:firstRow="0" w:lastRow="0" w:firstColumn="1" w:lastColumn="0" w:oddVBand="0" w:evenVBand="0" w:oddHBand="0" w:evenHBand="0" w:firstRowFirstColumn="0" w:firstRowLastColumn="0" w:lastRowFirstColumn="0" w:lastRowLastColumn="0"/>
            <w:tcW w:w="846" w:type="dxa"/>
            <w:tcPrChange w:id="1923" w:author="Microsoft Office User" w:date="2023-06-05T19:07:00Z">
              <w:tcPr>
                <w:tcW w:w="3960" w:type="dxa"/>
                <w:gridSpan w:val="2"/>
              </w:tcPr>
            </w:tcPrChange>
          </w:tcPr>
          <w:p w14:paraId="1EE8E7EA" w14:textId="5C20B815" w:rsidR="00B43071" w:rsidRDefault="00B43071" w:rsidP="00711864">
            <w:pPr>
              <w:rPr>
                <w:ins w:id="1924" w:author="Microsoft Office User" w:date="2023-06-05T14:22:00Z"/>
                <w:b w:val="0"/>
                <w:bCs w:val="0"/>
              </w:rPr>
            </w:pPr>
            <w:ins w:id="1925" w:author="Microsoft Office User" w:date="2023-06-05T14:23:00Z">
              <w:r>
                <w:t>RF3</w:t>
              </w:r>
            </w:ins>
          </w:p>
        </w:tc>
        <w:tc>
          <w:tcPr>
            <w:tcW w:w="7075" w:type="dxa"/>
            <w:tcPrChange w:id="1926" w:author="Microsoft Office User" w:date="2023-06-05T19:07:00Z">
              <w:tcPr>
                <w:tcW w:w="3961" w:type="dxa"/>
              </w:tcPr>
            </w:tcPrChange>
          </w:tcPr>
          <w:p w14:paraId="6815CC8E" w14:textId="3142C6E5" w:rsidR="00B43071" w:rsidRDefault="00B43071" w:rsidP="00711864">
            <w:pPr>
              <w:cnfStyle w:val="000000000000" w:firstRow="0" w:lastRow="0" w:firstColumn="0" w:lastColumn="0" w:oddVBand="0" w:evenVBand="0" w:oddHBand="0" w:evenHBand="0" w:firstRowFirstColumn="0" w:firstRowLastColumn="0" w:lastRowFirstColumn="0" w:lastRowLastColumn="0"/>
              <w:rPr>
                <w:ins w:id="1927" w:author="Microsoft Office User" w:date="2023-06-05T14:22:00Z"/>
                <w:b/>
                <w:bCs/>
              </w:rPr>
            </w:pPr>
            <w:ins w:id="1928" w:author="Microsoft Office User" w:date="2023-06-05T14:23:00Z">
              <w:r>
                <w:t xml:space="preserve">Los usuarios y el administrador podrán hacer </w:t>
              </w:r>
              <w:r w:rsidRPr="00056414">
                <w:rPr>
                  <w:i/>
                  <w:iCs/>
                </w:rPr>
                <w:t>login</w:t>
              </w:r>
              <w:r>
                <w:t xml:space="preserve"> en la aplicación.</w:t>
              </w:r>
            </w:ins>
          </w:p>
        </w:tc>
      </w:tr>
      <w:tr w:rsidR="00B43071" w14:paraId="2CE9E21B" w14:textId="77777777" w:rsidTr="00CE59FE">
        <w:trPr>
          <w:cnfStyle w:val="000000100000" w:firstRow="0" w:lastRow="0" w:firstColumn="0" w:lastColumn="0" w:oddVBand="0" w:evenVBand="0" w:oddHBand="1" w:evenHBand="0" w:firstRowFirstColumn="0" w:firstRowLastColumn="0" w:lastRowFirstColumn="0" w:lastRowLastColumn="0"/>
          <w:ins w:id="1929" w:author="Microsoft Office User" w:date="2023-06-05T14:22:00Z"/>
        </w:trPr>
        <w:tc>
          <w:tcPr>
            <w:cnfStyle w:val="001000000000" w:firstRow="0" w:lastRow="0" w:firstColumn="1" w:lastColumn="0" w:oddVBand="0" w:evenVBand="0" w:oddHBand="0" w:evenHBand="0" w:firstRowFirstColumn="0" w:firstRowLastColumn="0" w:lastRowFirstColumn="0" w:lastRowLastColumn="0"/>
            <w:tcW w:w="846" w:type="dxa"/>
            <w:tcPrChange w:id="1930" w:author="Microsoft Office User" w:date="2023-06-05T19:07:00Z">
              <w:tcPr>
                <w:tcW w:w="3960" w:type="dxa"/>
                <w:gridSpan w:val="2"/>
              </w:tcPr>
            </w:tcPrChange>
          </w:tcPr>
          <w:p w14:paraId="0DA65ED0" w14:textId="48F37C8E" w:rsidR="00B43071" w:rsidRDefault="00B43071" w:rsidP="00711864">
            <w:pPr>
              <w:cnfStyle w:val="001000100000" w:firstRow="0" w:lastRow="0" w:firstColumn="1" w:lastColumn="0" w:oddVBand="0" w:evenVBand="0" w:oddHBand="1" w:evenHBand="0" w:firstRowFirstColumn="0" w:firstRowLastColumn="0" w:lastRowFirstColumn="0" w:lastRowLastColumn="0"/>
              <w:rPr>
                <w:ins w:id="1931" w:author="Microsoft Office User" w:date="2023-06-05T14:22:00Z"/>
                <w:b w:val="0"/>
                <w:bCs w:val="0"/>
              </w:rPr>
            </w:pPr>
            <w:ins w:id="1932" w:author="Microsoft Office User" w:date="2023-06-05T14:23:00Z">
              <w:r>
                <w:t>RF4</w:t>
              </w:r>
            </w:ins>
          </w:p>
        </w:tc>
        <w:tc>
          <w:tcPr>
            <w:tcW w:w="7075" w:type="dxa"/>
            <w:tcPrChange w:id="1933" w:author="Microsoft Office User" w:date="2023-06-05T19:07:00Z">
              <w:tcPr>
                <w:tcW w:w="3961" w:type="dxa"/>
              </w:tcPr>
            </w:tcPrChange>
          </w:tcPr>
          <w:p w14:paraId="429017B2" w14:textId="0CF99E30" w:rsidR="00B43071" w:rsidRDefault="00B43071" w:rsidP="00711864">
            <w:pPr>
              <w:cnfStyle w:val="000000100000" w:firstRow="0" w:lastRow="0" w:firstColumn="0" w:lastColumn="0" w:oddVBand="0" w:evenVBand="0" w:oddHBand="1" w:evenHBand="0" w:firstRowFirstColumn="0" w:firstRowLastColumn="0" w:lastRowFirstColumn="0" w:lastRowLastColumn="0"/>
              <w:rPr>
                <w:ins w:id="1934" w:author="Microsoft Office User" w:date="2023-06-05T14:22:00Z"/>
                <w:b/>
                <w:bCs/>
              </w:rPr>
            </w:pPr>
            <w:ins w:id="1935" w:author="Microsoft Office User" w:date="2023-06-05T14:23:00Z">
              <w:r>
                <w:t>Los usuarios y el administrador podrán cerrar sesión en la aplicación.</w:t>
              </w:r>
            </w:ins>
          </w:p>
        </w:tc>
      </w:tr>
      <w:tr w:rsidR="00B43071" w14:paraId="72A0ECBD" w14:textId="77777777" w:rsidTr="00CE59FE">
        <w:trPr>
          <w:ins w:id="1936" w:author="Microsoft Office User" w:date="2023-06-05T14:22:00Z"/>
        </w:trPr>
        <w:tc>
          <w:tcPr>
            <w:cnfStyle w:val="001000000000" w:firstRow="0" w:lastRow="0" w:firstColumn="1" w:lastColumn="0" w:oddVBand="0" w:evenVBand="0" w:oddHBand="0" w:evenHBand="0" w:firstRowFirstColumn="0" w:firstRowLastColumn="0" w:lastRowFirstColumn="0" w:lastRowLastColumn="0"/>
            <w:tcW w:w="846" w:type="dxa"/>
            <w:tcPrChange w:id="1937" w:author="Microsoft Office User" w:date="2023-06-05T19:07:00Z">
              <w:tcPr>
                <w:tcW w:w="3960" w:type="dxa"/>
                <w:gridSpan w:val="2"/>
              </w:tcPr>
            </w:tcPrChange>
          </w:tcPr>
          <w:p w14:paraId="2393E281" w14:textId="76829019" w:rsidR="00B43071" w:rsidRDefault="00B43071" w:rsidP="00711864">
            <w:pPr>
              <w:rPr>
                <w:ins w:id="1938" w:author="Microsoft Office User" w:date="2023-06-05T14:22:00Z"/>
                <w:b w:val="0"/>
                <w:bCs w:val="0"/>
              </w:rPr>
            </w:pPr>
            <w:ins w:id="1939" w:author="Microsoft Office User" w:date="2023-06-05T14:23:00Z">
              <w:r>
                <w:t>RF5</w:t>
              </w:r>
            </w:ins>
          </w:p>
        </w:tc>
        <w:tc>
          <w:tcPr>
            <w:tcW w:w="7075" w:type="dxa"/>
            <w:tcPrChange w:id="1940" w:author="Microsoft Office User" w:date="2023-06-05T19:07:00Z">
              <w:tcPr>
                <w:tcW w:w="3961" w:type="dxa"/>
              </w:tcPr>
            </w:tcPrChange>
          </w:tcPr>
          <w:p w14:paraId="25F4B3ED" w14:textId="77777777" w:rsidR="00B43071" w:rsidDel="00B43071" w:rsidRDefault="00B43071">
            <w:pPr>
              <w:cnfStyle w:val="000000000000" w:firstRow="0" w:lastRow="0" w:firstColumn="0" w:lastColumn="0" w:oddVBand="0" w:evenVBand="0" w:oddHBand="0" w:evenHBand="0" w:firstRowFirstColumn="0" w:firstRowLastColumn="0" w:lastRowFirstColumn="0" w:lastRowLastColumn="0"/>
              <w:rPr>
                <w:del w:id="1941" w:author="Microsoft Office User" w:date="2023-06-05T14:24:00Z"/>
                <w:moveTo w:id="1942" w:author="Microsoft Office User" w:date="2023-06-05T14:24:00Z"/>
              </w:rPr>
              <w:pPrChange w:id="1943" w:author="Microsoft Office User" w:date="2023-06-05T14:24:00Z">
                <w:pPr>
                  <w:pStyle w:val="Prrafodelista"/>
                  <w:ind w:left="284"/>
                  <w:cnfStyle w:val="000000000000" w:firstRow="0" w:lastRow="0" w:firstColumn="0" w:lastColumn="0" w:oddVBand="0" w:evenVBand="0" w:oddHBand="0" w:evenHBand="0" w:firstRowFirstColumn="0" w:firstRowLastColumn="0" w:lastRowFirstColumn="0" w:lastRowLastColumn="0"/>
                </w:pPr>
              </w:pPrChange>
            </w:pPr>
            <w:moveToRangeStart w:id="1944" w:author="Microsoft Office User" w:date="2023-06-05T14:24:00Z" w:name="move136867463"/>
            <w:moveTo w:id="1945" w:author="Microsoft Office User" w:date="2023-06-05T14:24:00Z">
              <w:r>
                <w:t>Los usuarios podrán modificar sus datos personales.</w:t>
              </w:r>
            </w:moveTo>
          </w:p>
          <w:moveToRangeEnd w:id="1944"/>
          <w:p w14:paraId="7B652748" w14:textId="77777777" w:rsidR="00B43071" w:rsidRDefault="00B43071" w:rsidP="00B43071">
            <w:pPr>
              <w:cnfStyle w:val="000000000000" w:firstRow="0" w:lastRow="0" w:firstColumn="0" w:lastColumn="0" w:oddVBand="0" w:evenVBand="0" w:oddHBand="0" w:evenHBand="0" w:firstRowFirstColumn="0" w:firstRowLastColumn="0" w:lastRowFirstColumn="0" w:lastRowLastColumn="0"/>
              <w:rPr>
                <w:ins w:id="1946" w:author="Microsoft Office User" w:date="2023-06-05T14:22:00Z"/>
              </w:rPr>
            </w:pPr>
          </w:p>
        </w:tc>
      </w:tr>
      <w:tr w:rsidR="00B43071" w14:paraId="6290BEF3" w14:textId="77777777" w:rsidTr="00CE59FE">
        <w:trPr>
          <w:cnfStyle w:val="000000100000" w:firstRow="0" w:lastRow="0" w:firstColumn="0" w:lastColumn="0" w:oddVBand="0" w:evenVBand="0" w:oddHBand="1" w:evenHBand="0" w:firstRowFirstColumn="0" w:firstRowLastColumn="0" w:lastRowFirstColumn="0" w:lastRowLastColumn="0"/>
          <w:ins w:id="1947" w:author="Microsoft Office User" w:date="2023-06-05T14:22:00Z"/>
        </w:trPr>
        <w:tc>
          <w:tcPr>
            <w:cnfStyle w:val="001000000000" w:firstRow="0" w:lastRow="0" w:firstColumn="1" w:lastColumn="0" w:oddVBand="0" w:evenVBand="0" w:oddHBand="0" w:evenHBand="0" w:firstRowFirstColumn="0" w:firstRowLastColumn="0" w:lastRowFirstColumn="0" w:lastRowLastColumn="0"/>
            <w:tcW w:w="846" w:type="dxa"/>
            <w:tcPrChange w:id="1948" w:author="Microsoft Office User" w:date="2023-06-05T19:07:00Z">
              <w:tcPr>
                <w:tcW w:w="3960" w:type="dxa"/>
                <w:gridSpan w:val="2"/>
              </w:tcPr>
            </w:tcPrChange>
          </w:tcPr>
          <w:p w14:paraId="22A70AF8" w14:textId="64F30EA7" w:rsidR="00B43071" w:rsidRDefault="00B43071" w:rsidP="00711864">
            <w:pPr>
              <w:cnfStyle w:val="001000100000" w:firstRow="0" w:lastRow="0" w:firstColumn="1" w:lastColumn="0" w:oddVBand="0" w:evenVBand="0" w:oddHBand="1" w:evenHBand="0" w:firstRowFirstColumn="0" w:firstRowLastColumn="0" w:lastRowFirstColumn="0" w:lastRowLastColumn="0"/>
              <w:rPr>
                <w:ins w:id="1949" w:author="Microsoft Office User" w:date="2023-06-05T14:22:00Z"/>
                <w:b w:val="0"/>
                <w:bCs w:val="0"/>
              </w:rPr>
            </w:pPr>
            <w:ins w:id="1950" w:author="Microsoft Office User" w:date="2023-06-05T14:23:00Z">
              <w:r>
                <w:t>RF6</w:t>
              </w:r>
            </w:ins>
          </w:p>
        </w:tc>
        <w:tc>
          <w:tcPr>
            <w:tcW w:w="7075" w:type="dxa"/>
            <w:tcPrChange w:id="1951" w:author="Microsoft Office User" w:date="2023-06-05T19:07:00Z">
              <w:tcPr>
                <w:tcW w:w="3961" w:type="dxa"/>
              </w:tcPr>
            </w:tcPrChange>
          </w:tcPr>
          <w:p w14:paraId="7D5C8CC1" w14:textId="0BA3E18F" w:rsidR="00B43071" w:rsidRPr="00B43071" w:rsidRDefault="00B43071" w:rsidP="00711864">
            <w:pPr>
              <w:cnfStyle w:val="000000100000" w:firstRow="0" w:lastRow="0" w:firstColumn="0" w:lastColumn="0" w:oddVBand="0" w:evenVBand="0" w:oddHBand="1" w:evenHBand="0" w:firstRowFirstColumn="0" w:firstRowLastColumn="0" w:lastRowFirstColumn="0" w:lastRowLastColumn="0"/>
              <w:rPr>
                <w:ins w:id="1952" w:author="Microsoft Office User" w:date="2023-06-05T14:22:00Z"/>
                <w:rPrChange w:id="1953" w:author="Microsoft Office User" w:date="2023-06-05T14:24:00Z">
                  <w:rPr>
                    <w:ins w:id="1954" w:author="Microsoft Office User" w:date="2023-06-05T14:22:00Z"/>
                    <w:b/>
                    <w:bCs/>
                  </w:rPr>
                </w:rPrChange>
              </w:rPr>
            </w:pPr>
            <w:commentRangeStart w:id="1955"/>
            <w:ins w:id="1956" w:author="Microsoft Office User" w:date="2023-06-05T14:24:00Z">
              <w:r>
                <w:t xml:space="preserve">Estandarizar el CV y las ofertas: idiomas más hablados con el nivel del alumno, competencias, </w:t>
              </w:r>
              <w:r w:rsidRPr="00B43071">
                <w:rPr>
                  <w:i/>
                  <w:iCs/>
                </w:rPr>
                <w:t>soft</w:t>
              </w:r>
              <w:r>
                <w:t xml:space="preserve"> </w:t>
              </w:r>
              <w:r w:rsidRPr="00B43071">
                <w:rPr>
                  <w:i/>
                  <w:iCs/>
                </w:rPr>
                <w:t>skills</w:t>
              </w:r>
              <w:r>
                <w:t xml:space="preserve"> y </w:t>
              </w:r>
              <w:r w:rsidRPr="00B43071">
                <w:rPr>
                  <w:i/>
                  <w:iCs/>
                </w:rPr>
                <w:t>hard</w:t>
              </w:r>
              <w:r>
                <w:t xml:space="preserve"> </w:t>
              </w:r>
              <w:r w:rsidRPr="00B43071">
                <w:rPr>
                  <w:i/>
                  <w:iCs/>
                </w:rPr>
                <w:t>skills</w:t>
              </w:r>
              <w:r>
                <w:t xml:space="preserve"> más habituales en el mundo profesional y el nivel correspondiente del alumno</w:t>
              </w:r>
              <w:commentRangeEnd w:id="1955"/>
              <w:r>
                <w:rPr>
                  <w:rStyle w:val="Refdecomentario"/>
                </w:rPr>
                <w:commentReference w:id="1955"/>
              </w:r>
              <w:r>
                <w:t>.</w:t>
              </w:r>
            </w:ins>
          </w:p>
        </w:tc>
      </w:tr>
      <w:tr w:rsidR="00B43071" w14:paraId="068D179F" w14:textId="77777777" w:rsidTr="00CE59FE">
        <w:trPr>
          <w:ins w:id="1957" w:author="Microsoft Office User" w:date="2023-06-05T14:22:00Z"/>
        </w:trPr>
        <w:tc>
          <w:tcPr>
            <w:cnfStyle w:val="001000000000" w:firstRow="0" w:lastRow="0" w:firstColumn="1" w:lastColumn="0" w:oddVBand="0" w:evenVBand="0" w:oddHBand="0" w:evenHBand="0" w:firstRowFirstColumn="0" w:firstRowLastColumn="0" w:lastRowFirstColumn="0" w:lastRowLastColumn="0"/>
            <w:tcW w:w="846" w:type="dxa"/>
            <w:tcPrChange w:id="1958" w:author="Microsoft Office User" w:date="2023-06-05T19:07:00Z">
              <w:tcPr>
                <w:tcW w:w="3960" w:type="dxa"/>
                <w:gridSpan w:val="2"/>
              </w:tcPr>
            </w:tcPrChange>
          </w:tcPr>
          <w:p w14:paraId="65FA4D69" w14:textId="2FDFDD0E" w:rsidR="00B43071" w:rsidRDefault="00B43071" w:rsidP="00711864">
            <w:pPr>
              <w:rPr>
                <w:ins w:id="1959" w:author="Microsoft Office User" w:date="2023-06-05T14:22:00Z"/>
                <w:b w:val="0"/>
                <w:bCs w:val="0"/>
              </w:rPr>
            </w:pPr>
            <w:ins w:id="1960" w:author="Microsoft Office User" w:date="2023-06-05T14:23:00Z">
              <w:r>
                <w:t>RF7</w:t>
              </w:r>
            </w:ins>
          </w:p>
        </w:tc>
        <w:tc>
          <w:tcPr>
            <w:tcW w:w="7075" w:type="dxa"/>
            <w:tcPrChange w:id="1961" w:author="Microsoft Office User" w:date="2023-06-05T19:07:00Z">
              <w:tcPr>
                <w:tcW w:w="3961" w:type="dxa"/>
              </w:tcPr>
            </w:tcPrChange>
          </w:tcPr>
          <w:p w14:paraId="4E78ACE1" w14:textId="0DBE79DC" w:rsidR="00B43071" w:rsidRPr="00B43071" w:rsidRDefault="00B43071" w:rsidP="00711864">
            <w:pPr>
              <w:cnfStyle w:val="000000000000" w:firstRow="0" w:lastRow="0" w:firstColumn="0" w:lastColumn="0" w:oddVBand="0" w:evenVBand="0" w:oddHBand="0" w:evenHBand="0" w:firstRowFirstColumn="0" w:firstRowLastColumn="0" w:lastRowFirstColumn="0" w:lastRowLastColumn="0"/>
              <w:rPr>
                <w:ins w:id="1962" w:author="Microsoft Office User" w:date="2023-06-05T14:22:00Z"/>
                <w:rPrChange w:id="1963" w:author="Microsoft Office User" w:date="2023-06-05T14:24:00Z">
                  <w:rPr>
                    <w:ins w:id="1964" w:author="Microsoft Office User" w:date="2023-06-05T14:22:00Z"/>
                    <w:b/>
                    <w:bCs/>
                  </w:rPr>
                </w:rPrChange>
              </w:rPr>
            </w:pPr>
            <w:ins w:id="1965" w:author="Microsoft Office User" w:date="2023-06-05T14:24:00Z">
              <w:r>
                <w:t>Los usuarios del tipo alumno podrán añadir su CV.</w:t>
              </w:r>
            </w:ins>
          </w:p>
        </w:tc>
      </w:tr>
      <w:tr w:rsidR="00B43071" w14:paraId="04781ABE" w14:textId="77777777" w:rsidTr="00CE59FE">
        <w:trPr>
          <w:cnfStyle w:val="000000100000" w:firstRow="0" w:lastRow="0" w:firstColumn="0" w:lastColumn="0" w:oddVBand="0" w:evenVBand="0" w:oddHBand="1" w:evenHBand="0" w:firstRowFirstColumn="0" w:firstRowLastColumn="0" w:lastRowFirstColumn="0" w:lastRowLastColumn="0"/>
          <w:trHeight w:val="481"/>
          <w:ins w:id="1966" w:author="Microsoft Office User" w:date="2023-06-05T14:22:00Z"/>
        </w:trPr>
        <w:tc>
          <w:tcPr>
            <w:cnfStyle w:val="001000000000" w:firstRow="0" w:lastRow="0" w:firstColumn="1" w:lastColumn="0" w:oddVBand="0" w:evenVBand="0" w:oddHBand="0" w:evenHBand="0" w:firstRowFirstColumn="0" w:firstRowLastColumn="0" w:lastRowFirstColumn="0" w:lastRowLastColumn="0"/>
            <w:tcW w:w="846" w:type="dxa"/>
            <w:tcPrChange w:id="1967" w:author="Microsoft Office User" w:date="2023-06-05T19:07:00Z">
              <w:tcPr>
                <w:tcW w:w="3960" w:type="dxa"/>
                <w:gridSpan w:val="2"/>
              </w:tcPr>
            </w:tcPrChange>
          </w:tcPr>
          <w:p w14:paraId="6DCFE71B" w14:textId="142D4465" w:rsidR="00B43071" w:rsidRDefault="00B43071" w:rsidP="00711864">
            <w:pPr>
              <w:cnfStyle w:val="001000100000" w:firstRow="0" w:lastRow="0" w:firstColumn="1" w:lastColumn="0" w:oddVBand="0" w:evenVBand="0" w:oddHBand="1" w:evenHBand="0" w:firstRowFirstColumn="0" w:firstRowLastColumn="0" w:lastRowFirstColumn="0" w:lastRowLastColumn="0"/>
              <w:rPr>
                <w:ins w:id="1968" w:author="Microsoft Office User" w:date="2023-06-05T14:22:00Z"/>
                <w:b w:val="0"/>
                <w:bCs w:val="0"/>
              </w:rPr>
            </w:pPr>
            <w:ins w:id="1969" w:author="Microsoft Office User" w:date="2023-06-05T14:23:00Z">
              <w:r>
                <w:t>RF</w:t>
              </w:r>
            </w:ins>
            <w:ins w:id="1970" w:author="Microsoft Office User" w:date="2023-06-05T14:25:00Z">
              <w:r>
                <w:t>9</w:t>
              </w:r>
            </w:ins>
          </w:p>
        </w:tc>
        <w:tc>
          <w:tcPr>
            <w:tcW w:w="7075" w:type="dxa"/>
            <w:tcPrChange w:id="1971" w:author="Microsoft Office User" w:date="2023-06-05T19:07:00Z">
              <w:tcPr>
                <w:tcW w:w="3961" w:type="dxa"/>
              </w:tcPr>
            </w:tcPrChange>
          </w:tcPr>
          <w:p w14:paraId="5BE1E76D" w14:textId="227AA740" w:rsidR="00B43071" w:rsidRPr="00B43071" w:rsidRDefault="00B43071" w:rsidP="00711864">
            <w:pPr>
              <w:cnfStyle w:val="000000100000" w:firstRow="0" w:lastRow="0" w:firstColumn="0" w:lastColumn="0" w:oddVBand="0" w:evenVBand="0" w:oddHBand="1" w:evenHBand="0" w:firstRowFirstColumn="0" w:firstRowLastColumn="0" w:lastRowFirstColumn="0" w:lastRowLastColumn="0"/>
              <w:rPr>
                <w:ins w:id="1972" w:author="Microsoft Office User" w:date="2023-06-05T14:22:00Z"/>
                <w:rPrChange w:id="1973" w:author="Microsoft Office User" w:date="2023-06-05T14:24:00Z">
                  <w:rPr>
                    <w:ins w:id="1974" w:author="Microsoft Office User" w:date="2023-06-05T14:22:00Z"/>
                    <w:b/>
                    <w:bCs/>
                  </w:rPr>
                </w:rPrChange>
              </w:rPr>
            </w:pPr>
            <w:commentRangeStart w:id="1975"/>
            <w:ins w:id="1976" w:author="Microsoft Office User" w:date="2023-06-05T14:25:00Z">
              <w:r>
                <w:t>Los usuarios del tipo alumno podrán consultar su CV.</w:t>
              </w:r>
              <w:commentRangeEnd w:id="1975"/>
              <w:r>
                <w:rPr>
                  <w:rStyle w:val="Refdecomentario"/>
                </w:rPr>
                <w:commentReference w:id="1975"/>
              </w:r>
            </w:ins>
          </w:p>
        </w:tc>
      </w:tr>
      <w:tr w:rsidR="00B43071" w:rsidRPr="00EB0EC2" w14:paraId="79805A93" w14:textId="77777777" w:rsidTr="00CE59FE">
        <w:trPr>
          <w:ins w:id="1977" w:author="Microsoft Office User" w:date="2023-06-05T14:25:00Z"/>
        </w:trPr>
        <w:tc>
          <w:tcPr>
            <w:cnfStyle w:val="001000000000" w:firstRow="0" w:lastRow="0" w:firstColumn="1" w:lastColumn="0" w:oddVBand="0" w:evenVBand="0" w:oddHBand="0" w:evenHBand="0" w:firstRowFirstColumn="0" w:firstRowLastColumn="0" w:lastRowFirstColumn="0" w:lastRowLastColumn="0"/>
            <w:tcW w:w="846" w:type="dxa"/>
            <w:tcPrChange w:id="1978" w:author="Microsoft Office User" w:date="2023-06-05T19:07:00Z">
              <w:tcPr>
                <w:tcW w:w="704" w:type="dxa"/>
              </w:tcPr>
            </w:tcPrChange>
          </w:tcPr>
          <w:p w14:paraId="1401CC12" w14:textId="569FC667" w:rsidR="00B43071" w:rsidRDefault="00B43071" w:rsidP="00EB0EC2">
            <w:pPr>
              <w:rPr>
                <w:ins w:id="1979" w:author="Microsoft Office User" w:date="2023-06-05T14:25:00Z"/>
                <w:b w:val="0"/>
                <w:bCs w:val="0"/>
              </w:rPr>
            </w:pPr>
            <w:ins w:id="1980" w:author="Microsoft Office User" w:date="2023-06-05T14:25:00Z">
              <w:r>
                <w:t>RF10</w:t>
              </w:r>
            </w:ins>
          </w:p>
        </w:tc>
        <w:tc>
          <w:tcPr>
            <w:tcW w:w="7075" w:type="dxa"/>
            <w:tcPrChange w:id="1981" w:author="Microsoft Office User" w:date="2023-06-05T19:07:00Z">
              <w:tcPr>
                <w:tcW w:w="7217" w:type="dxa"/>
                <w:gridSpan w:val="2"/>
              </w:tcPr>
            </w:tcPrChange>
          </w:tcPr>
          <w:p w14:paraId="23FE9AAB" w14:textId="06FF9290"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rPr>
                <w:ins w:id="1982" w:author="Microsoft Office User" w:date="2023-06-05T14:25:00Z"/>
              </w:rPr>
            </w:pPr>
            <w:ins w:id="1983" w:author="Microsoft Office User" w:date="2023-06-05T14:26:00Z">
              <w:r>
                <w:t xml:space="preserve">Los usuarios del tipo alumno podrán ver las </w:t>
              </w:r>
              <w:commentRangeStart w:id="1984"/>
              <w:r>
                <w:t xml:space="preserve">ofertas no asignadas </w:t>
              </w:r>
              <w:commentRangeEnd w:id="1984"/>
              <w:r>
                <w:rPr>
                  <w:rStyle w:val="Refdecomentario"/>
                </w:rPr>
                <w:commentReference w:id="1984"/>
              </w:r>
              <w:r>
                <w:t>de empresas registradas en la aplicación.</w:t>
              </w:r>
            </w:ins>
          </w:p>
        </w:tc>
      </w:tr>
      <w:tr w:rsidR="00B43071" w:rsidRPr="00EB0EC2" w14:paraId="3BCF12BD" w14:textId="77777777" w:rsidTr="00CE59FE">
        <w:trPr>
          <w:cnfStyle w:val="000000100000" w:firstRow="0" w:lastRow="0" w:firstColumn="0" w:lastColumn="0" w:oddVBand="0" w:evenVBand="0" w:oddHBand="1" w:evenHBand="0" w:firstRowFirstColumn="0" w:firstRowLastColumn="0" w:lastRowFirstColumn="0" w:lastRowLastColumn="0"/>
          <w:ins w:id="1985" w:author="Microsoft Office User" w:date="2023-06-05T14:25:00Z"/>
        </w:trPr>
        <w:tc>
          <w:tcPr>
            <w:cnfStyle w:val="001000000000" w:firstRow="0" w:lastRow="0" w:firstColumn="1" w:lastColumn="0" w:oddVBand="0" w:evenVBand="0" w:oddHBand="0" w:evenHBand="0" w:firstRowFirstColumn="0" w:firstRowLastColumn="0" w:lastRowFirstColumn="0" w:lastRowLastColumn="0"/>
            <w:tcW w:w="846" w:type="dxa"/>
            <w:tcPrChange w:id="1986" w:author="Microsoft Office User" w:date="2023-06-05T19:07:00Z">
              <w:tcPr>
                <w:tcW w:w="704" w:type="dxa"/>
              </w:tcPr>
            </w:tcPrChange>
          </w:tcPr>
          <w:p w14:paraId="28B4CB9C" w14:textId="389DFCCD" w:rsidR="00B43071" w:rsidRDefault="00B43071" w:rsidP="00EB0EC2">
            <w:pPr>
              <w:cnfStyle w:val="001000100000" w:firstRow="0" w:lastRow="0" w:firstColumn="1" w:lastColumn="0" w:oddVBand="0" w:evenVBand="0" w:oddHBand="1" w:evenHBand="0" w:firstRowFirstColumn="0" w:firstRowLastColumn="0" w:lastRowFirstColumn="0" w:lastRowLastColumn="0"/>
              <w:rPr>
                <w:ins w:id="1987" w:author="Microsoft Office User" w:date="2023-06-05T14:25:00Z"/>
                <w:b w:val="0"/>
                <w:bCs w:val="0"/>
              </w:rPr>
            </w:pPr>
            <w:ins w:id="1988" w:author="Microsoft Office User" w:date="2023-06-05T14:25:00Z">
              <w:r>
                <w:lastRenderedPageBreak/>
                <w:t>RF11</w:t>
              </w:r>
            </w:ins>
          </w:p>
        </w:tc>
        <w:tc>
          <w:tcPr>
            <w:tcW w:w="7075" w:type="dxa"/>
            <w:tcPrChange w:id="1989" w:author="Microsoft Office User" w:date="2023-06-05T19:07:00Z">
              <w:tcPr>
                <w:tcW w:w="7217" w:type="dxa"/>
                <w:gridSpan w:val="2"/>
              </w:tcPr>
            </w:tcPrChange>
          </w:tcPr>
          <w:p w14:paraId="3AF3F371" w14:textId="1B63CD3B" w:rsidR="00B43071" w:rsidRPr="00EB0EC2" w:rsidRDefault="00B43071" w:rsidP="00B43071">
            <w:pPr>
              <w:cnfStyle w:val="000000100000" w:firstRow="0" w:lastRow="0" w:firstColumn="0" w:lastColumn="0" w:oddVBand="0" w:evenVBand="0" w:oddHBand="1" w:evenHBand="0" w:firstRowFirstColumn="0" w:firstRowLastColumn="0" w:lastRowFirstColumn="0" w:lastRowLastColumn="0"/>
              <w:rPr>
                <w:ins w:id="1990" w:author="Microsoft Office User" w:date="2023-06-05T14:25:00Z"/>
              </w:rPr>
            </w:pPr>
            <w:ins w:id="1991" w:author="Microsoft Office User" w:date="2023-06-05T14:27:00Z">
              <w:r>
                <w:t>Los usuarios del tipo alumno que no tengan ninguna oferta asignada podrán solicitar una recomendación de las ofertas sin asignar.</w:t>
              </w:r>
            </w:ins>
          </w:p>
        </w:tc>
      </w:tr>
      <w:tr w:rsidR="00B43071" w:rsidRPr="00EB0EC2" w14:paraId="440E2467" w14:textId="77777777" w:rsidTr="00CE59FE">
        <w:trPr>
          <w:ins w:id="1992" w:author="Microsoft Office User" w:date="2023-06-05T14:26:00Z"/>
        </w:trPr>
        <w:tc>
          <w:tcPr>
            <w:cnfStyle w:val="001000000000" w:firstRow="0" w:lastRow="0" w:firstColumn="1" w:lastColumn="0" w:oddVBand="0" w:evenVBand="0" w:oddHBand="0" w:evenHBand="0" w:firstRowFirstColumn="0" w:firstRowLastColumn="0" w:lastRowFirstColumn="0" w:lastRowLastColumn="0"/>
            <w:tcW w:w="846" w:type="dxa"/>
            <w:tcPrChange w:id="1993" w:author="Microsoft Office User" w:date="2023-06-05T19:07:00Z">
              <w:tcPr>
                <w:tcW w:w="704" w:type="dxa"/>
              </w:tcPr>
            </w:tcPrChange>
          </w:tcPr>
          <w:p w14:paraId="1973D3E0" w14:textId="005E78C1" w:rsidR="00B43071" w:rsidRDefault="00B43071" w:rsidP="00EB0EC2">
            <w:pPr>
              <w:rPr>
                <w:ins w:id="1994" w:author="Microsoft Office User" w:date="2023-06-05T14:26:00Z"/>
                <w:b w:val="0"/>
                <w:bCs w:val="0"/>
              </w:rPr>
            </w:pPr>
            <w:ins w:id="1995" w:author="Microsoft Office User" w:date="2023-06-05T14:26:00Z">
              <w:r>
                <w:t>RF12</w:t>
              </w:r>
            </w:ins>
          </w:p>
        </w:tc>
        <w:tc>
          <w:tcPr>
            <w:tcW w:w="7075" w:type="dxa"/>
            <w:tcPrChange w:id="1996" w:author="Microsoft Office User" w:date="2023-06-05T19:07:00Z">
              <w:tcPr>
                <w:tcW w:w="7217" w:type="dxa"/>
                <w:gridSpan w:val="2"/>
              </w:tcPr>
            </w:tcPrChange>
          </w:tcPr>
          <w:p w14:paraId="0B93E6E9" w14:textId="7E18D452"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rPr>
                <w:ins w:id="1997" w:author="Microsoft Office User" w:date="2023-06-05T14:26:00Z"/>
              </w:rPr>
            </w:pPr>
            <w:ins w:id="1998" w:author="Microsoft Office User" w:date="2023-06-05T14:27:00Z">
              <w:r>
                <w:t>Los usuarios del tipo empresa podrán crear nuevas ofertas.</w:t>
              </w:r>
            </w:ins>
          </w:p>
        </w:tc>
      </w:tr>
      <w:tr w:rsidR="00B43071" w:rsidRPr="00EB0EC2" w14:paraId="79492D3A" w14:textId="77777777" w:rsidTr="00CE59FE">
        <w:trPr>
          <w:cnfStyle w:val="000000100000" w:firstRow="0" w:lastRow="0" w:firstColumn="0" w:lastColumn="0" w:oddVBand="0" w:evenVBand="0" w:oddHBand="1" w:evenHBand="0" w:firstRowFirstColumn="0" w:firstRowLastColumn="0" w:lastRowFirstColumn="0" w:lastRowLastColumn="0"/>
          <w:ins w:id="1999" w:author="Microsoft Office User" w:date="2023-06-05T14:26:00Z"/>
        </w:trPr>
        <w:tc>
          <w:tcPr>
            <w:cnfStyle w:val="001000000000" w:firstRow="0" w:lastRow="0" w:firstColumn="1" w:lastColumn="0" w:oddVBand="0" w:evenVBand="0" w:oddHBand="0" w:evenHBand="0" w:firstRowFirstColumn="0" w:firstRowLastColumn="0" w:lastRowFirstColumn="0" w:lastRowLastColumn="0"/>
            <w:tcW w:w="846" w:type="dxa"/>
            <w:tcPrChange w:id="2000" w:author="Microsoft Office User" w:date="2023-06-05T19:07:00Z">
              <w:tcPr>
                <w:tcW w:w="704" w:type="dxa"/>
              </w:tcPr>
            </w:tcPrChange>
          </w:tcPr>
          <w:p w14:paraId="39B1C38B" w14:textId="4786E061" w:rsidR="00B43071" w:rsidRDefault="00B43071" w:rsidP="00EB0EC2">
            <w:pPr>
              <w:cnfStyle w:val="001000100000" w:firstRow="0" w:lastRow="0" w:firstColumn="1" w:lastColumn="0" w:oddVBand="0" w:evenVBand="0" w:oddHBand="1" w:evenHBand="0" w:firstRowFirstColumn="0" w:firstRowLastColumn="0" w:lastRowFirstColumn="0" w:lastRowLastColumn="0"/>
              <w:rPr>
                <w:ins w:id="2001" w:author="Microsoft Office User" w:date="2023-06-05T14:26:00Z"/>
                <w:b w:val="0"/>
                <w:bCs w:val="0"/>
              </w:rPr>
            </w:pPr>
            <w:ins w:id="2002" w:author="Microsoft Office User" w:date="2023-06-05T14:26:00Z">
              <w:r>
                <w:t>RF13</w:t>
              </w:r>
            </w:ins>
          </w:p>
        </w:tc>
        <w:tc>
          <w:tcPr>
            <w:tcW w:w="7075" w:type="dxa"/>
            <w:tcPrChange w:id="2003" w:author="Microsoft Office User" w:date="2023-06-05T19:07:00Z">
              <w:tcPr>
                <w:tcW w:w="7217" w:type="dxa"/>
                <w:gridSpan w:val="2"/>
              </w:tcPr>
            </w:tcPrChange>
          </w:tcPr>
          <w:p w14:paraId="73A76E8E" w14:textId="48C70652" w:rsidR="00B43071" w:rsidRPr="00EB0EC2" w:rsidRDefault="00B43071" w:rsidP="00EB0EC2">
            <w:pPr>
              <w:cnfStyle w:val="000000100000" w:firstRow="0" w:lastRow="0" w:firstColumn="0" w:lastColumn="0" w:oddVBand="0" w:evenVBand="0" w:oddHBand="1" w:evenHBand="0" w:firstRowFirstColumn="0" w:firstRowLastColumn="0" w:lastRowFirstColumn="0" w:lastRowLastColumn="0"/>
              <w:rPr>
                <w:ins w:id="2004" w:author="Microsoft Office User" w:date="2023-06-05T14:26:00Z"/>
              </w:rPr>
            </w:pPr>
            <w:ins w:id="2005" w:author="Microsoft Office User" w:date="2023-06-05T14:27:00Z">
              <w:r>
                <w:t>Los usuarios del tipo empresa podrán modificar sus ofertas.</w:t>
              </w:r>
            </w:ins>
          </w:p>
        </w:tc>
      </w:tr>
      <w:tr w:rsidR="00B43071" w:rsidRPr="00EB0EC2" w14:paraId="0AC592D8" w14:textId="77777777" w:rsidTr="00CE59FE">
        <w:trPr>
          <w:ins w:id="2006" w:author="Microsoft Office User" w:date="2023-06-05T14:26:00Z"/>
        </w:trPr>
        <w:tc>
          <w:tcPr>
            <w:cnfStyle w:val="001000000000" w:firstRow="0" w:lastRow="0" w:firstColumn="1" w:lastColumn="0" w:oddVBand="0" w:evenVBand="0" w:oddHBand="0" w:evenHBand="0" w:firstRowFirstColumn="0" w:firstRowLastColumn="0" w:lastRowFirstColumn="0" w:lastRowLastColumn="0"/>
            <w:tcW w:w="846" w:type="dxa"/>
            <w:tcPrChange w:id="2007" w:author="Microsoft Office User" w:date="2023-06-05T19:07:00Z">
              <w:tcPr>
                <w:tcW w:w="704" w:type="dxa"/>
              </w:tcPr>
            </w:tcPrChange>
          </w:tcPr>
          <w:p w14:paraId="741E6B4D" w14:textId="6DC34794" w:rsidR="00B43071" w:rsidRDefault="00B43071" w:rsidP="00EB0EC2">
            <w:pPr>
              <w:rPr>
                <w:ins w:id="2008" w:author="Microsoft Office User" w:date="2023-06-05T14:26:00Z"/>
                <w:b w:val="0"/>
                <w:bCs w:val="0"/>
              </w:rPr>
            </w:pPr>
            <w:ins w:id="2009" w:author="Microsoft Office User" w:date="2023-06-05T14:26:00Z">
              <w:r>
                <w:t>RF14</w:t>
              </w:r>
            </w:ins>
          </w:p>
        </w:tc>
        <w:tc>
          <w:tcPr>
            <w:tcW w:w="7075" w:type="dxa"/>
            <w:tcPrChange w:id="2010" w:author="Microsoft Office User" w:date="2023-06-05T19:07:00Z">
              <w:tcPr>
                <w:tcW w:w="7217" w:type="dxa"/>
                <w:gridSpan w:val="2"/>
              </w:tcPr>
            </w:tcPrChange>
          </w:tcPr>
          <w:p w14:paraId="4E0757F1" w14:textId="48F4DEBF"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rPr>
                <w:ins w:id="2011" w:author="Microsoft Office User" w:date="2023-06-05T14:26:00Z"/>
              </w:rPr>
            </w:pPr>
            <w:ins w:id="2012" w:author="Microsoft Office User" w:date="2023-06-05T14:27:00Z">
              <w:r>
                <w:t>Los usuarios del tipo empresa podrán consultar los CV de los alumnos sin ofertas asignadas.</w:t>
              </w:r>
            </w:ins>
          </w:p>
        </w:tc>
      </w:tr>
      <w:tr w:rsidR="00B43071" w:rsidRPr="00EB0EC2" w14:paraId="1F378381" w14:textId="77777777" w:rsidTr="00CE59FE">
        <w:trPr>
          <w:cnfStyle w:val="000000100000" w:firstRow="0" w:lastRow="0" w:firstColumn="0" w:lastColumn="0" w:oddVBand="0" w:evenVBand="0" w:oddHBand="1" w:evenHBand="0" w:firstRowFirstColumn="0" w:firstRowLastColumn="0" w:lastRowFirstColumn="0" w:lastRowLastColumn="0"/>
          <w:ins w:id="2013" w:author="Microsoft Office User" w:date="2023-06-05T14:26:00Z"/>
        </w:trPr>
        <w:tc>
          <w:tcPr>
            <w:cnfStyle w:val="001000000000" w:firstRow="0" w:lastRow="0" w:firstColumn="1" w:lastColumn="0" w:oddVBand="0" w:evenVBand="0" w:oddHBand="0" w:evenHBand="0" w:firstRowFirstColumn="0" w:firstRowLastColumn="0" w:lastRowFirstColumn="0" w:lastRowLastColumn="0"/>
            <w:tcW w:w="846" w:type="dxa"/>
            <w:tcPrChange w:id="2014" w:author="Microsoft Office User" w:date="2023-06-05T19:07:00Z">
              <w:tcPr>
                <w:tcW w:w="704" w:type="dxa"/>
              </w:tcPr>
            </w:tcPrChange>
          </w:tcPr>
          <w:p w14:paraId="7645B0FB" w14:textId="7BE746E7" w:rsidR="00B43071" w:rsidRDefault="00B43071" w:rsidP="00EB0EC2">
            <w:pPr>
              <w:cnfStyle w:val="001000100000" w:firstRow="0" w:lastRow="0" w:firstColumn="1" w:lastColumn="0" w:oddVBand="0" w:evenVBand="0" w:oddHBand="1" w:evenHBand="0" w:firstRowFirstColumn="0" w:firstRowLastColumn="0" w:lastRowFirstColumn="0" w:lastRowLastColumn="0"/>
              <w:rPr>
                <w:ins w:id="2015" w:author="Microsoft Office User" w:date="2023-06-05T14:26:00Z"/>
                <w:b w:val="0"/>
                <w:bCs w:val="0"/>
              </w:rPr>
            </w:pPr>
            <w:ins w:id="2016" w:author="Microsoft Office User" w:date="2023-06-05T14:26:00Z">
              <w:r>
                <w:t>RF15</w:t>
              </w:r>
            </w:ins>
          </w:p>
        </w:tc>
        <w:tc>
          <w:tcPr>
            <w:tcW w:w="7075" w:type="dxa"/>
            <w:tcPrChange w:id="2017" w:author="Microsoft Office User" w:date="2023-06-05T19:07:00Z">
              <w:tcPr>
                <w:tcW w:w="7217" w:type="dxa"/>
                <w:gridSpan w:val="2"/>
              </w:tcPr>
            </w:tcPrChange>
          </w:tcPr>
          <w:p w14:paraId="6AA38BCF" w14:textId="2EB193A9" w:rsidR="00B43071" w:rsidRPr="00EB0EC2" w:rsidRDefault="00B43071" w:rsidP="00EB0EC2">
            <w:pPr>
              <w:cnfStyle w:val="000000100000" w:firstRow="0" w:lastRow="0" w:firstColumn="0" w:lastColumn="0" w:oddVBand="0" w:evenVBand="0" w:oddHBand="1" w:evenHBand="0" w:firstRowFirstColumn="0" w:firstRowLastColumn="0" w:lastRowFirstColumn="0" w:lastRowLastColumn="0"/>
              <w:rPr>
                <w:ins w:id="2018" w:author="Microsoft Office User" w:date="2023-06-05T14:26:00Z"/>
              </w:rPr>
            </w:pPr>
            <w:ins w:id="2019" w:author="Microsoft Office User" w:date="2023-06-05T14:27:00Z">
              <w:r>
                <w:t>Los usuarios del tipo empresa podrán consultar todas las ofertas que han creado.</w:t>
              </w:r>
            </w:ins>
          </w:p>
        </w:tc>
      </w:tr>
      <w:tr w:rsidR="00B43071" w:rsidRPr="00EB0EC2" w14:paraId="133BCE6C" w14:textId="77777777" w:rsidTr="00CE59FE">
        <w:trPr>
          <w:ins w:id="2020" w:author="Microsoft Office User" w:date="2023-06-05T14:26:00Z"/>
        </w:trPr>
        <w:tc>
          <w:tcPr>
            <w:cnfStyle w:val="001000000000" w:firstRow="0" w:lastRow="0" w:firstColumn="1" w:lastColumn="0" w:oddVBand="0" w:evenVBand="0" w:oddHBand="0" w:evenHBand="0" w:firstRowFirstColumn="0" w:firstRowLastColumn="0" w:lastRowFirstColumn="0" w:lastRowLastColumn="0"/>
            <w:tcW w:w="846" w:type="dxa"/>
            <w:tcPrChange w:id="2021" w:author="Microsoft Office User" w:date="2023-06-05T19:07:00Z">
              <w:tcPr>
                <w:tcW w:w="704" w:type="dxa"/>
              </w:tcPr>
            </w:tcPrChange>
          </w:tcPr>
          <w:p w14:paraId="380177C4" w14:textId="5C024830" w:rsidR="00B43071" w:rsidRDefault="00B43071" w:rsidP="00EB0EC2">
            <w:pPr>
              <w:rPr>
                <w:ins w:id="2022" w:author="Microsoft Office User" w:date="2023-06-05T14:26:00Z"/>
                <w:b w:val="0"/>
                <w:bCs w:val="0"/>
              </w:rPr>
            </w:pPr>
            <w:ins w:id="2023" w:author="Microsoft Office User" w:date="2023-06-05T14:26:00Z">
              <w:r>
                <w:t>RF16</w:t>
              </w:r>
            </w:ins>
          </w:p>
        </w:tc>
        <w:tc>
          <w:tcPr>
            <w:tcW w:w="7075" w:type="dxa"/>
            <w:tcPrChange w:id="2024" w:author="Microsoft Office User" w:date="2023-06-05T19:07:00Z">
              <w:tcPr>
                <w:tcW w:w="7217" w:type="dxa"/>
                <w:gridSpan w:val="2"/>
              </w:tcPr>
            </w:tcPrChange>
          </w:tcPr>
          <w:p w14:paraId="2B5C692E" w14:textId="441593F2"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rPr>
                <w:ins w:id="2025" w:author="Microsoft Office User" w:date="2023-06-05T14:26:00Z"/>
              </w:rPr>
            </w:pPr>
            <w:ins w:id="2026" w:author="Microsoft Office User" w:date="2023-06-05T14:27:00Z">
              <w:r>
                <w:t>El administrador podrá asignar ofertas no asignadas a alumnos sin oferta asignada.</w:t>
              </w:r>
            </w:ins>
          </w:p>
        </w:tc>
      </w:tr>
    </w:tbl>
    <w:p w14:paraId="037A7EEE" w14:textId="77777777" w:rsidR="00B43071" w:rsidRPr="00E74421" w:rsidDel="00EC4ED3" w:rsidRDefault="00B43071" w:rsidP="00711864">
      <w:pPr>
        <w:rPr>
          <w:del w:id="2027" w:author="Microsoft Office User" w:date="2023-06-05T15:19:00Z"/>
          <w:b/>
          <w:bCs/>
        </w:rPr>
      </w:pPr>
    </w:p>
    <w:p w14:paraId="04E55E3A" w14:textId="06094E36" w:rsidR="009C6AA6" w:rsidDel="00056414" w:rsidRDefault="009C6AA6" w:rsidP="00056414">
      <w:pPr>
        <w:pStyle w:val="Prrafodelista"/>
        <w:ind w:left="284"/>
        <w:rPr>
          <w:del w:id="2028" w:author="Microsoft Office User" w:date="2023-06-05T14:05:00Z"/>
        </w:rPr>
      </w:pPr>
      <w:commentRangeStart w:id="2029"/>
      <w:del w:id="2030" w:author="Microsoft Office User" w:date="2023-06-05T14:23:00Z">
        <w:r w:rsidDel="00B43071">
          <w:delText xml:space="preserve">Desarrollo de </w:delText>
        </w:r>
        <w:r w:rsidR="004349CD" w:rsidDel="00B43071">
          <w:delText>2</w:delText>
        </w:r>
        <w:r w:rsidDel="00B43071">
          <w:delText xml:space="preserve"> tipos de usuarios: alumno, empresa</w:delText>
        </w:r>
        <w:r w:rsidR="004349CD" w:rsidDel="00B43071">
          <w:delText>, y el administrador de la aplicación.</w:delText>
        </w:r>
        <w:commentRangeEnd w:id="2029"/>
        <w:r w:rsidR="00F96068" w:rsidDel="00B43071">
          <w:rPr>
            <w:rStyle w:val="Refdecomentario"/>
          </w:rPr>
          <w:commentReference w:id="2029"/>
        </w:r>
      </w:del>
    </w:p>
    <w:p w14:paraId="78FD46E2" w14:textId="339B8621" w:rsidR="009C6AA6" w:rsidDel="00056414" w:rsidRDefault="009C6AA6" w:rsidP="00056414">
      <w:pPr>
        <w:pStyle w:val="Prrafodelista"/>
        <w:ind w:left="284"/>
        <w:rPr>
          <w:del w:id="2031" w:author="Microsoft Office User" w:date="2023-06-05T14:06:00Z"/>
        </w:rPr>
      </w:pPr>
      <w:del w:id="2032" w:author="Microsoft Office User" w:date="2023-06-05T14:23:00Z">
        <w:r w:rsidDel="00B43071">
          <w:delText xml:space="preserve">Los usuarios </w:delText>
        </w:r>
        <w:r w:rsidR="00EC7E80" w:rsidDel="00B43071">
          <w:delText>podrán</w:delText>
        </w:r>
        <w:r w:rsidDel="00B43071">
          <w:delText xml:space="preserve"> registrase en la aplicación</w:delText>
        </w:r>
        <w:r w:rsidR="00EC7E80" w:rsidDel="00B43071">
          <w:delText>.</w:delText>
        </w:r>
      </w:del>
    </w:p>
    <w:p w14:paraId="6971E406" w14:textId="5AD4BF6C" w:rsidR="009C6AA6" w:rsidDel="00056414" w:rsidRDefault="009C6AA6" w:rsidP="00056414">
      <w:pPr>
        <w:pStyle w:val="Prrafodelista"/>
        <w:ind w:left="284"/>
        <w:rPr>
          <w:del w:id="2033" w:author="Microsoft Office User" w:date="2023-06-05T14:06:00Z"/>
        </w:rPr>
      </w:pPr>
      <w:del w:id="2034" w:author="Microsoft Office User" w:date="2023-06-05T14:23:00Z">
        <w:r w:rsidDel="00B43071">
          <w:delText xml:space="preserve">Los </w:delText>
        </w:r>
        <w:r w:rsidR="00EC7E80" w:rsidDel="00B43071">
          <w:delText xml:space="preserve">usuarios </w:delText>
        </w:r>
        <w:r w:rsidR="004349CD" w:rsidDel="00B43071">
          <w:delText xml:space="preserve">y el administrador </w:delText>
        </w:r>
        <w:r w:rsidR="00EC7E80" w:rsidDel="00B43071">
          <w:delText xml:space="preserve">podrán hacer </w:delText>
        </w:r>
        <w:r w:rsidR="00EC7E80" w:rsidRPr="00056414" w:rsidDel="00B43071">
          <w:rPr>
            <w:i/>
            <w:iCs/>
          </w:rPr>
          <w:delText>login</w:delText>
        </w:r>
        <w:r w:rsidR="00EC7E80" w:rsidDel="00B43071">
          <w:delText xml:space="preserve"> en la aplicación.</w:delText>
        </w:r>
      </w:del>
    </w:p>
    <w:p w14:paraId="31011B80" w14:textId="11690695" w:rsidR="00EC7E80" w:rsidDel="00B43071" w:rsidRDefault="00EC7E80" w:rsidP="00B43071">
      <w:pPr>
        <w:pStyle w:val="Prrafodelista"/>
        <w:ind w:left="284"/>
        <w:rPr>
          <w:del w:id="2035" w:author="Microsoft Office User" w:date="2023-06-05T14:24:00Z"/>
        </w:rPr>
      </w:pPr>
      <w:del w:id="2036" w:author="Microsoft Office User" w:date="2023-06-05T14:23:00Z">
        <w:r w:rsidDel="00B43071">
          <w:delText xml:space="preserve">Los usuarios </w:delText>
        </w:r>
        <w:r w:rsidR="005C2FAD" w:rsidDel="00B43071">
          <w:delText xml:space="preserve">y el administrador </w:delText>
        </w:r>
        <w:r w:rsidDel="00B43071">
          <w:delText>podrán cerrar sesión en la aplicación.</w:delText>
        </w:r>
      </w:del>
    </w:p>
    <w:p w14:paraId="0FDE8503" w14:textId="77777777" w:rsidR="00B43071" w:rsidRDefault="00B43071">
      <w:pPr>
        <w:pStyle w:val="Prrafodelista"/>
        <w:ind w:left="284"/>
        <w:rPr>
          <w:ins w:id="2037" w:author="Microsoft Office User" w:date="2023-06-05T14:24:00Z"/>
        </w:rPr>
        <w:pPrChange w:id="2038" w:author="Microsoft Office User" w:date="2023-06-05T14:06:00Z">
          <w:pPr>
            <w:pStyle w:val="Prrafodelista"/>
            <w:numPr>
              <w:numId w:val="15"/>
            </w:numPr>
            <w:ind w:left="567" w:hanging="283"/>
          </w:pPr>
        </w:pPrChange>
      </w:pPr>
    </w:p>
    <w:p w14:paraId="1A93C6B4" w14:textId="02042631" w:rsidR="00EC7E80" w:rsidDel="00B43071" w:rsidRDefault="00EC7E80">
      <w:pPr>
        <w:pStyle w:val="Prrafodelista"/>
        <w:ind w:left="284"/>
        <w:rPr>
          <w:moveFrom w:id="2039" w:author="Microsoft Office User" w:date="2023-06-05T14:24:00Z"/>
        </w:rPr>
        <w:pPrChange w:id="2040" w:author="Microsoft Office User" w:date="2023-06-05T14:24:00Z">
          <w:pPr>
            <w:pStyle w:val="Prrafodelista"/>
            <w:numPr>
              <w:numId w:val="15"/>
            </w:numPr>
            <w:ind w:left="567" w:hanging="283"/>
          </w:pPr>
        </w:pPrChange>
      </w:pPr>
      <w:moveFromRangeStart w:id="2041" w:author="Microsoft Office User" w:date="2023-06-05T14:24:00Z" w:name="move136867463"/>
      <w:moveFrom w:id="2042" w:author="Microsoft Office User" w:date="2023-06-05T14:24:00Z">
        <w:r w:rsidDel="00B43071">
          <w:t>Los usuarios podrán modificar sus datos personales.</w:t>
        </w:r>
      </w:moveFrom>
    </w:p>
    <w:moveFromRangeEnd w:id="2041"/>
    <w:p w14:paraId="37A2E8D3" w14:textId="1BBC4EC2" w:rsidR="00EC7E80" w:rsidDel="00B43071" w:rsidRDefault="00EC7E80" w:rsidP="00EC7E80">
      <w:pPr>
        <w:pStyle w:val="Prrafodelista"/>
        <w:numPr>
          <w:ilvl w:val="0"/>
          <w:numId w:val="15"/>
        </w:numPr>
        <w:ind w:left="567" w:hanging="283"/>
        <w:rPr>
          <w:del w:id="2043" w:author="Microsoft Office User" w:date="2023-06-05T14:24:00Z"/>
        </w:rPr>
      </w:pPr>
      <w:commentRangeStart w:id="2044"/>
      <w:del w:id="2045" w:author="Microsoft Office User" w:date="2023-06-05T14:24:00Z">
        <w:r w:rsidDel="00B43071">
          <w:delText xml:space="preserve">Estandarizar el CV y las ofertas: idiomas más hablados con el nivel del alumno, competencias, </w:delText>
        </w:r>
        <w:r w:rsidRPr="00105945" w:rsidDel="00B43071">
          <w:rPr>
            <w:i/>
            <w:iCs/>
          </w:rPr>
          <w:delText>soft</w:delText>
        </w:r>
        <w:r w:rsidR="00105945" w:rsidDel="00B43071">
          <w:delText xml:space="preserve"> </w:delText>
        </w:r>
        <w:r w:rsidRPr="00105945" w:rsidDel="00B43071">
          <w:rPr>
            <w:i/>
            <w:iCs/>
          </w:rPr>
          <w:delText>skills</w:delText>
        </w:r>
        <w:r w:rsidDel="00B43071">
          <w:delText xml:space="preserve"> y </w:delText>
        </w:r>
        <w:r w:rsidRPr="00105945" w:rsidDel="00B43071">
          <w:rPr>
            <w:i/>
            <w:iCs/>
          </w:rPr>
          <w:delText>hard</w:delText>
        </w:r>
        <w:r w:rsidDel="00B43071">
          <w:delText xml:space="preserve"> </w:delText>
        </w:r>
        <w:r w:rsidRPr="00105945" w:rsidDel="00B43071">
          <w:rPr>
            <w:i/>
            <w:iCs/>
          </w:rPr>
          <w:delText>skills</w:delText>
        </w:r>
        <w:r w:rsidDel="00B43071">
          <w:delText xml:space="preserve"> más habituales en el mundo profesional y el nivel correspondiente del alumno</w:delText>
        </w:r>
        <w:commentRangeEnd w:id="2044"/>
        <w:r w:rsidDel="00B43071">
          <w:rPr>
            <w:rStyle w:val="Refdecomentario"/>
          </w:rPr>
          <w:commentReference w:id="2044"/>
        </w:r>
        <w:r w:rsidDel="00B43071">
          <w:delText>.</w:delText>
        </w:r>
      </w:del>
    </w:p>
    <w:p w14:paraId="41999CBC" w14:textId="05EC3839" w:rsidR="00711864" w:rsidDel="00B43071" w:rsidRDefault="00711864">
      <w:pPr>
        <w:pStyle w:val="Prrafodelista"/>
        <w:numPr>
          <w:ilvl w:val="0"/>
          <w:numId w:val="15"/>
        </w:numPr>
        <w:ind w:left="567" w:hanging="283"/>
        <w:rPr>
          <w:del w:id="2046" w:author="Microsoft Office User" w:date="2023-06-05T14:24:00Z"/>
        </w:rPr>
      </w:pPr>
      <w:del w:id="2047" w:author="Microsoft Office User" w:date="2023-06-05T14:24:00Z">
        <w:r w:rsidDel="00B43071">
          <w:delText>Los</w:delText>
        </w:r>
        <w:r w:rsidR="00EC7E80" w:rsidDel="00B43071">
          <w:delText xml:space="preserve">usuarios del tipo </w:delText>
        </w:r>
      </w:del>
      <w:del w:id="2048" w:author="Microsoft Office User" w:date="2023-05-20T12:21:00Z">
        <w:r w:rsidDel="000F40F0">
          <w:delText xml:space="preserve"> </w:delText>
        </w:r>
      </w:del>
      <w:del w:id="2049" w:author="Microsoft Office User" w:date="2023-06-05T14:24:00Z">
        <w:r w:rsidDel="00B43071">
          <w:delText xml:space="preserve">alumno </w:delText>
        </w:r>
        <w:r w:rsidR="00EC7E80" w:rsidDel="00B43071">
          <w:delText>podrán</w:delText>
        </w:r>
        <w:r w:rsidDel="00B43071">
          <w:delText xml:space="preserve"> añadir su C</w:delText>
        </w:r>
        <w:r w:rsidR="00EC7E80" w:rsidDel="00B43071">
          <w:delText>V.</w:delText>
        </w:r>
      </w:del>
    </w:p>
    <w:p w14:paraId="12E631D0" w14:textId="2046FCDE" w:rsidR="00EC7E80" w:rsidDel="00B43071" w:rsidRDefault="00EC7E80">
      <w:pPr>
        <w:pStyle w:val="Prrafodelista"/>
        <w:numPr>
          <w:ilvl w:val="0"/>
          <w:numId w:val="15"/>
        </w:numPr>
        <w:ind w:left="567" w:hanging="283"/>
        <w:rPr>
          <w:del w:id="2050" w:author="Microsoft Office User" w:date="2023-06-05T14:24:00Z"/>
        </w:rPr>
      </w:pPr>
      <w:del w:id="2051" w:author="Microsoft Office User" w:date="2023-06-05T14:24:00Z">
        <w:r w:rsidDel="00B43071">
          <w:delText>Los usuarios del tipo alumno podrán modificar su CV.</w:delText>
        </w:r>
      </w:del>
    </w:p>
    <w:p w14:paraId="6B0DFEEC" w14:textId="4F48596B" w:rsidR="00EC7E80" w:rsidDel="00B43071" w:rsidRDefault="00EC7E80" w:rsidP="00EC7E80">
      <w:pPr>
        <w:pStyle w:val="Prrafodelista"/>
        <w:numPr>
          <w:ilvl w:val="0"/>
          <w:numId w:val="15"/>
        </w:numPr>
        <w:ind w:left="567" w:hanging="283"/>
        <w:rPr>
          <w:del w:id="2052" w:author="Microsoft Office User" w:date="2023-06-05T14:25:00Z"/>
        </w:rPr>
      </w:pPr>
      <w:commentRangeStart w:id="2053"/>
      <w:del w:id="2054" w:author="Microsoft Office User" w:date="2023-06-05T14:25:00Z">
        <w:r w:rsidDel="00B43071">
          <w:delText>Los usuarios del tipo alumno podrán consultar su CV.</w:delText>
        </w:r>
        <w:commentRangeEnd w:id="2053"/>
        <w:r w:rsidDel="00B43071">
          <w:rPr>
            <w:rStyle w:val="Refdecomentario"/>
          </w:rPr>
          <w:commentReference w:id="2053"/>
        </w:r>
      </w:del>
    </w:p>
    <w:p w14:paraId="53BAF847" w14:textId="68482AA5" w:rsidR="00EC7E80" w:rsidDel="00B43071" w:rsidRDefault="00EC7E80" w:rsidP="00EC7E80">
      <w:pPr>
        <w:pStyle w:val="Prrafodelista"/>
        <w:numPr>
          <w:ilvl w:val="0"/>
          <w:numId w:val="15"/>
        </w:numPr>
        <w:ind w:left="567" w:hanging="283"/>
        <w:rPr>
          <w:del w:id="2055" w:author="Microsoft Office User" w:date="2023-06-05T14:26:00Z"/>
        </w:rPr>
      </w:pPr>
      <w:del w:id="2056" w:author="Microsoft Office User" w:date="2023-06-05T14:26:00Z">
        <w:r w:rsidDel="00B43071">
          <w:delText xml:space="preserve">Los usuarios del tipo alumno podrán ver las </w:delText>
        </w:r>
        <w:commentRangeStart w:id="2057"/>
        <w:r w:rsidDel="00B43071">
          <w:delText xml:space="preserve">ofertas no asignadas </w:delText>
        </w:r>
        <w:commentRangeEnd w:id="2057"/>
        <w:r w:rsidDel="00B43071">
          <w:rPr>
            <w:rStyle w:val="Refdecomentario"/>
          </w:rPr>
          <w:commentReference w:id="2057"/>
        </w:r>
        <w:r w:rsidDel="00B43071">
          <w:delText>de empresas registradas en la aplicación.</w:delText>
        </w:r>
      </w:del>
    </w:p>
    <w:p w14:paraId="6C5E2EC6" w14:textId="7E589815" w:rsidR="00EC7E80" w:rsidDel="00B43071" w:rsidRDefault="00EC7E80" w:rsidP="00EC7E80">
      <w:pPr>
        <w:pStyle w:val="Prrafodelista"/>
        <w:numPr>
          <w:ilvl w:val="0"/>
          <w:numId w:val="15"/>
        </w:numPr>
        <w:ind w:left="567" w:hanging="283"/>
        <w:rPr>
          <w:del w:id="2058" w:author="Microsoft Office User" w:date="2023-06-05T14:27:00Z"/>
        </w:rPr>
      </w:pPr>
      <w:del w:id="2059" w:author="Microsoft Office User" w:date="2023-06-05T14:27:00Z">
        <w:r w:rsidDel="00B43071">
          <w:delText xml:space="preserve">Los usuarios del tipo alumno que no tengan ninguna oferta asignada podrán solicitar una recomendación de las ofertas </w:delText>
        </w:r>
        <w:r w:rsidR="00344210" w:rsidDel="00B43071">
          <w:delText>sin asignar</w:delText>
        </w:r>
        <w:r w:rsidDel="00B43071">
          <w:delText>.</w:delText>
        </w:r>
      </w:del>
    </w:p>
    <w:p w14:paraId="5969373B" w14:textId="511F0588" w:rsidR="00711864" w:rsidDel="00B43071" w:rsidRDefault="00711864">
      <w:pPr>
        <w:pStyle w:val="Prrafodelista"/>
        <w:numPr>
          <w:ilvl w:val="0"/>
          <w:numId w:val="15"/>
        </w:numPr>
        <w:ind w:left="567" w:hanging="283"/>
        <w:rPr>
          <w:del w:id="2060" w:author="Microsoft Office User" w:date="2023-06-05T14:27:00Z"/>
        </w:rPr>
      </w:pPr>
      <w:del w:id="2061" w:author="Microsoft Office User" w:date="2023-06-05T14:27:00Z">
        <w:r w:rsidDel="00B43071">
          <w:delText>L</w:delText>
        </w:r>
        <w:r w:rsidR="00EC7E80" w:rsidDel="00B43071">
          <w:delText>o</w:delText>
        </w:r>
        <w:r w:rsidDel="00B43071">
          <w:delText xml:space="preserve">s </w:delText>
        </w:r>
        <w:r w:rsidR="00EC7E80" w:rsidDel="00B43071">
          <w:delText xml:space="preserve">usuarios del tipo </w:delText>
        </w:r>
        <w:r w:rsidDel="00B43071">
          <w:delText xml:space="preserve">empresa </w:delText>
        </w:r>
        <w:r w:rsidR="00EC7E80" w:rsidDel="00B43071">
          <w:delText>podrán</w:delText>
        </w:r>
        <w:r w:rsidDel="00B43071">
          <w:delText xml:space="preserve"> crear nuevas ofertas</w:delText>
        </w:r>
        <w:r w:rsidR="00EC7E80" w:rsidDel="00B43071">
          <w:delText>.</w:delText>
        </w:r>
      </w:del>
    </w:p>
    <w:p w14:paraId="0893D7BC" w14:textId="18B570D8" w:rsidR="00EC7E80" w:rsidDel="00B43071" w:rsidRDefault="00EC7E80">
      <w:pPr>
        <w:pStyle w:val="Prrafodelista"/>
        <w:numPr>
          <w:ilvl w:val="0"/>
          <w:numId w:val="15"/>
        </w:numPr>
        <w:ind w:left="567" w:hanging="283"/>
        <w:rPr>
          <w:del w:id="2062" w:author="Microsoft Office User" w:date="2023-06-05T14:27:00Z"/>
        </w:rPr>
      </w:pPr>
      <w:del w:id="2063" w:author="Microsoft Office User" w:date="2023-06-05T14:27:00Z">
        <w:r w:rsidDel="00B43071">
          <w:delText>Los usuarios del tipo empresa podrán modificar sus ofertas.</w:delText>
        </w:r>
      </w:del>
    </w:p>
    <w:p w14:paraId="3478C261" w14:textId="64835804" w:rsidR="00711864" w:rsidDel="00B43071" w:rsidRDefault="00EC7E80">
      <w:pPr>
        <w:pStyle w:val="Prrafodelista"/>
        <w:numPr>
          <w:ilvl w:val="0"/>
          <w:numId w:val="15"/>
        </w:numPr>
        <w:ind w:left="567" w:hanging="283"/>
        <w:rPr>
          <w:del w:id="2064" w:author="Microsoft Office User" w:date="2023-06-05T14:27:00Z"/>
        </w:rPr>
      </w:pPr>
      <w:del w:id="2065" w:author="Microsoft Office User" w:date="2023-06-05T14:27:00Z">
        <w:r w:rsidDel="00B43071">
          <w:delText>Los usuarios del tipo empresa podrán</w:delText>
        </w:r>
        <w:r w:rsidR="003C4E79" w:rsidDel="00B43071">
          <w:delText xml:space="preserve"> consultar los </w:delText>
        </w:r>
        <w:r w:rsidR="00711864" w:rsidDel="00B43071">
          <w:delText>CV de los alumnos</w:delText>
        </w:r>
        <w:r w:rsidR="003C4E79" w:rsidDel="00B43071">
          <w:delText xml:space="preserve"> sin ofertas asignadas.</w:delText>
        </w:r>
      </w:del>
    </w:p>
    <w:p w14:paraId="26FE1823" w14:textId="13CB9CF9" w:rsidR="00E53B7C" w:rsidDel="00B43071" w:rsidRDefault="00EC7E80">
      <w:pPr>
        <w:pStyle w:val="Prrafodelista"/>
        <w:numPr>
          <w:ilvl w:val="0"/>
          <w:numId w:val="15"/>
        </w:numPr>
        <w:ind w:left="567" w:hanging="283"/>
        <w:rPr>
          <w:del w:id="2066" w:author="Microsoft Office User" w:date="2023-06-05T14:27:00Z"/>
        </w:rPr>
      </w:pPr>
      <w:del w:id="2067" w:author="Microsoft Office User" w:date="2023-06-05T14:27:00Z">
        <w:r w:rsidDel="00B43071">
          <w:delText>Los usuarios del tipo empresa</w:delText>
        </w:r>
        <w:r w:rsidR="00382C55" w:rsidDel="00B43071">
          <w:delText xml:space="preserve"> </w:delText>
        </w:r>
        <w:r w:rsidDel="00B43071">
          <w:delText>podrán</w:delText>
        </w:r>
        <w:r w:rsidR="00E53B7C" w:rsidDel="00B43071">
          <w:delText xml:space="preserve"> </w:delText>
        </w:r>
        <w:r w:rsidDel="00B43071">
          <w:delText>consultar</w:delText>
        </w:r>
        <w:r w:rsidR="00E53B7C" w:rsidDel="00B43071">
          <w:delText xml:space="preserve"> todas las ofertas que han creado.</w:delText>
        </w:r>
      </w:del>
    </w:p>
    <w:p w14:paraId="17C5C4F4" w14:textId="4D55D858" w:rsidR="00711864" w:rsidDel="00B43071" w:rsidRDefault="000D6FA1">
      <w:pPr>
        <w:pStyle w:val="Prrafodelista"/>
        <w:numPr>
          <w:ilvl w:val="0"/>
          <w:numId w:val="15"/>
        </w:numPr>
        <w:ind w:left="567" w:hanging="283"/>
        <w:rPr>
          <w:del w:id="2068" w:author="Microsoft Office User" w:date="2023-06-05T14:27:00Z"/>
        </w:rPr>
      </w:pPr>
      <w:del w:id="2069" w:author="Microsoft Office User" w:date="2023-06-05T14:27:00Z">
        <w:r w:rsidDel="00B43071">
          <w:delText>El</w:delText>
        </w:r>
        <w:r w:rsidR="00344210" w:rsidDel="00B43071">
          <w:delText xml:space="preserve"> administrador podrá</w:delText>
        </w:r>
        <w:r w:rsidR="003C4E79" w:rsidDel="00B43071">
          <w:delText xml:space="preserve"> asignar ofertas no asignadas a alumnos sin oferta asignada.</w:delText>
        </w:r>
      </w:del>
    </w:p>
    <w:p w14:paraId="19218395" w14:textId="7E2B025F" w:rsidR="00711864" w:rsidRDefault="00711864" w:rsidP="00711864">
      <w:pPr>
        <w:rPr>
          <w:ins w:id="2070" w:author="Microsoft Office User" w:date="2023-06-05T15:19:00Z"/>
          <w:b/>
          <w:bCs/>
        </w:rPr>
      </w:pPr>
      <w:r w:rsidRPr="00105945">
        <w:rPr>
          <w:b/>
          <w:bCs/>
        </w:rPr>
        <w:t xml:space="preserve">Requisitos no funcionales: </w:t>
      </w:r>
    </w:p>
    <w:p w14:paraId="60DF73CD" w14:textId="2D230D2E" w:rsidR="00D85268" w:rsidRDefault="00D85268">
      <w:pPr>
        <w:pStyle w:val="Descripcin"/>
        <w:keepNext/>
        <w:jc w:val="center"/>
        <w:rPr>
          <w:ins w:id="2071" w:author="Microsoft Office User" w:date="2023-06-05T15:34:00Z"/>
        </w:rPr>
        <w:pPrChange w:id="2072" w:author="Microsoft Office User" w:date="2023-06-05T15:34:00Z">
          <w:pPr/>
        </w:pPrChange>
      </w:pPr>
      <w:bookmarkStart w:id="2073" w:name="_Toc136889460"/>
      <w:ins w:id="2074" w:author="Microsoft Office User" w:date="2023-06-05T15:34:00Z">
        <w:r>
          <w:t xml:space="preserve">Tabla </w:t>
        </w:r>
        <w:r>
          <w:fldChar w:fldCharType="begin"/>
        </w:r>
        <w:r>
          <w:instrText xml:space="preserve"> SEQ Tabla \* ARABIC </w:instrText>
        </w:r>
      </w:ins>
      <w:r>
        <w:fldChar w:fldCharType="separate"/>
      </w:r>
      <w:ins w:id="2075" w:author="Microsoft Office User" w:date="2023-06-05T20:27:00Z">
        <w:r w:rsidR="009B5E0B">
          <w:rPr>
            <w:noProof/>
          </w:rPr>
          <w:t>2</w:t>
        </w:r>
      </w:ins>
      <w:ins w:id="2076" w:author="Microsoft Office User" w:date="2023-06-05T15:34:00Z">
        <w:r>
          <w:fldChar w:fldCharType="end"/>
        </w:r>
        <w:r>
          <w:t>: Requisitos no funcionales</w:t>
        </w:r>
        <w:bookmarkEnd w:id="2073"/>
      </w:ins>
    </w:p>
    <w:tbl>
      <w:tblPr>
        <w:tblStyle w:val="Tablanormal1"/>
        <w:tblW w:w="0" w:type="auto"/>
        <w:tblLook w:val="04A0" w:firstRow="1" w:lastRow="0" w:firstColumn="1" w:lastColumn="0" w:noHBand="0" w:noVBand="1"/>
        <w:tblPrChange w:id="2077" w:author="Microsoft Office User" w:date="2023-06-05T19:07:00Z">
          <w:tblPr>
            <w:tblStyle w:val="Tablaconcuadrcula"/>
            <w:tblW w:w="0" w:type="auto"/>
            <w:tblLook w:val="04A0" w:firstRow="1" w:lastRow="0" w:firstColumn="1" w:lastColumn="0" w:noHBand="0" w:noVBand="1"/>
          </w:tblPr>
        </w:tblPrChange>
      </w:tblPr>
      <w:tblGrid>
        <w:gridCol w:w="846"/>
        <w:gridCol w:w="7075"/>
        <w:tblGridChange w:id="2078">
          <w:tblGrid>
            <w:gridCol w:w="3960"/>
            <w:gridCol w:w="3961"/>
          </w:tblGrid>
        </w:tblGridChange>
      </w:tblGrid>
      <w:tr w:rsidR="00EC4ED3" w14:paraId="7A0A434B" w14:textId="77777777" w:rsidTr="00CE59FE">
        <w:trPr>
          <w:cnfStyle w:val="100000000000" w:firstRow="1" w:lastRow="0" w:firstColumn="0" w:lastColumn="0" w:oddVBand="0" w:evenVBand="0" w:oddHBand="0" w:evenHBand="0" w:firstRowFirstColumn="0" w:firstRowLastColumn="0" w:lastRowFirstColumn="0" w:lastRowLastColumn="0"/>
          <w:ins w:id="2079" w:author="Microsoft Office User" w:date="2023-06-05T15:19:00Z"/>
        </w:trPr>
        <w:tc>
          <w:tcPr>
            <w:cnfStyle w:val="001000000000" w:firstRow="0" w:lastRow="0" w:firstColumn="1" w:lastColumn="0" w:oddVBand="0" w:evenVBand="0" w:oddHBand="0" w:evenHBand="0" w:firstRowFirstColumn="0" w:firstRowLastColumn="0" w:lastRowFirstColumn="0" w:lastRowLastColumn="0"/>
            <w:tcW w:w="846" w:type="dxa"/>
            <w:tcPrChange w:id="2080" w:author="Microsoft Office User" w:date="2023-06-05T19:07:00Z">
              <w:tcPr>
                <w:tcW w:w="3960" w:type="dxa"/>
              </w:tcPr>
            </w:tcPrChange>
          </w:tcPr>
          <w:p w14:paraId="0B311879" w14:textId="66028539" w:rsidR="00EC4ED3" w:rsidRDefault="00EC4ED3" w:rsidP="00711864">
            <w:pPr>
              <w:cnfStyle w:val="101000000000" w:firstRow="1" w:lastRow="0" w:firstColumn="1" w:lastColumn="0" w:oddVBand="0" w:evenVBand="0" w:oddHBand="0" w:evenHBand="0" w:firstRowFirstColumn="0" w:firstRowLastColumn="0" w:lastRowFirstColumn="0" w:lastRowLastColumn="0"/>
              <w:rPr>
                <w:ins w:id="2081" w:author="Microsoft Office User" w:date="2023-06-05T15:19:00Z"/>
                <w:b w:val="0"/>
                <w:bCs w:val="0"/>
              </w:rPr>
            </w:pPr>
            <w:ins w:id="2082" w:author="Microsoft Office User" w:date="2023-06-05T15:19:00Z">
              <w:r>
                <w:t>R</w:t>
              </w:r>
            </w:ins>
            <w:ins w:id="2083" w:author="Microsoft Office User" w:date="2023-06-05T15:24:00Z">
              <w:r>
                <w:t>N</w:t>
              </w:r>
            </w:ins>
            <w:ins w:id="2084" w:author="Microsoft Office User" w:date="2023-06-05T15:19:00Z">
              <w:r>
                <w:t>F1</w:t>
              </w:r>
            </w:ins>
          </w:p>
        </w:tc>
        <w:tc>
          <w:tcPr>
            <w:tcW w:w="7075" w:type="dxa"/>
            <w:tcPrChange w:id="2085" w:author="Microsoft Office User" w:date="2023-06-05T19:07:00Z">
              <w:tcPr>
                <w:tcW w:w="3961" w:type="dxa"/>
              </w:tcPr>
            </w:tcPrChange>
          </w:tcPr>
          <w:p w14:paraId="7584930D" w14:textId="5CE04BED" w:rsidR="00EC4ED3" w:rsidRPr="00040418" w:rsidRDefault="00EC4ED3" w:rsidP="00711864">
            <w:pPr>
              <w:cnfStyle w:val="100000000000" w:firstRow="1" w:lastRow="0" w:firstColumn="0" w:lastColumn="0" w:oddVBand="0" w:evenVBand="0" w:oddHBand="0" w:evenHBand="0" w:firstRowFirstColumn="0" w:firstRowLastColumn="0" w:lastRowFirstColumn="0" w:lastRowLastColumn="0"/>
              <w:rPr>
                <w:ins w:id="2086" w:author="Microsoft Office User" w:date="2023-06-05T15:19:00Z"/>
                <w:b w:val="0"/>
                <w:bCs w:val="0"/>
              </w:rPr>
            </w:pPr>
            <w:ins w:id="2087" w:author="Microsoft Office User" w:date="2023-06-05T15:26:00Z">
              <w:r w:rsidRPr="00040418">
                <w:t>Escalabilidad: La aplicación deberá ser capaz de adaptarse y manejar eficientemente un aumento significativo en la carga de trabajo, sin que esto afecte negativamente su rendimiento.</w:t>
              </w:r>
            </w:ins>
          </w:p>
        </w:tc>
      </w:tr>
      <w:tr w:rsidR="00EC4ED3" w14:paraId="133BD1D5" w14:textId="77777777" w:rsidTr="00CE59FE">
        <w:trPr>
          <w:cnfStyle w:val="000000100000" w:firstRow="0" w:lastRow="0" w:firstColumn="0" w:lastColumn="0" w:oddVBand="0" w:evenVBand="0" w:oddHBand="1" w:evenHBand="0" w:firstRowFirstColumn="0" w:firstRowLastColumn="0" w:lastRowFirstColumn="0" w:lastRowLastColumn="0"/>
          <w:ins w:id="2088" w:author="Microsoft Office User" w:date="2023-06-05T15:19:00Z"/>
        </w:trPr>
        <w:tc>
          <w:tcPr>
            <w:cnfStyle w:val="001000000000" w:firstRow="0" w:lastRow="0" w:firstColumn="1" w:lastColumn="0" w:oddVBand="0" w:evenVBand="0" w:oddHBand="0" w:evenHBand="0" w:firstRowFirstColumn="0" w:firstRowLastColumn="0" w:lastRowFirstColumn="0" w:lastRowLastColumn="0"/>
            <w:tcW w:w="846" w:type="dxa"/>
            <w:tcPrChange w:id="2089" w:author="Microsoft Office User" w:date="2023-06-05T19:07:00Z">
              <w:tcPr>
                <w:tcW w:w="3960" w:type="dxa"/>
              </w:tcPr>
            </w:tcPrChange>
          </w:tcPr>
          <w:p w14:paraId="76C491E6" w14:textId="46698C80" w:rsidR="00EC4ED3" w:rsidRDefault="00EC4ED3" w:rsidP="00711864">
            <w:pPr>
              <w:cnfStyle w:val="001000100000" w:firstRow="0" w:lastRow="0" w:firstColumn="1" w:lastColumn="0" w:oddVBand="0" w:evenVBand="0" w:oddHBand="1" w:evenHBand="0" w:firstRowFirstColumn="0" w:firstRowLastColumn="0" w:lastRowFirstColumn="0" w:lastRowLastColumn="0"/>
              <w:rPr>
                <w:ins w:id="2090" w:author="Microsoft Office User" w:date="2023-06-05T15:19:00Z"/>
                <w:b w:val="0"/>
                <w:bCs w:val="0"/>
              </w:rPr>
            </w:pPr>
            <w:ins w:id="2091" w:author="Microsoft Office User" w:date="2023-06-05T15:24:00Z">
              <w:r>
                <w:t>RNF2</w:t>
              </w:r>
            </w:ins>
          </w:p>
        </w:tc>
        <w:tc>
          <w:tcPr>
            <w:tcW w:w="7075" w:type="dxa"/>
            <w:tcPrChange w:id="2092" w:author="Microsoft Office User" w:date="2023-06-05T19:07:00Z">
              <w:tcPr>
                <w:tcW w:w="3961" w:type="dxa"/>
              </w:tcPr>
            </w:tcPrChange>
          </w:tcPr>
          <w:p w14:paraId="6E1E15EB" w14:textId="3F4467E6" w:rsidR="00EC4ED3" w:rsidRPr="00EC4ED3" w:rsidRDefault="00EC4ED3" w:rsidP="00711864">
            <w:pPr>
              <w:cnfStyle w:val="000000100000" w:firstRow="0" w:lastRow="0" w:firstColumn="0" w:lastColumn="0" w:oddVBand="0" w:evenVBand="0" w:oddHBand="1" w:evenHBand="0" w:firstRowFirstColumn="0" w:firstRowLastColumn="0" w:lastRowFirstColumn="0" w:lastRowLastColumn="0"/>
              <w:rPr>
                <w:ins w:id="2093" w:author="Microsoft Office User" w:date="2023-06-05T15:19:00Z"/>
                <w:rPrChange w:id="2094" w:author="Microsoft Office User" w:date="2023-06-05T15:27:00Z">
                  <w:rPr>
                    <w:ins w:id="2095" w:author="Microsoft Office User" w:date="2023-06-05T15:19:00Z"/>
                    <w:b/>
                    <w:bCs/>
                  </w:rPr>
                </w:rPrChange>
              </w:rPr>
            </w:pPr>
            <w:ins w:id="2096" w:author="Microsoft Office User" w:date="2023-06-05T15:27:00Z">
              <w:r w:rsidRPr="00EC4ED3">
                <w:rPr>
                  <w:rPrChange w:id="2097" w:author="Microsoft Office User" w:date="2023-06-05T15:27:00Z">
                    <w:rPr>
                      <w:b/>
                      <w:bCs/>
                    </w:rPr>
                  </w:rPrChange>
                </w:rPr>
                <w:t>Disponibilidad: La aplicación deberá estar disponible en todo momento</w:t>
              </w:r>
            </w:ins>
            <w:ins w:id="2098" w:author="Microsoft Office User" w:date="2023-06-05T15:29:00Z">
              <w:r w:rsidR="00D85268">
                <w:t>.</w:t>
              </w:r>
            </w:ins>
          </w:p>
        </w:tc>
      </w:tr>
      <w:tr w:rsidR="00EC4ED3" w14:paraId="2226861D" w14:textId="77777777" w:rsidTr="00CE59FE">
        <w:trPr>
          <w:ins w:id="2099" w:author="Microsoft Office User" w:date="2023-06-05T15:19:00Z"/>
        </w:trPr>
        <w:tc>
          <w:tcPr>
            <w:cnfStyle w:val="001000000000" w:firstRow="0" w:lastRow="0" w:firstColumn="1" w:lastColumn="0" w:oddVBand="0" w:evenVBand="0" w:oddHBand="0" w:evenHBand="0" w:firstRowFirstColumn="0" w:firstRowLastColumn="0" w:lastRowFirstColumn="0" w:lastRowLastColumn="0"/>
            <w:tcW w:w="846" w:type="dxa"/>
            <w:tcPrChange w:id="2100" w:author="Microsoft Office User" w:date="2023-06-05T19:07:00Z">
              <w:tcPr>
                <w:tcW w:w="3960" w:type="dxa"/>
              </w:tcPr>
            </w:tcPrChange>
          </w:tcPr>
          <w:p w14:paraId="78ED9CC9" w14:textId="5F2F3BEA" w:rsidR="00EC4ED3" w:rsidRDefault="00EC4ED3" w:rsidP="00711864">
            <w:pPr>
              <w:rPr>
                <w:ins w:id="2101" w:author="Microsoft Office User" w:date="2023-06-05T15:19:00Z"/>
                <w:b w:val="0"/>
                <w:bCs w:val="0"/>
              </w:rPr>
            </w:pPr>
            <w:ins w:id="2102" w:author="Microsoft Office User" w:date="2023-06-05T15:24:00Z">
              <w:r>
                <w:t>RNF3</w:t>
              </w:r>
            </w:ins>
          </w:p>
        </w:tc>
        <w:tc>
          <w:tcPr>
            <w:tcW w:w="7075" w:type="dxa"/>
            <w:tcPrChange w:id="2103" w:author="Microsoft Office User" w:date="2023-06-05T19:07:00Z">
              <w:tcPr>
                <w:tcW w:w="3961" w:type="dxa"/>
              </w:tcPr>
            </w:tcPrChange>
          </w:tcPr>
          <w:p w14:paraId="4EA4C501" w14:textId="7F57D9E0" w:rsidR="00EC4ED3" w:rsidRPr="00D85268" w:rsidRDefault="00D85268" w:rsidP="00711864">
            <w:pPr>
              <w:cnfStyle w:val="000000000000" w:firstRow="0" w:lastRow="0" w:firstColumn="0" w:lastColumn="0" w:oddVBand="0" w:evenVBand="0" w:oddHBand="0" w:evenHBand="0" w:firstRowFirstColumn="0" w:firstRowLastColumn="0" w:lastRowFirstColumn="0" w:lastRowLastColumn="0"/>
              <w:rPr>
                <w:ins w:id="2104" w:author="Microsoft Office User" w:date="2023-06-05T15:19:00Z"/>
                <w:rPrChange w:id="2105" w:author="Microsoft Office User" w:date="2023-06-05T15:30:00Z">
                  <w:rPr>
                    <w:ins w:id="2106" w:author="Microsoft Office User" w:date="2023-06-05T15:19:00Z"/>
                    <w:b/>
                    <w:bCs/>
                  </w:rPr>
                </w:rPrChange>
              </w:rPr>
            </w:pPr>
            <w:ins w:id="2107" w:author="Microsoft Office User" w:date="2023-06-05T15:30:00Z">
              <w:r>
                <w:t xml:space="preserve">Interoperabilidad: </w:t>
              </w:r>
              <w:r w:rsidRPr="00D85268">
                <w:rPr>
                  <w:rPrChange w:id="2108" w:author="Microsoft Office User" w:date="2023-06-05T15:30:00Z">
                    <w:rPr>
                      <w:b/>
                      <w:bCs/>
                    </w:rPr>
                  </w:rPrChange>
                </w:rPr>
                <w:t>La aplicación debe ser capaz de interactuar y compartir recursos de manera efectiva con otros sistemas y servicios, sin importar la plataforma, lenguaje o tecnología utilizada.</w:t>
              </w:r>
            </w:ins>
          </w:p>
        </w:tc>
      </w:tr>
      <w:tr w:rsidR="00EC4ED3" w14:paraId="581C539B" w14:textId="77777777" w:rsidTr="00CE59FE">
        <w:trPr>
          <w:cnfStyle w:val="000000100000" w:firstRow="0" w:lastRow="0" w:firstColumn="0" w:lastColumn="0" w:oddVBand="0" w:evenVBand="0" w:oddHBand="1" w:evenHBand="0" w:firstRowFirstColumn="0" w:firstRowLastColumn="0" w:lastRowFirstColumn="0" w:lastRowLastColumn="0"/>
          <w:ins w:id="2109" w:author="Microsoft Office User" w:date="2023-06-05T15:19:00Z"/>
        </w:trPr>
        <w:tc>
          <w:tcPr>
            <w:cnfStyle w:val="001000000000" w:firstRow="0" w:lastRow="0" w:firstColumn="1" w:lastColumn="0" w:oddVBand="0" w:evenVBand="0" w:oddHBand="0" w:evenHBand="0" w:firstRowFirstColumn="0" w:firstRowLastColumn="0" w:lastRowFirstColumn="0" w:lastRowLastColumn="0"/>
            <w:tcW w:w="846" w:type="dxa"/>
            <w:tcPrChange w:id="2110" w:author="Microsoft Office User" w:date="2023-06-05T19:07:00Z">
              <w:tcPr>
                <w:tcW w:w="3960" w:type="dxa"/>
              </w:tcPr>
            </w:tcPrChange>
          </w:tcPr>
          <w:p w14:paraId="3AF3DCB4" w14:textId="6637C754" w:rsidR="00EC4ED3" w:rsidRDefault="00EC4ED3" w:rsidP="00711864">
            <w:pPr>
              <w:cnfStyle w:val="001000100000" w:firstRow="0" w:lastRow="0" w:firstColumn="1" w:lastColumn="0" w:oddVBand="0" w:evenVBand="0" w:oddHBand="1" w:evenHBand="0" w:firstRowFirstColumn="0" w:firstRowLastColumn="0" w:lastRowFirstColumn="0" w:lastRowLastColumn="0"/>
              <w:rPr>
                <w:ins w:id="2111" w:author="Microsoft Office User" w:date="2023-06-05T15:19:00Z"/>
                <w:b w:val="0"/>
                <w:bCs w:val="0"/>
              </w:rPr>
            </w:pPr>
            <w:ins w:id="2112" w:author="Microsoft Office User" w:date="2023-06-05T15:24:00Z">
              <w:r>
                <w:lastRenderedPageBreak/>
                <w:t>RNF4</w:t>
              </w:r>
            </w:ins>
          </w:p>
        </w:tc>
        <w:tc>
          <w:tcPr>
            <w:tcW w:w="7075" w:type="dxa"/>
            <w:tcPrChange w:id="2113" w:author="Microsoft Office User" w:date="2023-06-05T19:07:00Z">
              <w:tcPr>
                <w:tcW w:w="3961" w:type="dxa"/>
              </w:tcPr>
            </w:tcPrChange>
          </w:tcPr>
          <w:p w14:paraId="3866BAE2" w14:textId="16FC7F74" w:rsidR="00EC4ED3" w:rsidRPr="00D85268" w:rsidRDefault="00D85268" w:rsidP="00711864">
            <w:pPr>
              <w:cnfStyle w:val="000000100000" w:firstRow="0" w:lastRow="0" w:firstColumn="0" w:lastColumn="0" w:oddVBand="0" w:evenVBand="0" w:oddHBand="1" w:evenHBand="0" w:firstRowFirstColumn="0" w:firstRowLastColumn="0" w:lastRowFirstColumn="0" w:lastRowLastColumn="0"/>
              <w:rPr>
                <w:ins w:id="2114" w:author="Microsoft Office User" w:date="2023-06-05T15:19:00Z"/>
                <w:rPrChange w:id="2115" w:author="Microsoft Office User" w:date="2023-06-05T15:32:00Z">
                  <w:rPr>
                    <w:ins w:id="2116" w:author="Microsoft Office User" w:date="2023-06-05T15:19:00Z"/>
                    <w:b/>
                    <w:bCs/>
                  </w:rPr>
                </w:rPrChange>
              </w:rPr>
            </w:pPr>
            <w:ins w:id="2117" w:author="Microsoft Office User" w:date="2023-06-05T15:32:00Z">
              <w:r w:rsidRPr="00D85268">
                <w:rPr>
                  <w:rPrChange w:id="2118" w:author="Microsoft Office User" w:date="2023-06-05T15:32:00Z">
                    <w:rPr>
                      <w:b/>
                      <w:bCs/>
                    </w:rPr>
                  </w:rPrChange>
                </w:rPr>
                <w:t>Usabilidad: La aplicación deberá ser intuitiva y fácil de usar para los usuarios finales. Deberá contar con una interfaz clara, bien diseñada y de fácil navegación.</w:t>
              </w:r>
            </w:ins>
          </w:p>
        </w:tc>
      </w:tr>
      <w:tr w:rsidR="00EC4ED3" w14:paraId="0F965F78" w14:textId="77777777" w:rsidTr="00CE59FE">
        <w:trPr>
          <w:ins w:id="2119" w:author="Microsoft Office User" w:date="2023-06-05T15:19:00Z"/>
        </w:trPr>
        <w:tc>
          <w:tcPr>
            <w:cnfStyle w:val="001000000000" w:firstRow="0" w:lastRow="0" w:firstColumn="1" w:lastColumn="0" w:oddVBand="0" w:evenVBand="0" w:oddHBand="0" w:evenHBand="0" w:firstRowFirstColumn="0" w:firstRowLastColumn="0" w:lastRowFirstColumn="0" w:lastRowLastColumn="0"/>
            <w:tcW w:w="846" w:type="dxa"/>
            <w:tcPrChange w:id="2120" w:author="Microsoft Office User" w:date="2023-06-05T19:07:00Z">
              <w:tcPr>
                <w:tcW w:w="3960" w:type="dxa"/>
              </w:tcPr>
            </w:tcPrChange>
          </w:tcPr>
          <w:p w14:paraId="51C0438A" w14:textId="02ABBED0" w:rsidR="00EC4ED3" w:rsidRDefault="00EC4ED3" w:rsidP="00711864">
            <w:pPr>
              <w:rPr>
                <w:ins w:id="2121" w:author="Microsoft Office User" w:date="2023-06-05T15:19:00Z"/>
                <w:b w:val="0"/>
                <w:bCs w:val="0"/>
              </w:rPr>
            </w:pPr>
            <w:ins w:id="2122" w:author="Microsoft Office User" w:date="2023-06-05T15:24:00Z">
              <w:r>
                <w:t>RNF5</w:t>
              </w:r>
            </w:ins>
          </w:p>
        </w:tc>
        <w:tc>
          <w:tcPr>
            <w:tcW w:w="7075" w:type="dxa"/>
            <w:tcPrChange w:id="2123" w:author="Microsoft Office User" w:date="2023-06-05T19:07:00Z">
              <w:tcPr>
                <w:tcW w:w="3961" w:type="dxa"/>
              </w:tcPr>
            </w:tcPrChange>
          </w:tcPr>
          <w:p w14:paraId="57EBE3FE" w14:textId="79465609" w:rsidR="00EC4ED3" w:rsidRPr="00D85268" w:rsidRDefault="00D85268" w:rsidP="00711864">
            <w:pPr>
              <w:cnfStyle w:val="000000000000" w:firstRow="0" w:lastRow="0" w:firstColumn="0" w:lastColumn="0" w:oddVBand="0" w:evenVBand="0" w:oddHBand="0" w:evenHBand="0" w:firstRowFirstColumn="0" w:firstRowLastColumn="0" w:lastRowFirstColumn="0" w:lastRowLastColumn="0"/>
              <w:rPr>
                <w:ins w:id="2124" w:author="Microsoft Office User" w:date="2023-06-05T15:19:00Z"/>
                <w:rPrChange w:id="2125" w:author="Microsoft Office User" w:date="2023-06-05T15:33:00Z">
                  <w:rPr>
                    <w:ins w:id="2126" w:author="Microsoft Office User" w:date="2023-06-05T15:19:00Z"/>
                    <w:b/>
                    <w:bCs/>
                  </w:rPr>
                </w:rPrChange>
              </w:rPr>
            </w:pPr>
            <w:ins w:id="2127" w:author="Microsoft Office User" w:date="2023-06-05T15:33:00Z">
              <w:r w:rsidRPr="00D85268">
                <w:rPr>
                  <w:rPrChange w:id="2128" w:author="Microsoft Office User" w:date="2023-06-05T15:33:00Z">
                    <w:rPr>
                      <w:b/>
                      <w:bCs/>
                    </w:rPr>
                  </w:rPrChange>
                </w:rPr>
                <w:t>Mantenibilidad: La aplicación debe ser fácil de mantener y administrar en términos de solucionar errores, realizar actualizaciones, implementar mejoras y realizar modificaciones.</w:t>
              </w:r>
            </w:ins>
          </w:p>
        </w:tc>
      </w:tr>
    </w:tbl>
    <w:p w14:paraId="24B5FBDA" w14:textId="547FA2AF" w:rsidR="00EC4ED3" w:rsidRPr="00105945" w:rsidDel="00D85268" w:rsidRDefault="00EC4ED3" w:rsidP="00711864">
      <w:pPr>
        <w:rPr>
          <w:del w:id="2129" w:author="Microsoft Office User" w:date="2023-06-05T15:33:00Z"/>
          <w:b/>
          <w:bCs/>
        </w:rPr>
      </w:pPr>
      <w:bookmarkStart w:id="2130" w:name="_Toc136879444"/>
      <w:bookmarkStart w:id="2131" w:name="_Toc136879550"/>
      <w:bookmarkStart w:id="2132" w:name="_Toc136879687"/>
      <w:bookmarkStart w:id="2133" w:name="_Toc136889350"/>
      <w:bookmarkEnd w:id="2130"/>
      <w:bookmarkEnd w:id="2131"/>
      <w:bookmarkEnd w:id="2132"/>
      <w:bookmarkEnd w:id="2133"/>
    </w:p>
    <w:p w14:paraId="35C1B4C9" w14:textId="51F476B6" w:rsidR="00711864" w:rsidDel="00FB45C8" w:rsidRDefault="00711864">
      <w:pPr>
        <w:pStyle w:val="Prrafodelista"/>
        <w:numPr>
          <w:ilvl w:val="0"/>
          <w:numId w:val="15"/>
        </w:numPr>
        <w:ind w:left="567" w:hanging="283"/>
        <w:rPr>
          <w:del w:id="2134" w:author="Microsoft Office User" w:date="2023-05-21T11:42:00Z"/>
        </w:rPr>
      </w:pPr>
      <w:commentRangeStart w:id="2135"/>
      <w:del w:id="2136" w:author="Microsoft Office User" w:date="2023-05-21T11:42:00Z">
        <w:r w:rsidDel="00FB45C8">
          <w:delText>Mejora de rendimiento.</w:delText>
        </w:r>
        <w:commentRangeEnd w:id="2135"/>
        <w:r w:rsidR="00800C64" w:rsidDel="00FB45C8">
          <w:rPr>
            <w:rStyle w:val="Refdecomentario"/>
          </w:rPr>
          <w:commentReference w:id="2135"/>
        </w:r>
        <w:bookmarkStart w:id="2137" w:name="_Toc136879445"/>
        <w:bookmarkStart w:id="2138" w:name="_Toc136879551"/>
        <w:bookmarkStart w:id="2139" w:name="_Toc136879688"/>
        <w:bookmarkStart w:id="2140" w:name="_Toc136889351"/>
        <w:bookmarkEnd w:id="2137"/>
        <w:bookmarkEnd w:id="2138"/>
        <w:bookmarkEnd w:id="2139"/>
        <w:bookmarkEnd w:id="2140"/>
      </w:del>
    </w:p>
    <w:p w14:paraId="63414BB3" w14:textId="62AA0188" w:rsidR="00711864" w:rsidDel="00D85268" w:rsidRDefault="00C301D6">
      <w:pPr>
        <w:pStyle w:val="Prrafodelista"/>
        <w:numPr>
          <w:ilvl w:val="0"/>
          <w:numId w:val="15"/>
        </w:numPr>
        <w:ind w:left="567" w:hanging="283"/>
        <w:rPr>
          <w:del w:id="2141" w:author="Microsoft Office User" w:date="2023-06-05T15:33:00Z"/>
        </w:rPr>
      </w:pPr>
      <w:del w:id="2142" w:author="Microsoft Office User" w:date="2023-06-05T15:33:00Z">
        <w:r w:rsidDel="00D85268">
          <w:delText>: la</w:delText>
        </w:r>
        <w:r w:rsidR="00711864" w:rsidDel="00D85268">
          <w:delText xml:space="preserve"> </w:delText>
        </w:r>
      </w:del>
      <w:commentRangeStart w:id="2143"/>
      <w:del w:id="2144" w:author="Microsoft Office User" w:date="2023-06-05T14:19:00Z">
        <w:r w:rsidR="00711864" w:rsidDel="00B43071">
          <w:delText>API</w:delText>
        </w:r>
      </w:del>
      <w:del w:id="2145" w:author="Microsoft Office User" w:date="2023-06-05T15:33:00Z">
        <w:r w:rsidR="00711864" w:rsidDel="00D85268">
          <w:delText xml:space="preserve"> </w:delText>
        </w:r>
        <w:commentRangeEnd w:id="2143"/>
        <w:r w:rsidR="00F96068" w:rsidDel="00D85268">
          <w:rPr>
            <w:rStyle w:val="Refdecomentario"/>
          </w:rPr>
          <w:commentReference w:id="2143"/>
        </w:r>
        <w:commentRangeStart w:id="2146"/>
        <w:r w:rsidR="00711864" w:rsidDel="00D85268">
          <w:delText>puede responder a otro tipo de operaciones o realizar nuevas versiones tanto como se desee.</w:delText>
        </w:r>
        <w:commentRangeEnd w:id="2146"/>
        <w:r w:rsidR="00F96068" w:rsidDel="00D85268">
          <w:rPr>
            <w:rStyle w:val="Refdecomentario"/>
          </w:rPr>
          <w:commentReference w:id="2146"/>
        </w:r>
        <w:bookmarkStart w:id="2147" w:name="_Toc136879446"/>
        <w:bookmarkStart w:id="2148" w:name="_Toc136879552"/>
        <w:bookmarkStart w:id="2149" w:name="_Toc136879689"/>
        <w:bookmarkStart w:id="2150" w:name="_Toc136889352"/>
        <w:bookmarkEnd w:id="2147"/>
        <w:bookmarkEnd w:id="2148"/>
        <w:bookmarkEnd w:id="2149"/>
        <w:bookmarkEnd w:id="2150"/>
      </w:del>
    </w:p>
    <w:p w14:paraId="5B01F335" w14:textId="27A269EB" w:rsidR="00711864" w:rsidDel="00611FFA" w:rsidRDefault="00711864">
      <w:pPr>
        <w:pStyle w:val="Prrafodelista"/>
        <w:numPr>
          <w:ilvl w:val="0"/>
          <w:numId w:val="15"/>
        </w:numPr>
        <w:ind w:left="567" w:hanging="283"/>
        <w:rPr>
          <w:del w:id="2151" w:author="Microsoft Office User" w:date="2023-05-21T17:37:00Z"/>
        </w:rPr>
      </w:pPr>
      <w:commentRangeStart w:id="2152"/>
      <w:commentRangeStart w:id="2153"/>
      <w:del w:id="2154" w:author="Microsoft Office User" w:date="2023-05-21T11:44:00Z">
        <w:r w:rsidDel="0051195B">
          <w:delText xml:space="preserve">Mayor </w:delText>
        </w:r>
      </w:del>
      <w:del w:id="2155" w:author="Microsoft Office User" w:date="2023-05-21T17:37:00Z">
        <w:r w:rsidDel="00611FFA">
          <w:delText>flexibilidad</w:delText>
        </w:r>
        <w:commentRangeEnd w:id="2152"/>
        <w:r w:rsidR="00800C64" w:rsidDel="00611FFA">
          <w:rPr>
            <w:rStyle w:val="Refdecomentario"/>
          </w:rPr>
          <w:commentReference w:id="2152"/>
        </w:r>
        <w:r w:rsidDel="00611FFA">
          <w:delText>, ya que</w:delText>
        </w:r>
      </w:del>
      <w:del w:id="2156" w:author="Microsoft Office User" w:date="2023-05-21T11:43:00Z">
        <w:r w:rsidDel="0051195B">
          <w:delText xml:space="preserve"> se puede</w:delText>
        </w:r>
      </w:del>
      <w:del w:id="2157" w:author="Microsoft Office User" w:date="2023-05-21T17:37:00Z">
        <w:r w:rsidDel="00611FFA">
          <w:delText xml:space="preserve"> </w:delText>
        </w:r>
      </w:del>
      <w:del w:id="2158" w:author="Microsoft Office User" w:date="2023-05-21T11:44:00Z">
        <w:r w:rsidDel="0051195B">
          <w:delText>se</w:delText>
        </w:r>
      </w:del>
      <w:del w:id="2159" w:author="Microsoft Office User" w:date="2023-05-21T17:37:00Z">
        <w:r w:rsidDel="00611FFA">
          <w:delText xml:space="preserve"> pueden </w:delText>
        </w:r>
      </w:del>
      <w:del w:id="2160" w:author="Microsoft Office User" w:date="2023-05-21T11:45:00Z">
        <w:r w:rsidDel="0051195B">
          <w:delText xml:space="preserve">alojar </w:delText>
        </w:r>
      </w:del>
      <w:del w:id="2161" w:author="Microsoft Office User" w:date="2023-05-21T17:37:00Z">
        <w:r w:rsidDel="00611FFA">
          <w:delText xml:space="preserve">en diferentes servidores </w:delText>
        </w:r>
      </w:del>
      <w:del w:id="2162" w:author="Microsoft Office User" w:date="2023-05-21T11:45:00Z">
        <w:r w:rsidDel="0051195B">
          <w:delText>las páginas del front y la API.</w:delText>
        </w:r>
      </w:del>
      <w:bookmarkStart w:id="2163" w:name="_Toc136879447"/>
      <w:bookmarkStart w:id="2164" w:name="_Toc136879553"/>
      <w:bookmarkStart w:id="2165" w:name="_Toc136879690"/>
      <w:bookmarkStart w:id="2166" w:name="_Toc136889353"/>
      <w:bookmarkEnd w:id="2163"/>
      <w:bookmarkEnd w:id="2164"/>
      <w:bookmarkEnd w:id="2165"/>
      <w:bookmarkEnd w:id="2166"/>
    </w:p>
    <w:p w14:paraId="2060E30F" w14:textId="22CE1F63" w:rsidR="00FB45C8" w:rsidDel="00D85268" w:rsidRDefault="00711864">
      <w:pPr>
        <w:pStyle w:val="Prrafodelista"/>
        <w:numPr>
          <w:ilvl w:val="0"/>
          <w:numId w:val="15"/>
        </w:numPr>
        <w:ind w:left="567" w:hanging="283"/>
        <w:rPr>
          <w:del w:id="2167" w:author="Microsoft Office User" w:date="2023-06-05T15:33:00Z"/>
        </w:rPr>
      </w:pPr>
      <w:del w:id="2168" w:author="Microsoft Office User" w:date="2023-06-05T15:33:00Z">
        <w:r w:rsidDel="00D85268">
          <w:delText>Se requieren menos recursos del servidor, ya que no se mantiene el estado de la petición y por tanto no requiere memoria.</w:delText>
        </w:r>
        <w:commentRangeEnd w:id="2153"/>
        <w:r w:rsidR="00F96068" w:rsidDel="00D85268">
          <w:rPr>
            <w:rStyle w:val="Refdecomentario"/>
          </w:rPr>
          <w:commentReference w:id="2153"/>
        </w:r>
        <w:r w:rsidR="00C301D6" w:rsidDel="00D85268">
          <w:delText>:</w:delText>
        </w:r>
        <w:commentRangeStart w:id="2169"/>
        <w:r w:rsidR="00C301D6" w:rsidDel="00D85268">
          <w:delText xml:space="preserve"> i</w:delText>
        </w:r>
        <w:commentRangeEnd w:id="2169"/>
        <w:r w:rsidR="00F96068" w:rsidDel="00D85268">
          <w:rPr>
            <w:rStyle w:val="Refdecomentario"/>
          </w:rPr>
          <w:commentReference w:id="2169"/>
        </w:r>
        <w:bookmarkStart w:id="2170" w:name="_Toc136879448"/>
        <w:bookmarkStart w:id="2171" w:name="_Toc136879554"/>
        <w:bookmarkStart w:id="2172" w:name="_Toc136879691"/>
        <w:bookmarkStart w:id="2173" w:name="_Toc136889354"/>
        <w:bookmarkEnd w:id="2170"/>
        <w:bookmarkEnd w:id="2171"/>
        <w:bookmarkEnd w:id="2172"/>
        <w:bookmarkEnd w:id="2173"/>
      </w:del>
    </w:p>
    <w:p w14:paraId="4F03A4E4" w14:textId="4C192531" w:rsidR="00CE5888" w:rsidRPr="004725A1" w:rsidDel="00624178" w:rsidRDefault="00B12BB9" w:rsidP="00CE5888">
      <w:pPr>
        <w:jc w:val="center"/>
        <w:rPr>
          <w:del w:id="2174" w:author="Microsoft Office User" w:date="2023-05-06T18:19:00Z"/>
          <w:b/>
          <w:bCs/>
          <w:color w:val="FF0000"/>
        </w:rPr>
      </w:pPr>
      <w:commentRangeStart w:id="2175"/>
      <w:del w:id="2176" w:author="Microsoft Office User" w:date="2023-05-06T18:19:00Z">
        <w:r w:rsidRPr="004725A1" w:rsidDel="00624178">
          <w:rPr>
            <w:b/>
            <w:bCs/>
            <w:noProof/>
            <w:color w:val="FF0000"/>
          </w:rPr>
          <w:drawing>
            <wp:inline distT="0" distB="0" distL="0" distR="0" wp14:anchorId="74432649" wp14:editId="3938F740">
              <wp:extent cx="5036185" cy="3685540"/>
              <wp:effectExtent l="0" t="0" r="5715" b="0"/>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40"/>
                      <a:stretch>
                        <a:fillRect/>
                      </a:stretch>
                    </pic:blipFill>
                    <pic:spPr>
                      <a:xfrm>
                        <a:off x="0" y="0"/>
                        <a:ext cx="5036185" cy="3685540"/>
                      </a:xfrm>
                      <a:prstGeom prst="rect">
                        <a:avLst/>
                      </a:prstGeom>
                    </pic:spPr>
                  </pic:pic>
                </a:graphicData>
              </a:graphic>
            </wp:inline>
          </w:drawing>
        </w:r>
        <w:commentRangeEnd w:id="2175"/>
        <w:r w:rsidR="00800C64" w:rsidRPr="004725A1" w:rsidDel="00624178">
          <w:rPr>
            <w:rStyle w:val="Refdecomentario"/>
          </w:rPr>
          <w:commentReference w:id="2175"/>
        </w:r>
        <w:bookmarkStart w:id="2177" w:name="_Toc135582770"/>
        <w:bookmarkStart w:id="2178" w:name="_Toc135928353"/>
        <w:bookmarkStart w:id="2179" w:name="_Toc136011982"/>
        <w:bookmarkStart w:id="2180" w:name="_Toc136018812"/>
        <w:bookmarkStart w:id="2181" w:name="_Toc136019691"/>
        <w:bookmarkStart w:id="2182" w:name="_Toc136020109"/>
        <w:bookmarkStart w:id="2183" w:name="_Toc136879449"/>
        <w:bookmarkStart w:id="2184" w:name="_Toc136879555"/>
        <w:bookmarkStart w:id="2185" w:name="_Toc136879692"/>
        <w:bookmarkStart w:id="2186" w:name="_Toc136889355"/>
        <w:bookmarkEnd w:id="2177"/>
        <w:bookmarkEnd w:id="2178"/>
        <w:bookmarkEnd w:id="2179"/>
        <w:bookmarkEnd w:id="2180"/>
        <w:bookmarkEnd w:id="2181"/>
        <w:bookmarkEnd w:id="2182"/>
        <w:bookmarkEnd w:id="2183"/>
        <w:bookmarkEnd w:id="2184"/>
        <w:bookmarkEnd w:id="2185"/>
        <w:bookmarkEnd w:id="2186"/>
      </w:del>
    </w:p>
    <w:p w14:paraId="3F201798" w14:textId="182A08B3" w:rsidR="004C6AAC" w:rsidRPr="004725A1" w:rsidDel="00624178" w:rsidRDefault="004C6AAC" w:rsidP="004C6AAC">
      <w:pPr>
        <w:jc w:val="center"/>
        <w:rPr>
          <w:del w:id="2187" w:author="Microsoft Office User" w:date="2023-05-06T18:19:00Z"/>
          <w:i/>
          <w:iCs/>
        </w:rPr>
      </w:pPr>
      <w:del w:id="2188" w:author="Microsoft Office User" w:date="2023-05-06T18:19:00Z">
        <w:r w:rsidRPr="004725A1" w:rsidDel="00624178">
          <w:rPr>
            <w:i/>
            <w:iCs/>
          </w:rPr>
          <w:delText>Ilustración 7: Diagrama de casos de uso</w:delText>
        </w:r>
        <w:bookmarkStart w:id="2189" w:name="_Toc135582771"/>
        <w:bookmarkStart w:id="2190" w:name="_Toc135928354"/>
        <w:bookmarkStart w:id="2191" w:name="_Toc136011983"/>
        <w:bookmarkStart w:id="2192" w:name="_Toc136018813"/>
        <w:bookmarkStart w:id="2193" w:name="_Toc136019692"/>
        <w:bookmarkStart w:id="2194" w:name="_Toc136020110"/>
        <w:bookmarkStart w:id="2195" w:name="_Toc136879450"/>
        <w:bookmarkStart w:id="2196" w:name="_Toc136879556"/>
        <w:bookmarkStart w:id="2197" w:name="_Toc136879693"/>
        <w:bookmarkStart w:id="2198" w:name="_Toc136889356"/>
        <w:bookmarkEnd w:id="2189"/>
        <w:bookmarkEnd w:id="2190"/>
        <w:bookmarkEnd w:id="2191"/>
        <w:bookmarkEnd w:id="2192"/>
        <w:bookmarkEnd w:id="2193"/>
        <w:bookmarkEnd w:id="2194"/>
        <w:bookmarkEnd w:id="2195"/>
        <w:bookmarkEnd w:id="2196"/>
        <w:bookmarkEnd w:id="2197"/>
        <w:bookmarkEnd w:id="2198"/>
      </w:del>
    </w:p>
    <w:p w14:paraId="65240806" w14:textId="6046E808" w:rsidR="3473E9D9" w:rsidRPr="004725A1" w:rsidRDefault="3473E9D9" w:rsidP="39E28D74">
      <w:pPr>
        <w:pStyle w:val="Ttulo2"/>
        <w:rPr>
          <w:rPrChange w:id="2199" w:author="Microsoft Office User" w:date="2023-05-21T17:31:00Z">
            <w:rPr>
              <w:highlight w:val="yellow"/>
            </w:rPr>
          </w:rPrChange>
        </w:rPr>
      </w:pPr>
      <w:bookmarkStart w:id="2200" w:name="_Toc136889357"/>
      <w:r w:rsidRPr="004725A1">
        <w:rPr>
          <w:rPrChange w:id="2201" w:author="Microsoft Office User" w:date="2023-05-21T17:31:00Z">
            <w:rPr>
              <w:highlight w:val="yellow"/>
            </w:rPr>
          </w:rPrChange>
        </w:rPr>
        <w:t>Análisis de los casos de uso</w:t>
      </w:r>
      <w:bookmarkEnd w:id="2200"/>
      <w:r w:rsidRPr="004725A1">
        <w:rPr>
          <w:rPrChange w:id="2202" w:author="Microsoft Office User" w:date="2023-05-21T17:31:00Z">
            <w:rPr>
              <w:highlight w:val="yellow"/>
            </w:rPr>
          </w:rPrChange>
        </w:rPr>
        <w:t xml:space="preserve"> </w:t>
      </w:r>
      <w:del w:id="2203" w:author="Microsoft Office User" w:date="2023-05-21T17:17:00Z">
        <w:r w:rsidRPr="004725A1" w:rsidDel="009F21A6">
          <w:rPr>
            <w:rPrChange w:id="2204" w:author="Microsoft Office User" w:date="2023-05-21T17:31:00Z">
              <w:rPr>
                <w:highlight w:val="yellow"/>
              </w:rPr>
            </w:rPrChange>
          </w:rPr>
          <w:delText>y de las clases de análisis</w:delText>
        </w:r>
      </w:del>
    </w:p>
    <w:p w14:paraId="0164BE89" w14:textId="15B370EB" w:rsidR="009F21A6" w:rsidRDefault="00A218E1" w:rsidP="009F21A6">
      <w:pPr>
        <w:rPr>
          <w:ins w:id="2205" w:author="Microsoft Office User" w:date="2023-05-21T17:15:00Z"/>
        </w:rPr>
      </w:pPr>
      <w:r>
        <w:t xml:space="preserve">Con el objetivo de </w:t>
      </w:r>
      <w:r w:rsidR="00FE422F">
        <w:t>exponer</w:t>
      </w:r>
      <w:r>
        <w:t xml:space="preserve"> de forma más detallada lo</w:t>
      </w:r>
      <w:ins w:id="2206" w:author="Microsoft Office User" w:date="2023-05-21T17:17:00Z">
        <w:r w:rsidR="009F21A6">
          <w:t xml:space="preserve">s procesos que intervienen en la aplicación, </w:t>
        </w:r>
      </w:ins>
      <w:r w:rsidR="00323F13">
        <w:t xml:space="preserve">en la Ilustración 7 se presenta un </w:t>
      </w:r>
      <w:r w:rsidR="00291DBB">
        <w:t xml:space="preserve">diagrama </w:t>
      </w:r>
      <w:ins w:id="2207" w:author="Microsoft Office User" w:date="2023-05-21T17:18:00Z">
        <w:r w:rsidR="009F21A6">
          <w:t>de casos de uso.</w:t>
        </w:r>
      </w:ins>
    </w:p>
    <w:p w14:paraId="2923B7DE" w14:textId="6D7972F5" w:rsidR="39E28D74" w:rsidRPr="006F7069" w:rsidDel="009F21A6" w:rsidRDefault="39E28D74">
      <w:pPr>
        <w:rPr>
          <w:del w:id="2208" w:author="Microsoft Office User" w:date="2023-05-21T17:14:00Z"/>
          <w:color w:val="FF0000"/>
        </w:rPr>
      </w:pPr>
      <w:del w:id="2209" w:author="Microsoft Office User" w:date="2023-05-21T17:14:00Z">
        <w:r w:rsidRPr="006F7069" w:rsidDel="009F21A6">
          <w:rPr>
            <w:color w:val="FF0000"/>
          </w:rPr>
          <w:delText xml:space="preserve">A partir de los casos de uso, se obtendrá el modelo de clases de </w:delText>
        </w:r>
        <w:r w:rsidR="006F7069" w:rsidRPr="006F7069" w:rsidDel="009F21A6">
          <w:rPr>
            <w:color w:val="FF0000"/>
          </w:rPr>
          <w:delText>análisis,</w:delText>
        </w:r>
        <w:r w:rsidRPr="006F7069" w:rsidDel="009F21A6">
          <w:rPr>
            <w:color w:val="FF0000"/>
          </w:rPr>
          <w:delText xml:space="preserve"> así como la realización de los casos de uso (diagramas de interacción entre objetos). En el diagrama de clases, para cada una de ellas, se identificarán sus atributos, responsabilidades (funcionalidades), asociaciones, agregaciones y generalizaciones. El comportamiento de las clases podrá mostrarse mediante diagramas de transición de estados.</w:delText>
        </w:r>
      </w:del>
    </w:p>
    <w:p w14:paraId="66011EC4" w14:textId="25BCD312" w:rsidR="39E28D74" w:rsidRDefault="39E28D74" w:rsidP="009F21A6">
      <w:pPr>
        <w:rPr>
          <w:ins w:id="2210" w:author="Microsoft Office User" w:date="2023-05-06T18:19:00Z"/>
          <w:color w:val="FF0000"/>
        </w:rPr>
      </w:pPr>
      <w:del w:id="2211" w:author="Microsoft Office User" w:date="2023-05-21T17:14:00Z">
        <w:r w:rsidRPr="006F7069" w:rsidDel="009F21A6">
          <w:rPr>
            <w:color w:val="FF0000"/>
          </w:rPr>
          <w:delText>Los diagramas elaborados no estarán condicionados por la tecnología utilizada, sino que estarán centrados en el problema en sí a resolver.</w:delText>
        </w:r>
      </w:del>
    </w:p>
    <w:p w14:paraId="321019E2" w14:textId="7833B5E5" w:rsidR="000E76FA" w:rsidRDefault="00624178" w:rsidP="000E76FA">
      <w:pPr>
        <w:jc w:val="center"/>
        <w:rPr>
          <w:ins w:id="2212" w:author="Microsoft Office User" w:date="2023-05-21T10:36:00Z"/>
          <w:i/>
          <w:iCs/>
        </w:rPr>
      </w:pPr>
      <w:commentRangeStart w:id="2213"/>
      <w:commentRangeEnd w:id="2213"/>
      <w:ins w:id="2214" w:author="Microsoft Office User" w:date="2023-05-06T18:19:00Z">
        <w:r>
          <w:rPr>
            <w:rStyle w:val="Refdecomentario"/>
          </w:rPr>
          <w:commentReference w:id="2213"/>
        </w:r>
      </w:ins>
    </w:p>
    <w:p w14:paraId="60AC2EAF" w14:textId="65C8E0DA" w:rsidR="000457E2" w:rsidRDefault="000457E2" w:rsidP="008D4BB3">
      <w:pPr>
        <w:pStyle w:val="Descripcin"/>
        <w:keepNext/>
        <w:jc w:val="center"/>
        <w:rPr>
          <w:ins w:id="2215" w:author="Microsoft Office User" w:date="2023-05-25T13:19:00Z"/>
        </w:rPr>
      </w:pPr>
      <w:bookmarkStart w:id="2216" w:name="_Toc136885547"/>
      <w:ins w:id="2217" w:author="Microsoft Office User" w:date="2023-05-25T13:19:00Z">
        <w:r>
          <w:lastRenderedPageBreak/>
          <w:t xml:space="preserve">Ilustración </w:t>
        </w:r>
        <w:r>
          <w:fldChar w:fldCharType="begin"/>
        </w:r>
        <w:r>
          <w:instrText xml:space="preserve"> SEQ Ilustración \* ARABIC </w:instrText>
        </w:r>
      </w:ins>
      <w:r>
        <w:fldChar w:fldCharType="separate"/>
      </w:r>
      <w:r w:rsidR="00DB606A">
        <w:rPr>
          <w:noProof/>
        </w:rPr>
        <w:t>7</w:t>
      </w:r>
      <w:ins w:id="2218" w:author="Microsoft Office User" w:date="2023-05-25T13:19:00Z">
        <w:r>
          <w:fldChar w:fldCharType="end"/>
        </w:r>
        <w:r>
          <w:t xml:space="preserve">: </w:t>
        </w:r>
        <w:r w:rsidRPr="009C4AC3">
          <w:t>Diagrama de casos de uso</w:t>
        </w:r>
        <w:bookmarkEnd w:id="2216"/>
      </w:ins>
    </w:p>
    <w:p w14:paraId="5265397C" w14:textId="472248B5" w:rsidR="009F21A6" w:rsidRDefault="000E76FA">
      <w:pPr>
        <w:keepNext/>
        <w:jc w:val="center"/>
        <w:rPr>
          <w:ins w:id="2219" w:author="Microsoft Office User" w:date="2023-05-21T17:18:00Z"/>
        </w:rPr>
        <w:pPrChange w:id="2220" w:author="Microsoft Office User" w:date="2023-05-25T13:19:00Z">
          <w:pPr/>
        </w:pPrChange>
      </w:pPr>
      <w:ins w:id="2221" w:author="Microsoft Office User" w:date="2023-05-21T10:36:00Z">
        <w:r w:rsidRPr="000E76FA">
          <w:rPr>
            <w:i/>
            <w:iCs/>
            <w:noProof/>
          </w:rPr>
          <w:drawing>
            <wp:inline distT="0" distB="0" distL="0" distR="0" wp14:anchorId="39D6C6CF" wp14:editId="684B771D">
              <wp:extent cx="5036185" cy="4131310"/>
              <wp:effectExtent l="0" t="0" r="5715" b="0"/>
              <wp:docPr id="6020041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04123" name="Imagen 1" descr="Diagrama&#10;&#10;Descripción generada automáticamente"/>
                      <pic:cNvPicPr/>
                    </pic:nvPicPr>
                    <pic:blipFill>
                      <a:blip r:embed="rId41"/>
                      <a:stretch>
                        <a:fillRect/>
                      </a:stretch>
                    </pic:blipFill>
                    <pic:spPr>
                      <a:xfrm>
                        <a:off x="0" y="0"/>
                        <a:ext cx="5036185" cy="4131310"/>
                      </a:xfrm>
                      <a:prstGeom prst="rect">
                        <a:avLst/>
                      </a:prstGeom>
                    </pic:spPr>
                  </pic:pic>
                </a:graphicData>
              </a:graphic>
            </wp:inline>
          </w:drawing>
        </w:r>
      </w:ins>
    </w:p>
    <w:p w14:paraId="03477D43" w14:textId="470DC37A" w:rsidR="00571B9A" w:rsidRPr="00571B9A" w:rsidRDefault="00571B9A">
      <w:pPr>
        <w:pStyle w:val="Prrafodelista"/>
        <w:keepNext/>
        <w:ind w:left="0"/>
        <w:jc w:val="center"/>
        <w:rPr>
          <w:ins w:id="2222" w:author="Microsoft Office User" w:date="2023-05-25T13:29:00Z"/>
          <w:i/>
          <w:iCs/>
          <w:color w:val="44546A" w:themeColor="text2"/>
          <w:sz w:val="22"/>
          <w:szCs w:val="18"/>
          <w:rPrChange w:id="2223" w:author="Microsoft Office User" w:date="2023-05-25T13:29:00Z">
            <w:rPr>
              <w:ins w:id="2224" w:author="Microsoft Office User" w:date="2023-05-25T13:29:00Z"/>
            </w:rPr>
          </w:rPrChange>
        </w:rPr>
        <w:pPrChange w:id="2225" w:author="Microsoft Office User" w:date="2023-05-25T13:29:00Z">
          <w:pPr/>
        </w:pPrChange>
      </w:pPr>
      <w:ins w:id="2226" w:author="Microsoft Office User" w:date="2023-05-25T13:29:00Z">
        <w:r w:rsidRPr="00D46BF7">
          <w:rPr>
            <w:i/>
            <w:iCs/>
            <w:color w:val="44546A" w:themeColor="text2"/>
            <w:sz w:val="22"/>
            <w:szCs w:val="18"/>
          </w:rPr>
          <w:t xml:space="preserve">Fuente: </w:t>
        </w:r>
        <w:r>
          <w:rPr>
            <w:i/>
            <w:iCs/>
            <w:color w:val="44546A" w:themeColor="text2"/>
            <w:sz w:val="22"/>
            <w:szCs w:val="18"/>
          </w:rPr>
          <w:t>Elaboración propia</w:t>
        </w:r>
      </w:ins>
    </w:p>
    <w:p w14:paraId="69651BA8" w14:textId="73080606" w:rsidR="009F21A6" w:rsidRDefault="009F21A6" w:rsidP="009F21A6">
      <w:pPr>
        <w:rPr>
          <w:ins w:id="2227" w:author="Microsoft Office User" w:date="2023-05-21T17:22:00Z"/>
        </w:rPr>
      </w:pPr>
      <w:ins w:id="2228" w:author="Microsoft Office User" w:date="2023-05-21T17:20:00Z">
        <w:r>
          <w:t xml:space="preserve">Como se puede observar en </w:t>
        </w:r>
      </w:ins>
      <w:r w:rsidR="00DB4FBD">
        <w:t>la Ilustración 7</w:t>
      </w:r>
      <w:ins w:id="2229" w:author="Microsoft Office User" w:date="2023-05-21T17:20:00Z">
        <w:r>
          <w:t xml:space="preserve">, existen </w:t>
        </w:r>
      </w:ins>
      <w:r w:rsidR="00DB4FBD">
        <w:t>2</w:t>
      </w:r>
      <w:ins w:id="2230" w:author="Microsoft Office User" w:date="2023-05-21T17:20:00Z">
        <w:r>
          <w:t xml:space="preserve"> tipos de usuarios</w:t>
        </w:r>
      </w:ins>
      <w:ins w:id="2231" w:author="Microsoft Office User" w:date="2023-05-21T17:21:00Z">
        <w:r>
          <w:t>: alumno</w:t>
        </w:r>
      </w:ins>
      <w:r w:rsidR="00DB4FBD">
        <w:t xml:space="preserve"> </w:t>
      </w:r>
      <w:r w:rsidR="005D046F">
        <w:t xml:space="preserve">(con y sin oferta asignada) </w:t>
      </w:r>
      <w:r w:rsidR="00DB4FBD">
        <w:t>y</w:t>
      </w:r>
      <w:ins w:id="2232" w:author="Microsoft Office User" w:date="2023-05-21T17:22:00Z">
        <w:r>
          <w:t xml:space="preserve"> empresa</w:t>
        </w:r>
      </w:ins>
      <w:r w:rsidR="00DB4FBD">
        <w:t>, además del</w:t>
      </w:r>
      <w:ins w:id="2233" w:author="Microsoft Office User" w:date="2023-05-21T17:22:00Z">
        <w:r>
          <w:t xml:space="preserve"> admi</w:t>
        </w:r>
      </w:ins>
      <w:r w:rsidR="005D046F">
        <w:t>nistrador</w:t>
      </w:r>
      <w:ins w:id="2234" w:author="Microsoft Office User" w:date="2023-05-21T17:22:00Z">
        <w:r>
          <w:t>.</w:t>
        </w:r>
      </w:ins>
      <w:ins w:id="2235" w:author="Microsoft Office User" w:date="2023-05-21T17:25:00Z">
        <w:r w:rsidR="0061204B">
          <w:t xml:space="preserve"> </w:t>
        </w:r>
      </w:ins>
      <w:r w:rsidR="004065CA">
        <w:t>Los</w:t>
      </w:r>
      <w:ins w:id="2236" w:author="Microsoft Office User" w:date="2023-05-21T17:25:00Z">
        <w:r w:rsidR="0061204B">
          <w:t xml:space="preserve"> usuarios necesitan estar registrados en el sistema para poder </w:t>
        </w:r>
      </w:ins>
      <w:ins w:id="2237" w:author="Microsoft Office User" w:date="2023-05-21T17:26:00Z">
        <w:r w:rsidR="0061204B">
          <w:t>acceder al mismo</w:t>
        </w:r>
      </w:ins>
      <w:ins w:id="2238" w:author="Microsoft Office User" w:date="2023-05-21T17:27:00Z">
        <w:r w:rsidR="0061204B">
          <w:t>, en caso de que no estén registrados deberán de crear una nueva cuenta.</w:t>
        </w:r>
      </w:ins>
    </w:p>
    <w:p w14:paraId="096618EA" w14:textId="6AAC519A" w:rsidR="009F21A6" w:rsidRDefault="009F21A6" w:rsidP="009F21A6">
      <w:pPr>
        <w:rPr>
          <w:ins w:id="2239" w:author="Microsoft Office User" w:date="2023-05-21T17:28:00Z"/>
        </w:rPr>
      </w:pPr>
      <w:ins w:id="2240" w:author="Microsoft Office User" w:date="2023-05-21T17:22:00Z">
        <w:r>
          <w:t xml:space="preserve">El usuario </w:t>
        </w:r>
      </w:ins>
      <w:ins w:id="2241" w:author="Microsoft Office User" w:date="2023-05-21T17:23:00Z">
        <w:r>
          <w:t>de</w:t>
        </w:r>
      </w:ins>
      <w:r w:rsidR="004E7D1B">
        <w:t>l</w:t>
      </w:r>
      <w:ins w:id="2242" w:author="Microsoft Office User" w:date="2023-05-21T17:23:00Z">
        <w:r>
          <w:t xml:space="preserve"> tipo </w:t>
        </w:r>
      </w:ins>
      <w:ins w:id="2243" w:author="Microsoft Office User" w:date="2023-05-21T17:22:00Z">
        <w:r>
          <w:t xml:space="preserve">alumno </w:t>
        </w:r>
      </w:ins>
      <w:ins w:id="2244" w:author="Microsoft Office User" w:date="2023-05-21T17:29:00Z">
        <w:r w:rsidR="0061204B">
          <w:t>podrá</w:t>
        </w:r>
      </w:ins>
      <w:ins w:id="2245" w:author="Microsoft Office User" w:date="2023-05-21T17:23:00Z">
        <w:r>
          <w:t xml:space="preserve"> añadir/modificar su CV, con</w:t>
        </w:r>
      </w:ins>
      <w:ins w:id="2246" w:author="Microsoft Office User" w:date="2023-05-21T17:24:00Z">
        <w:r>
          <w:t>sultar su CV, ver todas las ofertas que no están asignadas a ningún otro alumno</w:t>
        </w:r>
      </w:ins>
      <w:ins w:id="2247" w:author="Microsoft Office User" w:date="2023-05-21T17:27:00Z">
        <w:r w:rsidR="0061204B">
          <w:t xml:space="preserve"> y modificar su perfil. </w:t>
        </w:r>
      </w:ins>
      <w:ins w:id="2248" w:author="Microsoft Office User" w:date="2023-05-21T17:28:00Z">
        <w:r w:rsidR="0061204B">
          <w:t>Únicamente los alumnos que no tienen una oferta asignada podrán solicitar la recomendación de las ofertas.</w:t>
        </w:r>
      </w:ins>
    </w:p>
    <w:p w14:paraId="097BB583" w14:textId="06C51A43" w:rsidR="0061204B" w:rsidRDefault="0061204B" w:rsidP="009F21A6">
      <w:pPr>
        <w:rPr>
          <w:ins w:id="2249" w:author="Microsoft Office User" w:date="2023-05-21T17:30:00Z"/>
        </w:rPr>
      </w:pPr>
      <w:ins w:id="2250" w:author="Microsoft Office User" w:date="2023-05-21T17:28:00Z">
        <w:r>
          <w:t>El usuario de</w:t>
        </w:r>
      </w:ins>
      <w:r w:rsidR="004E7D1B">
        <w:t>l</w:t>
      </w:r>
      <w:ins w:id="2251" w:author="Microsoft Office User" w:date="2023-05-21T17:28:00Z">
        <w:r>
          <w:t xml:space="preserve"> tipo empresa </w:t>
        </w:r>
      </w:ins>
      <w:ins w:id="2252" w:author="Microsoft Office User" w:date="2023-05-21T17:29:00Z">
        <w:r>
          <w:t>podrá crear y modificar sus ofertas, ver el CV de alumnos que no tienen ofertas asignadas, ver todas sus o</w:t>
        </w:r>
      </w:ins>
      <w:ins w:id="2253" w:author="Microsoft Office User" w:date="2023-05-21T17:30:00Z">
        <w:r>
          <w:t>fertas publicadas y modificar su perfil.</w:t>
        </w:r>
      </w:ins>
    </w:p>
    <w:p w14:paraId="46F15A7A" w14:textId="042BE440" w:rsidR="0061204B" w:rsidRPr="009F21A6" w:rsidRDefault="0061204B">
      <w:pPr>
        <w:rPr>
          <w:ins w:id="2254" w:author="Microsoft Office User" w:date="2023-05-21T10:43:00Z"/>
        </w:rPr>
        <w:pPrChange w:id="2255" w:author="Microsoft Office User" w:date="2023-05-21T17:18:00Z">
          <w:pPr>
            <w:jc w:val="center"/>
          </w:pPr>
        </w:pPrChange>
      </w:pPr>
      <w:ins w:id="2256" w:author="Microsoft Office User" w:date="2023-05-21T17:30:00Z">
        <w:r>
          <w:lastRenderedPageBreak/>
          <w:t xml:space="preserve">El </w:t>
        </w:r>
      </w:ins>
      <w:r w:rsidR="004065CA">
        <w:t xml:space="preserve">administrador </w:t>
      </w:r>
      <w:ins w:id="2257" w:author="Microsoft Office User" w:date="2023-05-21T17:30:00Z">
        <w:r>
          <w:t xml:space="preserve">es el encargado de asignar las ofertas disponibles a los alumnos que no </w:t>
        </w:r>
      </w:ins>
      <w:ins w:id="2258" w:author="Microsoft Office User" w:date="2023-05-21T17:31:00Z">
        <w:r>
          <w:t>tengan ninguna oferta asignada.</w:t>
        </w:r>
      </w:ins>
    </w:p>
    <w:p w14:paraId="7CE44BA7" w14:textId="793E1F5E" w:rsidR="00624178" w:rsidRPr="00E369BE" w:rsidDel="00CF21DC" w:rsidRDefault="00624178">
      <w:pPr>
        <w:pStyle w:val="Descripcin"/>
        <w:jc w:val="center"/>
        <w:rPr>
          <w:del w:id="2259" w:author="Microsoft Office User" w:date="2023-05-21T11:02:00Z"/>
          <w:rPrChange w:id="2260" w:author="Microsoft Office User" w:date="2023-05-21T10:43:00Z">
            <w:rPr>
              <w:del w:id="2261" w:author="Microsoft Office User" w:date="2023-05-21T11:02:00Z"/>
              <w:color w:val="FF0000"/>
            </w:rPr>
          </w:rPrChange>
        </w:rPr>
        <w:pPrChange w:id="2262" w:author="Microsoft Office User" w:date="2023-05-21T10:43:00Z">
          <w:pPr/>
        </w:pPrChange>
      </w:pPr>
      <w:bookmarkStart w:id="2263" w:name="_Toc135582773"/>
      <w:bookmarkStart w:id="2264" w:name="_Toc135928356"/>
      <w:bookmarkStart w:id="2265" w:name="_Toc136011985"/>
      <w:bookmarkStart w:id="2266" w:name="_Toc136018815"/>
      <w:bookmarkStart w:id="2267" w:name="_Toc136019694"/>
      <w:bookmarkStart w:id="2268" w:name="_Toc136020112"/>
      <w:bookmarkStart w:id="2269" w:name="_Toc136879452"/>
      <w:bookmarkStart w:id="2270" w:name="_Toc136879558"/>
      <w:bookmarkStart w:id="2271" w:name="_Toc136879695"/>
      <w:bookmarkStart w:id="2272" w:name="_Toc136889358"/>
      <w:bookmarkEnd w:id="2263"/>
      <w:bookmarkEnd w:id="2264"/>
      <w:bookmarkEnd w:id="2265"/>
      <w:bookmarkEnd w:id="2266"/>
      <w:bookmarkEnd w:id="2267"/>
      <w:bookmarkEnd w:id="2268"/>
      <w:bookmarkEnd w:id="2269"/>
      <w:bookmarkEnd w:id="2270"/>
      <w:bookmarkEnd w:id="2271"/>
      <w:bookmarkEnd w:id="2272"/>
    </w:p>
    <w:p w14:paraId="78E5F73B" w14:textId="3D5685FB" w:rsidR="006F7069" w:rsidRPr="006F7069" w:rsidDel="00624178" w:rsidRDefault="006F7069" w:rsidP="39E28D74">
      <w:pPr>
        <w:rPr>
          <w:del w:id="2273" w:author="Microsoft Office User" w:date="2023-05-06T18:19:00Z"/>
          <w:color w:val="000000" w:themeColor="text1"/>
        </w:rPr>
      </w:pPr>
      <w:commentRangeStart w:id="2274"/>
      <w:del w:id="2275" w:author="Microsoft Office User" w:date="2023-05-06T18:19:00Z">
        <w:r w:rsidRPr="006F7069" w:rsidDel="00624178">
          <w:rPr>
            <w:color w:val="000000" w:themeColor="text1"/>
          </w:rPr>
          <w:delText>Xxx</w:delText>
        </w:r>
        <w:commentRangeEnd w:id="2274"/>
        <w:r w:rsidR="00800C64" w:rsidDel="00624178">
          <w:rPr>
            <w:rStyle w:val="Refdecomentario"/>
          </w:rPr>
          <w:commentReference w:id="2274"/>
        </w:r>
        <w:bookmarkStart w:id="2276" w:name="_Toc135582774"/>
        <w:bookmarkStart w:id="2277" w:name="_Toc135928357"/>
        <w:bookmarkStart w:id="2278" w:name="_Toc136011986"/>
        <w:bookmarkStart w:id="2279" w:name="_Toc136018816"/>
        <w:bookmarkStart w:id="2280" w:name="_Toc136019695"/>
        <w:bookmarkStart w:id="2281" w:name="_Toc136020113"/>
        <w:bookmarkStart w:id="2282" w:name="_Toc136879453"/>
        <w:bookmarkStart w:id="2283" w:name="_Toc136879559"/>
        <w:bookmarkStart w:id="2284" w:name="_Toc136879696"/>
        <w:bookmarkStart w:id="2285" w:name="_Toc136889359"/>
        <w:bookmarkEnd w:id="2276"/>
        <w:bookmarkEnd w:id="2277"/>
        <w:bookmarkEnd w:id="2278"/>
        <w:bookmarkEnd w:id="2279"/>
        <w:bookmarkEnd w:id="2280"/>
        <w:bookmarkEnd w:id="2281"/>
        <w:bookmarkEnd w:id="2282"/>
        <w:bookmarkEnd w:id="2283"/>
        <w:bookmarkEnd w:id="2284"/>
        <w:bookmarkEnd w:id="2285"/>
      </w:del>
    </w:p>
    <w:p w14:paraId="2BC61ED6" w14:textId="4C73C153" w:rsidR="3473E9D9" w:rsidRPr="00FF31B2" w:rsidDel="00BF7E58" w:rsidRDefault="3473E9D9" w:rsidP="39E28D74">
      <w:pPr>
        <w:pStyle w:val="Ttulo2"/>
        <w:rPr>
          <w:del w:id="2286" w:author="Microsoft Office User" w:date="2023-04-22T17:45:00Z"/>
          <w:highlight w:val="yellow"/>
        </w:rPr>
      </w:pPr>
      <w:del w:id="2287" w:author="Microsoft Office User" w:date="2023-04-22T17:45:00Z">
        <w:r w:rsidRPr="00FF31B2" w:rsidDel="00BF7E58">
          <w:rPr>
            <w:highlight w:val="yellow"/>
          </w:rPr>
          <w:delText>Análisis de seguridad</w:delText>
        </w:r>
        <w:bookmarkStart w:id="2288" w:name="_Toc134286046"/>
        <w:bookmarkStart w:id="2289" w:name="_Toc135582775"/>
        <w:bookmarkStart w:id="2290" w:name="_Toc135928358"/>
        <w:bookmarkStart w:id="2291" w:name="_Toc136011987"/>
        <w:bookmarkStart w:id="2292" w:name="_Toc136018817"/>
        <w:bookmarkStart w:id="2293" w:name="_Toc136019696"/>
        <w:bookmarkStart w:id="2294" w:name="_Toc136020114"/>
        <w:bookmarkStart w:id="2295" w:name="_Toc136879454"/>
        <w:bookmarkStart w:id="2296" w:name="_Toc136879560"/>
        <w:bookmarkStart w:id="2297" w:name="_Toc136879697"/>
        <w:bookmarkStart w:id="2298" w:name="_Toc136889360"/>
        <w:bookmarkEnd w:id="2288"/>
        <w:bookmarkEnd w:id="2289"/>
        <w:bookmarkEnd w:id="2290"/>
        <w:bookmarkEnd w:id="2291"/>
        <w:bookmarkEnd w:id="2292"/>
        <w:bookmarkEnd w:id="2293"/>
        <w:bookmarkEnd w:id="2294"/>
        <w:bookmarkEnd w:id="2295"/>
        <w:bookmarkEnd w:id="2296"/>
        <w:bookmarkEnd w:id="2297"/>
        <w:bookmarkEnd w:id="2298"/>
      </w:del>
    </w:p>
    <w:p w14:paraId="6F5AEA75" w14:textId="301C29FF" w:rsidR="339B3095" w:rsidDel="00BF7E58" w:rsidRDefault="339B3095" w:rsidP="39E28D74">
      <w:pPr>
        <w:rPr>
          <w:del w:id="2299" w:author="Microsoft Office User" w:date="2023-04-22T17:45:00Z"/>
          <w:color w:val="FF0000"/>
        </w:rPr>
      </w:pPr>
      <w:del w:id="2300" w:author="Microsoft Office User" w:date="2023-04-22T17:45:00Z">
        <w:r w:rsidRPr="006F7069" w:rsidDel="00BF7E58">
          <w:rPr>
            <w:color w:val="FF0000"/>
          </w:rPr>
          <w:delText>Se llevará a cabo un análisis de riesgos de acuerdo con las dimensiones de autenticidad, confidencialidad, integridad, disponibilidad y trazabilidad.</w:delText>
        </w:r>
        <w:bookmarkStart w:id="2301" w:name="_Toc134286047"/>
        <w:bookmarkStart w:id="2302" w:name="_Toc135582776"/>
        <w:bookmarkStart w:id="2303" w:name="_Toc135928359"/>
        <w:bookmarkStart w:id="2304" w:name="_Toc136011988"/>
        <w:bookmarkStart w:id="2305" w:name="_Toc136018818"/>
        <w:bookmarkStart w:id="2306" w:name="_Toc136019697"/>
        <w:bookmarkStart w:id="2307" w:name="_Toc136020115"/>
        <w:bookmarkStart w:id="2308" w:name="_Toc136879455"/>
        <w:bookmarkStart w:id="2309" w:name="_Toc136879561"/>
        <w:bookmarkStart w:id="2310" w:name="_Toc136879698"/>
        <w:bookmarkStart w:id="2311" w:name="_Toc136889361"/>
        <w:bookmarkEnd w:id="2301"/>
        <w:bookmarkEnd w:id="2302"/>
        <w:bookmarkEnd w:id="2303"/>
        <w:bookmarkEnd w:id="2304"/>
        <w:bookmarkEnd w:id="2305"/>
        <w:bookmarkEnd w:id="2306"/>
        <w:bookmarkEnd w:id="2307"/>
        <w:bookmarkEnd w:id="2308"/>
        <w:bookmarkEnd w:id="2309"/>
        <w:bookmarkEnd w:id="2310"/>
        <w:bookmarkEnd w:id="2311"/>
      </w:del>
    </w:p>
    <w:p w14:paraId="4FA51885" w14:textId="234B490A" w:rsidR="006F7069" w:rsidRPr="003D1078" w:rsidDel="00BF7E58" w:rsidRDefault="006F7069" w:rsidP="39E28D74">
      <w:pPr>
        <w:rPr>
          <w:del w:id="2312" w:author="Microsoft Office User" w:date="2023-04-22T17:45:00Z"/>
          <w:color w:val="000000" w:themeColor="text1"/>
        </w:rPr>
      </w:pPr>
      <w:commentRangeStart w:id="2313"/>
      <w:del w:id="2314" w:author="Microsoft Office User" w:date="2023-04-22T17:45:00Z">
        <w:r w:rsidRPr="003D1078" w:rsidDel="00BF7E58">
          <w:rPr>
            <w:color w:val="000000" w:themeColor="text1"/>
          </w:rPr>
          <w:delText>Xxx</w:delText>
        </w:r>
        <w:commentRangeEnd w:id="2313"/>
        <w:r w:rsidR="00800C64" w:rsidDel="00BF7E58">
          <w:rPr>
            <w:rStyle w:val="Refdecomentario"/>
          </w:rPr>
          <w:commentReference w:id="2313"/>
        </w:r>
        <w:bookmarkStart w:id="2315" w:name="_Toc134286048"/>
        <w:bookmarkStart w:id="2316" w:name="_Toc135582777"/>
        <w:bookmarkStart w:id="2317" w:name="_Toc135928360"/>
        <w:bookmarkStart w:id="2318" w:name="_Toc136011989"/>
        <w:bookmarkStart w:id="2319" w:name="_Toc136018819"/>
        <w:bookmarkStart w:id="2320" w:name="_Toc136019698"/>
        <w:bookmarkStart w:id="2321" w:name="_Toc136020116"/>
        <w:bookmarkStart w:id="2322" w:name="_Toc136879456"/>
        <w:bookmarkStart w:id="2323" w:name="_Toc136879562"/>
        <w:bookmarkStart w:id="2324" w:name="_Toc136879699"/>
        <w:bookmarkStart w:id="2325" w:name="_Toc136889362"/>
        <w:bookmarkEnd w:id="2315"/>
        <w:bookmarkEnd w:id="2316"/>
        <w:bookmarkEnd w:id="2317"/>
        <w:bookmarkEnd w:id="2318"/>
        <w:bookmarkEnd w:id="2319"/>
        <w:bookmarkEnd w:id="2320"/>
        <w:bookmarkEnd w:id="2321"/>
        <w:bookmarkEnd w:id="2322"/>
        <w:bookmarkEnd w:id="2323"/>
        <w:bookmarkEnd w:id="2324"/>
        <w:bookmarkEnd w:id="2325"/>
      </w:del>
    </w:p>
    <w:p w14:paraId="6186D210" w14:textId="2DA6CCBB" w:rsidR="005B0D36" w:rsidRPr="00FF31B2" w:rsidDel="00BF7E58" w:rsidRDefault="005B0D36" w:rsidP="39E28D74">
      <w:pPr>
        <w:pStyle w:val="Ttulo2"/>
        <w:rPr>
          <w:del w:id="2326" w:author="Microsoft Office User" w:date="2023-04-22T17:45:00Z"/>
          <w:highlight w:val="yellow"/>
        </w:rPr>
      </w:pPr>
      <w:del w:id="2327" w:author="Microsoft Office User" w:date="2023-04-22T17:45:00Z">
        <w:r w:rsidDel="00BF7E58">
          <w:delText>A</w:delText>
        </w:r>
        <w:r w:rsidRPr="00FF31B2" w:rsidDel="00BF7E58">
          <w:rPr>
            <w:highlight w:val="yellow"/>
          </w:rPr>
          <w:delText>nálisis desde la perspectiva del RGPD (si procede)</w:delText>
        </w:r>
        <w:bookmarkStart w:id="2328" w:name="_Toc134286049"/>
        <w:bookmarkStart w:id="2329" w:name="_Toc135582778"/>
        <w:bookmarkStart w:id="2330" w:name="_Toc135928361"/>
        <w:bookmarkStart w:id="2331" w:name="_Toc136011990"/>
        <w:bookmarkStart w:id="2332" w:name="_Toc136018820"/>
        <w:bookmarkStart w:id="2333" w:name="_Toc136019699"/>
        <w:bookmarkStart w:id="2334" w:name="_Toc136020117"/>
        <w:bookmarkStart w:id="2335" w:name="_Toc136879457"/>
        <w:bookmarkStart w:id="2336" w:name="_Toc136879563"/>
        <w:bookmarkStart w:id="2337" w:name="_Toc136879700"/>
        <w:bookmarkStart w:id="2338" w:name="_Toc136889363"/>
        <w:bookmarkEnd w:id="2328"/>
        <w:bookmarkEnd w:id="2329"/>
        <w:bookmarkEnd w:id="2330"/>
        <w:bookmarkEnd w:id="2331"/>
        <w:bookmarkEnd w:id="2332"/>
        <w:bookmarkEnd w:id="2333"/>
        <w:bookmarkEnd w:id="2334"/>
        <w:bookmarkEnd w:id="2335"/>
        <w:bookmarkEnd w:id="2336"/>
        <w:bookmarkEnd w:id="2337"/>
        <w:bookmarkEnd w:id="2338"/>
      </w:del>
    </w:p>
    <w:p w14:paraId="4DE2B6AB" w14:textId="319E2966" w:rsidR="005B0D36" w:rsidDel="00BF7E58" w:rsidRDefault="005B0D36" w:rsidP="005B0D36">
      <w:pPr>
        <w:rPr>
          <w:del w:id="2339" w:author="Microsoft Office User" w:date="2023-04-22T17:45:00Z"/>
          <w:color w:val="FF0000"/>
        </w:rPr>
      </w:pPr>
      <w:del w:id="2340" w:author="Microsoft Office User" w:date="2023-04-22T17:45:00Z">
        <w:r w:rsidRPr="005B0D36" w:rsidDel="00BF7E58">
          <w:rPr>
            <w:color w:val="FF0000"/>
          </w:rPr>
          <w:delText>En caso de que sea necesario, se llevará a cabo una gestión del riesgo y evaluación de impacto en tratamientos de datos personales</w:delText>
        </w:r>
        <w:r w:rsidDel="00BF7E58">
          <w:rPr>
            <w:color w:val="FF0000"/>
          </w:rPr>
          <w:delText>.</w:delText>
        </w:r>
        <w:bookmarkStart w:id="2341" w:name="_Toc134286050"/>
        <w:bookmarkStart w:id="2342" w:name="_Toc135582779"/>
        <w:bookmarkStart w:id="2343" w:name="_Toc135928362"/>
        <w:bookmarkStart w:id="2344" w:name="_Toc136011991"/>
        <w:bookmarkStart w:id="2345" w:name="_Toc136018821"/>
        <w:bookmarkStart w:id="2346" w:name="_Toc136019700"/>
        <w:bookmarkStart w:id="2347" w:name="_Toc136020118"/>
        <w:bookmarkStart w:id="2348" w:name="_Toc136879458"/>
        <w:bookmarkStart w:id="2349" w:name="_Toc136879564"/>
        <w:bookmarkStart w:id="2350" w:name="_Toc136879701"/>
        <w:bookmarkStart w:id="2351" w:name="_Toc136889364"/>
        <w:bookmarkEnd w:id="2341"/>
        <w:bookmarkEnd w:id="2342"/>
        <w:bookmarkEnd w:id="2343"/>
        <w:bookmarkEnd w:id="2344"/>
        <w:bookmarkEnd w:id="2345"/>
        <w:bookmarkEnd w:id="2346"/>
        <w:bookmarkEnd w:id="2347"/>
        <w:bookmarkEnd w:id="2348"/>
        <w:bookmarkEnd w:id="2349"/>
        <w:bookmarkEnd w:id="2350"/>
        <w:bookmarkEnd w:id="2351"/>
      </w:del>
    </w:p>
    <w:p w14:paraId="11E2E7F3" w14:textId="6E8B3487" w:rsidR="005B0D36" w:rsidRPr="005B0D36" w:rsidDel="00BF7E58" w:rsidRDefault="005B0D36" w:rsidP="005B0D36">
      <w:pPr>
        <w:rPr>
          <w:del w:id="2352" w:author="Microsoft Office User" w:date="2023-04-22T17:45:00Z"/>
          <w:color w:val="000000" w:themeColor="text1"/>
        </w:rPr>
      </w:pPr>
      <w:del w:id="2353" w:author="Microsoft Office User" w:date="2023-04-22T17:45:00Z">
        <w:r w:rsidRPr="005B0D36" w:rsidDel="00BF7E58">
          <w:rPr>
            <w:color w:val="000000" w:themeColor="text1"/>
          </w:rPr>
          <w:delText>Xxx</w:delText>
        </w:r>
        <w:bookmarkStart w:id="2354" w:name="_Toc134286051"/>
        <w:bookmarkStart w:id="2355" w:name="_Toc135582780"/>
        <w:bookmarkStart w:id="2356" w:name="_Toc135928363"/>
        <w:bookmarkStart w:id="2357" w:name="_Toc136011992"/>
        <w:bookmarkStart w:id="2358" w:name="_Toc136018822"/>
        <w:bookmarkStart w:id="2359" w:name="_Toc136019701"/>
        <w:bookmarkStart w:id="2360" w:name="_Toc136020119"/>
        <w:bookmarkStart w:id="2361" w:name="_Toc136879459"/>
        <w:bookmarkStart w:id="2362" w:name="_Toc136879565"/>
        <w:bookmarkStart w:id="2363" w:name="_Toc136879702"/>
        <w:bookmarkStart w:id="2364" w:name="_Toc136889365"/>
        <w:bookmarkEnd w:id="2354"/>
        <w:bookmarkEnd w:id="2355"/>
        <w:bookmarkEnd w:id="2356"/>
        <w:bookmarkEnd w:id="2357"/>
        <w:bookmarkEnd w:id="2358"/>
        <w:bookmarkEnd w:id="2359"/>
        <w:bookmarkEnd w:id="2360"/>
        <w:bookmarkEnd w:id="2361"/>
        <w:bookmarkEnd w:id="2362"/>
        <w:bookmarkEnd w:id="2363"/>
        <w:bookmarkEnd w:id="2364"/>
      </w:del>
    </w:p>
    <w:p w14:paraId="3C87C2BE" w14:textId="3A258043" w:rsidR="3473E9D9" w:rsidRDefault="3473E9D9" w:rsidP="39E28D74">
      <w:pPr>
        <w:pStyle w:val="Ttulo2"/>
      </w:pPr>
      <w:bookmarkStart w:id="2365" w:name="_Toc136889366"/>
      <w:r>
        <w:t>A</w:t>
      </w:r>
      <w:r w:rsidR="005B0D36">
        <w:t>rquitectura del sistema</w:t>
      </w:r>
      <w:bookmarkEnd w:id="2365"/>
    </w:p>
    <w:p w14:paraId="43D7B9D4" w14:textId="12FC3BBE" w:rsidR="00194C51" w:rsidDel="006E793A" w:rsidRDefault="004C6AAC" w:rsidP="00D80E1D">
      <w:pPr>
        <w:rPr>
          <w:del w:id="2366" w:author="Microsoft Office User" w:date="2023-06-05T21:47:00Z"/>
        </w:rPr>
      </w:pPr>
      <w:commentRangeStart w:id="2367"/>
      <w:r>
        <w:t xml:space="preserve">La arquitectura propuesta para </w:t>
      </w:r>
      <w:r w:rsidR="00194C51">
        <w:t>la</w:t>
      </w:r>
      <w:r>
        <w:t xml:space="preserve"> aplicación </w:t>
      </w:r>
      <w:r w:rsidR="00194C51">
        <w:t xml:space="preserve">es una arquitectura REST. </w:t>
      </w:r>
      <w:commentRangeStart w:id="2368"/>
      <w:del w:id="2369" w:author="Microsoft Office User" w:date="2023-06-05T21:47:00Z">
        <w:r w:rsidR="00194C51" w:rsidDel="006E793A">
          <w:delText>Se trata de una arquitectura cliente-servidor</w:delText>
        </w:r>
        <w:commentRangeEnd w:id="2368"/>
        <w:r w:rsidR="00F96068" w:rsidDel="006E793A">
          <w:rPr>
            <w:rStyle w:val="Refdecomentario"/>
          </w:rPr>
          <w:commentReference w:id="2368"/>
        </w:r>
        <w:r w:rsidR="000C0DDE" w:rsidDel="006E793A">
          <w:delText>epígrafe</w:delText>
        </w:r>
      </w:del>
      <w:del w:id="2370" w:author="Microsoft Office User" w:date="2023-05-02T10:10:00Z">
        <w:r w:rsidR="00194C51" w:rsidDel="001B187C">
          <w:delText xml:space="preserve">, en la que el cliente es el responsable de realizar las peticiones mediante el protocolo HTTP y el servidor responde con códigos de estado y la información solicitada. </w:delText>
        </w:r>
        <w:commentRangeEnd w:id="2367"/>
        <w:r w:rsidR="00800C64" w:rsidDel="001B187C">
          <w:rPr>
            <w:rStyle w:val="Refdecomentario"/>
          </w:rPr>
          <w:commentReference w:id="2367"/>
        </w:r>
      </w:del>
    </w:p>
    <w:p w14:paraId="4FA33EB3" w14:textId="77777777" w:rsidR="00194C51" w:rsidRDefault="00194C51" w:rsidP="00D80E1D">
      <w:r>
        <w:t>Como se muestra en la Ilustración 8, la arquitectura se divide en dos partes:</w:t>
      </w:r>
    </w:p>
    <w:p w14:paraId="3CAF93A7" w14:textId="760B9499" w:rsidR="00194C51" w:rsidRDefault="00194C51" w:rsidP="00D80E1D">
      <w:pPr>
        <w:pStyle w:val="Prrafodelista"/>
        <w:numPr>
          <w:ilvl w:val="0"/>
          <w:numId w:val="25"/>
        </w:numPr>
      </w:pPr>
      <w:r w:rsidRPr="000A6E25">
        <w:rPr>
          <w:i/>
          <w:iCs/>
        </w:rPr>
        <w:t>F</w:t>
      </w:r>
      <w:r w:rsidR="000A6E25">
        <w:rPr>
          <w:i/>
          <w:iCs/>
        </w:rPr>
        <w:t>r</w:t>
      </w:r>
      <w:r w:rsidRPr="000A6E25">
        <w:rPr>
          <w:i/>
          <w:iCs/>
        </w:rPr>
        <w:t>ontend</w:t>
      </w:r>
      <w:r>
        <w:t xml:space="preserve">: </w:t>
      </w:r>
      <w:r w:rsidR="00307207">
        <w:t>p</w:t>
      </w:r>
      <w:r>
        <w:t xml:space="preserve">arte visual con la que interactúa el cliente. </w:t>
      </w:r>
    </w:p>
    <w:p w14:paraId="4769D3E6" w14:textId="612FAA16" w:rsidR="00D33AF7" w:rsidRDefault="00194C51" w:rsidP="00611FFA">
      <w:pPr>
        <w:pStyle w:val="Prrafodelista"/>
        <w:numPr>
          <w:ilvl w:val="0"/>
          <w:numId w:val="25"/>
        </w:numPr>
      </w:pPr>
      <w:r w:rsidRPr="000A6E25">
        <w:rPr>
          <w:i/>
          <w:iCs/>
        </w:rPr>
        <w:t>Backend</w:t>
      </w:r>
      <w:r>
        <w:t>:</w:t>
      </w:r>
      <w:r w:rsidR="004C6AAC">
        <w:t xml:space="preserve"> </w:t>
      </w:r>
      <w:r w:rsidR="00307207">
        <w:t>c</w:t>
      </w:r>
      <w:r>
        <w:t xml:space="preserve">ontiene la lógica del programa. Está </w:t>
      </w:r>
      <w:r w:rsidR="00930853">
        <w:t>formado</w:t>
      </w:r>
      <w:r>
        <w:t xml:space="preserve"> por tres componentes</w:t>
      </w:r>
      <w:r w:rsidR="00930853">
        <w:t xml:space="preserve">: la base de datos donde se almacena la información del sistema, el sistema de recomendación </w:t>
      </w:r>
      <w:commentRangeStart w:id="2371"/>
      <w:del w:id="2372" w:author="Microsoft Office User" w:date="2023-04-22T17:46:00Z">
        <w:r w:rsidR="00930853" w:rsidDel="00BF7E58">
          <w:delText>encargado de manipular y analizar los datos de entrada para devolver las recomendaciones solicitadas por un alumno</w:delText>
        </w:r>
        <w:commentRangeEnd w:id="2371"/>
        <w:r w:rsidR="00800C64" w:rsidDel="00BF7E58">
          <w:rPr>
            <w:rStyle w:val="Refdecomentario"/>
          </w:rPr>
          <w:commentReference w:id="2371"/>
        </w:r>
        <w:r w:rsidR="00930853" w:rsidDel="00BF7E58">
          <w:delText xml:space="preserve"> </w:delText>
        </w:r>
      </w:del>
      <w:r w:rsidR="0044184D">
        <w:t>y,</w:t>
      </w:r>
      <w:r w:rsidR="00930853">
        <w:t xml:space="preserve"> por último</w:t>
      </w:r>
      <w:r w:rsidR="0044184D">
        <w:t xml:space="preserve">, el </w:t>
      </w:r>
      <w:ins w:id="2373" w:author="Microsoft Office User" w:date="2023-06-05T14:00:00Z">
        <w:r w:rsidR="00136C19">
          <w:t>S</w:t>
        </w:r>
      </w:ins>
      <w:commentRangeStart w:id="2374"/>
      <w:del w:id="2375" w:author="Microsoft Office User" w:date="2023-06-05T14:00:00Z">
        <w:r w:rsidR="00800C64" w:rsidDel="00136C19">
          <w:delText>s</w:delText>
        </w:r>
      </w:del>
      <w:r w:rsidR="00800C64">
        <w:t xml:space="preserve">ervicio </w:t>
      </w:r>
      <w:ins w:id="2376" w:author="Microsoft Office User" w:date="2023-06-05T14:00:00Z">
        <w:r w:rsidR="00136C19">
          <w:t>W</w:t>
        </w:r>
      </w:ins>
      <w:del w:id="2377" w:author="Microsoft Office User" w:date="2023-06-05T14:00:00Z">
        <w:r w:rsidR="00800C64" w:rsidDel="00136C19">
          <w:delText>w</w:delText>
        </w:r>
      </w:del>
      <w:r w:rsidR="00800C64">
        <w:t>eb</w:t>
      </w:r>
      <w:r w:rsidR="0044184D">
        <w:t xml:space="preserve"> </w:t>
      </w:r>
      <w:commentRangeEnd w:id="2374"/>
      <w:r w:rsidR="00F96068">
        <w:rPr>
          <w:rStyle w:val="Refdecomentario"/>
        </w:rPr>
        <w:commentReference w:id="2374"/>
      </w:r>
      <w:r w:rsidR="0044184D">
        <w:t>encargado de procesar los datos y conectar todos los componentes de la arquitectura.</w:t>
      </w:r>
    </w:p>
    <w:p w14:paraId="6AD6BA33" w14:textId="16DECEA9" w:rsidR="00EB2D15" w:rsidRDefault="00EB2D15" w:rsidP="008D4BB3">
      <w:pPr>
        <w:pStyle w:val="Descripcin"/>
        <w:keepNext/>
        <w:jc w:val="center"/>
        <w:rPr>
          <w:ins w:id="2378" w:author="Microsoft Office User" w:date="2023-05-25T13:20:00Z"/>
        </w:rPr>
      </w:pPr>
      <w:bookmarkStart w:id="2379" w:name="_Toc136885548"/>
      <w:ins w:id="2380" w:author="Microsoft Office User" w:date="2023-05-25T13:20:00Z">
        <w:r>
          <w:t xml:space="preserve">Ilustración </w:t>
        </w:r>
        <w:r>
          <w:fldChar w:fldCharType="begin"/>
        </w:r>
        <w:r>
          <w:instrText xml:space="preserve"> SEQ Ilustración \* ARABIC </w:instrText>
        </w:r>
      </w:ins>
      <w:r>
        <w:fldChar w:fldCharType="separate"/>
      </w:r>
      <w:r w:rsidR="00DB606A">
        <w:rPr>
          <w:noProof/>
        </w:rPr>
        <w:t>8</w:t>
      </w:r>
      <w:ins w:id="2381" w:author="Microsoft Office User" w:date="2023-05-25T13:20:00Z">
        <w:r>
          <w:fldChar w:fldCharType="end"/>
        </w:r>
        <w:r>
          <w:t xml:space="preserve">: </w:t>
        </w:r>
        <w:r w:rsidRPr="00D86B44">
          <w:t>Arquitectura del sistema</w:t>
        </w:r>
        <w:bookmarkEnd w:id="2379"/>
      </w:ins>
    </w:p>
    <w:p w14:paraId="79DF426B" w14:textId="77777777" w:rsidR="00CF21DC" w:rsidRDefault="008548FE" w:rsidP="00CF21DC">
      <w:pPr>
        <w:keepNext/>
        <w:rPr>
          <w:ins w:id="2382" w:author="Microsoft Office User" w:date="2023-05-25T13:29:00Z"/>
        </w:rPr>
      </w:pPr>
      <w:r w:rsidRPr="008548FE">
        <w:rPr>
          <w:noProof/>
        </w:rPr>
        <w:drawing>
          <wp:inline distT="0" distB="0" distL="0" distR="0" wp14:anchorId="14CEF5E3" wp14:editId="3EAD89A3">
            <wp:extent cx="5036185" cy="2814320"/>
            <wp:effectExtent l="0" t="0" r="5715" b="508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42"/>
                    <a:stretch>
                      <a:fillRect/>
                    </a:stretch>
                  </pic:blipFill>
                  <pic:spPr>
                    <a:xfrm>
                      <a:off x="0" y="0"/>
                      <a:ext cx="5036185" cy="2814320"/>
                    </a:xfrm>
                    <a:prstGeom prst="rect">
                      <a:avLst/>
                    </a:prstGeom>
                  </pic:spPr>
                </pic:pic>
              </a:graphicData>
            </a:graphic>
          </wp:inline>
        </w:drawing>
      </w:r>
    </w:p>
    <w:p w14:paraId="10EC102F" w14:textId="0BED4C59" w:rsidR="00571B9A" w:rsidRPr="00571B9A" w:rsidRDefault="00571B9A">
      <w:pPr>
        <w:pStyle w:val="Prrafodelista"/>
        <w:keepNext/>
        <w:ind w:left="0"/>
        <w:jc w:val="center"/>
        <w:rPr>
          <w:ins w:id="2383" w:author="Microsoft Office User" w:date="2023-05-21T11:02:00Z"/>
          <w:i/>
          <w:iCs/>
          <w:color w:val="44546A" w:themeColor="text2"/>
          <w:sz w:val="22"/>
          <w:szCs w:val="18"/>
          <w:rPrChange w:id="2384" w:author="Microsoft Office User" w:date="2023-05-25T13:29:00Z">
            <w:rPr>
              <w:ins w:id="2385" w:author="Microsoft Office User" w:date="2023-05-21T11:02:00Z"/>
            </w:rPr>
          </w:rPrChange>
        </w:rPr>
        <w:pPrChange w:id="2386" w:author="Microsoft Office User" w:date="2023-05-25T13:29:00Z">
          <w:pPr>
            <w:keepNext/>
          </w:pPr>
        </w:pPrChange>
      </w:pPr>
      <w:ins w:id="2387" w:author="Microsoft Office User" w:date="2023-05-25T13:29:00Z">
        <w:r w:rsidRPr="00D46BF7">
          <w:rPr>
            <w:i/>
            <w:iCs/>
            <w:color w:val="44546A" w:themeColor="text2"/>
            <w:sz w:val="22"/>
            <w:szCs w:val="18"/>
          </w:rPr>
          <w:t xml:space="preserve">Fuente: </w:t>
        </w:r>
        <w:r>
          <w:rPr>
            <w:i/>
            <w:iCs/>
            <w:color w:val="44546A" w:themeColor="text2"/>
            <w:sz w:val="22"/>
            <w:szCs w:val="18"/>
          </w:rPr>
          <w:t>Elaboración propia</w:t>
        </w:r>
      </w:ins>
    </w:p>
    <w:p w14:paraId="4DC6B701" w14:textId="584654BE" w:rsidR="00611FFA" w:rsidRPr="00611FFA" w:rsidRDefault="003610AF" w:rsidP="00611FFA">
      <w:pPr>
        <w:rPr>
          <w:ins w:id="2388" w:author="Microsoft Office User" w:date="2023-05-21T10:43:00Z"/>
        </w:rPr>
      </w:pPr>
      <w:ins w:id="2389" w:author="Microsoft Office User" w:date="2023-05-21T17:42:00Z">
        <w:r>
          <w:t xml:space="preserve">La comunicación entre el cliente y el servidor </w:t>
        </w:r>
      </w:ins>
      <w:ins w:id="2390" w:author="Microsoft Office User" w:date="2023-05-21T17:46:00Z">
        <w:r w:rsidR="004D49A2">
          <w:t xml:space="preserve">se lleva a cabo </w:t>
        </w:r>
      </w:ins>
      <w:ins w:id="2391" w:author="Microsoft Office User" w:date="2023-05-21T17:47:00Z">
        <w:r w:rsidR="004D49A2">
          <w:t xml:space="preserve">utilizando el protocolo HTTP. </w:t>
        </w:r>
      </w:ins>
      <w:r w:rsidR="00EC0834">
        <w:t>E</w:t>
      </w:r>
      <w:ins w:id="2392" w:author="Microsoft Office User" w:date="2023-05-21T17:47:00Z">
        <w:r w:rsidR="004D49A2">
          <w:t xml:space="preserve">ste proceso </w:t>
        </w:r>
      </w:ins>
      <w:ins w:id="2393" w:author="Microsoft Office User" w:date="2023-05-21T17:42:00Z">
        <w:r>
          <w:t>se realiza mediante peticiones HTTP</w:t>
        </w:r>
      </w:ins>
      <w:ins w:id="2394" w:author="Microsoft Office User" w:date="2023-05-21T17:43:00Z">
        <w:r>
          <w:t xml:space="preserve">. </w:t>
        </w:r>
      </w:ins>
      <w:ins w:id="2395" w:author="Microsoft Office User" w:date="2023-05-21T17:47:00Z">
        <w:r w:rsidR="004D49A2">
          <w:t xml:space="preserve">En el flujo de interacción, el cliente envía solicitudes al servidor utilizando los métodos definidos por HTTP, </w:t>
        </w:r>
        <w:r w:rsidR="004D49A2">
          <w:lastRenderedPageBreak/>
          <w:t>como GET, POST, PUT y DELETE, según el tipo de acción que se desea realizar en los recursos. Estas solicitudes contienen información relevante, como parámetros, encabezados y, en algunos casos, datos que se desean enviar al servidor.</w:t>
        </w:r>
      </w:ins>
      <w:ins w:id="2396" w:author="Microsoft Office User" w:date="2023-05-21T17:50:00Z">
        <w:r w:rsidR="004D49A2">
          <w:t xml:space="preserve"> </w:t>
        </w:r>
      </w:ins>
      <w:ins w:id="2397" w:author="Microsoft Office User" w:date="2023-05-21T17:47:00Z">
        <w:r w:rsidR="004D49A2">
          <w:t>El servidor, por su parte, procesa las solicitudes recibidas y realiza las operaciones correspondientes en los recursos solicitados. Una vez que el servidor ha completado la acción solicitada, responde al cliente con una respuesta HTTP que incluye un código de estado (como 200 OK para una solicitud exitosa) y, cuando corresponde, el resultado de la operación en formato JSON.</w:t>
        </w:r>
      </w:ins>
      <w:r w:rsidR="00E81B95">
        <w:t xml:space="preserve"> En las siguientes secciones se profundizará en el diseño de cada uno de los componentes descritos en la arquitectura del sistema.</w:t>
      </w:r>
    </w:p>
    <w:p w14:paraId="561E7E14" w14:textId="4726C7AB" w:rsidR="39E28D74" w:rsidDel="00E369BE" w:rsidRDefault="39E28D74">
      <w:pPr>
        <w:pStyle w:val="Descripcin"/>
        <w:rPr>
          <w:del w:id="2398" w:author="Microsoft Office User" w:date="2023-05-21T10:43:00Z"/>
        </w:rPr>
        <w:pPrChange w:id="2399" w:author="Microsoft Office User" w:date="2023-05-21T11:02:00Z">
          <w:pPr/>
        </w:pPrChange>
      </w:pPr>
    </w:p>
    <w:p w14:paraId="616566B8" w14:textId="04FEB526" w:rsidR="004C6AAC" w:rsidRPr="002A3F49" w:rsidDel="00E369BE" w:rsidRDefault="004C6AAC">
      <w:pPr>
        <w:rPr>
          <w:del w:id="2400" w:author="Microsoft Office User" w:date="2023-05-21T10:43:00Z"/>
          <w:i/>
          <w:iCs/>
        </w:rPr>
        <w:pPrChange w:id="2401" w:author="Microsoft Office User" w:date="2023-05-21T11:02:00Z">
          <w:pPr>
            <w:jc w:val="center"/>
          </w:pPr>
        </w:pPrChange>
      </w:pPr>
      <w:del w:id="2402" w:author="Microsoft Office User" w:date="2023-05-21T10:43:00Z">
        <w:r w:rsidDel="00E369BE">
          <w:rPr>
            <w:i/>
            <w:iCs/>
          </w:rPr>
          <w:delText>Ilustración</w:delText>
        </w:r>
        <w:r w:rsidRPr="004A1178" w:rsidDel="00E369BE">
          <w:rPr>
            <w:i/>
            <w:iCs/>
          </w:rPr>
          <w:delText xml:space="preserve"> </w:delText>
        </w:r>
        <w:r w:rsidDel="00E369BE">
          <w:rPr>
            <w:i/>
            <w:iCs/>
          </w:rPr>
          <w:delText>8</w:delText>
        </w:r>
        <w:r w:rsidRPr="004A1178" w:rsidDel="00E369BE">
          <w:rPr>
            <w:i/>
            <w:iCs/>
          </w:rPr>
          <w:delText xml:space="preserve">: </w:delText>
        </w:r>
        <w:r w:rsidDel="00E369BE">
          <w:rPr>
            <w:i/>
            <w:iCs/>
          </w:rPr>
          <w:delText>Arquitectura del sistema</w:delText>
        </w:r>
      </w:del>
    </w:p>
    <w:p w14:paraId="389DCE35" w14:textId="706540BD" w:rsidR="008548FE" w:rsidRDefault="008548FE">
      <w:pPr>
        <w:pStyle w:val="Descripcin"/>
        <w:rPr>
          <w:i w:val="0"/>
          <w:iCs w:val="0"/>
        </w:rPr>
        <w:sectPr w:rsidR="008548FE" w:rsidSect="00EF1449">
          <w:type w:val="oddPage"/>
          <w:pgSz w:w="11900" w:h="16840" w:code="9"/>
          <w:pgMar w:top="1985" w:right="1701" w:bottom="1418" w:left="1701" w:header="851" w:footer="851" w:gutter="567"/>
          <w:cols w:space="708"/>
          <w:titlePg/>
          <w:docGrid w:linePitch="360"/>
        </w:sectPr>
        <w:pPrChange w:id="2403" w:author="Microsoft Office User" w:date="2023-05-21T11:02:00Z">
          <w:pPr/>
        </w:pPrChange>
      </w:pPr>
    </w:p>
    <w:p w14:paraId="12BC3DE6" w14:textId="681B0318" w:rsidR="00330B30" w:rsidRDefault="009B3341" w:rsidP="00EF1449">
      <w:pPr>
        <w:pStyle w:val="Ttulo1"/>
        <w:framePr w:wrap="notBeside"/>
        <w:rPr>
          <w:ins w:id="2404" w:author="Microsoft Office User" w:date="2023-05-21T17:59:00Z"/>
        </w:rPr>
      </w:pPr>
      <w:r>
        <w:lastRenderedPageBreak/>
        <w:br/>
      </w:r>
      <w:bookmarkStart w:id="2405" w:name="_Toc136889367"/>
      <w:r w:rsidR="5DC65E9C">
        <w:t>Diseño</w:t>
      </w:r>
      <w:bookmarkEnd w:id="2405"/>
    </w:p>
    <w:p w14:paraId="768F8DF0" w14:textId="521A93A7" w:rsidR="00B41A98" w:rsidRPr="00B41A98" w:rsidRDefault="00B41A98">
      <w:pPr>
        <w:pPrChange w:id="2406" w:author="Microsoft Office User" w:date="2023-05-21T17:59:00Z">
          <w:pPr>
            <w:pStyle w:val="Ttulo1"/>
            <w:framePr w:wrap="notBeside"/>
          </w:pPr>
        </w:pPrChange>
      </w:pPr>
      <w:ins w:id="2407" w:author="Microsoft Office User" w:date="2023-05-21T17:59:00Z">
        <w:r w:rsidRPr="00B41A98">
          <w:rPr>
            <w:rPrChange w:id="2408" w:author="Microsoft Office User" w:date="2023-05-21T17:59:00Z">
              <w:rPr>
                <w:rFonts w:ascii="Segoe UI" w:hAnsi="Segoe UI" w:cs="Segoe UI"/>
                <w:b w:val="0"/>
                <w:color w:val="D1D5DB"/>
              </w:rPr>
            </w:rPrChange>
          </w:rPr>
          <w:t xml:space="preserve">En este capítulo, se detalla el diseño de </w:t>
        </w:r>
      </w:ins>
      <w:r w:rsidR="005B5DD8">
        <w:t>la</w:t>
      </w:r>
      <w:ins w:id="2409" w:author="Microsoft Office User" w:date="2023-05-21T17:59:00Z">
        <w:r w:rsidRPr="00B41A98">
          <w:rPr>
            <w:rPrChange w:id="2410" w:author="Microsoft Office User" w:date="2023-05-21T17:59:00Z">
              <w:rPr>
                <w:rFonts w:ascii="Segoe UI" w:hAnsi="Segoe UI" w:cs="Segoe UI"/>
                <w:b w:val="0"/>
                <w:color w:val="D1D5DB"/>
              </w:rPr>
            </w:rPrChange>
          </w:rPr>
          <w:t xml:space="preserve"> plataforma basado en la arquitectura propuesta</w:t>
        </w:r>
        <w:r>
          <w:t>.</w:t>
        </w:r>
      </w:ins>
      <w:ins w:id="2411" w:author="Microsoft Office User" w:date="2023-05-21T18:00:00Z">
        <w:r>
          <w:t xml:space="preserve"> </w:t>
        </w:r>
      </w:ins>
      <w:ins w:id="2412" w:author="Microsoft Office User" w:date="2023-05-21T17:59:00Z">
        <w:r w:rsidRPr="00B41A98">
          <w:rPr>
            <w:rPrChange w:id="2413" w:author="Microsoft Office User" w:date="2023-05-21T17:59:00Z">
              <w:rPr>
                <w:rFonts w:ascii="Segoe UI" w:hAnsi="Segoe UI" w:cs="Segoe UI"/>
                <w:b w:val="0"/>
                <w:color w:val="D1D5DB"/>
              </w:rPr>
            </w:rPrChange>
          </w:rPr>
          <w:t xml:space="preserve">La arquitectura divide la plataforma en dos componentes principales: el </w:t>
        </w:r>
        <w:r w:rsidRPr="00695AA4">
          <w:rPr>
            <w:i/>
            <w:iCs/>
            <w:rPrChange w:id="2414" w:author="Microsoft Office User" w:date="2023-05-21T17:59:00Z">
              <w:rPr>
                <w:rFonts w:ascii="Segoe UI" w:hAnsi="Segoe UI" w:cs="Segoe UI"/>
                <w:b w:val="0"/>
                <w:color w:val="D1D5DB"/>
              </w:rPr>
            </w:rPrChange>
          </w:rPr>
          <w:t>backend</w:t>
        </w:r>
        <w:r w:rsidRPr="00B41A98">
          <w:rPr>
            <w:rPrChange w:id="2415" w:author="Microsoft Office User" w:date="2023-05-21T17:59:00Z">
              <w:rPr>
                <w:rFonts w:ascii="Segoe UI" w:hAnsi="Segoe UI" w:cs="Segoe UI"/>
                <w:b w:val="0"/>
                <w:color w:val="D1D5DB"/>
              </w:rPr>
            </w:rPrChange>
          </w:rPr>
          <w:t xml:space="preserve"> y el </w:t>
        </w:r>
        <w:r w:rsidRPr="00695AA4">
          <w:rPr>
            <w:i/>
            <w:iCs/>
            <w:rPrChange w:id="2416" w:author="Microsoft Office User" w:date="2023-05-21T17:59:00Z">
              <w:rPr>
                <w:rFonts w:ascii="Segoe UI" w:hAnsi="Segoe UI" w:cs="Segoe UI"/>
                <w:b w:val="0"/>
                <w:color w:val="D1D5DB"/>
              </w:rPr>
            </w:rPrChange>
          </w:rPr>
          <w:t>frontend</w:t>
        </w:r>
        <w:r w:rsidRPr="00B41A98">
          <w:rPr>
            <w:rPrChange w:id="2417" w:author="Microsoft Office User" w:date="2023-05-21T17:59:00Z">
              <w:rPr>
                <w:rFonts w:ascii="Segoe UI" w:hAnsi="Segoe UI" w:cs="Segoe UI"/>
                <w:b w:val="0"/>
                <w:color w:val="D1D5DB"/>
              </w:rPr>
            </w:rPrChange>
          </w:rPr>
          <w:t>. Siguiendo esta división, se describirá el diseño de cada uno de ellos, teniendo en cuenta sus funcionalidades y requisitos particulares.</w:t>
        </w:r>
      </w:ins>
    </w:p>
    <w:p w14:paraId="3D2C7D6C" w14:textId="455D11D6" w:rsidR="00166464" w:rsidRDefault="001E7C58" w:rsidP="39E28D74">
      <w:pPr>
        <w:pStyle w:val="Ttulo2"/>
        <w:rPr>
          <w:ins w:id="2418" w:author="Microsoft Office User" w:date="2023-05-21T17:54:00Z"/>
        </w:rPr>
      </w:pPr>
      <w:bookmarkStart w:id="2419" w:name="_Toc136889368"/>
      <w:commentRangeStart w:id="2420"/>
      <w:r>
        <w:t xml:space="preserve">Diseño del </w:t>
      </w:r>
      <w:r w:rsidR="00C9272B" w:rsidRPr="00476327">
        <w:rPr>
          <w:i/>
          <w:iCs/>
        </w:rPr>
        <w:t>b</w:t>
      </w:r>
      <w:r w:rsidRPr="00476327">
        <w:rPr>
          <w:i/>
          <w:iCs/>
        </w:rPr>
        <w:t>ackend</w:t>
      </w:r>
      <w:commentRangeEnd w:id="2420"/>
      <w:r w:rsidR="00800C64" w:rsidRPr="00476327">
        <w:rPr>
          <w:rStyle w:val="Refdecomentario"/>
          <w:rFonts w:asciiTheme="minorHAnsi" w:eastAsiaTheme="minorHAnsi" w:hAnsiTheme="minorHAnsi" w:cstheme="minorBidi"/>
          <w:b w:val="0"/>
          <w:i/>
          <w:iCs/>
          <w:color w:val="auto"/>
        </w:rPr>
        <w:commentReference w:id="2420"/>
      </w:r>
      <w:bookmarkEnd w:id="2419"/>
    </w:p>
    <w:p w14:paraId="1EFD7A2A" w14:textId="3FD21359" w:rsidR="00580996" w:rsidRPr="00580996" w:rsidRDefault="000C580A">
      <w:pPr>
        <w:rPr>
          <w:ins w:id="2421" w:author="Microsoft Office User" w:date="2023-05-21T17:53:00Z"/>
        </w:rPr>
        <w:pPrChange w:id="2422" w:author="Microsoft Office User" w:date="2023-05-21T17:54:00Z">
          <w:pPr>
            <w:pStyle w:val="Ttulo2"/>
          </w:pPr>
        </w:pPrChange>
      </w:pPr>
      <w:ins w:id="2423" w:author="Microsoft Office User" w:date="2023-05-21T17:55:00Z">
        <w:r w:rsidRPr="000C580A">
          <w:rPr>
            <w:rPrChange w:id="2424" w:author="Microsoft Office User" w:date="2023-05-21T17:56:00Z">
              <w:rPr>
                <w:rFonts w:ascii="Segoe UI" w:eastAsia="Times New Roman" w:hAnsi="Segoe UI" w:cs="Segoe UI"/>
                <w:b w:val="0"/>
                <w:color w:val="D1D5DB"/>
                <w:szCs w:val="24"/>
                <w:lang w:eastAsia="es-ES_tradnl"/>
              </w:rPr>
            </w:rPrChange>
          </w:rPr>
          <w:t xml:space="preserve">En este </w:t>
        </w:r>
      </w:ins>
      <w:ins w:id="2425" w:author="Microsoft Office User" w:date="2023-05-21T17:56:00Z">
        <w:r w:rsidR="00C62AAE">
          <w:t>epígrafe</w:t>
        </w:r>
      </w:ins>
      <w:ins w:id="2426" w:author="Microsoft Office User" w:date="2023-05-21T17:55:00Z">
        <w:r w:rsidRPr="000C580A">
          <w:rPr>
            <w:rPrChange w:id="2427" w:author="Microsoft Office User" w:date="2023-05-21T17:56:00Z">
              <w:rPr>
                <w:rFonts w:ascii="Segoe UI" w:eastAsia="Times New Roman" w:hAnsi="Segoe UI" w:cs="Segoe UI"/>
                <w:b w:val="0"/>
                <w:color w:val="D1D5DB"/>
                <w:szCs w:val="24"/>
                <w:lang w:eastAsia="es-ES_tradnl"/>
              </w:rPr>
            </w:rPrChange>
          </w:rPr>
          <w:t xml:space="preserve">, se abordará el diseño del </w:t>
        </w:r>
        <w:r w:rsidRPr="00695AA4">
          <w:rPr>
            <w:i/>
            <w:iCs/>
            <w:rPrChange w:id="2428" w:author="Microsoft Office User" w:date="2023-05-21T17:56:00Z">
              <w:rPr>
                <w:rFonts w:ascii="Segoe UI" w:eastAsia="Times New Roman" w:hAnsi="Segoe UI" w:cs="Segoe UI"/>
                <w:b w:val="0"/>
                <w:color w:val="D1D5DB"/>
                <w:szCs w:val="24"/>
                <w:lang w:eastAsia="es-ES_tradnl"/>
              </w:rPr>
            </w:rPrChange>
          </w:rPr>
          <w:t>backend</w:t>
        </w:r>
        <w:r w:rsidRPr="000C580A">
          <w:rPr>
            <w:rPrChange w:id="2429" w:author="Microsoft Office User" w:date="2023-05-21T17:56:00Z">
              <w:rPr>
                <w:rFonts w:ascii="Segoe UI" w:eastAsia="Times New Roman" w:hAnsi="Segoe UI" w:cs="Segoe UI"/>
                <w:b w:val="0"/>
                <w:color w:val="D1D5DB"/>
                <w:szCs w:val="24"/>
                <w:lang w:eastAsia="es-ES_tradnl"/>
              </w:rPr>
            </w:rPrChange>
          </w:rPr>
          <w:t xml:space="preserve"> de </w:t>
        </w:r>
      </w:ins>
      <w:r w:rsidR="002E78F6">
        <w:t>la</w:t>
      </w:r>
      <w:ins w:id="2430" w:author="Microsoft Office User" w:date="2023-05-21T17:55:00Z">
        <w:r w:rsidRPr="000C580A">
          <w:rPr>
            <w:rPrChange w:id="2431" w:author="Microsoft Office User" w:date="2023-05-21T17:56:00Z">
              <w:rPr>
                <w:rFonts w:ascii="Segoe UI" w:eastAsia="Times New Roman" w:hAnsi="Segoe UI" w:cs="Segoe UI"/>
                <w:b w:val="0"/>
                <w:color w:val="D1D5DB"/>
                <w:szCs w:val="24"/>
                <w:lang w:eastAsia="es-ES_tradnl"/>
              </w:rPr>
            </w:rPrChange>
          </w:rPr>
          <w:t xml:space="preserve"> aplicación, </w:t>
        </w:r>
      </w:ins>
      <w:ins w:id="2432" w:author="Microsoft Office User" w:date="2023-06-05T21:47:00Z">
        <w:r w:rsidR="00A16EA1">
          <w:t>centr</w:t>
        </w:r>
      </w:ins>
      <w:ins w:id="2433" w:author="Microsoft Office User" w:date="2023-06-05T21:48:00Z">
        <w:r w:rsidR="00A16EA1">
          <w:t>á</w:t>
        </w:r>
      </w:ins>
      <w:ins w:id="2434" w:author="Microsoft Office User" w:date="2023-06-05T21:47:00Z">
        <w:r w:rsidR="00A16EA1">
          <w:t>ndose</w:t>
        </w:r>
      </w:ins>
      <w:ins w:id="2435" w:author="Microsoft Office User" w:date="2023-05-21T17:55:00Z">
        <w:r w:rsidRPr="000C580A">
          <w:rPr>
            <w:rPrChange w:id="2436" w:author="Microsoft Office User" w:date="2023-05-21T17:56:00Z">
              <w:rPr>
                <w:rFonts w:ascii="Segoe UI" w:eastAsia="Times New Roman" w:hAnsi="Segoe UI" w:cs="Segoe UI"/>
                <w:b w:val="0"/>
                <w:color w:val="D1D5DB"/>
                <w:szCs w:val="24"/>
                <w:lang w:eastAsia="es-ES_tradnl"/>
              </w:rPr>
            </w:rPrChange>
          </w:rPr>
          <w:t xml:space="preserve"> en tres aspectos clave: el diseño del </w:t>
        </w:r>
      </w:ins>
      <w:ins w:id="2437" w:author="Microsoft Office User" w:date="2023-06-05T14:01:00Z">
        <w:r w:rsidR="00136C19">
          <w:t>S</w:t>
        </w:r>
      </w:ins>
      <w:ins w:id="2438" w:author="Microsoft Office User" w:date="2023-05-21T17:55:00Z">
        <w:r w:rsidRPr="000C580A">
          <w:rPr>
            <w:rPrChange w:id="2439" w:author="Microsoft Office User" w:date="2023-05-21T17:56:00Z">
              <w:rPr>
                <w:rFonts w:ascii="Segoe UI" w:eastAsia="Times New Roman" w:hAnsi="Segoe UI" w:cs="Segoe UI"/>
                <w:b w:val="0"/>
                <w:color w:val="D1D5DB"/>
                <w:szCs w:val="24"/>
                <w:lang w:eastAsia="es-ES_tradnl"/>
              </w:rPr>
            </w:rPrChange>
          </w:rPr>
          <w:t xml:space="preserve">ervicio </w:t>
        </w:r>
      </w:ins>
      <w:ins w:id="2440" w:author="Microsoft Office User" w:date="2023-06-05T14:01:00Z">
        <w:r w:rsidR="00136C19">
          <w:t>W</w:t>
        </w:r>
      </w:ins>
      <w:ins w:id="2441" w:author="Microsoft Office User" w:date="2023-05-21T17:55:00Z">
        <w:r w:rsidRPr="000C580A">
          <w:rPr>
            <w:rPrChange w:id="2442" w:author="Microsoft Office User" w:date="2023-05-21T17:56:00Z">
              <w:rPr>
                <w:rFonts w:ascii="Segoe UI" w:eastAsia="Times New Roman" w:hAnsi="Segoe UI" w:cs="Segoe UI"/>
                <w:b w:val="0"/>
                <w:color w:val="D1D5DB"/>
                <w:szCs w:val="24"/>
                <w:lang w:eastAsia="es-ES_tradnl"/>
              </w:rPr>
            </w:rPrChange>
          </w:rPr>
          <w:t>eb RESTful, el diseño de</w:t>
        </w:r>
      </w:ins>
      <w:ins w:id="2443" w:author="Microsoft Office User" w:date="2023-05-21T17:56:00Z">
        <w:r>
          <w:t xml:space="preserve">l </w:t>
        </w:r>
      </w:ins>
      <w:ins w:id="2444" w:author="Microsoft Office User" w:date="2023-05-21T17:55:00Z">
        <w:r w:rsidRPr="000C580A">
          <w:rPr>
            <w:rPrChange w:id="2445" w:author="Microsoft Office User" w:date="2023-05-21T17:56:00Z">
              <w:rPr>
                <w:rFonts w:ascii="Segoe UI" w:eastAsia="Times New Roman" w:hAnsi="Segoe UI" w:cs="Segoe UI"/>
                <w:b w:val="0"/>
                <w:color w:val="D1D5DB"/>
                <w:szCs w:val="24"/>
                <w:lang w:eastAsia="es-ES_tradnl"/>
              </w:rPr>
            </w:rPrChange>
          </w:rPr>
          <w:t>algoritmo de recomendación y el diseño de la base de datos. Estos componentes son fundamentales para el funcionamiento eficiente y efectivo de la aplicación, permitiendo la interacción con los usuarios, la generación de recomendaciones personalizadas y el almacenamiento de datos de manera estructurada. A lo largo de l</w:t>
        </w:r>
      </w:ins>
      <w:r w:rsidR="00707407">
        <w:t>o</w:t>
      </w:r>
      <w:ins w:id="2446" w:author="Microsoft Office User" w:date="2023-05-21T17:55:00Z">
        <w:r w:rsidRPr="000C580A">
          <w:rPr>
            <w:rPrChange w:id="2447" w:author="Microsoft Office User" w:date="2023-05-21T17:56:00Z">
              <w:rPr>
                <w:rFonts w:ascii="Segoe UI" w:eastAsia="Times New Roman" w:hAnsi="Segoe UI" w:cs="Segoe UI"/>
                <w:b w:val="0"/>
                <w:color w:val="D1D5DB"/>
                <w:szCs w:val="24"/>
                <w:lang w:eastAsia="es-ES_tradnl"/>
              </w:rPr>
            </w:rPrChange>
          </w:rPr>
          <w:t xml:space="preserve">s siguientes </w:t>
        </w:r>
      </w:ins>
      <w:commentRangeStart w:id="2448"/>
      <w:r w:rsidR="00930660">
        <w:t>epígrafes</w:t>
      </w:r>
      <w:commentRangeEnd w:id="2448"/>
      <w:r w:rsidR="00F96068">
        <w:rPr>
          <w:rStyle w:val="Refdecomentario"/>
        </w:rPr>
        <w:commentReference w:id="2448"/>
      </w:r>
      <w:ins w:id="2449" w:author="Microsoft Office User" w:date="2023-05-21T17:55:00Z">
        <w:r w:rsidRPr="000C580A">
          <w:rPr>
            <w:rPrChange w:id="2450" w:author="Microsoft Office User" w:date="2023-05-21T17:56:00Z">
              <w:rPr>
                <w:rFonts w:ascii="Segoe UI" w:eastAsia="Times New Roman" w:hAnsi="Segoe UI" w:cs="Segoe UI"/>
                <w:b w:val="0"/>
                <w:color w:val="D1D5DB"/>
                <w:szCs w:val="24"/>
                <w:lang w:eastAsia="es-ES_tradnl"/>
              </w:rPr>
            </w:rPrChange>
          </w:rPr>
          <w:t>, se analizará cada uno de estos aspectos en detalle</w:t>
        </w:r>
      </w:ins>
      <w:ins w:id="2451" w:author="Microsoft Office User" w:date="2023-05-21T17:56:00Z">
        <w:r>
          <w:t>.</w:t>
        </w:r>
      </w:ins>
    </w:p>
    <w:p w14:paraId="037AEFEA" w14:textId="6722A577" w:rsidR="00A92D76" w:rsidRPr="00A92D76" w:rsidDel="00580996" w:rsidRDefault="00A92D76">
      <w:pPr>
        <w:rPr>
          <w:del w:id="2452" w:author="Microsoft Office User" w:date="2023-05-21T17:54:00Z"/>
        </w:rPr>
        <w:pPrChange w:id="2453" w:author="Microsoft Office User" w:date="2023-05-21T17:53:00Z">
          <w:pPr>
            <w:pStyle w:val="Ttulo2"/>
          </w:pPr>
        </w:pPrChange>
      </w:pPr>
      <w:bookmarkStart w:id="2454" w:name="_Toc135928367"/>
      <w:bookmarkStart w:id="2455" w:name="_Toc136011996"/>
      <w:bookmarkStart w:id="2456" w:name="_Toc136018826"/>
      <w:bookmarkStart w:id="2457" w:name="_Toc136019705"/>
      <w:bookmarkStart w:id="2458" w:name="_Toc136020123"/>
      <w:bookmarkStart w:id="2459" w:name="_Toc136879463"/>
      <w:bookmarkStart w:id="2460" w:name="_Toc136879569"/>
      <w:bookmarkStart w:id="2461" w:name="_Toc136879706"/>
      <w:bookmarkStart w:id="2462" w:name="_Toc136889369"/>
      <w:bookmarkEnd w:id="2454"/>
      <w:bookmarkEnd w:id="2455"/>
      <w:bookmarkEnd w:id="2456"/>
      <w:bookmarkEnd w:id="2457"/>
      <w:bookmarkEnd w:id="2458"/>
      <w:bookmarkEnd w:id="2459"/>
      <w:bookmarkEnd w:id="2460"/>
      <w:bookmarkEnd w:id="2461"/>
      <w:bookmarkEnd w:id="2462"/>
    </w:p>
    <w:p w14:paraId="306D01AF" w14:textId="0A0AF3A7" w:rsidR="001E7C58" w:rsidRDefault="001E7C58" w:rsidP="001E7C58">
      <w:pPr>
        <w:pStyle w:val="Ttulo3"/>
        <w:rPr>
          <w:ins w:id="2463" w:author="Microsoft Office User" w:date="2023-05-21T17:54:00Z"/>
        </w:rPr>
      </w:pPr>
      <w:bookmarkStart w:id="2464" w:name="_Toc136889370"/>
      <w:r w:rsidRPr="001E7C58">
        <w:t>Diseño del Servicio Web RESTful</w:t>
      </w:r>
      <w:bookmarkEnd w:id="2464"/>
    </w:p>
    <w:p w14:paraId="53EEF8B0" w14:textId="4D95AA7D" w:rsidR="00580996" w:rsidRPr="00580996" w:rsidRDefault="00580996">
      <w:pPr>
        <w:pPrChange w:id="2465" w:author="Microsoft Office User" w:date="2023-05-21T17:54:00Z">
          <w:pPr>
            <w:pStyle w:val="Ttulo3"/>
          </w:pPr>
        </w:pPrChange>
      </w:pPr>
      <w:ins w:id="2466" w:author="Microsoft Office User" w:date="2023-05-21T17:54:00Z">
        <w:r w:rsidRPr="00A92D76">
          <w:t xml:space="preserve">En este </w:t>
        </w:r>
      </w:ins>
      <w:r w:rsidR="00CC3E66">
        <w:t>epígrafe</w:t>
      </w:r>
      <w:ins w:id="2467" w:author="Microsoft Office User" w:date="2023-05-21T17:54:00Z">
        <w:r w:rsidRPr="00A92D76">
          <w:t xml:space="preserve">, se abordará la definición y diseño de un servicio RESTful, </w:t>
        </w:r>
      </w:ins>
      <w:ins w:id="2468" w:author="Microsoft Office User" w:date="2023-06-05T21:48:00Z">
        <w:r w:rsidR="00634E08">
          <w:t>centrándose</w:t>
        </w:r>
        <w:r w:rsidR="00634E08" w:rsidRPr="006A548B">
          <w:t xml:space="preserve"> </w:t>
        </w:r>
      </w:ins>
      <w:ins w:id="2469" w:author="Microsoft Office User" w:date="2023-05-21T17:54:00Z">
        <w:r w:rsidRPr="00A92D76">
          <w:t xml:space="preserve">en los elementos clave que lo componen. </w:t>
        </w:r>
        <w:commentRangeStart w:id="2470"/>
        <w:r w:rsidRPr="00A92D76">
          <w:t xml:space="preserve">Se explorarán conceptos como recursos, URIs, representaciones y protocolo HTTP. Estos componentes son fundamentales para la implementación y el funcionamiento adecuado de un servicio RESTful. </w:t>
        </w:r>
      </w:ins>
      <w:commentRangeEnd w:id="2470"/>
      <w:r w:rsidR="00F96068">
        <w:rPr>
          <w:rStyle w:val="Refdecomentario"/>
        </w:rPr>
        <w:commentReference w:id="2470"/>
      </w:r>
    </w:p>
    <w:p w14:paraId="3F46C155" w14:textId="63C8D86F" w:rsidR="00DC3223" w:rsidRDefault="00DC3223" w:rsidP="009A1377">
      <w:pPr>
        <w:pStyle w:val="Ttulo4"/>
      </w:pPr>
      <w:r>
        <w:t>Definición de un recurso</w:t>
      </w:r>
    </w:p>
    <w:p w14:paraId="4E49027A" w14:textId="77777777" w:rsidR="00DC3223" w:rsidRDefault="00DC3223" w:rsidP="00DC3223">
      <w:commentRangeStart w:id="2471"/>
      <w:r>
        <w:t xml:space="preserve">Tras el análisis de dominio realizado </w:t>
      </w:r>
      <w:commentRangeEnd w:id="2471"/>
      <w:r w:rsidR="00800C64">
        <w:rPr>
          <w:rStyle w:val="Refdecomentario"/>
        </w:rPr>
        <w:commentReference w:id="2471"/>
      </w:r>
      <w:r>
        <w:t>se han obtenido los siguientes recursos:</w:t>
      </w:r>
    </w:p>
    <w:p w14:paraId="73012F26" w14:textId="30533D7C" w:rsidR="002B4F54" w:rsidDel="00872FCC" w:rsidRDefault="002B4F54">
      <w:pPr>
        <w:pStyle w:val="Prrafodelista"/>
        <w:numPr>
          <w:ilvl w:val="0"/>
          <w:numId w:val="18"/>
        </w:numPr>
        <w:ind w:left="567"/>
        <w:rPr>
          <w:del w:id="2472" w:author="Microsoft Office User" w:date="2023-05-21T18:03:00Z"/>
        </w:rPr>
      </w:pPr>
      <w:r>
        <w:lastRenderedPageBreak/>
        <w:t xml:space="preserve">Alumno: </w:t>
      </w:r>
      <w:r w:rsidR="00A4577E">
        <w:t>e</w:t>
      </w:r>
      <w:r>
        <w:t xml:space="preserve">l recurso Alumno </w:t>
      </w:r>
      <w:ins w:id="2473" w:author="Microsoft Office User" w:date="2023-05-21T18:02:00Z">
        <w:r w:rsidR="00872FCC">
          <w:t xml:space="preserve">recolecta el nombre, los apellidos, el correo electrónico, el número de teléfono, el nombre de usuario y la contraseña de un alumno. </w:t>
        </w:r>
      </w:ins>
      <w:del w:id="2474" w:author="Microsoft Office User" w:date="2023-05-21T18:03:00Z">
        <w:r w:rsidDel="00872FCC">
          <w:delText xml:space="preserve">representa a aquellos usuarios, que, desempeñando el rol de Alumno, se conectan a la aplicación. </w:delText>
        </w:r>
      </w:del>
      <w:del w:id="2475" w:author="Microsoft Office User" w:date="2023-05-21T18:05:00Z">
        <w:r w:rsidDel="00C67ECF">
          <w:delText>Además, un alumno está asociado a un CV</w:delText>
        </w:r>
        <w:r w:rsidR="00FF31B2" w:rsidDel="00C67ECF">
          <w:delText xml:space="preserve">, </w:delText>
        </w:r>
        <w:r w:rsidDel="00C67ECF">
          <w:delText>se le pueden asignar una única oferta</w:delText>
        </w:r>
        <w:r w:rsidR="00FF31B2" w:rsidDel="00C67ECF">
          <w:delText xml:space="preserve"> </w:delText>
        </w:r>
      </w:del>
      <w:del w:id="2476" w:author="Microsoft Office User" w:date="2023-05-21T18:03:00Z">
        <w:r w:rsidR="00FF31B2" w:rsidDel="00872FCC">
          <w:delText>y puede modificar sus atributos</w:delText>
        </w:r>
        <w:r w:rsidDel="00872FCC">
          <w:delText>. Los atributos del alumno son:</w:delText>
        </w:r>
      </w:del>
    </w:p>
    <w:p w14:paraId="0F7AB2A7" w14:textId="1BE5694A" w:rsidR="002B4F54" w:rsidDel="00872FCC" w:rsidRDefault="002B4F54">
      <w:pPr>
        <w:pStyle w:val="Prrafodelista"/>
        <w:numPr>
          <w:ilvl w:val="0"/>
          <w:numId w:val="18"/>
        </w:numPr>
        <w:ind w:left="567"/>
        <w:rPr>
          <w:del w:id="2477" w:author="Microsoft Office User" w:date="2023-05-21T18:03:00Z"/>
        </w:rPr>
        <w:pPrChange w:id="2478" w:author="Microsoft Office User" w:date="2023-05-21T18:03:00Z">
          <w:pPr>
            <w:pStyle w:val="Prrafodelista"/>
            <w:numPr>
              <w:ilvl w:val="1"/>
              <w:numId w:val="18"/>
            </w:numPr>
            <w:ind w:left="1134" w:hanging="360"/>
          </w:pPr>
        </w:pPrChange>
      </w:pPr>
      <w:del w:id="2479" w:author="Microsoft Office User" w:date="2023-05-21T18:03:00Z">
        <w:r w:rsidRPr="002C0BB3" w:rsidDel="00872FCC">
          <w:rPr>
            <w:u w:val="single"/>
          </w:rPr>
          <w:delText>Nombre</w:delText>
        </w:r>
        <w:r w:rsidDel="00872FCC">
          <w:delText>: Nombre completo, incluyendo el segundo nombre en caso de que existiera.</w:delText>
        </w:r>
      </w:del>
    </w:p>
    <w:p w14:paraId="71246F3B" w14:textId="2EEF7880" w:rsidR="002B4F54" w:rsidDel="00872FCC" w:rsidRDefault="002B4F54">
      <w:pPr>
        <w:pStyle w:val="Prrafodelista"/>
        <w:numPr>
          <w:ilvl w:val="0"/>
          <w:numId w:val="18"/>
        </w:numPr>
        <w:ind w:left="567"/>
        <w:rPr>
          <w:del w:id="2480" w:author="Microsoft Office User" w:date="2023-05-21T18:03:00Z"/>
        </w:rPr>
        <w:pPrChange w:id="2481" w:author="Microsoft Office User" w:date="2023-05-21T18:03:00Z">
          <w:pPr>
            <w:pStyle w:val="Prrafodelista"/>
            <w:numPr>
              <w:ilvl w:val="1"/>
              <w:numId w:val="18"/>
            </w:numPr>
            <w:ind w:left="1134" w:hanging="360"/>
          </w:pPr>
        </w:pPrChange>
      </w:pPr>
      <w:del w:id="2482" w:author="Microsoft Office User" w:date="2023-05-21T18:03:00Z">
        <w:r w:rsidRPr="002C0BB3" w:rsidDel="00872FCC">
          <w:rPr>
            <w:u w:val="single"/>
          </w:rPr>
          <w:delText>Apellido</w:delText>
        </w:r>
        <w:r w:rsidDel="00872FCC">
          <w:delText>:</w:delText>
        </w:r>
        <w:r w:rsidRPr="00133535" w:rsidDel="00872FCC">
          <w:delText xml:space="preserve"> </w:delText>
        </w:r>
        <w:r w:rsidDel="00872FCC">
          <w:delText>Primer apellido.</w:delText>
        </w:r>
      </w:del>
    </w:p>
    <w:p w14:paraId="1DCC1DFA" w14:textId="1FBE2E41" w:rsidR="002B4F54" w:rsidDel="00872FCC" w:rsidRDefault="002B4F54">
      <w:pPr>
        <w:pStyle w:val="Prrafodelista"/>
        <w:numPr>
          <w:ilvl w:val="0"/>
          <w:numId w:val="18"/>
        </w:numPr>
        <w:ind w:left="567"/>
        <w:rPr>
          <w:del w:id="2483" w:author="Microsoft Office User" w:date="2023-05-21T18:03:00Z"/>
        </w:rPr>
        <w:pPrChange w:id="2484" w:author="Microsoft Office User" w:date="2023-05-21T18:03:00Z">
          <w:pPr>
            <w:pStyle w:val="Prrafodelista"/>
            <w:numPr>
              <w:ilvl w:val="1"/>
              <w:numId w:val="18"/>
            </w:numPr>
            <w:ind w:left="1134" w:hanging="360"/>
          </w:pPr>
        </w:pPrChange>
      </w:pPr>
      <w:del w:id="2485" w:author="Microsoft Office User" w:date="2023-05-21T18:03:00Z">
        <w:r w:rsidRPr="002C0BB3" w:rsidDel="00872FCC">
          <w:rPr>
            <w:u w:val="single"/>
          </w:rPr>
          <w:delText>Correo electrónico</w:delText>
        </w:r>
        <w:r w:rsidDel="00872FCC">
          <w:delText>:</w:delText>
        </w:r>
        <w:r w:rsidRPr="00133535" w:rsidDel="00872FCC">
          <w:delText xml:space="preserve"> </w:delText>
        </w:r>
        <w:r w:rsidDel="00872FCC">
          <w:delText xml:space="preserve"> Correo electrónico del alumno.</w:delText>
        </w:r>
      </w:del>
    </w:p>
    <w:p w14:paraId="3AA6B6E5" w14:textId="0D1ABC50" w:rsidR="002B4F54" w:rsidDel="00872FCC" w:rsidRDefault="002B4F54">
      <w:pPr>
        <w:pStyle w:val="Prrafodelista"/>
        <w:numPr>
          <w:ilvl w:val="0"/>
          <w:numId w:val="18"/>
        </w:numPr>
        <w:ind w:left="567"/>
        <w:rPr>
          <w:del w:id="2486" w:author="Microsoft Office User" w:date="2023-05-21T18:03:00Z"/>
        </w:rPr>
        <w:pPrChange w:id="2487" w:author="Microsoft Office User" w:date="2023-05-21T18:03:00Z">
          <w:pPr>
            <w:pStyle w:val="Prrafodelista"/>
            <w:numPr>
              <w:ilvl w:val="1"/>
              <w:numId w:val="18"/>
            </w:numPr>
            <w:ind w:left="1134" w:hanging="360"/>
          </w:pPr>
        </w:pPrChange>
      </w:pPr>
      <w:del w:id="2488" w:author="Microsoft Office User" w:date="2023-05-21T18:03:00Z">
        <w:r w:rsidRPr="002C0BB3" w:rsidDel="00872FCC">
          <w:rPr>
            <w:u w:val="single"/>
          </w:rPr>
          <w:delText>Número de teléfono</w:delText>
        </w:r>
        <w:r w:rsidDel="00872FCC">
          <w:delText>: Número de teléfono de contacto del alumno</w:delText>
        </w:r>
      </w:del>
    </w:p>
    <w:p w14:paraId="28C33613" w14:textId="072D1102" w:rsidR="002B4F54" w:rsidDel="00872FCC" w:rsidRDefault="002B4F54">
      <w:pPr>
        <w:pStyle w:val="Prrafodelista"/>
        <w:numPr>
          <w:ilvl w:val="0"/>
          <w:numId w:val="18"/>
        </w:numPr>
        <w:ind w:left="567"/>
        <w:rPr>
          <w:del w:id="2489" w:author="Microsoft Office User" w:date="2023-05-21T18:03:00Z"/>
        </w:rPr>
        <w:pPrChange w:id="2490" w:author="Microsoft Office User" w:date="2023-05-21T18:03:00Z">
          <w:pPr>
            <w:pStyle w:val="Prrafodelista"/>
            <w:numPr>
              <w:ilvl w:val="1"/>
              <w:numId w:val="18"/>
            </w:numPr>
            <w:ind w:left="1134" w:hanging="360"/>
          </w:pPr>
        </w:pPrChange>
      </w:pPr>
      <w:del w:id="2491" w:author="Microsoft Office User" w:date="2023-05-21T18:03:00Z">
        <w:r w:rsidRPr="002C0BB3" w:rsidDel="00872FCC">
          <w:rPr>
            <w:u w:val="single"/>
          </w:rPr>
          <w:delText>Nombre de usuario</w:delText>
        </w:r>
        <w:r w:rsidDel="00872FCC">
          <w:delText xml:space="preserve">: Nombre de usuario para identificar al alumno. </w:delText>
        </w:r>
      </w:del>
    </w:p>
    <w:p w14:paraId="278A5426" w14:textId="75C25E48" w:rsidR="002B4F54" w:rsidRDefault="002B4F54">
      <w:pPr>
        <w:pStyle w:val="Prrafodelista"/>
        <w:numPr>
          <w:ilvl w:val="0"/>
          <w:numId w:val="18"/>
        </w:numPr>
        <w:ind w:left="567"/>
        <w:pPrChange w:id="2492" w:author="Microsoft Office User" w:date="2023-05-21T18:03:00Z">
          <w:pPr>
            <w:pStyle w:val="Prrafodelista"/>
            <w:numPr>
              <w:ilvl w:val="1"/>
              <w:numId w:val="18"/>
            </w:numPr>
            <w:ind w:left="1134" w:hanging="360"/>
          </w:pPr>
        </w:pPrChange>
      </w:pPr>
      <w:del w:id="2493" w:author="Microsoft Office User" w:date="2023-05-21T18:03:00Z">
        <w:r w:rsidRPr="002C0BB3" w:rsidDel="00872FCC">
          <w:rPr>
            <w:u w:val="single"/>
          </w:rPr>
          <w:delText>Contraseña</w:delText>
        </w:r>
        <w:r w:rsidDel="00872FCC">
          <w:delText>: Contraseña para verificar al alumno.</w:delText>
        </w:r>
      </w:del>
    </w:p>
    <w:p w14:paraId="7DF3902D" w14:textId="47015C43" w:rsidR="002B4F54" w:rsidRDefault="002B4F54">
      <w:pPr>
        <w:pStyle w:val="Prrafodelista"/>
        <w:numPr>
          <w:ilvl w:val="0"/>
          <w:numId w:val="18"/>
        </w:numPr>
        <w:ind w:left="567"/>
      </w:pPr>
      <w:commentRangeStart w:id="2494"/>
      <w:commentRangeStart w:id="2495"/>
      <w:r>
        <w:t xml:space="preserve">Alumnos: </w:t>
      </w:r>
      <w:r w:rsidR="00A4577E">
        <w:t>r</w:t>
      </w:r>
      <w:ins w:id="2496" w:author="Microsoft Office User" w:date="2023-04-22T17:48:00Z">
        <w:r w:rsidR="00BF7E58">
          <w:t>epresenta al conjunto de alumnos existentes dentro de la aplicación.</w:t>
        </w:r>
        <w:r w:rsidR="00BF7E58" w:rsidDel="00BF7E58">
          <w:t xml:space="preserve"> </w:t>
        </w:r>
      </w:ins>
      <w:del w:id="2497" w:author="Microsoft Office User" w:date="2023-04-22T17:48:00Z">
        <w:r w:rsidDel="00BF7E58">
          <w:delText>Permite listar todos los alumnos registrados en la aplicación y también permite registrar nuevos alumnos.</w:delText>
        </w:r>
        <w:commentRangeEnd w:id="2494"/>
        <w:r w:rsidR="00800C64" w:rsidDel="00BF7E58">
          <w:rPr>
            <w:rStyle w:val="Refdecomentario"/>
          </w:rPr>
          <w:commentReference w:id="2494"/>
        </w:r>
      </w:del>
      <w:commentRangeEnd w:id="2495"/>
      <w:r w:rsidR="00BF7E58">
        <w:rPr>
          <w:rStyle w:val="Refdecomentario"/>
        </w:rPr>
        <w:commentReference w:id="2495"/>
      </w:r>
    </w:p>
    <w:p w14:paraId="125BEFC3" w14:textId="5F3525E4" w:rsidR="002B4F54" w:rsidRDefault="002B4F54">
      <w:pPr>
        <w:pStyle w:val="Prrafodelista"/>
        <w:numPr>
          <w:ilvl w:val="0"/>
          <w:numId w:val="18"/>
        </w:numPr>
        <w:ind w:left="567"/>
      </w:pPr>
      <w:r>
        <w:t>Empresa:</w:t>
      </w:r>
      <w:r w:rsidRPr="00634834">
        <w:t xml:space="preserve"> </w:t>
      </w:r>
      <w:r w:rsidR="00A4577E">
        <w:t>e</w:t>
      </w:r>
      <w:ins w:id="2498" w:author="Microsoft Office User" w:date="2023-05-21T18:03:00Z">
        <w:r w:rsidR="00872FCC">
          <w:t>l recurso Empresa recolecta el nombre de la empresa, el correo electrónico, el número de teléfono, el nombre de usuario y la contraseña de una empre</w:t>
        </w:r>
      </w:ins>
      <w:ins w:id="2499" w:author="Microsoft Office User" w:date="2023-05-21T18:04:00Z">
        <w:r w:rsidR="00872FCC">
          <w:t>sa</w:t>
        </w:r>
      </w:ins>
      <w:ins w:id="2500" w:author="Microsoft Office User" w:date="2023-05-21T18:03:00Z">
        <w:r w:rsidR="00872FCC">
          <w:t xml:space="preserve">. </w:t>
        </w:r>
      </w:ins>
      <w:del w:id="2501" w:author="Microsoft Office User" w:date="2023-05-21T18:04:00Z">
        <w:r w:rsidDel="00872FCC">
          <w:delText>El recurso Empresa representa a aquellas empresas, que, desempeñando el rol de Empresa, se conectan a la aplicación. Además, una empresa puede crear ofertas de trabajo</w:delText>
        </w:r>
        <w:r w:rsidR="00FF31B2" w:rsidDel="00872FCC">
          <w:delText xml:space="preserve">, modificar </w:delText>
        </w:r>
        <w:r w:rsidR="00F322B1" w:rsidDel="00872FCC">
          <w:delText>sus</w:delText>
        </w:r>
        <w:r w:rsidR="00FF31B2" w:rsidDel="00872FCC">
          <w:delText xml:space="preserve"> ofertas de trabajo y modificar sus atributos</w:delText>
        </w:r>
        <w:r w:rsidDel="00872FCC">
          <w:delText>. Los atributos de la empresa son:</w:delText>
        </w:r>
      </w:del>
    </w:p>
    <w:p w14:paraId="24DA6892" w14:textId="3013792E" w:rsidR="002B4F54" w:rsidDel="00872FCC" w:rsidRDefault="002B4F54">
      <w:pPr>
        <w:pStyle w:val="Prrafodelista"/>
        <w:numPr>
          <w:ilvl w:val="1"/>
          <w:numId w:val="18"/>
        </w:numPr>
        <w:ind w:left="1134"/>
        <w:rPr>
          <w:del w:id="2502" w:author="Microsoft Office User" w:date="2023-05-21T18:04:00Z"/>
        </w:rPr>
      </w:pPr>
      <w:del w:id="2503" w:author="Microsoft Office User" w:date="2023-05-21T18:04:00Z">
        <w:r w:rsidRPr="002C0BB3" w:rsidDel="00872FCC">
          <w:rPr>
            <w:u w:val="single"/>
          </w:rPr>
          <w:delText>Nombre de la empresa</w:delText>
        </w:r>
        <w:r w:rsidDel="00872FCC">
          <w:delText>: Nombre completo de la empresa.</w:delText>
        </w:r>
      </w:del>
    </w:p>
    <w:p w14:paraId="3B80C020" w14:textId="3F98262A" w:rsidR="002B4F54" w:rsidDel="00872FCC" w:rsidRDefault="002B4F54">
      <w:pPr>
        <w:pStyle w:val="Prrafodelista"/>
        <w:numPr>
          <w:ilvl w:val="1"/>
          <w:numId w:val="18"/>
        </w:numPr>
        <w:ind w:left="1134"/>
        <w:rPr>
          <w:del w:id="2504" w:author="Microsoft Office User" w:date="2023-05-21T18:04:00Z"/>
        </w:rPr>
      </w:pPr>
      <w:del w:id="2505" w:author="Microsoft Office User" w:date="2023-05-21T18:04:00Z">
        <w:r w:rsidRPr="002C0BB3" w:rsidDel="00872FCC">
          <w:rPr>
            <w:u w:val="single"/>
          </w:rPr>
          <w:delText>Correo electrónico</w:delText>
        </w:r>
        <w:r w:rsidDel="00872FCC">
          <w:delText>:</w:delText>
        </w:r>
        <w:r w:rsidRPr="00133535" w:rsidDel="00872FCC">
          <w:delText xml:space="preserve"> </w:delText>
        </w:r>
        <w:r w:rsidDel="00872FCC">
          <w:delText xml:space="preserve"> Correo electrónico de la empresa.</w:delText>
        </w:r>
      </w:del>
    </w:p>
    <w:p w14:paraId="555755E1" w14:textId="1B3DFFE6" w:rsidR="002B4F54" w:rsidDel="00872FCC" w:rsidRDefault="002B4F54">
      <w:pPr>
        <w:pStyle w:val="Prrafodelista"/>
        <w:numPr>
          <w:ilvl w:val="1"/>
          <w:numId w:val="18"/>
        </w:numPr>
        <w:ind w:left="1134"/>
        <w:rPr>
          <w:del w:id="2506" w:author="Microsoft Office User" w:date="2023-05-21T18:04:00Z"/>
        </w:rPr>
      </w:pPr>
      <w:del w:id="2507" w:author="Microsoft Office User" w:date="2023-05-21T18:04:00Z">
        <w:r w:rsidRPr="002C0BB3" w:rsidDel="00872FCC">
          <w:rPr>
            <w:u w:val="single"/>
          </w:rPr>
          <w:delText>Número de teléfono</w:delText>
        </w:r>
        <w:r w:rsidDel="00872FCC">
          <w:delText>: Número de teléfono de contacto de la empresa.</w:delText>
        </w:r>
      </w:del>
    </w:p>
    <w:p w14:paraId="128672CE" w14:textId="5EE4E4AB" w:rsidR="002B4F54" w:rsidDel="00872FCC" w:rsidRDefault="002B4F54">
      <w:pPr>
        <w:pStyle w:val="Prrafodelista"/>
        <w:numPr>
          <w:ilvl w:val="1"/>
          <w:numId w:val="18"/>
        </w:numPr>
        <w:ind w:left="1134"/>
        <w:rPr>
          <w:del w:id="2508" w:author="Microsoft Office User" w:date="2023-05-21T18:04:00Z"/>
        </w:rPr>
      </w:pPr>
      <w:del w:id="2509" w:author="Microsoft Office User" w:date="2023-05-21T18:04:00Z">
        <w:r w:rsidRPr="002C0BB3" w:rsidDel="00872FCC">
          <w:rPr>
            <w:u w:val="single"/>
          </w:rPr>
          <w:delText>Nombre de usuario</w:delText>
        </w:r>
        <w:r w:rsidDel="00872FCC">
          <w:delText>: Nombre de usuario para identificar a la empresa.</w:delText>
        </w:r>
      </w:del>
    </w:p>
    <w:p w14:paraId="55A0C81A" w14:textId="681359FF" w:rsidR="002B4F54" w:rsidDel="00872FCC" w:rsidRDefault="002B4F54">
      <w:pPr>
        <w:pStyle w:val="Prrafodelista"/>
        <w:numPr>
          <w:ilvl w:val="1"/>
          <w:numId w:val="18"/>
        </w:numPr>
        <w:ind w:left="1134"/>
        <w:rPr>
          <w:del w:id="2510" w:author="Microsoft Office User" w:date="2023-05-21T18:04:00Z"/>
        </w:rPr>
      </w:pPr>
      <w:del w:id="2511" w:author="Microsoft Office User" w:date="2023-05-21T18:04:00Z">
        <w:r w:rsidRPr="002C0BB3" w:rsidDel="00872FCC">
          <w:rPr>
            <w:u w:val="single"/>
          </w:rPr>
          <w:delText>Contraseña</w:delText>
        </w:r>
        <w:r w:rsidDel="00872FCC">
          <w:delText>: Contraseña para verificar a la empresa.</w:delText>
        </w:r>
      </w:del>
    </w:p>
    <w:p w14:paraId="048A9033" w14:textId="2D1D8042" w:rsidR="002B4F54" w:rsidRDefault="002B4F54">
      <w:pPr>
        <w:pStyle w:val="Prrafodelista"/>
        <w:numPr>
          <w:ilvl w:val="0"/>
          <w:numId w:val="18"/>
        </w:numPr>
        <w:ind w:left="567"/>
      </w:pPr>
      <w:r>
        <w:t>Empresas:</w:t>
      </w:r>
      <w:r w:rsidRPr="00634834">
        <w:t xml:space="preserve"> </w:t>
      </w:r>
      <w:r w:rsidR="00A4577E">
        <w:t>r</w:t>
      </w:r>
      <w:ins w:id="2512" w:author="Microsoft Office User" w:date="2023-04-22T17:49:00Z">
        <w:r w:rsidR="00BF7E58">
          <w:t>epresenta al conjunto de empresas existentes dentro de la aplicación.</w:t>
        </w:r>
      </w:ins>
      <w:del w:id="2513" w:author="Microsoft Office User" w:date="2023-04-22T17:49:00Z">
        <w:r w:rsidDel="00BF7E58">
          <w:delText>Permite listar todas las empresas registradas en la aplicación y también permite registrar una nueva empresa.</w:delText>
        </w:r>
      </w:del>
    </w:p>
    <w:p w14:paraId="17A2BE52" w14:textId="3A008346" w:rsidR="00C67ECF" w:rsidRDefault="002B4F54" w:rsidP="00C67ECF">
      <w:pPr>
        <w:pStyle w:val="Prrafodelista"/>
        <w:numPr>
          <w:ilvl w:val="0"/>
          <w:numId w:val="18"/>
        </w:numPr>
        <w:ind w:left="567"/>
        <w:rPr>
          <w:ins w:id="2514" w:author="Microsoft Office User" w:date="2023-05-21T18:05:00Z"/>
        </w:rPr>
      </w:pPr>
      <w:r>
        <w:t xml:space="preserve">Administrador: </w:t>
      </w:r>
      <w:r w:rsidR="00A4577E">
        <w:t>e</w:t>
      </w:r>
      <w:ins w:id="2515" w:author="Microsoft Office User" w:date="2023-05-21T18:05:00Z">
        <w:r w:rsidR="00C67ECF">
          <w:t xml:space="preserve">l recurso </w:t>
        </w:r>
      </w:ins>
      <w:ins w:id="2516" w:author="Microsoft Office User" w:date="2023-05-21T18:06:00Z">
        <w:r w:rsidR="00C67ECF">
          <w:t>Administrador</w:t>
        </w:r>
      </w:ins>
      <w:ins w:id="2517" w:author="Microsoft Office User" w:date="2023-05-21T18:05:00Z">
        <w:r w:rsidR="00C67ECF">
          <w:t xml:space="preserve"> recolecta el nombre de usuario y la contraseña de un</w:t>
        </w:r>
      </w:ins>
      <w:ins w:id="2518" w:author="Microsoft Office User" w:date="2023-05-21T18:06:00Z">
        <w:r w:rsidR="00C67ECF">
          <w:t xml:space="preserve"> administrador</w:t>
        </w:r>
      </w:ins>
      <w:ins w:id="2519" w:author="Microsoft Office User" w:date="2023-05-21T18:05:00Z">
        <w:r w:rsidR="00C67ECF">
          <w:t xml:space="preserve">. </w:t>
        </w:r>
      </w:ins>
    </w:p>
    <w:p w14:paraId="5BE27258" w14:textId="19E5138F" w:rsidR="002B4F54" w:rsidDel="00C67ECF" w:rsidRDefault="002B4F54">
      <w:pPr>
        <w:pStyle w:val="Prrafodelista"/>
        <w:numPr>
          <w:ilvl w:val="0"/>
          <w:numId w:val="18"/>
        </w:numPr>
        <w:ind w:left="567"/>
        <w:rPr>
          <w:del w:id="2520" w:author="Microsoft Office User" w:date="2023-05-21T18:06:00Z"/>
        </w:rPr>
      </w:pPr>
      <w:del w:id="2521" w:author="Microsoft Office User" w:date="2023-05-21T18:06:00Z">
        <w:r w:rsidDel="00C67ECF">
          <w:delText>El recurso Administrador representa a aquellos administradores, que, desempeñando el rol de Administrador, se conectan a la aplicación.</w:delText>
        </w:r>
      </w:del>
      <w:del w:id="2522" w:author="Microsoft Office User" w:date="2023-04-22T17:49:00Z">
        <w:r w:rsidDel="00BE7093">
          <w:delText xml:space="preserve"> </w:delText>
        </w:r>
        <w:commentRangeStart w:id="2523"/>
        <w:r w:rsidDel="00BE7093">
          <w:delText>Además, un administrador puede asignar ofertas de trabajo a alumnos</w:delText>
        </w:r>
        <w:commentRangeEnd w:id="2523"/>
        <w:r w:rsidR="00800C64" w:rsidDel="00BE7093">
          <w:rPr>
            <w:rStyle w:val="Refdecomentario"/>
          </w:rPr>
          <w:commentReference w:id="2523"/>
        </w:r>
        <w:r w:rsidDel="00BE7093">
          <w:delText>.</w:delText>
        </w:r>
      </w:del>
      <w:del w:id="2524" w:author="Microsoft Office User" w:date="2023-05-21T18:06:00Z">
        <w:r w:rsidDel="00C67ECF">
          <w:delText xml:space="preserve"> Los atributos del administrador son:</w:delText>
        </w:r>
      </w:del>
    </w:p>
    <w:p w14:paraId="1949898A" w14:textId="7566FBBA" w:rsidR="002B4F54" w:rsidDel="00C67ECF" w:rsidRDefault="002B4F54">
      <w:pPr>
        <w:pStyle w:val="Prrafodelista"/>
        <w:numPr>
          <w:ilvl w:val="1"/>
          <w:numId w:val="18"/>
        </w:numPr>
        <w:ind w:left="1134"/>
        <w:rPr>
          <w:del w:id="2525" w:author="Microsoft Office User" w:date="2023-05-21T18:06:00Z"/>
        </w:rPr>
      </w:pPr>
      <w:del w:id="2526" w:author="Microsoft Office User" w:date="2023-05-21T18:06:00Z">
        <w:r w:rsidRPr="002C0BB3" w:rsidDel="00C67ECF">
          <w:rPr>
            <w:u w:val="single"/>
          </w:rPr>
          <w:delText>Nombre de usuario</w:delText>
        </w:r>
        <w:r w:rsidDel="00C67ECF">
          <w:delText>: Nombre de usuario para identificar al administrador.</w:delText>
        </w:r>
      </w:del>
    </w:p>
    <w:p w14:paraId="352E385E" w14:textId="19A03B2E" w:rsidR="002B4F54" w:rsidDel="00C67ECF" w:rsidRDefault="002B4F54">
      <w:pPr>
        <w:pStyle w:val="Prrafodelista"/>
        <w:numPr>
          <w:ilvl w:val="1"/>
          <w:numId w:val="18"/>
        </w:numPr>
        <w:ind w:left="1134"/>
        <w:rPr>
          <w:del w:id="2527" w:author="Microsoft Office User" w:date="2023-05-21T18:06:00Z"/>
        </w:rPr>
      </w:pPr>
      <w:del w:id="2528" w:author="Microsoft Office User" w:date="2023-05-21T18:06:00Z">
        <w:r w:rsidRPr="002C0BB3" w:rsidDel="00C67ECF">
          <w:rPr>
            <w:u w:val="single"/>
          </w:rPr>
          <w:delText>Contraseña</w:delText>
        </w:r>
        <w:r w:rsidDel="00C67ECF">
          <w:delText>: Contraseña para verificar al administrador.</w:delText>
        </w:r>
      </w:del>
    </w:p>
    <w:p w14:paraId="493541B1" w14:textId="485A1D55" w:rsidR="002B4F54" w:rsidRDefault="002B4F54">
      <w:pPr>
        <w:pStyle w:val="Prrafodelista"/>
        <w:numPr>
          <w:ilvl w:val="0"/>
          <w:numId w:val="18"/>
        </w:numPr>
        <w:ind w:left="567"/>
      </w:pPr>
      <w:r>
        <w:t xml:space="preserve">Administradores: </w:t>
      </w:r>
      <w:r w:rsidR="00A4577E">
        <w:t>p</w:t>
      </w:r>
      <w:r>
        <w:t>ermite listar todos los administradores registrados en la aplicación</w:t>
      </w:r>
      <w:ins w:id="2529" w:author="Microsoft Office User" w:date="2023-05-21T18:06:00Z">
        <w:r w:rsidR="00C67ECF">
          <w:t>.</w:t>
        </w:r>
      </w:ins>
      <w:del w:id="2530" w:author="Microsoft Office User" w:date="2023-05-21T18:06:00Z">
        <w:r w:rsidDel="00C67ECF">
          <w:delText xml:space="preserve"> y también permite registrar un nuevo administrador.</w:delText>
        </w:r>
      </w:del>
    </w:p>
    <w:p w14:paraId="5605FABA" w14:textId="68931D8B" w:rsidR="009C0600" w:rsidRDefault="00C0626B">
      <w:pPr>
        <w:pStyle w:val="Prrafodelista"/>
        <w:numPr>
          <w:ilvl w:val="0"/>
          <w:numId w:val="18"/>
        </w:numPr>
        <w:ind w:left="567"/>
        <w:rPr>
          <w:ins w:id="2531" w:author="Microsoft Office User" w:date="2023-05-21T18:13:00Z"/>
        </w:rPr>
        <w:pPrChange w:id="2532" w:author="Microsoft Office User" w:date="2023-05-21T18:14:00Z">
          <w:pPr>
            <w:pStyle w:val="Prrafodelista"/>
            <w:numPr>
              <w:ilvl w:val="1"/>
              <w:numId w:val="18"/>
            </w:numPr>
            <w:ind w:left="1134" w:hanging="360"/>
          </w:pPr>
        </w:pPrChange>
      </w:pPr>
      <w:r>
        <w:t xml:space="preserve">Oferta: </w:t>
      </w:r>
      <w:r w:rsidR="00A4577E">
        <w:t>e</w:t>
      </w:r>
      <w:ins w:id="2533" w:author="Microsoft Office User" w:date="2023-05-21T18:17:00Z">
        <w:r w:rsidR="009C0600">
          <w:t>ste recurso</w:t>
        </w:r>
      </w:ins>
      <w:ins w:id="2534" w:author="Microsoft Office User" w:date="2023-05-21T18:09:00Z">
        <w:r w:rsidR="009C0600">
          <w:t xml:space="preserve"> representa las diferentes ofertas que existen en el sistema. Una oferta contiene el nombre la empresa que la crea, un título significativo, la ciudad donde realizar</w:t>
        </w:r>
      </w:ins>
      <w:ins w:id="2535" w:author="Microsoft Office User" w:date="2023-05-21T18:10:00Z">
        <w:r w:rsidR="009C0600">
          <w:t>á el trabajo, un nombre y teléfono de contacto. Por otro lado, contiene la descripción de la oferta que incluye, entre otros, la titulación requerida</w:t>
        </w:r>
      </w:ins>
      <w:ins w:id="2536" w:author="Microsoft Office User" w:date="2023-05-21T18:11:00Z">
        <w:r w:rsidR="009C0600">
          <w:t xml:space="preserve"> para la misma y la nota media. También establece los niveles que el candidato debe tener </w:t>
        </w:r>
      </w:ins>
      <w:ins w:id="2537" w:author="Microsoft Office User" w:date="2023-05-21T18:14:00Z">
        <w:r w:rsidR="009C0600">
          <w:t>en relación con</w:t>
        </w:r>
      </w:ins>
      <w:ins w:id="2538" w:author="Microsoft Office User" w:date="2023-05-21T18:11:00Z">
        <w:r w:rsidR="009C0600">
          <w:t xml:space="preserve"> los </w:t>
        </w:r>
      </w:ins>
      <w:ins w:id="2539" w:author="Microsoft Office User" w:date="2023-05-21T18:12:00Z">
        <w:r w:rsidR="009C0600">
          <w:t>idiomas, soft-skills</w:t>
        </w:r>
      </w:ins>
      <w:ins w:id="2540" w:author="Microsoft Office User" w:date="2023-05-21T18:14:00Z">
        <w:r w:rsidR="009C0600">
          <w:t>, competencias y lenguajes de programación,</w:t>
        </w:r>
      </w:ins>
      <w:del w:id="2541" w:author="Microsoft Office User" w:date="2023-05-21T18:14:00Z">
        <w:r w:rsidR="00800C64" w:rsidDel="009C0600">
          <w:delText>Este recurso representa todas aquellas ofertas</w:delText>
        </w:r>
        <w:r w:rsidDel="009C0600">
          <w:delText xml:space="preserve">, </w:delText>
        </w:r>
        <w:commentRangeStart w:id="2542"/>
        <w:r w:rsidDel="009C0600">
          <w:delText>que, las crean las empresas y se les asignan a los alumnos</w:delText>
        </w:r>
        <w:commentRangeEnd w:id="2542"/>
        <w:r w:rsidR="00800C64" w:rsidDel="009C0600">
          <w:rPr>
            <w:rStyle w:val="Refdecomentario"/>
          </w:rPr>
          <w:commentReference w:id="2542"/>
        </w:r>
        <w:r w:rsidDel="009C0600">
          <w:delText>. Los atributos de la oferta son:</w:delText>
        </w:r>
      </w:del>
      <w:ins w:id="2543" w:author="Microsoft Office User" w:date="2023-05-21T18:13:00Z">
        <w:r w:rsidR="009C0600">
          <w:t xml:space="preserve"> cuyo valor asignado es: no aplica, nivel básico, nivel medio y nivel avanzado. Los niveles necesarios por cada oferta son: </w:t>
        </w:r>
      </w:ins>
    </w:p>
    <w:p w14:paraId="352C9D65" w14:textId="77777777" w:rsidR="000177C2" w:rsidRDefault="009C0600" w:rsidP="000177C2">
      <w:pPr>
        <w:pStyle w:val="Prrafodelista"/>
        <w:numPr>
          <w:ilvl w:val="2"/>
          <w:numId w:val="18"/>
        </w:numPr>
        <w:ind w:left="1276"/>
        <w:rPr>
          <w:ins w:id="2544" w:author="Microsoft Office User" w:date="2023-06-05T21:47:00Z"/>
        </w:rPr>
      </w:pPr>
      <w:ins w:id="2545" w:author="Microsoft Office User" w:date="2023-05-21T18:13:00Z">
        <w:r>
          <w:t>Idiomas: inglés, alemán y francés.</w:t>
        </w:r>
      </w:ins>
    </w:p>
    <w:p w14:paraId="3A0245A8" w14:textId="77777777" w:rsidR="000177C2" w:rsidRDefault="009C0600" w:rsidP="000177C2">
      <w:pPr>
        <w:pStyle w:val="Prrafodelista"/>
        <w:numPr>
          <w:ilvl w:val="2"/>
          <w:numId w:val="18"/>
        </w:numPr>
        <w:ind w:left="1276"/>
        <w:rPr>
          <w:ins w:id="2546" w:author="Microsoft Office User" w:date="2023-06-05T21:47:00Z"/>
        </w:rPr>
      </w:pPr>
      <w:ins w:id="2547" w:author="Microsoft Office User" w:date="2023-05-21T18:13:00Z">
        <w:r>
          <w:t>Soft-Skills: trabajo en equipo y comunicación.</w:t>
        </w:r>
      </w:ins>
    </w:p>
    <w:p w14:paraId="26167999" w14:textId="77777777" w:rsidR="000177C2" w:rsidRDefault="009C0600" w:rsidP="000177C2">
      <w:pPr>
        <w:pStyle w:val="Prrafodelista"/>
        <w:numPr>
          <w:ilvl w:val="2"/>
          <w:numId w:val="18"/>
        </w:numPr>
        <w:ind w:left="1276"/>
        <w:rPr>
          <w:ins w:id="2548" w:author="Microsoft Office User" w:date="2023-06-05T21:47:00Z"/>
        </w:rPr>
      </w:pPr>
      <w:ins w:id="2549" w:author="Microsoft Office User" w:date="2023-05-21T18:13:00Z">
        <w:r>
          <w:t>Competencias: matemáticas, estadística, gestión de proyectos, sostenibilidad y big data.</w:t>
        </w:r>
      </w:ins>
    </w:p>
    <w:p w14:paraId="3E9F2446" w14:textId="2C1B158C" w:rsidR="009C0600" w:rsidRDefault="009C0600">
      <w:pPr>
        <w:pStyle w:val="Prrafodelista"/>
        <w:numPr>
          <w:ilvl w:val="2"/>
          <w:numId w:val="18"/>
        </w:numPr>
        <w:ind w:left="1276"/>
        <w:rPr>
          <w:ins w:id="2550" w:author="Microsoft Office User" w:date="2023-05-21T18:16:00Z"/>
        </w:rPr>
        <w:pPrChange w:id="2551" w:author="Microsoft Office User" w:date="2023-06-05T21:47:00Z">
          <w:pPr>
            <w:pStyle w:val="Prrafodelista"/>
            <w:numPr>
              <w:ilvl w:val="2"/>
              <w:numId w:val="18"/>
            </w:numPr>
            <w:ind w:left="1701" w:hanging="360"/>
          </w:pPr>
        </w:pPrChange>
      </w:pPr>
      <w:ins w:id="2552" w:author="Microsoft Office User" w:date="2023-05-21T18:13:00Z">
        <w:r>
          <w:t>Programación: nivel de programación en general.</w:t>
        </w:r>
      </w:ins>
    </w:p>
    <w:p w14:paraId="33EA8881" w14:textId="2C8C5BE1" w:rsidR="009C0600" w:rsidRDefault="009C0600">
      <w:pPr>
        <w:pStyle w:val="Prrafodelista"/>
        <w:ind w:left="567"/>
        <w:rPr>
          <w:ins w:id="2553" w:author="Microsoft Office User" w:date="2023-05-21T18:16:00Z"/>
        </w:rPr>
        <w:pPrChange w:id="2554" w:author="Microsoft Office User" w:date="2023-05-21T18:16:00Z">
          <w:pPr>
            <w:pStyle w:val="Prrafodelista"/>
            <w:numPr>
              <w:ilvl w:val="2"/>
              <w:numId w:val="18"/>
            </w:numPr>
            <w:ind w:left="1701" w:hanging="360"/>
          </w:pPr>
        </w:pPrChange>
      </w:pPr>
      <w:ins w:id="2555" w:author="Microsoft Office User" w:date="2023-05-21T18:16:00Z">
        <w:r>
          <w:t xml:space="preserve">Eventualmente la oferta podrá ser asignada y, en </w:t>
        </w:r>
      </w:ins>
      <w:ins w:id="2556" w:author="Microsoft Office User" w:date="2023-05-21T18:17:00Z">
        <w:r>
          <w:t>ese caso, contendrá una referencia al recurso Alumno al que se le ha asignado la oferta.</w:t>
        </w:r>
      </w:ins>
    </w:p>
    <w:p w14:paraId="15FC1B7D" w14:textId="77777777" w:rsidR="009C0600" w:rsidRDefault="009C0600">
      <w:pPr>
        <w:rPr>
          <w:ins w:id="2557" w:author="Microsoft Office User" w:date="2023-05-21T18:13:00Z"/>
        </w:rPr>
        <w:pPrChange w:id="2558" w:author="Microsoft Office User" w:date="2023-05-21T18:16:00Z">
          <w:pPr>
            <w:pStyle w:val="Prrafodelista"/>
            <w:numPr>
              <w:ilvl w:val="2"/>
              <w:numId w:val="18"/>
            </w:numPr>
            <w:ind w:left="1701" w:hanging="360"/>
          </w:pPr>
        </w:pPrChange>
      </w:pPr>
    </w:p>
    <w:p w14:paraId="06EF51F4" w14:textId="77777777" w:rsidR="009C0600" w:rsidRDefault="009C0600">
      <w:pPr>
        <w:pStyle w:val="Prrafodelista"/>
        <w:ind w:left="567"/>
        <w:pPrChange w:id="2559" w:author="Microsoft Office User" w:date="2023-05-21T18:13:00Z">
          <w:pPr>
            <w:pStyle w:val="Prrafodelista"/>
            <w:numPr>
              <w:numId w:val="18"/>
            </w:numPr>
            <w:ind w:left="567" w:hanging="360"/>
          </w:pPr>
        </w:pPrChange>
      </w:pPr>
    </w:p>
    <w:p w14:paraId="6A4F7DA2" w14:textId="1B911840" w:rsidR="00C0626B" w:rsidDel="009C0600" w:rsidRDefault="00C0626B">
      <w:pPr>
        <w:pStyle w:val="Prrafodelista"/>
        <w:numPr>
          <w:ilvl w:val="1"/>
          <w:numId w:val="18"/>
        </w:numPr>
        <w:ind w:left="1134"/>
        <w:rPr>
          <w:del w:id="2560" w:author="Microsoft Office User" w:date="2023-05-21T18:15:00Z"/>
        </w:rPr>
      </w:pPr>
      <w:del w:id="2561" w:author="Microsoft Office User" w:date="2023-05-21T18:15:00Z">
        <w:r w:rsidRPr="002C0BB3" w:rsidDel="009C0600">
          <w:rPr>
            <w:u w:val="single"/>
          </w:rPr>
          <w:delText>Nombre de la empresa</w:delText>
        </w:r>
        <w:r w:rsidDel="009C0600">
          <w:delText>: Nombre de la empresa que realiza la oferta.</w:delText>
        </w:r>
      </w:del>
    </w:p>
    <w:p w14:paraId="0693AB00" w14:textId="050A6820" w:rsidR="00C0626B" w:rsidDel="009C0600" w:rsidRDefault="00C0626B">
      <w:pPr>
        <w:pStyle w:val="Prrafodelista"/>
        <w:numPr>
          <w:ilvl w:val="1"/>
          <w:numId w:val="18"/>
        </w:numPr>
        <w:ind w:left="1134"/>
        <w:rPr>
          <w:del w:id="2562" w:author="Microsoft Office User" w:date="2023-05-21T18:15:00Z"/>
        </w:rPr>
      </w:pPr>
      <w:del w:id="2563" w:author="Microsoft Office User" w:date="2023-05-21T18:15:00Z">
        <w:r w:rsidRPr="002C0BB3" w:rsidDel="009C0600">
          <w:rPr>
            <w:u w:val="single"/>
          </w:rPr>
          <w:delText>Título de la oferta</w:delText>
        </w:r>
        <w:r w:rsidDel="009C0600">
          <w:delText>: Titulo y descripción de la oferta, ej: Analista Jr. data science.</w:delText>
        </w:r>
      </w:del>
    </w:p>
    <w:p w14:paraId="6A13D373" w14:textId="54407B2F" w:rsidR="00C0626B" w:rsidDel="009C0600" w:rsidRDefault="00C0626B">
      <w:pPr>
        <w:pStyle w:val="Prrafodelista"/>
        <w:numPr>
          <w:ilvl w:val="1"/>
          <w:numId w:val="18"/>
        </w:numPr>
        <w:ind w:left="1134"/>
        <w:rPr>
          <w:del w:id="2564" w:author="Microsoft Office User" w:date="2023-05-21T18:15:00Z"/>
        </w:rPr>
      </w:pPr>
      <w:del w:id="2565" w:author="Microsoft Office User" w:date="2023-05-21T18:15:00Z">
        <w:r w:rsidRPr="002C0BB3" w:rsidDel="009C0600">
          <w:rPr>
            <w:u w:val="single"/>
          </w:rPr>
          <w:delText>Alumno</w:delText>
        </w:r>
        <w:r w:rsidDel="009C0600">
          <w:delText>: alumno asociado a esa oferta de trabajo (en el caso de que la oferta esté asignada a un alumno).</w:delText>
        </w:r>
      </w:del>
    </w:p>
    <w:p w14:paraId="15A3C250" w14:textId="24B997F8" w:rsidR="00C0626B" w:rsidDel="009C0600" w:rsidRDefault="00C0626B">
      <w:pPr>
        <w:pStyle w:val="Prrafodelista"/>
        <w:numPr>
          <w:ilvl w:val="1"/>
          <w:numId w:val="18"/>
        </w:numPr>
        <w:ind w:left="1134"/>
        <w:rPr>
          <w:del w:id="2566" w:author="Microsoft Office User" w:date="2023-05-21T18:15:00Z"/>
        </w:rPr>
      </w:pPr>
      <w:del w:id="2567" w:author="Microsoft Office User" w:date="2023-05-21T18:15:00Z">
        <w:r w:rsidRPr="002C0BB3" w:rsidDel="009C0600">
          <w:rPr>
            <w:u w:val="single"/>
          </w:rPr>
          <w:delText>Ciudad</w:delText>
        </w:r>
        <w:r w:rsidDel="009C0600">
          <w:delText>: Ciudad donde se realizará el trabajo.</w:delText>
        </w:r>
      </w:del>
    </w:p>
    <w:p w14:paraId="59EC017D" w14:textId="024A1C6A" w:rsidR="00541F13" w:rsidRPr="00541F13" w:rsidDel="009C0600" w:rsidRDefault="00541F13">
      <w:pPr>
        <w:pStyle w:val="Prrafodelista"/>
        <w:numPr>
          <w:ilvl w:val="1"/>
          <w:numId w:val="18"/>
        </w:numPr>
        <w:ind w:left="1134"/>
        <w:rPr>
          <w:del w:id="2568" w:author="Microsoft Office User" w:date="2023-05-21T18:15:00Z"/>
        </w:rPr>
      </w:pPr>
      <w:del w:id="2569" w:author="Microsoft Office User" w:date="2023-05-21T18:15:00Z">
        <w:r w:rsidDel="009C0600">
          <w:rPr>
            <w:u w:val="single"/>
          </w:rPr>
          <w:delText>Teléfono de contacto:</w:delText>
        </w:r>
        <w:r w:rsidDel="009C0600">
          <w:delText xml:space="preserve"> Teléfono de contacto de la persona responsable de la oferta.</w:delText>
        </w:r>
      </w:del>
    </w:p>
    <w:p w14:paraId="5E092325" w14:textId="420E4F16" w:rsidR="00541F13" w:rsidDel="009C0600" w:rsidRDefault="00541F13">
      <w:pPr>
        <w:pStyle w:val="Prrafodelista"/>
        <w:numPr>
          <w:ilvl w:val="1"/>
          <w:numId w:val="18"/>
        </w:numPr>
        <w:ind w:left="1134"/>
        <w:rPr>
          <w:del w:id="2570" w:author="Microsoft Office User" w:date="2023-05-21T18:15:00Z"/>
        </w:rPr>
      </w:pPr>
      <w:del w:id="2571" w:author="Microsoft Office User" w:date="2023-05-21T18:15:00Z">
        <w:r w:rsidDel="009C0600">
          <w:rPr>
            <w:u w:val="single"/>
          </w:rPr>
          <w:delText>Nombre de contacto:</w:delText>
        </w:r>
        <w:r w:rsidDel="009C0600">
          <w:delText xml:space="preserve"> Nombre de contacto de la persona responsable de la oferta.</w:delText>
        </w:r>
      </w:del>
    </w:p>
    <w:p w14:paraId="4662413E" w14:textId="3F6B7E0D" w:rsidR="00C0626B" w:rsidDel="009C0600" w:rsidRDefault="00C0626B">
      <w:pPr>
        <w:pStyle w:val="Prrafodelista"/>
        <w:numPr>
          <w:ilvl w:val="1"/>
          <w:numId w:val="18"/>
        </w:numPr>
        <w:ind w:left="1134"/>
        <w:rPr>
          <w:del w:id="2572" w:author="Microsoft Office User" w:date="2023-05-21T18:15:00Z"/>
        </w:rPr>
      </w:pPr>
      <w:del w:id="2573" w:author="Microsoft Office User" w:date="2023-05-21T18:15:00Z">
        <w:r w:rsidRPr="002C0BB3" w:rsidDel="009C0600">
          <w:rPr>
            <w:u w:val="single"/>
          </w:rPr>
          <w:delText>Grado</w:delText>
        </w:r>
        <w:r w:rsidDel="009C0600">
          <w:delText>: Grado requerido para</w:delText>
        </w:r>
        <w:r w:rsidRPr="00DC183D" w:rsidDel="009C0600">
          <w:delText xml:space="preserve"> </w:delText>
        </w:r>
        <w:r w:rsidDel="009C0600">
          <w:delText>optar por la oferta de trabajo. Los grados disponibles son: Ingeniería Informática, Ingeniería Industrial, Ingeniería de Telecomunicaciones, Data scientist, Matemáticas, Física, ADE, Derecho, Marketing y Sociología.</w:delText>
        </w:r>
      </w:del>
    </w:p>
    <w:p w14:paraId="426DBA9E" w14:textId="26053944" w:rsidR="00C0626B" w:rsidDel="009C0600" w:rsidRDefault="00C0626B">
      <w:pPr>
        <w:pStyle w:val="Prrafodelista"/>
        <w:numPr>
          <w:ilvl w:val="1"/>
          <w:numId w:val="18"/>
        </w:numPr>
        <w:ind w:left="1134"/>
        <w:rPr>
          <w:del w:id="2574" w:author="Microsoft Office User" w:date="2023-05-21T18:15:00Z"/>
        </w:rPr>
      </w:pPr>
      <w:del w:id="2575" w:author="Microsoft Office User" w:date="2023-05-21T18:15:00Z">
        <w:r w:rsidRPr="002C0BB3" w:rsidDel="009C0600">
          <w:rPr>
            <w:u w:val="single"/>
          </w:rPr>
          <w:delText>Nota media</w:delText>
        </w:r>
        <w:r w:rsidDel="009C0600">
          <w:delText>: Nota media mínima para optar por la oferta de trabajo.</w:delText>
        </w:r>
      </w:del>
    </w:p>
    <w:p w14:paraId="68A4FD4E" w14:textId="15EDEF27" w:rsidR="00E11E26" w:rsidDel="009C0600" w:rsidRDefault="006D0BA9">
      <w:pPr>
        <w:pStyle w:val="Prrafodelista"/>
        <w:numPr>
          <w:ilvl w:val="1"/>
          <w:numId w:val="18"/>
        </w:numPr>
        <w:ind w:left="1134"/>
        <w:rPr>
          <w:del w:id="2576" w:author="Microsoft Office User" w:date="2023-05-21T18:15:00Z"/>
        </w:rPr>
      </w:pPr>
      <w:del w:id="2577" w:author="Microsoft Office User" w:date="2023-05-21T18:15:00Z">
        <w:r w:rsidRPr="006D0BA9" w:rsidDel="009C0600">
          <w:rPr>
            <w:u w:val="single"/>
          </w:rPr>
          <w:delText>Niveles</w:delText>
        </w:r>
        <w:r w:rsidDel="009C0600">
          <w:delText xml:space="preserve">: </w:delText>
        </w:r>
        <w:r w:rsidR="00E11E26" w:rsidDel="009C0600">
          <w:delText>Las ofertas requieren ciertos niveles de idiomas</w:delText>
        </w:r>
        <w:r w:rsidR="00782AD9" w:rsidDel="009C0600">
          <w:delText>, de soft-skills,</w:delText>
        </w:r>
        <w:r w:rsidR="00E11E26" w:rsidDel="009C0600">
          <w:delText xml:space="preserve"> de competencias</w:delText>
        </w:r>
        <w:r w:rsidR="00782AD9" w:rsidDel="009C0600">
          <w:delText xml:space="preserve"> y lenguajes de programación</w:delText>
        </w:r>
        <w:r w:rsidR="00E11E26" w:rsidDel="009C0600">
          <w:delText xml:space="preserve">, cuyo valor asignado es: </w:delText>
        </w:r>
        <w:r w:rsidR="00C9321E" w:rsidDel="009C0600">
          <w:delText>no aplica, nivel básico, nivel medio y nivel avanzado. Los niveles necesarios por cada oferta son:</w:delText>
        </w:r>
        <w:r w:rsidR="00E11E26" w:rsidDel="009C0600">
          <w:delText xml:space="preserve"> </w:delText>
        </w:r>
      </w:del>
    </w:p>
    <w:p w14:paraId="05E1C129" w14:textId="62C21D61" w:rsidR="00C9321E" w:rsidDel="009C0600" w:rsidRDefault="00C9321E">
      <w:pPr>
        <w:pStyle w:val="Prrafodelista"/>
        <w:numPr>
          <w:ilvl w:val="2"/>
          <w:numId w:val="18"/>
        </w:numPr>
        <w:ind w:left="1701"/>
        <w:rPr>
          <w:del w:id="2578" w:author="Microsoft Office User" w:date="2023-05-21T18:15:00Z"/>
        </w:rPr>
      </w:pPr>
      <w:del w:id="2579" w:author="Microsoft Office User" w:date="2023-05-21T18:15:00Z">
        <w:r w:rsidDel="009C0600">
          <w:delText>Idiomas: inglés, alemán y francés.</w:delText>
        </w:r>
      </w:del>
    </w:p>
    <w:p w14:paraId="53305F5D" w14:textId="22B41808" w:rsidR="00C9321E" w:rsidDel="009C0600" w:rsidRDefault="00C9321E">
      <w:pPr>
        <w:pStyle w:val="Prrafodelista"/>
        <w:numPr>
          <w:ilvl w:val="2"/>
          <w:numId w:val="18"/>
        </w:numPr>
        <w:ind w:left="1701"/>
        <w:rPr>
          <w:del w:id="2580" w:author="Microsoft Office User" w:date="2023-05-21T18:15:00Z"/>
        </w:rPr>
      </w:pPr>
      <w:del w:id="2581" w:author="Microsoft Office User" w:date="2023-05-21T18:15:00Z">
        <w:r w:rsidDel="009C0600">
          <w:delText>Soft</w:delText>
        </w:r>
        <w:r w:rsidR="00782AD9" w:rsidDel="009C0600">
          <w:delText>-Skills:</w:delText>
        </w:r>
        <w:r w:rsidR="006D0BA9" w:rsidDel="009C0600">
          <w:delText xml:space="preserve"> </w:delText>
        </w:r>
        <w:r w:rsidR="00782AD9" w:rsidDel="009C0600">
          <w:delText>trabajo en equipo</w:delText>
        </w:r>
        <w:r w:rsidR="006D0BA9" w:rsidDel="009C0600">
          <w:delText xml:space="preserve"> y</w:delText>
        </w:r>
        <w:r w:rsidR="00782AD9" w:rsidDel="009C0600">
          <w:delText xml:space="preserve"> comunicación</w:delText>
        </w:r>
        <w:r w:rsidR="006D0BA9" w:rsidDel="009C0600">
          <w:delText>.</w:delText>
        </w:r>
      </w:del>
    </w:p>
    <w:p w14:paraId="140F8650" w14:textId="55BD1AAD" w:rsidR="00782AD9" w:rsidDel="009C0600" w:rsidRDefault="00782AD9">
      <w:pPr>
        <w:pStyle w:val="Prrafodelista"/>
        <w:numPr>
          <w:ilvl w:val="2"/>
          <w:numId w:val="18"/>
        </w:numPr>
        <w:ind w:left="1701"/>
        <w:rPr>
          <w:del w:id="2582" w:author="Microsoft Office User" w:date="2023-05-21T18:15:00Z"/>
        </w:rPr>
      </w:pPr>
      <w:del w:id="2583" w:author="Microsoft Office User" w:date="2023-05-21T18:15:00Z">
        <w:r w:rsidDel="009C0600">
          <w:delText>Competencias: matemáticas, estadística, gestión de proyectos,</w:delText>
        </w:r>
        <w:r w:rsidR="006D0BA9" w:rsidDel="009C0600">
          <w:delText xml:space="preserve"> </w:delText>
        </w:r>
        <w:r w:rsidDel="009C0600">
          <w:delText>sostenibilidad</w:delText>
        </w:r>
        <w:r w:rsidR="00AD334A" w:rsidDel="009C0600">
          <w:delText xml:space="preserve"> y</w:delText>
        </w:r>
        <w:r w:rsidDel="009C0600">
          <w:delText xml:space="preserve"> big data.</w:delText>
        </w:r>
      </w:del>
    </w:p>
    <w:p w14:paraId="5615453C" w14:textId="7EC333F0" w:rsidR="00782AD9" w:rsidDel="009C0600" w:rsidRDefault="00782AD9">
      <w:pPr>
        <w:pStyle w:val="Prrafodelista"/>
        <w:numPr>
          <w:ilvl w:val="2"/>
          <w:numId w:val="18"/>
        </w:numPr>
        <w:ind w:left="1701"/>
        <w:rPr>
          <w:del w:id="2584" w:author="Microsoft Office User" w:date="2023-05-21T18:15:00Z"/>
        </w:rPr>
      </w:pPr>
      <w:del w:id="2585" w:author="Microsoft Office User" w:date="2023-05-21T18:15:00Z">
        <w:r w:rsidDel="009C0600">
          <w:delText xml:space="preserve">Programación: </w:delText>
        </w:r>
        <w:r w:rsidR="006D0BA9" w:rsidDel="009C0600">
          <w:delText>nivel de programación en general.</w:delText>
        </w:r>
      </w:del>
    </w:p>
    <w:p w14:paraId="0FB1957B" w14:textId="66639DE1" w:rsidR="00C0626B" w:rsidDel="009C0600" w:rsidRDefault="00541F13">
      <w:pPr>
        <w:pStyle w:val="Prrafodelista"/>
        <w:numPr>
          <w:ilvl w:val="1"/>
          <w:numId w:val="18"/>
        </w:numPr>
        <w:ind w:left="1134"/>
        <w:rPr>
          <w:del w:id="2586" w:author="Microsoft Office User" w:date="2023-05-21T18:15:00Z"/>
        </w:rPr>
      </w:pPr>
      <w:del w:id="2587" w:author="Microsoft Office User" w:date="2023-05-21T18:15:00Z">
        <w:r w:rsidDel="009C0600">
          <w:rPr>
            <w:u w:val="single"/>
          </w:rPr>
          <w:delText>Estado</w:delText>
        </w:r>
        <w:r w:rsidR="00C0626B" w:rsidDel="009C0600">
          <w:delText>: Indica si la oferta está asignada o no.</w:delText>
        </w:r>
      </w:del>
    </w:p>
    <w:p w14:paraId="2AC0396C" w14:textId="019E8339" w:rsidR="00C0626B" w:rsidRDefault="00C0626B">
      <w:pPr>
        <w:pStyle w:val="Prrafodelista"/>
        <w:numPr>
          <w:ilvl w:val="0"/>
          <w:numId w:val="18"/>
        </w:numPr>
        <w:ind w:left="567"/>
      </w:pPr>
      <w:r>
        <w:t>Ofertas:</w:t>
      </w:r>
      <w:r w:rsidRPr="009C6DA3">
        <w:t xml:space="preserve"> </w:t>
      </w:r>
      <w:r w:rsidR="00A4577E">
        <w:t>p</w:t>
      </w:r>
      <w:r>
        <w:t>ermite listar todas las ofertas y también permite registrar una nueva oferta.</w:t>
      </w:r>
    </w:p>
    <w:p w14:paraId="4667C8CF" w14:textId="6335CF29" w:rsidR="00285CC5" w:rsidRDefault="00396430" w:rsidP="00285CC5">
      <w:pPr>
        <w:pStyle w:val="Prrafodelista"/>
        <w:numPr>
          <w:ilvl w:val="0"/>
          <w:numId w:val="18"/>
        </w:numPr>
        <w:ind w:left="567"/>
        <w:rPr>
          <w:ins w:id="2588" w:author="Microsoft Office User" w:date="2023-05-21T18:17:00Z"/>
        </w:rPr>
      </w:pPr>
      <w:r>
        <w:t xml:space="preserve">CV: </w:t>
      </w:r>
      <w:r w:rsidR="00A4577E">
        <w:t>e</w:t>
      </w:r>
      <w:ins w:id="2589" w:author="Microsoft Office User" w:date="2023-05-21T18:17:00Z">
        <w:r w:rsidR="00285CC5">
          <w:t>ste recurso representa l</w:t>
        </w:r>
      </w:ins>
      <w:ins w:id="2590" w:author="Microsoft Office User" w:date="2023-05-21T18:18:00Z">
        <w:r w:rsidR="00285CC5">
          <w:t>o</w:t>
        </w:r>
      </w:ins>
      <w:ins w:id="2591" w:author="Microsoft Office User" w:date="2023-05-21T18:17:00Z">
        <w:r w:rsidR="00285CC5">
          <w:t xml:space="preserve">s </w:t>
        </w:r>
      </w:ins>
      <w:ins w:id="2592" w:author="Microsoft Office User" w:date="2023-05-21T18:18:00Z">
        <w:r w:rsidR="00285CC5">
          <w:t>C</w:t>
        </w:r>
        <w:r w:rsidR="00285CC5" w:rsidRPr="009019D7">
          <w:t>urriculum</w:t>
        </w:r>
        <w:r w:rsidR="00285CC5">
          <w:t xml:space="preserve"> Vitae creados por cada alumno</w:t>
        </w:r>
      </w:ins>
      <w:ins w:id="2593" w:author="Microsoft Office User" w:date="2023-05-21T18:17:00Z">
        <w:r w:rsidR="00285CC5">
          <w:t xml:space="preserve"> que existen en el sistema. Una </w:t>
        </w:r>
      </w:ins>
      <w:ins w:id="2594" w:author="Microsoft Office User" w:date="2023-05-21T18:18:00Z">
        <w:r w:rsidR="00285CC5">
          <w:t>CV</w:t>
        </w:r>
      </w:ins>
      <w:ins w:id="2595" w:author="Microsoft Office User" w:date="2023-05-21T18:17:00Z">
        <w:r w:rsidR="00285CC5">
          <w:t xml:space="preserve"> contiene </w:t>
        </w:r>
      </w:ins>
      <w:ins w:id="2596" w:author="Microsoft Office User" w:date="2023-05-21T18:19:00Z">
        <w:r w:rsidR="00C614E8">
          <w:t>una referencia</w:t>
        </w:r>
      </w:ins>
      <w:ins w:id="2597" w:author="Microsoft Office User" w:date="2023-05-21T18:17:00Z">
        <w:r w:rsidR="00285CC5">
          <w:t xml:space="preserve"> </w:t>
        </w:r>
      </w:ins>
      <w:ins w:id="2598" w:author="Microsoft Office User" w:date="2023-05-21T18:19:00Z">
        <w:r w:rsidR="00285CC5">
          <w:t xml:space="preserve">alumno </w:t>
        </w:r>
        <w:r w:rsidR="00C614E8">
          <w:t>que lo ha creado</w:t>
        </w:r>
      </w:ins>
      <w:ins w:id="2599" w:author="Microsoft Office User" w:date="2023-05-21T18:17:00Z">
        <w:r w:rsidR="00285CC5">
          <w:t xml:space="preserve">, </w:t>
        </w:r>
      </w:ins>
      <w:ins w:id="2600" w:author="Microsoft Office User" w:date="2023-05-21T18:19:00Z">
        <w:r w:rsidR="00C614E8">
          <w:t>el grado que ha cursado/estudiado el alumno</w:t>
        </w:r>
      </w:ins>
      <w:ins w:id="2601" w:author="Microsoft Office User" w:date="2023-05-21T18:20:00Z">
        <w:r w:rsidR="00C614E8">
          <w:t xml:space="preserve"> y la nota media obtenida durante sus estudios. </w:t>
        </w:r>
      </w:ins>
      <w:ins w:id="2602" w:author="Microsoft Office User" w:date="2023-05-21T18:17:00Z">
        <w:r w:rsidR="00285CC5">
          <w:t xml:space="preserve">También establece los niveles que el candidato debe tener en relación con los idiomas, soft-skills, competencias y lenguajes de programación, cuyo valor asignado es: no aplica, nivel básico, nivel medio y nivel avanzado. Los niveles necesarios por cada </w:t>
        </w:r>
      </w:ins>
      <w:ins w:id="2603" w:author="Microsoft Office User" w:date="2023-05-21T18:21:00Z">
        <w:r w:rsidR="00C614E8">
          <w:t>CV</w:t>
        </w:r>
      </w:ins>
      <w:ins w:id="2604" w:author="Microsoft Office User" w:date="2023-05-21T18:17:00Z">
        <w:r w:rsidR="00285CC5">
          <w:t xml:space="preserve"> son: </w:t>
        </w:r>
      </w:ins>
    </w:p>
    <w:p w14:paraId="747CB2D8" w14:textId="32E416E9" w:rsidR="00396430" w:rsidDel="00C614E8" w:rsidRDefault="00396430">
      <w:pPr>
        <w:pStyle w:val="Prrafodelista"/>
        <w:ind w:left="1276"/>
        <w:rPr>
          <w:del w:id="2605" w:author="Microsoft Office User" w:date="2023-05-21T18:21:00Z"/>
        </w:rPr>
        <w:pPrChange w:id="2606" w:author="Microsoft Office User" w:date="2023-05-21T18:17:00Z">
          <w:pPr>
            <w:pStyle w:val="Prrafodelista"/>
            <w:numPr>
              <w:numId w:val="18"/>
            </w:numPr>
            <w:ind w:left="567" w:hanging="360"/>
          </w:pPr>
        </w:pPrChange>
      </w:pPr>
      <w:del w:id="2607" w:author="Microsoft Office User" w:date="2023-05-21T18:21:00Z">
        <w:r w:rsidDel="00C614E8">
          <w:delText>El recurso CV representa los C</w:delText>
        </w:r>
        <w:r w:rsidRPr="009019D7" w:rsidDel="00C614E8">
          <w:delText>urriculum</w:delText>
        </w:r>
        <w:r w:rsidDel="00C614E8">
          <w:delText xml:space="preserve"> Vitae creados por cada alumno, dicho CV se crea por el propio alumno y también puede ser modificado. Los atributos del CV son:</w:delText>
        </w:r>
      </w:del>
    </w:p>
    <w:p w14:paraId="6EE60E96" w14:textId="0FCB1B0F" w:rsidR="00396430" w:rsidDel="00C614E8" w:rsidRDefault="00396430" w:rsidP="003769BF">
      <w:pPr>
        <w:pStyle w:val="Prrafodelista"/>
        <w:numPr>
          <w:ilvl w:val="1"/>
          <w:numId w:val="18"/>
        </w:numPr>
        <w:ind w:left="1276"/>
        <w:rPr>
          <w:del w:id="2608" w:author="Microsoft Office User" w:date="2023-05-21T18:21:00Z"/>
        </w:rPr>
      </w:pPr>
      <w:del w:id="2609" w:author="Microsoft Office User" w:date="2023-05-21T18:21:00Z">
        <w:r w:rsidRPr="00AD334A" w:rsidDel="00C614E8">
          <w:rPr>
            <w:u w:val="single"/>
          </w:rPr>
          <w:delText>Alumno</w:delText>
        </w:r>
        <w:r w:rsidDel="00C614E8">
          <w:delText>: Alumno asociado al CV.</w:delText>
        </w:r>
      </w:del>
    </w:p>
    <w:p w14:paraId="0ACA9618" w14:textId="11C40DBB" w:rsidR="00396430" w:rsidDel="00C614E8" w:rsidRDefault="00396430" w:rsidP="003769BF">
      <w:pPr>
        <w:pStyle w:val="Prrafodelista"/>
        <w:numPr>
          <w:ilvl w:val="1"/>
          <w:numId w:val="18"/>
        </w:numPr>
        <w:ind w:left="1276"/>
        <w:rPr>
          <w:del w:id="2610" w:author="Microsoft Office User" w:date="2023-05-21T18:21:00Z"/>
        </w:rPr>
      </w:pPr>
      <w:del w:id="2611" w:author="Microsoft Office User" w:date="2023-05-21T18:21:00Z">
        <w:r w:rsidRPr="00AD334A" w:rsidDel="00C614E8">
          <w:rPr>
            <w:u w:val="single"/>
          </w:rPr>
          <w:delText>Grado</w:delText>
        </w:r>
        <w:r w:rsidDel="00C614E8">
          <w:delText>: Grado cursado/estudiado por el alumno. Los grados disponibles son: Ingeniería Informática, Ingeniería Industrial, Ingeniería de Telecomunicaciones, Data scientist, Matemáticas, Física, ADE, Derecho, Marketing y Sociología.</w:delText>
        </w:r>
      </w:del>
    </w:p>
    <w:p w14:paraId="18ECC51A" w14:textId="4F8D0559" w:rsidR="00396430" w:rsidDel="00C614E8" w:rsidRDefault="00396430" w:rsidP="003769BF">
      <w:pPr>
        <w:pStyle w:val="Prrafodelista"/>
        <w:numPr>
          <w:ilvl w:val="1"/>
          <w:numId w:val="18"/>
        </w:numPr>
        <w:ind w:left="1276"/>
        <w:rPr>
          <w:del w:id="2612" w:author="Microsoft Office User" w:date="2023-05-21T18:21:00Z"/>
        </w:rPr>
      </w:pPr>
      <w:del w:id="2613" w:author="Microsoft Office User" w:date="2023-05-21T18:21:00Z">
        <w:r w:rsidRPr="00AD334A" w:rsidDel="00C614E8">
          <w:rPr>
            <w:u w:val="single"/>
          </w:rPr>
          <w:delText>Nota media</w:delText>
        </w:r>
        <w:r w:rsidDel="00C614E8">
          <w:delText>: Nota media obtenida por el alumno en sus estudios.</w:delText>
        </w:r>
      </w:del>
    </w:p>
    <w:p w14:paraId="5FA18144" w14:textId="75C792D2" w:rsidR="006D0BA9" w:rsidDel="00C614E8" w:rsidRDefault="006D0BA9" w:rsidP="003769BF">
      <w:pPr>
        <w:pStyle w:val="Prrafodelista"/>
        <w:numPr>
          <w:ilvl w:val="1"/>
          <w:numId w:val="18"/>
        </w:numPr>
        <w:ind w:left="1276"/>
        <w:rPr>
          <w:del w:id="2614" w:author="Microsoft Office User" w:date="2023-05-21T18:21:00Z"/>
        </w:rPr>
      </w:pPr>
      <w:del w:id="2615" w:author="Microsoft Office User" w:date="2023-05-21T18:21:00Z">
        <w:r w:rsidRPr="006D0BA9" w:rsidDel="00C614E8">
          <w:rPr>
            <w:u w:val="single"/>
          </w:rPr>
          <w:delText>Niveles</w:delText>
        </w:r>
        <w:r w:rsidDel="00C614E8">
          <w:delText xml:space="preserve">: </w:delText>
        </w:r>
        <w:r w:rsidR="00AD334A" w:rsidDel="00C614E8">
          <w:delText>EL CV</w:delText>
        </w:r>
        <w:r w:rsidDel="00C614E8">
          <w:delText xml:space="preserve"> requiere ciertos niveles de idiomas, de soft-skills, de competencias y lenguajes de programación, cuyo valor asignado es: no aplica, nivel básico, nivel medio y nivel avanzado. Los niveles necesarios por cada </w:delText>
        </w:r>
        <w:r w:rsidR="00AD334A" w:rsidDel="00C614E8">
          <w:delText>CV</w:delText>
        </w:r>
        <w:r w:rsidDel="00C614E8">
          <w:delText xml:space="preserve"> son: </w:delText>
        </w:r>
      </w:del>
    </w:p>
    <w:p w14:paraId="51E8F3AE" w14:textId="77777777" w:rsidR="006D0BA9" w:rsidDel="003769BF" w:rsidRDefault="006D0BA9" w:rsidP="003769BF">
      <w:pPr>
        <w:pStyle w:val="Prrafodelista"/>
        <w:numPr>
          <w:ilvl w:val="2"/>
          <w:numId w:val="18"/>
        </w:numPr>
        <w:ind w:left="1276"/>
        <w:rPr>
          <w:del w:id="2616" w:author="Microsoft Office User" w:date="2023-06-05T21:49:00Z"/>
        </w:rPr>
      </w:pPr>
      <w:r>
        <w:t>Idiomas: inglés, alemán y francés.</w:t>
      </w:r>
    </w:p>
    <w:p w14:paraId="4F66F37A" w14:textId="77777777" w:rsidR="003769BF" w:rsidRDefault="003769BF" w:rsidP="003769BF">
      <w:pPr>
        <w:pStyle w:val="Prrafodelista"/>
        <w:numPr>
          <w:ilvl w:val="2"/>
          <w:numId w:val="18"/>
        </w:numPr>
        <w:ind w:left="1276"/>
        <w:rPr>
          <w:ins w:id="2617" w:author="Microsoft Office User" w:date="2023-06-05T21:49:00Z"/>
        </w:rPr>
      </w:pPr>
    </w:p>
    <w:p w14:paraId="70D93C37" w14:textId="6A8EA068" w:rsidR="006D0BA9" w:rsidDel="003769BF" w:rsidRDefault="006D0BA9" w:rsidP="003769BF">
      <w:pPr>
        <w:pStyle w:val="Prrafodelista"/>
        <w:numPr>
          <w:ilvl w:val="2"/>
          <w:numId w:val="18"/>
        </w:numPr>
        <w:ind w:left="1276"/>
        <w:rPr>
          <w:del w:id="2618" w:author="Microsoft Office User" w:date="2023-06-05T21:49:00Z"/>
        </w:rPr>
      </w:pPr>
      <w:r>
        <w:t xml:space="preserve">Soft-Skills: capacidad analítica, trabajo en equipo, comunicación, pensamiento crítico, innovación, liderazgo, toma de decisiones y </w:t>
      </w:r>
      <w:r w:rsidR="00AD334A">
        <w:t>re</w:t>
      </w:r>
      <w:r>
        <w:t>solución a problemas.</w:t>
      </w:r>
    </w:p>
    <w:p w14:paraId="34492A13" w14:textId="77777777" w:rsidR="003769BF" w:rsidRDefault="003769BF">
      <w:pPr>
        <w:pStyle w:val="Prrafodelista"/>
        <w:numPr>
          <w:ilvl w:val="2"/>
          <w:numId w:val="18"/>
        </w:numPr>
        <w:ind w:left="1276"/>
        <w:rPr>
          <w:ins w:id="2619" w:author="Microsoft Office User" w:date="2023-06-05T21:49:00Z"/>
        </w:rPr>
        <w:pPrChange w:id="2620" w:author="Microsoft Office User" w:date="2023-06-05T21:49:00Z">
          <w:pPr>
            <w:pStyle w:val="Prrafodelista"/>
            <w:numPr>
              <w:ilvl w:val="2"/>
              <w:numId w:val="18"/>
            </w:numPr>
            <w:ind w:left="1701" w:hanging="360"/>
          </w:pPr>
        </w:pPrChange>
      </w:pPr>
    </w:p>
    <w:p w14:paraId="58E7FA4C" w14:textId="6F660F7A" w:rsidR="006D0BA9" w:rsidDel="003769BF" w:rsidRDefault="006D0BA9" w:rsidP="003769BF">
      <w:pPr>
        <w:pStyle w:val="Prrafodelista"/>
        <w:numPr>
          <w:ilvl w:val="2"/>
          <w:numId w:val="18"/>
        </w:numPr>
        <w:ind w:left="1276"/>
        <w:rPr>
          <w:del w:id="2621" w:author="Microsoft Office User" w:date="2023-06-05T21:49:00Z"/>
        </w:rPr>
      </w:pPr>
      <w:r>
        <w:t>Competencias: marketing,</w:t>
      </w:r>
      <w:r w:rsidR="00AD334A">
        <w:t xml:space="preserve"> </w:t>
      </w:r>
      <w:r>
        <w:t xml:space="preserve">e-commerce, diseño </w:t>
      </w:r>
      <w:r w:rsidR="00AD334A">
        <w:t>gráfico</w:t>
      </w:r>
      <w:r>
        <w:t>, matemáticas, estadística, gestión de proyectos, redes sociales, sostenibilidad, inteligencia artificial, big data, machine learning, análisis de datos, bases de datos, cloud, IoT, redes, sistemas operativos, desarrollo web y diseño web.</w:t>
      </w:r>
    </w:p>
    <w:p w14:paraId="5DA0FFAF" w14:textId="77777777" w:rsidR="003769BF" w:rsidRDefault="003769BF">
      <w:pPr>
        <w:pStyle w:val="Prrafodelista"/>
        <w:numPr>
          <w:ilvl w:val="2"/>
          <w:numId w:val="18"/>
        </w:numPr>
        <w:ind w:left="1276"/>
        <w:rPr>
          <w:ins w:id="2622" w:author="Microsoft Office User" w:date="2023-06-05T21:49:00Z"/>
        </w:rPr>
        <w:pPrChange w:id="2623" w:author="Microsoft Office User" w:date="2023-06-05T21:49:00Z">
          <w:pPr>
            <w:pStyle w:val="Prrafodelista"/>
            <w:numPr>
              <w:ilvl w:val="2"/>
              <w:numId w:val="18"/>
            </w:numPr>
            <w:ind w:left="1701" w:hanging="360"/>
          </w:pPr>
        </w:pPrChange>
      </w:pPr>
    </w:p>
    <w:p w14:paraId="1C6DD9C5" w14:textId="63A0E8B3" w:rsidR="00396430" w:rsidRDefault="006D0BA9">
      <w:pPr>
        <w:pStyle w:val="Prrafodelista"/>
        <w:numPr>
          <w:ilvl w:val="2"/>
          <w:numId w:val="18"/>
        </w:numPr>
        <w:ind w:left="1276"/>
        <w:pPrChange w:id="2624" w:author="Microsoft Office User" w:date="2023-06-05T21:49:00Z">
          <w:pPr>
            <w:pStyle w:val="Prrafodelista"/>
            <w:numPr>
              <w:ilvl w:val="2"/>
              <w:numId w:val="18"/>
            </w:numPr>
            <w:ind w:left="1701" w:hanging="360"/>
          </w:pPr>
        </w:pPrChange>
      </w:pPr>
      <w:r>
        <w:t>Lenguajes Programación: R, Java, Pascal y Python.</w:t>
      </w:r>
    </w:p>
    <w:p w14:paraId="7C3C3905" w14:textId="35211375" w:rsidR="00DC3223" w:rsidRPr="0060248F" w:rsidRDefault="00396430" w:rsidP="009A1377">
      <w:pPr>
        <w:pStyle w:val="Ttulo4"/>
      </w:pPr>
      <w:r w:rsidRPr="0060248F">
        <w:t>Patrones de las URIs</w:t>
      </w:r>
    </w:p>
    <w:p w14:paraId="50F44958" w14:textId="774568EE" w:rsidR="00AD334A" w:rsidRPr="00AD334A" w:rsidRDefault="002055A8" w:rsidP="00AD334A">
      <w:ins w:id="2625" w:author="Microsoft Office User" w:date="2023-04-22T14:00:00Z">
        <w:r>
          <w:t xml:space="preserve">En todo Servicio Web RESTful los recursos deben estar identificados mediante URIS. A </w:t>
        </w:r>
      </w:ins>
      <w:ins w:id="2626" w:author="Microsoft Office User" w:date="2023-04-22T14:01:00Z">
        <w:r>
          <w:t>continuación,</w:t>
        </w:r>
      </w:ins>
      <w:ins w:id="2627" w:author="Microsoft Office User" w:date="2023-04-22T14:00:00Z">
        <w:r>
          <w:t xml:space="preserve"> se exponen los patrones definidos para los distintos </w:t>
        </w:r>
      </w:ins>
      <w:ins w:id="2628" w:author="Microsoft Office User" w:date="2023-04-22T14:01:00Z">
        <w:r>
          <w:t>recursos</w:t>
        </w:r>
      </w:ins>
      <w:ins w:id="2629" w:author="Microsoft Office User" w:date="2023-04-22T14:00:00Z">
        <w:r>
          <w:t xml:space="preserve"> </w:t>
        </w:r>
      </w:ins>
      <w:commentRangeStart w:id="2630"/>
      <w:commentRangeStart w:id="2631"/>
      <w:del w:id="2632" w:author="Microsoft Office User" w:date="2023-04-22T14:01:00Z">
        <w:r w:rsidR="00AD334A" w:rsidDel="002055A8">
          <w:delText>En</w:delText>
        </w:r>
      </w:del>
      <w:ins w:id="2633" w:author="Microsoft Office User" w:date="2023-04-22T14:01:00Z">
        <w:r>
          <w:t xml:space="preserve">definidos: </w:t>
        </w:r>
      </w:ins>
      <w:del w:id="2634" w:author="Microsoft Office User" w:date="2023-04-22T14:01:00Z">
        <w:r w:rsidR="00AD334A" w:rsidDel="002055A8">
          <w:delText xml:space="preserve"> esta sección se exponen los patrones de URI asignados a los recursos comentados anteriormente</w:delText>
        </w:r>
        <w:commentRangeEnd w:id="2630"/>
        <w:r w:rsidR="00800C64" w:rsidDel="002055A8">
          <w:rPr>
            <w:rStyle w:val="Refdecomentario"/>
          </w:rPr>
          <w:commentReference w:id="2630"/>
        </w:r>
      </w:del>
      <w:commentRangeEnd w:id="2631"/>
      <w:r>
        <w:rPr>
          <w:rStyle w:val="Refdecomentario"/>
        </w:rPr>
        <w:commentReference w:id="2631"/>
      </w:r>
      <w:del w:id="2635" w:author="Microsoft Office User" w:date="2023-04-22T14:01:00Z">
        <w:r w:rsidR="00AD334A" w:rsidDel="002055A8">
          <w:delText>.</w:delText>
        </w:r>
      </w:del>
    </w:p>
    <w:p w14:paraId="05AA3F67" w14:textId="134BDC2F" w:rsidR="00A23238" w:rsidRDefault="00A23238">
      <w:pPr>
        <w:pStyle w:val="Prrafodelista"/>
        <w:numPr>
          <w:ilvl w:val="1"/>
          <w:numId w:val="19"/>
        </w:numPr>
        <w:ind w:left="567" w:hanging="283"/>
      </w:pPr>
      <w:r w:rsidRPr="00A23238">
        <w:rPr>
          <w:b/>
          <w:bCs/>
        </w:rPr>
        <w:t>/alumnos</w:t>
      </w:r>
      <w:r>
        <w:t xml:space="preserve">: </w:t>
      </w:r>
      <w:commentRangeStart w:id="2636"/>
      <w:del w:id="2637" w:author="Microsoft Office User" w:date="2023-04-22T18:08:00Z">
        <w:r w:rsidR="00E33483" w:rsidDel="00784D70">
          <w:delText>Reúne</w:delText>
        </w:r>
        <w:r w:rsidDel="00784D70">
          <w:delText xml:space="preserve"> </w:delText>
        </w:r>
      </w:del>
      <w:r w:rsidR="004909E2">
        <w:t>s</w:t>
      </w:r>
      <w:ins w:id="2638" w:author="Microsoft Office User" w:date="2023-04-22T18:08:00Z">
        <w:r w:rsidR="00784D70">
          <w:t xml:space="preserve">e identifican </w:t>
        </w:r>
      </w:ins>
      <w:r>
        <w:t>todas las peticiones HTTP relacionadas con los alumnos.</w:t>
      </w:r>
      <w:commentRangeEnd w:id="2636"/>
      <w:r w:rsidR="00800C64">
        <w:rPr>
          <w:rStyle w:val="Refdecomentario"/>
        </w:rPr>
        <w:commentReference w:id="2636"/>
      </w:r>
    </w:p>
    <w:p w14:paraId="6F4EFAE0" w14:textId="269561D8" w:rsidR="00A23238" w:rsidRDefault="00A23238">
      <w:pPr>
        <w:pStyle w:val="Prrafodelista"/>
        <w:numPr>
          <w:ilvl w:val="1"/>
          <w:numId w:val="19"/>
        </w:numPr>
        <w:ind w:left="567" w:hanging="283"/>
      </w:pPr>
      <w:r w:rsidRPr="00A23238">
        <w:rPr>
          <w:b/>
          <w:bCs/>
        </w:rPr>
        <w:lastRenderedPageBreak/>
        <w:t>/alumnos/:id</w:t>
      </w:r>
      <w:r>
        <w:t xml:space="preserve">: </w:t>
      </w:r>
      <w:r w:rsidR="004909E2">
        <w:t>s</w:t>
      </w:r>
      <w:ins w:id="2639" w:author="Microsoft Office User" w:date="2023-04-22T18:09:00Z">
        <w:r w:rsidR="00784D70">
          <w:t xml:space="preserve">e identifican </w:t>
        </w:r>
      </w:ins>
      <w:del w:id="2640" w:author="Microsoft Office User" w:date="2023-04-22T18:09:00Z">
        <w:r w:rsidR="00E33483" w:rsidDel="00784D70">
          <w:delText xml:space="preserve">Reúne </w:delText>
        </w:r>
      </w:del>
      <w:r>
        <w:t>todas las peticiones HTTP relacionadas un alumno especifico.</w:t>
      </w:r>
    </w:p>
    <w:p w14:paraId="4DC49D81" w14:textId="3530E24A" w:rsidR="00DC41EC" w:rsidRPr="002D098F" w:rsidRDefault="00A23238" w:rsidP="00CA64B5">
      <w:pPr>
        <w:pStyle w:val="Prrafodelista"/>
        <w:numPr>
          <w:ilvl w:val="1"/>
          <w:numId w:val="19"/>
        </w:numPr>
        <w:ind w:left="567" w:hanging="283"/>
        <w:rPr>
          <w:strike/>
        </w:rPr>
      </w:pPr>
      <w:r w:rsidRPr="00A23238">
        <w:rPr>
          <w:b/>
          <w:bCs/>
        </w:rPr>
        <w:t>/alumnos/:id/</w:t>
      </w:r>
      <w:r w:rsidR="00DA273C">
        <w:rPr>
          <w:b/>
          <w:bCs/>
        </w:rPr>
        <w:t>CV</w:t>
      </w:r>
      <w:r>
        <w:t xml:space="preserve">: </w:t>
      </w:r>
      <w:r w:rsidR="004909E2">
        <w:t>s</w:t>
      </w:r>
      <w:ins w:id="2641" w:author="Microsoft Office User" w:date="2023-04-22T18:09:00Z">
        <w:r w:rsidR="00784D70">
          <w:t xml:space="preserve">e identifican </w:t>
        </w:r>
      </w:ins>
      <w:del w:id="2642" w:author="Microsoft Office User" w:date="2023-04-22T18:09:00Z">
        <w:r w:rsidR="00E33483" w:rsidDel="00784D70">
          <w:delText xml:space="preserve">Reúne </w:delText>
        </w:r>
      </w:del>
      <w:r>
        <w:t xml:space="preserve">todas las peticiones HTTP relacionadas con </w:t>
      </w:r>
      <w:r w:rsidR="00DA273C">
        <w:t xml:space="preserve">el CV </w:t>
      </w:r>
      <w:r>
        <w:t>de un alumno especifico.</w:t>
      </w:r>
      <w:r w:rsidR="00CA64B5" w:rsidRPr="002D098F" w:rsidDel="00CA64B5">
        <w:rPr>
          <w:b/>
          <w:bCs/>
          <w:strike/>
        </w:rPr>
        <w:t xml:space="preserve"> </w:t>
      </w:r>
    </w:p>
    <w:p w14:paraId="1EA670D3" w14:textId="74633B95" w:rsidR="00A23238" w:rsidRDefault="00A23238">
      <w:pPr>
        <w:pStyle w:val="Prrafodelista"/>
        <w:numPr>
          <w:ilvl w:val="1"/>
          <w:numId w:val="19"/>
        </w:numPr>
        <w:ind w:left="567" w:hanging="283"/>
      </w:pPr>
      <w:r w:rsidRPr="00A23238">
        <w:rPr>
          <w:b/>
          <w:bCs/>
        </w:rPr>
        <w:t>/empresas</w:t>
      </w:r>
      <w:r>
        <w:t xml:space="preserve">: </w:t>
      </w:r>
      <w:r w:rsidR="004909E2">
        <w:t>s</w:t>
      </w:r>
      <w:ins w:id="2643" w:author="Microsoft Office User" w:date="2023-04-22T18:09:00Z">
        <w:r w:rsidR="00784D70">
          <w:t xml:space="preserve">e identifican </w:t>
        </w:r>
      </w:ins>
      <w:del w:id="2644" w:author="Microsoft Office User" w:date="2023-04-22T18:09:00Z">
        <w:r w:rsidR="00E33483" w:rsidDel="00784D70">
          <w:delText xml:space="preserve">Reúne </w:delText>
        </w:r>
      </w:del>
      <w:r>
        <w:t>todas las peticiones HTTP relacionadas con las empresas.</w:t>
      </w:r>
    </w:p>
    <w:p w14:paraId="72431322" w14:textId="5F08D281" w:rsidR="00A23238" w:rsidRDefault="00A23238">
      <w:pPr>
        <w:pStyle w:val="Prrafodelista"/>
        <w:numPr>
          <w:ilvl w:val="1"/>
          <w:numId w:val="19"/>
        </w:numPr>
        <w:ind w:left="567" w:hanging="283"/>
      </w:pPr>
      <w:r w:rsidRPr="00A23238">
        <w:rPr>
          <w:b/>
          <w:bCs/>
        </w:rPr>
        <w:t>/empresas/:id</w:t>
      </w:r>
      <w:r>
        <w:t xml:space="preserve">: </w:t>
      </w:r>
      <w:r w:rsidR="004909E2">
        <w:t>s</w:t>
      </w:r>
      <w:ins w:id="2645" w:author="Microsoft Office User" w:date="2023-04-22T18:09:00Z">
        <w:r w:rsidR="00784D70">
          <w:t xml:space="preserve">e identifican </w:t>
        </w:r>
      </w:ins>
      <w:del w:id="2646" w:author="Microsoft Office User" w:date="2023-04-22T18:09:00Z">
        <w:r w:rsidR="00E33483" w:rsidDel="00784D70">
          <w:delText xml:space="preserve">Reúne </w:delText>
        </w:r>
      </w:del>
      <w:r>
        <w:t>todas las peticiones HTTP relacionadas una empresa especifica.</w:t>
      </w:r>
    </w:p>
    <w:p w14:paraId="1A81653F" w14:textId="63DF9F03" w:rsidR="00C74854" w:rsidDel="00784D70" w:rsidRDefault="00C74854" w:rsidP="00C74854">
      <w:pPr>
        <w:pStyle w:val="Prrafodelista"/>
        <w:numPr>
          <w:ilvl w:val="1"/>
          <w:numId w:val="19"/>
        </w:numPr>
        <w:ind w:left="567" w:hanging="283"/>
        <w:rPr>
          <w:del w:id="2647" w:author="Microsoft Office User" w:date="2023-04-22T18:06:00Z"/>
        </w:rPr>
      </w:pPr>
      <w:commentRangeStart w:id="2648"/>
      <w:commentRangeStart w:id="2649"/>
      <w:del w:id="2650" w:author="Microsoft Office User" w:date="2023-04-22T18:06:00Z">
        <w:r w:rsidRPr="00A23238" w:rsidDel="00784D70">
          <w:rPr>
            <w:b/>
            <w:bCs/>
          </w:rPr>
          <w:delText>/empresas/</w:delText>
        </w:r>
        <w:r w:rsidDel="00784D70">
          <w:rPr>
            <w:b/>
            <w:bCs/>
          </w:rPr>
          <w:delText>ofertas</w:delText>
        </w:r>
        <w:commentRangeEnd w:id="2648"/>
        <w:r w:rsidR="00800C64" w:rsidDel="00784D70">
          <w:rPr>
            <w:rStyle w:val="Refdecomentario"/>
          </w:rPr>
          <w:commentReference w:id="2648"/>
        </w:r>
        <w:r w:rsidDel="00784D70">
          <w:delText xml:space="preserve">: </w:delText>
        </w:r>
        <w:r w:rsidR="00E33483" w:rsidDel="00784D70">
          <w:delText xml:space="preserve">Reúne </w:delText>
        </w:r>
        <w:r w:rsidDel="00784D70">
          <w:delText>todas las peticiones HTTP relacionadas con todas las ofertas.</w:delText>
        </w:r>
        <w:commentRangeEnd w:id="2649"/>
        <w:r w:rsidR="00355ED0" w:rsidDel="00784D70">
          <w:rPr>
            <w:rStyle w:val="Refdecomentario"/>
          </w:rPr>
          <w:commentReference w:id="2649"/>
        </w:r>
      </w:del>
    </w:p>
    <w:p w14:paraId="1242004E" w14:textId="7A00E9E3" w:rsidR="00A23238" w:rsidRDefault="00A23238">
      <w:pPr>
        <w:pStyle w:val="Prrafodelista"/>
        <w:numPr>
          <w:ilvl w:val="1"/>
          <w:numId w:val="19"/>
        </w:numPr>
        <w:ind w:left="567" w:hanging="283"/>
      </w:pPr>
      <w:r w:rsidRPr="00A23238">
        <w:rPr>
          <w:b/>
          <w:bCs/>
        </w:rPr>
        <w:t>/empresas/:id/oferta</w:t>
      </w:r>
      <w:r w:rsidR="00DA273C">
        <w:rPr>
          <w:b/>
          <w:bCs/>
        </w:rPr>
        <w:t>s</w:t>
      </w:r>
      <w:r>
        <w:t xml:space="preserve">: </w:t>
      </w:r>
      <w:r w:rsidR="004909E2">
        <w:t>s</w:t>
      </w:r>
      <w:ins w:id="2651" w:author="Microsoft Office User" w:date="2023-04-22T18:09:00Z">
        <w:r w:rsidR="00784D70">
          <w:t xml:space="preserve">e identifican </w:t>
        </w:r>
      </w:ins>
      <w:del w:id="2652" w:author="Microsoft Office User" w:date="2023-04-22T18:09:00Z">
        <w:r w:rsidR="00E33483" w:rsidDel="00784D70">
          <w:delText xml:space="preserve">Reúne </w:delText>
        </w:r>
      </w:del>
      <w:r>
        <w:t>todas las peticiones HTTP relacionadas con todas las ofertas de una empresa especifica.</w:t>
      </w:r>
    </w:p>
    <w:p w14:paraId="09127B0B" w14:textId="454DCF61" w:rsidR="00A23238" w:rsidRDefault="00A23238">
      <w:pPr>
        <w:pStyle w:val="Prrafodelista"/>
        <w:numPr>
          <w:ilvl w:val="1"/>
          <w:numId w:val="19"/>
        </w:numPr>
        <w:ind w:left="567" w:hanging="283"/>
      </w:pPr>
      <w:r w:rsidRPr="00A23238">
        <w:rPr>
          <w:b/>
          <w:bCs/>
        </w:rPr>
        <w:t>/empresas/:id/ofertas/:id</w:t>
      </w:r>
      <w:r>
        <w:t xml:space="preserve">: </w:t>
      </w:r>
      <w:r w:rsidR="004909E2">
        <w:t>s</w:t>
      </w:r>
      <w:ins w:id="2653" w:author="Microsoft Office User" w:date="2023-04-22T18:09:00Z">
        <w:r w:rsidR="00784D70">
          <w:t xml:space="preserve">e identifican </w:t>
        </w:r>
      </w:ins>
      <w:del w:id="2654" w:author="Microsoft Office User" w:date="2023-04-22T18:09:00Z">
        <w:r w:rsidR="00E33483" w:rsidDel="00784D70">
          <w:delText xml:space="preserve">Reúne </w:delText>
        </w:r>
      </w:del>
      <w:r>
        <w:t>todas las peticiones HTTP relacionadas con una oferta especifica de una empresa especifica.</w:t>
      </w:r>
    </w:p>
    <w:p w14:paraId="3FEFB9F1" w14:textId="745F0285" w:rsidR="00D25BBC" w:rsidRDefault="00D25BBC">
      <w:pPr>
        <w:pStyle w:val="Prrafodelista"/>
        <w:numPr>
          <w:ilvl w:val="1"/>
          <w:numId w:val="19"/>
        </w:numPr>
        <w:ind w:left="567" w:hanging="283"/>
      </w:pPr>
      <w:r>
        <w:rPr>
          <w:b/>
          <w:bCs/>
        </w:rPr>
        <w:t>/ofertas</w:t>
      </w:r>
      <w:r w:rsidRPr="002D098F">
        <w:t xml:space="preserve">: </w:t>
      </w:r>
      <w:r w:rsidR="004909E2">
        <w:t>s</w:t>
      </w:r>
      <w:ins w:id="2655" w:author="Microsoft Office User" w:date="2023-04-22T18:09:00Z">
        <w:r w:rsidR="00784D70">
          <w:t xml:space="preserve">e identifican </w:t>
        </w:r>
      </w:ins>
      <w:del w:id="2656" w:author="Microsoft Office User" w:date="2023-04-22T18:09:00Z">
        <w:r w:rsidDel="00784D70">
          <w:delText xml:space="preserve">Reúne </w:delText>
        </w:r>
      </w:del>
      <w:r>
        <w:t>todas las peticiones HTTP relacionadas con las ofertas.</w:t>
      </w:r>
    </w:p>
    <w:p w14:paraId="276D3C4F" w14:textId="5BF920E3" w:rsidR="009C4C58" w:rsidRDefault="00935B0E" w:rsidP="00C74854">
      <w:pPr>
        <w:pStyle w:val="Prrafodelista"/>
        <w:numPr>
          <w:ilvl w:val="1"/>
          <w:numId w:val="19"/>
        </w:numPr>
        <w:ind w:left="567" w:hanging="283"/>
      </w:pPr>
      <w:r w:rsidRPr="00A23238">
        <w:rPr>
          <w:b/>
          <w:bCs/>
        </w:rPr>
        <w:t>/</w:t>
      </w:r>
      <w:r>
        <w:rPr>
          <w:b/>
          <w:bCs/>
        </w:rPr>
        <w:t>ofertas</w:t>
      </w:r>
      <w:r w:rsidRPr="00A23238">
        <w:rPr>
          <w:b/>
          <w:bCs/>
        </w:rPr>
        <w:t>/:id</w:t>
      </w:r>
      <w:r>
        <w:t xml:space="preserve">: </w:t>
      </w:r>
      <w:r w:rsidR="004909E2">
        <w:t>s</w:t>
      </w:r>
      <w:ins w:id="2657" w:author="Microsoft Office User" w:date="2023-04-22T18:09:00Z">
        <w:r w:rsidR="00784D70">
          <w:t xml:space="preserve">e identifican </w:t>
        </w:r>
      </w:ins>
      <w:del w:id="2658" w:author="Microsoft Office User" w:date="2023-04-22T18:09:00Z">
        <w:r w:rsidDel="00784D70">
          <w:delText xml:space="preserve">recibe </w:delText>
        </w:r>
      </w:del>
      <w:r>
        <w:t>todas las peticiones HTTP relacionadas con una oferta especifica.</w:t>
      </w:r>
    </w:p>
    <w:p w14:paraId="751A8450" w14:textId="65C8BC2F" w:rsidR="00D25BBC" w:rsidRPr="002D098F" w:rsidRDefault="00D25BBC" w:rsidP="00D25BBC">
      <w:pPr>
        <w:pStyle w:val="Prrafodelista"/>
        <w:numPr>
          <w:ilvl w:val="1"/>
          <w:numId w:val="19"/>
        </w:numPr>
        <w:ind w:left="567" w:hanging="283"/>
        <w:rPr>
          <w:strike/>
        </w:rPr>
      </w:pPr>
      <w:commentRangeStart w:id="2659"/>
      <w:commentRangeStart w:id="2660"/>
      <w:r>
        <w:rPr>
          <w:b/>
          <w:bCs/>
        </w:rPr>
        <w:t>/ofertas/cvs</w:t>
      </w:r>
      <w:r>
        <w:t xml:space="preserve">: </w:t>
      </w:r>
      <w:r w:rsidR="004909E2">
        <w:t>s</w:t>
      </w:r>
      <w:ins w:id="2661" w:author="Microsoft Office User" w:date="2023-04-22T18:09:00Z">
        <w:r w:rsidR="00784D70">
          <w:t xml:space="preserve">e identifican </w:t>
        </w:r>
      </w:ins>
      <w:del w:id="2662" w:author="Microsoft Office User" w:date="2023-04-22T18:09:00Z">
        <w:r w:rsidRPr="002D098F" w:rsidDel="00784D70">
          <w:delText xml:space="preserve">Reúne </w:delText>
        </w:r>
      </w:del>
      <w:r w:rsidRPr="002D098F">
        <w:t>todas las peticiones HTTP relacionadas con los CV de los alumnos en relación con la oferta asignada a dicho alumno</w:t>
      </w:r>
      <w:commentRangeEnd w:id="2659"/>
      <w:r w:rsidR="00800C64">
        <w:rPr>
          <w:rStyle w:val="Refdecomentario"/>
        </w:rPr>
        <w:commentReference w:id="2659"/>
      </w:r>
      <w:commentRangeEnd w:id="2660"/>
      <w:r w:rsidR="00784D70">
        <w:rPr>
          <w:rStyle w:val="Refdecomentario"/>
        </w:rPr>
        <w:commentReference w:id="2660"/>
      </w:r>
      <w:r w:rsidRPr="002D098F">
        <w:t>.</w:t>
      </w:r>
      <w:commentRangeStart w:id="2663"/>
      <w:commentRangeEnd w:id="2663"/>
      <w:r w:rsidRPr="002D098F">
        <w:rPr>
          <w:rStyle w:val="Refdecomentario"/>
        </w:rPr>
        <w:commentReference w:id="2663"/>
      </w:r>
    </w:p>
    <w:p w14:paraId="5CA29812" w14:textId="77777777" w:rsidR="00DA273C" w:rsidRDefault="00DA273C" w:rsidP="00DA273C">
      <w:pPr>
        <w:pStyle w:val="Prrafodelista"/>
        <w:ind w:left="567"/>
      </w:pPr>
    </w:p>
    <w:p w14:paraId="7FDCFF26" w14:textId="17078714" w:rsidR="00A23238" w:rsidRDefault="00A23238" w:rsidP="00A23238">
      <w:pPr>
        <w:pStyle w:val="Ttulo4"/>
      </w:pPr>
      <w:r w:rsidRPr="0060248F">
        <w:t>API de cada recurso</w:t>
      </w:r>
    </w:p>
    <w:p w14:paraId="015B665D" w14:textId="7569C3E1" w:rsidR="0051271E" w:rsidRDefault="00EF309E" w:rsidP="0051271E">
      <w:pPr>
        <w:rPr>
          <w:ins w:id="2664" w:author="Microsoft Office User" w:date="2023-06-05T20:11:00Z"/>
        </w:rPr>
      </w:pPr>
      <w:commentRangeStart w:id="2665"/>
      <w:r>
        <w:t xml:space="preserve">A </w:t>
      </w:r>
      <w:r w:rsidR="00B67476">
        <w:t>continuación,</w:t>
      </w:r>
      <w:r>
        <w:t xml:space="preserve"> se muestra</w:t>
      </w:r>
      <w:del w:id="2666" w:author="Microsoft Office User" w:date="2023-06-05T21:05:00Z">
        <w:r w:rsidDel="00FF6395">
          <w:delText>n</w:delText>
        </w:r>
      </w:del>
      <w:r>
        <w:t xml:space="preserve"> la</w:t>
      </w:r>
      <w:del w:id="2667" w:author="Microsoft Office User" w:date="2023-06-05T21:05:00Z">
        <w:r w:rsidDel="00FF6395">
          <w:delText>s</w:delText>
        </w:r>
      </w:del>
      <w:r>
        <w:t xml:space="preserve"> API</w:t>
      </w:r>
      <w:del w:id="2668" w:author="Microsoft Office User" w:date="2023-06-05T21:05:00Z">
        <w:r w:rsidR="00B80152" w:rsidDel="00FF6395">
          <w:delText>s</w:delText>
        </w:r>
      </w:del>
      <w:ins w:id="2669" w:author="Microsoft Office User" w:date="2023-06-05T20:40:00Z">
        <w:r w:rsidR="00E71A90">
          <w:t xml:space="preserve"> del recurso </w:t>
        </w:r>
      </w:ins>
      <w:ins w:id="2670" w:author="Microsoft Office User" w:date="2023-06-05T21:50:00Z">
        <w:r w:rsidR="00A00F31">
          <w:t>“</w:t>
        </w:r>
      </w:ins>
      <w:ins w:id="2671" w:author="Microsoft Office User" w:date="2023-06-05T20:40:00Z">
        <w:r w:rsidR="00E71A90">
          <w:t>/alumnos/id/CV</w:t>
        </w:r>
      </w:ins>
      <w:ins w:id="2672" w:author="Microsoft Office User" w:date="2023-06-05T21:50:00Z">
        <w:r w:rsidR="00A00F31">
          <w:t>”</w:t>
        </w:r>
      </w:ins>
      <w:ins w:id="2673" w:author="Microsoft Office User" w:date="2023-06-05T21:05:00Z">
        <w:r w:rsidR="00FF6395">
          <w:t xml:space="preserve">. </w:t>
        </w:r>
      </w:ins>
      <w:del w:id="2674" w:author="Microsoft Office User" w:date="2023-06-05T20:44:00Z">
        <w:r w:rsidDel="00827688">
          <w:delText xml:space="preserve"> </w:delText>
        </w:r>
      </w:del>
      <w:ins w:id="2675" w:author="Microsoft Office User" w:date="2023-06-05T20:44:00Z">
        <w:r w:rsidR="00827688">
          <w:t>P</w:t>
        </w:r>
      </w:ins>
      <w:del w:id="2676" w:author="Microsoft Office User" w:date="2023-06-05T20:41:00Z">
        <w:r w:rsidDel="00E71A90">
          <w:delText xml:space="preserve">de cada recurso recogidas desde la Tabla </w:delText>
        </w:r>
      </w:del>
      <w:del w:id="2677" w:author="Microsoft Office User" w:date="2023-06-05T19:11:00Z">
        <w:r w:rsidDel="001642C8">
          <w:delText>1</w:delText>
        </w:r>
      </w:del>
      <w:del w:id="2678" w:author="Microsoft Office User" w:date="2023-06-05T20:41:00Z">
        <w:r w:rsidDel="00E71A90">
          <w:delText xml:space="preserve"> hasta la Tabla 1</w:delText>
        </w:r>
      </w:del>
      <w:del w:id="2679" w:author="Microsoft Office User" w:date="2023-06-05T19:11:00Z">
        <w:r w:rsidDel="001642C8">
          <w:delText>0</w:delText>
        </w:r>
      </w:del>
      <w:del w:id="2680" w:author="Microsoft Office User" w:date="2023-06-05T20:43:00Z">
        <w:r w:rsidDel="00827688">
          <w:delText>:</w:delText>
        </w:r>
        <w:commentRangeEnd w:id="2665"/>
        <w:r w:rsidR="00143882" w:rsidDel="00827688">
          <w:rPr>
            <w:rStyle w:val="Refdecomentario"/>
          </w:rPr>
          <w:commentReference w:id="2665"/>
        </w:r>
      </w:del>
      <w:ins w:id="2681" w:author="Microsoft Office User" w:date="2023-06-05T20:34:00Z">
        <w:r w:rsidR="00543632">
          <w:t>ara más información consultar el Anexo A, donde se encuentran adjuntadas el resto de API</w:t>
        </w:r>
      </w:ins>
      <w:ins w:id="2682" w:author="Microsoft Office User" w:date="2023-06-05T20:41:00Z">
        <w:r w:rsidR="00E71A90">
          <w:t>s</w:t>
        </w:r>
      </w:ins>
      <w:ins w:id="2683" w:author="Microsoft Office User" w:date="2023-06-05T20:34:00Z">
        <w:r w:rsidR="00543632">
          <w:t xml:space="preserve"> de cada re</w:t>
        </w:r>
      </w:ins>
      <w:ins w:id="2684" w:author="Microsoft Office User" w:date="2023-06-05T20:40:00Z">
        <w:r w:rsidR="00E71A90">
          <w:t>c</w:t>
        </w:r>
      </w:ins>
      <w:ins w:id="2685" w:author="Microsoft Office User" w:date="2023-06-05T20:34:00Z">
        <w:r w:rsidR="00543632">
          <w:t>urso</w:t>
        </w:r>
      </w:ins>
      <w:ins w:id="2686" w:author="Microsoft Office User" w:date="2023-06-05T20:11:00Z">
        <w:r w:rsidR="0051271E">
          <w:t>.</w:t>
        </w:r>
      </w:ins>
    </w:p>
    <w:p w14:paraId="2207968C" w14:textId="2A72BD1A" w:rsidR="00EF309E" w:rsidRPr="00EF309E" w:rsidRDefault="00EF309E" w:rsidP="00EF309E"/>
    <w:tbl>
      <w:tblPr>
        <w:tblStyle w:val="Tablaconcuadrcula7concolores-nfasis1"/>
        <w:tblW w:w="10332" w:type="dxa"/>
        <w:tblInd w:w="10" w:type="dxa"/>
        <w:tblLook w:val="04A0" w:firstRow="1" w:lastRow="0" w:firstColumn="1" w:lastColumn="0" w:noHBand="0" w:noVBand="1"/>
        <w:tblPrChange w:id="2687" w:author="Microsoft Office User" w:date="2023-05-21T11:34:00Z">
          <w:tblPr>
            <w:tblStyle w:val="Tablaconcuadrcula7concolores-nfasis1"/>
            <w:tblW w:w="9258" w:type="dxa"/>
            <w:tblInd w:w="10" w:type="dxa"/>
            <w:tblLook w:val="04A0" w:firstRow="1" w:lastRow="0" w:firstColumn="1" w:lastColumn="0" w:noHBand="0" w:noVBand="1"/>
          </w:tblPr>
        </w:tblPrChange>
      </w:tblPr>
      <w:tblGrid>
        <w:gridCol w:w="1007"/>
        <w:gridCol w:w="1144"/>
        <w:gridCol w:w="2419"/>
        <w:gridCol w:w="1254"/>
        <w:gridCol w:w="2594"/>
        <w:gridCol w:w="395"/>
        <w:gridCol w:w="1519"/>
        <w:tblGridChange w:id="2688">
          <w:tblGrid>
            <w:gridCol w:w="1007"/>
            <w:gridCol w:w="1144"/>
            <w:gridCol w:w="2419"/>
            <w:gridCol w:w="1254"/>
            <w:gridCol w:w="2988"/>
            <w:gridCol w:w="1519"/>
          </w:tblGrid>
        </w:tblGridChange>
      </w:tblGrid>
      <w:tr w:rsidR="00AC1373" w:rsidRPr="00A23238" w:rsidDel="00A13090" w14:paraId="32E69966" w14:textId="2EB5D252" w:rsidTr="00A13090">
        <w:trPr>
          <w:cnfStyle w:val="100000000000" w:firstRow="1" w:lastRow="0" w:firstColumn="0" w:lastColumn="0" w:oddVBand="0" w:evenVBand="0" w:oddHBand="0" w:evenHBand="0" w:firstRowFirstColumn="0" w:firstRowLastColumn="0" w:lastRowFirstColumn="0" w:lastRowLastColumn="0"/>
          <w:trHeight w:val="749"/>
          <w:del w:id="2689" w:author="Microsoft Office User" w:date="2023-05-21T11:34:00Z"/>
          <w:trPrChange w:id="2690" w:author="Microsoft Office User" w:date="2023-05-21T11:34:00Z">
            <w:trPr>
              <w:trHeight w:val="749"/>
            </w:trPr>
          </w:trPrChange>
        </w:trPr>
        <w:tc>
          <w:tcPr>
            <w:cnfStyle w:val="001000000100" w:firstRow="0" w:lastRow="0" w:firstColumn="1" w:lastColumn="0" w:oddVBand="0" w:evenVBand="0" w:oddHBand="0" w:evenHBand="0" w:firstRowFirstColumn="1" w:firstRowLastColumn="0" w:lastRowFirstColumn="0" w:lastRowLastColumn="0"/>
            <w:tcW w:w="1007" w:type="dxa"/>
            <w:tcPrChange w:id="2691" w:author="Microsoft Office User" w:date="2023-05-21T11:34:00Z">
              <w:tcPr>
                <w:tcW w:w="902" w:type="dxa"/>
              </w:tcPr>
            </w:tcPrChange>
          </w:tcPr>
          <w:p w14:paraId="042E2811" w14:textId="4441464A" w:rsidR="00A23238" w:rsidRPr="00A23238" w:rsidDel="00A13090" w:rsidRDefault="00A23238" w:rsidP="00A87D54">
            <w:pPr>
              <w:jc w:val="center"/>
              <w:cnfStyle w:val="101000000100" w:firstRow="1" w:lastRow="0" w:firstColumn="1" w:lastColumn="0" w:oddVBand="0" w:evenVBand="0" w:oddHBand="0" w:evenHBand="0" w:firstRowFirstColumn="1" w:firstRowLastColumn="0" w:lastRowFirstColumn="0" w:lastRowLastColumn="0"/>
              <w:rPr>
                <w:del w:id="2692" w:author="Microsoft Office User" w:date="2023-05-21T11:34:00Z"/>
              </w:rPr>
            </w:pPr>
            <w:del w:id="2693" w:author="Microsoft Office User" w:date="2023-05-21T11:34:00Z">
              <w:r w:rsidRPr="00A23238" w:rsidDel="00A13090">
                <w:delText>Método</w:delText>
              </w:r>
            </w:del>
          </w:p>
        </w:tc>
        <w:tc>
          <w:tcPr>
            <w:tcW w:w="1144" w:type="dxa"/>
            <w:tcPrChange w:id="2694" w:author="Microsoft Office User" w:date="2023-05-21T11:34:00Z">
              <w:tcPr>
                <w:tcW w:w="1025" w:type="dxa"/>
              </w:tcPr>
            </w:tcPrChange>
          </w:tcPr>
          <w:p w14:paraId="79C3BE6F" w14:textId="03826435"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2695" w:author="Microsoft Office User" w:date="2023-05-21T11:34:00Z"/>
              </w:rPr>
            </w:pPr>
            <w:del w:id="2696" w:author="Microsoft Office User" w:date="2023-05-21T11:34:00Z">
              <w:r w:rsidRPr="00A23238" w:rsidDel="00A13090">
                <w:delText>URI</w:delText>
              </w:r>
            </w:del>
          </w:p>
        </w:tc>
        <w:tc>
          <w:tcPr>
            <w:tcW w:w="2419" w:type="dxa"/>
            <w:tcPrChange w:id="2697" w:author="Microsoft Office User" w:date="2023-05-21T11:34:00Z">
              <w:tcPr>
                <w:tcW w:w="2168" w:type="dxa"/>
              </w:tcPr>
            </w:tcPrChange>
          </w:tcPr>
          <w:p w14:paraId="656D933F" w14:textId="25DB5116"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2698" w:author="Microsoft Office User" w:date="2023-05-21T11:34:00Z"/>
              </w:rPr>
            </w:pPr>
            <w:del w:id="2699" w:author="Microsoft Office User" w:date="2023-05-21T11:34:00Z">
              <w:r w:rsidRPr="00A23238" w:rsidDel="00A13090">
                <w:delText>Utilidad</w:delText>
              </w:r>
            </w:del>
          </w:p>
        </w:tc>
        <w:tc>
          <w:tcPr>
            <w:tcW w:w="1254" w:type="dxa"/>
            <w:tcPrChange w:id="2700" w:author="Microsoft Office User" w:date="2023-05-21T11:34:00Z">
              <w:tcPr>
                <w:tcW w:w="1124" w:type="dxa"/>
              </w:tcPr>
            </w:tcPrChange>
          </w:tcPr>
          <w:p w14:paraId="37B6B985" w14:textId="66711F1A"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2701" w:author="Microsoft Office User" w:date="2023-05-21T11:34:00Z"/>
              </w:rPr>
            </w:pPr>
            <w:del w:id="2702" w:author="Microsoft Office User" w:date="2023-05-21T11:34:00Z">
              <w:r w:rsidRPr="00A23238" w:rsidDel="00A13090">
                <w:delText>Semántica</w:delText>
              </w:r>
            </w:del>
          </w:p>
        </w:tc>
        <w:tc>
          <w:tcPr>
            <w:tcW w:w="2989" w:type="dxa"/>
            <w:gridSpan w:val="2"/>
            <w:tcPrChange w:id="2703" w:author="Microsoft Office User" w:date="2023-05-21T11:34:00Z">
              <w:tcPr>
                <w:tcW w:w="2678" w:type="dxa"/>
              </w:tcPr>
            </w:tcPrChange>
          </w:tcPr>
          <w:p w14:paraId="77F7F0CA" w14:textId="05CD3C0D"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2704" w:author="Microsoft Office User" w:date="2023-05-21T11:34:00Z"/>
              </w:rPr>
            </w:pPr>
            <w:del w:id="2705" w:author="Microsoft Office User" w:date="2023-05-21T11:34:00Z">
              <w:r w:rsidRPr="00A23238" w:rsidDel="00A13090">
                <w:delText>Cuerpo Solicitud</w:delText>
              </w:r>
            </w:del>
          </w:p>
        </w:tc>
        <w:tc>
          <w:tcPr>
            <w:tcW w:w="1519" w:type="dxa"/>
            <w:tcPrChange w:id="2706" w:author="Microsoft Office User" w:date="2023-05-21T11:34:00Z">
              <w:tcPr>
                <w:tcW w:w="1361" w:type="dxa"/>
              </w:tcPr>
            </w:tcPrChange>
          </w:tcPr>
          <w:p w14:paraId="7DDD6E8A" w14:textId="71CBB398"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2707" w:author="Microsoft Office User" w:date="2023-05-21T11:34:00Z"/>
              </w:rPr>
            </w:pPr>
            <w:del w:id="2708" w:author="Microsoft Office User" w:date="2023-05-21T11:34:00Z">
              <w:r w:rsidRPr="00A23238" w:rsidDel="00A13090">
                <w:delText>Códigos de respuesta</w:delText>
              </w:r>
            </w:del>
          </w:p>
        </w:tc>
      </w:tr>
      <w:tr w:rsidR="00AC1373" w:rsidRPr="00395D7E" w:rsidDel="00A13090" w14:paraId="60E8F840" w14:textId="28DF471F" w:rsidTr="00A13090">
        <w:trPr>
          <w:cnfStyle w:val="000000100000" w:firstRow="0" w:lastRow="0" w:firstColumn="0" w:lastColumn="0" w:oddVBand="0" w:evenVBand="0" w:oddHBand="1" w:evenHBand="0" w:firstRowFirstColumn="0" w:firstRowLastColumn="0" w:lastRowFirstColumn="0" w:lastRowLastColumn="0"/>
          <w:trHeight w:val="749"/>
          <w:del w:id="2709" w:author="Microsoft Office User" w:date="2023-05-21T11:34:00Z"/>
          <w:trPrChange w:id="2710" w:author="Microsoft Office User" w:date="2023-05-21T11:34:00Z">
            <w:trPr>
              <w:trHeight w:val="749"/>
            </w:trPr>
          </w:trPrChange>
        </w:trPr>
        <w:tc>
          <w:tcPr>
            <w:cnfStyle w:val="001000000000" w:firstRow="0" w:lastRow="0" w:firstColumn="1" w:lastColumn="0" w:oddVBand="0" w:evenVBand="0" w:oddHBand="0" w:evenHBand="0" w:firstRowFirstColumn="0" w:firstRowLastColumn="0" w:lastRowFirstColumn="0" w:lastRowLastColumn="0"/>
            <w:tcW w:w="1007" w:type="dxa"/>
            <w:tcPrChange w:id="2711" w:author="Microsoft Office User" w:date="2023-05-21T11:34:00Z">
              <w:tcPr>
                <w:tcW w:w="902" w:type="dxa"/>
              </w:tcPr>
            </w:tcPrChange>
          </w:tcPr>
          <w:p w14:paraId="53979BDF" w14:textId="40DDBDDB" w:rsidR="00A23238" w:rsidRPr="00A23238" w:rsidDel="00A13090" w:rsidRDefault="00A23238" w:rsidP="00A23238">
            <w:pPr>
              <w:cnfStyle w:val="001000100000" w:firstRow="0" w:lastRow="0" w:firstColumn="1" w:lastColumn="0" w:oddVBand="0" w:evenVBand="0" w:oddHBand="1" w:evenHBand="0" w:firstRowFirstColumn="0" w:firstRowLastColumn="0" w:lastRowFirstColumn="0" w:lastRowLastColumn="0"/>
              <w:rPr>
                <w:del w:id="2712" w:author="Microsoft Office User" w:date="2023-05-21T11:34:00Z"/>
              </w:rPr>
            </w:pPr>
            <w:del w:id="2713" w:author="Microsoft Office User" w:date="2023-05-21T11:34:00Z">
              <w:r w:rsidRPr="00A23238" w:rsidDel="00A13090">
                <w:delText>POST</w:delText>
              </w:r>
            </w:del>
          </w:p>
        </w:tc>
        <w:tc>
          <w:tcPr>
            <w:tcW w:w="1144" w:type="dxa"/>
            <w:tcPrChange w:id="2714" w:author="Microsoft Office User" w:date="2023-05-21T11:34:00Z">
              <w:tcPr>
                <w:tcW w:w="1025" w:type="dxa"/>
              </w:tcPr>
            </w:tcPrChange>
          </w:tcPr>
          <w:p w14:paraId="7A438E3A" w14:textId="68475842"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2715" w:author="Microsoft Office User" w:date="2023-05-21T11:34:00Z"/>
              </w:rPr>
            </w:pPr>
            <w:del w:id="2716" w:author="Microsoft Office User" w:date="2023-05-21T11:34:00Z">
              <w:r w:rsidRPr="00A23238" w:rsidDel="00A13090">
                <w:delText>/alumnos</w:delText>
              </w:r>
            </w:del>
          </w:p>
        </w:tc>
        <w:tc>
          <w:tcPr>
            <w:tcW w:w="2419" w:type="dxa"/>
            <w:tcPrChange w:id="2717" w:author="Microsoft Office User" w:date="2023-05-21T11:34:00Z">
              <w:tcPr>
                <w:tcW w:w="2168" w:type="dxa"/>
              </w:tcPr>
            </w:tcPrChange>
          </w:tcPr>
          <w:p w14:paraId="0CB44D92" w14:textId="05D1506D" w:rsidR="00A23238" w:rsidRPr="00A23238" w:rsidDel="00A13090" w:rsidRDefault="00A23238" w:rsidP="00A23238">
            <w:pPr>
              <w:jc w:val="left"/>
              <w:cnfStyle w:val="000000100000" w:firstRow="0" w:lastRow="0" w:firstColumn="0" w:lastColumn="0" w:oddVBand="0" w:evenVBand="0" w:oddHBand="1" w:evenHBand="0" w:firstRowFirstColumn="0" w:firstRowLastColumn="0" w:lastRowFirstColumn="0" w:lastRowLastColumn="0"/>
              <w:rPr>
                <w:del w:id="2718" w:author="Microsoft Office User" w:date="2023-05-21T11:34:00Z"/>
              </w:rPr>
            </w:pPr>
            <w:del w:id="2719" w:author="Microsoft Office User" w:date="2023-05-21T11:34:00Z">
              <w:r w:rsidRPr="00A23238" w:rsidDel="00A13090">
                <w:delText>Añade un nuevo alumno</w:delText>
              </w:r>
              <w:r w:rsidR="00B717EB" w:rsidDel="00A13090">
                <w:delText>.</w:delText>
              </w:r>
            </w:del>
          </w:p>
        </w:tc>
        <w:tc>
          <w:tcPr>
            <w:tcW w:w="1254" w:type="dxa"/>
            <w:tcPrChange w:id="2720" w:author="Microsoft Office User" w:date="2023-05-21T11:34:00Z">
              <w:tcPr>
                <w:tcW w:w="1124" w:type="dxa"/>
              </w:tcPr>
            </w:tcPrChange>
          </w:tcPr>
          <w:p w14:paraId="7C108F4F" w14:textId="0C1AADEF"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2721" w:author="Microsoft Office User" w:date="2023-05-21T11:34:00Z"/>
              </w:rPr>
            </w:pPr>
            <w:del w:id="2722" w:author="Microsoft Office User" w:date="2023-05-21T11:34:00Z">
              <w:r w:rsidRPr="00A23238" w:rsidDel="00A13090">
                <w:delText>JSON</w:delText>
              </w:r>
            </w:del>
          </w:p>
        </w:tc>
        <w:tc>
          <w:tcPr>
            <w:tcW w:w="2989" w:type="dxa"/>
            <w:gridSpan w:val="2"/>
            <w:tcPrChange w:id="2723" w:author="Microsoft Office User" w:date="2023-05-21T11:34:00Z">
              <w:tcPr>
                <w:tcW w:w="2678" w:type="dxa"/>
              </w:tcPr>
            </w:tcPrChange>
          </w:tcPr>
          <w:p w14:paraId="2256CF86" w14:textId="7479CA76" w:rsidR="00A23238" w:rsidRPr="00A23238" w:rsidDel="00A13090" w:rsidRDefault="00A23238" w:rsidP="00A23238">
            <w:pPr>
              <w:jc w:val="left"/>
              <w:cnfStyle w:val="000000100000" w:firstRow="0" w:lastRow="0" w:firstColumn="0" w:lastColumn="0" w:oddVBand="0" w:evenVBand="0" w:oddHBand="1" w:evenHBand="0" w:firstRowFirstColumn="0" w:firstRowLastColumn="0" w:lastRowFirstColumn="0" w:lastRowLastColumn="0"/>
              <w:rPr>
                <w:del w:id="2724" w:author="Microsoft Office User" w:date="2023-05-21T11:34:00Z"/>
              </w:rPr>
            </w:pPr>
            <w:commentRangeStart w:id="2725"/>
            <w:del w:id="2726" w:author="Microsoft Office User" w:date="2023-04-22T18:34:00Z">
              <w:r w:rsidRPr="00A23238" w:rsidDel="003321A5">
                <w:delText>A</w:delText>
              </w:r>
            </w:del>
            <w:del w:id="2727" w:author="Microsoft Office User" w:date="2023-04-22T18:32:00Z">
              <w:r w:rsidRPr="00A23238" w:rsidDel="003321A5">
                <w:delText>tributos</w:delText>
              </w:r>
            </w:del>
            <w:del w:id="2728" w:author="Microsoft Office User" w:date="2023-04-22T18:33:00Z">
              <w:r w:rsidRPr="00A23238" w:rsidDel="003321A5">
                <w:delText xml:space="preserve"> d</w:delText>
              </w:r>
            </w:del>
            <w:del w:id="2729" w:author="Microsoft Office User" w:date="2023-04-22T18:32:00Z">
              <w:r w:rsidRPr="00A23238" w:rsidDel="003321A5">
                <w:delText>e un</w:delText>
              </w:r>
            </w:del>
            <w:del w:id="2730" w:author="Microsoft Office User" w:date="2023-04-22T18:33:00Z">
              <w:r w:rsidRPr="00A23238" w:rsidDel="003321A5">
                <w:delText xml:space="preserve"> nuevo alumno</w:delText>
              </w:r>
            </w:del>
            <w:commentRangeEnd w:id="2725"/>
            <w:del w:id="2731" w:author="Microsoft Office User" w:date="2023-04-22T18:34:00Z">
              <w:r w:rsidR="00800C64" w:rsidDel="003321A5">
                <w:rPr>
                  <w:rStyle w:val="Refdecomentario"/>
                  <w:color w:val="auto"/>
                </w:rPr>
                <w:commentReference w:id="2725"/>
              </w:r>
            </w:del>
          </w:p>
        </w:tc>
        <w:tc>
          <w:tcPr>
            <w:tcW w:w="1519" w:type="dxa"/>
            <w:tcPrChange w:id="2732" w:author="Microsoft Office User" w:date="2023-05-21T11:34:00Z">
              <w:tcPr>
                <w:tcW w:w="1361" w:type="dxa"/>
              </w:tcPr>
            </w:tcPrChange>
          </w:tcPr>
          <w:p w14:paraId="77640B0A" w14:textId="6D8F9CA9" w:rsidR="00A23238" w:rsidRPr="00EF309E" w:rsidDel="00A13090" w:rsidRDefault="00A23238" w:rsidP="00A23238">
            <w:pPr>
              <w:jc w:val="left"/>
              <w:cnfStyle w:val="000000100000" w:firstRow="0" w:lastRow="0" w:firstColumn="0" w:lastColumn="0" w:oddVBand="0" w:evenVBand="0" w:oddHBand="1" w:evenHBand="0" w:firstRowFirstColumn="0" w:firstRowLastColumn="0" w:lastRowFirstColumn="0" w:lastRowLastColumn="0"/>
              <w:rPr>
                <w:del w:id="2733" w:author="Microsoft Office User" w:date="2023-05-21T11:34:00Z"/>
              </w:rPr>
            </w:pPr>
            <w:del w:id="2734" w:author="Microsoft Office User" w:date="2023-05-21T11:34:00Z">
              <w:r w:rsidRPr="00EF309E" w:rsidDel="00A13090">
                <w:delText xml:space="preserve">201 – </w:delText>
              </w:r>
              <w:commentRangeStart w:id="2735"/>
              <w:r w:rsidRPr="00EF309E" w:rsidDel="00A13090">
                <w:delText>Created</w:delText>
              </w:r>
              <w:r w:rsidR="00CB5E5D" w:rsidRPr="00EF309E" w:rsidDel="00A13090">
                <w:delText xml:space="preserve">. </w:delText>
              </w:r>
            </w:del>
            <w:ins w:id="2736" w:author="Sergio Saugar García" w:date="2023-04-20T19:13:00Z">
              <w:del w:id="2737" w:author="Microsoft Office User" w:date="2023-05-21T11:34:00Z">
                <w:r w:rsidR="00800C64" w:rsidRPr="00EF309E" w:rsidDel="00A13090">
                  <w:delText xml:space="preserve">+ </w:delText>
                </w:r>
              </w:del>
            </w:ins>
            <w:del w:id="2738" w:author="Microsoft Office User" w:date="2023-05-21T11:34:00Z">
              <w:r w:rsidR="00CB5E5D" w:rsidRPr="00EF309E" w:rsidDel="00A13090">
                <w:delText>Location Header</w:delText>
              </w:r>
              <w:commentRangeEnd w:id="2735"/>
              <w:r w:rsidR="00800C64" w:rsidDel="00A13090">
                <w:rPr>
                  <w:rStyle w:val="Refdecomentario"/>
                  <w:color w:val="auto"/>
                </w:rPr>
                <w:commentReference w:id="2735"/>
              </w:r>
            </w:del>
          </w:p>
          <w:p w14:paraId="4894E103" w14:textId="137B59F1" w:rsidR="00A23238" w:rsidRPr="00EF309E" w:rsidDel="00A13090" w:rsidRDefault="00A23238" w:rsidP="00A23238">
            <w:pPr>
              <w:jc w:val="left"/>
              <w:cnfStyle w:val="000000100000" w:firstRow="0" w:lastRow="0" w:firstColumn="0" w:lastColumn="0" w:oddVBand="0" w:evenVBand="0" w:oddHBand="1" w:evenHBand="0" w:firstRowFirstColumn="0" w:firstRowLastColumn="0" w:lastRowFirstColumn="0" w:lastRowLastColumn="0"/>
              <w:rPr>
                <w:del w:id="2739" w:author="Microsoft Office User" w:date="2023-05-21T11:34:00Z"/>
              </w:rPr>
            </w:pPr>
            <w:commentRangeStart w:id="2740"/>
            <w:del w:id="2741" w:author="Microsoft Office User" w:date="2023-05-21T11:34:00Z">
              <w:r w:rsidRPr="00EF309E" w:rsidDel="00A13090">
                <w:delText>400 – Bad Request</w:delText>
              </w:r>
            </w:del>
          </w:p>
          <w:p w14:paraId="540863C9" w14:textId="1B871938" w:rsidR="00F129FD" w:rsidRPr="00EF309E" w:rsidDel="00A13090" w:rsidRDefault="00F129FD" w:rsidP="00A23238">
            <w:pPr>
              <w:jc w:val="left"/>
              <w:cnfStyle w:val="000000100000" w:firstRow="0" w:lastRow="0" w:firstColumn="0" w:lastColumn="0" w:oddVBand="0" w:evenVBand="0" w:oddHBand="1" w:evenHBand="0" w:firstRowFirstColumn="0" w:firstRowLastColumn="0" w:lastRowFirstColumn="0" w:lastRowLastColumn="0"/>
              <w:rPr>
                <w:del w:id="2742" w:author="Microsoft Office User" w:date="2023-05-21T11:34:00Z"/>
              </w:rPr>
            </w:pPr>
            <w:del w:id="2743" w:author="Microsoft Office User" w:date="2023-05-21T11:34:00Z">
              <w:r w:rsidRPr="00EF309E" w:rsidDel="00A13090">
                <w:delText>500 – Internal Server Error</w:delText>
              </w:r>
              <w:commentRangeEnd w:id="2740"/>
              <w:r w:rsidR="00800C64" w:rsidDel="00A13090">
                <w:rPr>
                  <w:rStyle w:val="Refdecomentario"/>
                  <w:color w:val="auto"/>
                </w:rPr>
                <w:commentReference w:id="2740"/>
              </w:r>
            </w:del>
          </w:p>
        </w:tc>
      </w:tr>
      <w:tr w:rsidR="00AC1373" w:rsidRPr="00750C56" w:rsidDel="00A13090" w14:paraId="1B0BC725" w14:textId="6154D694" w:rsidTr="00A13090">
        <w:tblPrEx>
          <w:tblPrExChange w:id="2744" w:author="Microsoft Office User" w:date="2023-05-21T11:34:00Z">
            <w:tblPrEx>
              <w:tblW w:w="10331" w:type="dxa"/>
            </w:tblPrEx>
          </w:tblPrExChange>
        </w:tblPrEx>
        <w:trPr>
          <w:trHeight w:val="749"/>
          <w:del w:id="2745" w:author="Microsoft Office User" w:date="2023-05-21T11:34:00Z"/>
          <w:trPrChange w:id="2746" w:author="Microsoft Office User" w:date="2023-05-21T11:34:00Z">
            <w:trPr>
              <w:trHeight w:val="749"/>
            </w:trPr>
          </w:trPrChange>
        </w:trPr>
        <w:tc>
          <w:tcPr>
            <w:cnfStyle w:val="001000000000" w:firstRow="0" w:lastRow="0" w:firstColumn="1" w:lastColumn="0" w:oddVBand="0" w:evenVBand="0" w:oddHBand="0" w:evenHBand="0" w:firstRowFirstColumn="0" w:firstRowLastColumn="0" w:lastRowFirstColumn="0" w:lastRowLastColumn="0"/>
            <w:tcW w:w="0" w:type="dxa"/>
            <w:tcPrChange w:id="2747" w:author="Microsoft Office User" w:date="2023-05-21T11:34:00Z">
              <w:tcPr>
                <w:tcW w:w="1007" w:type="dxa"/>
              </w:tcPr>
            </w:tcPrChange>
          </w:tcPr>
          <w:p w14:paraId="64888E1B" w14:textId="70183386" w:rsidR="00A23238" w:rsidRPr="00A23238" w:rsidDel="00A13090" w:rsidRDefault="00A23238" w:rsidP="00A23238">
            <w:pPr>
              <w:rPr>
                <w:del w:id="2748" w:author="Microsoft Office User" w:date="2023-05-21T11:34:00Z"/>
              </w:rPr>
            </w:pPr>
            <w:del w:id="2749" w:author="Microsoft Office User" w:date="2023-05-21T11:34:00Z">
              <w:r w:rsidRPr="00A23238" w:rsidDel="00A13090">
                <w:delText>GET</w:delText>
              </w:r>
            </w:del>
          </w:p>
        </w:tc>
        <w:tc>
          <w:tcPr>
            <w:tcW w:w="0" w:type="dxa"/>
            <w:tcPrChange w:id="2750" w:author="Microsoft Office User" w:date="2023-05-21T11:34:00Z">
              <w:tcPr>
                <w:tcW w:w="1144" w:type="dxa"/>
              </w:tcPr>
            </w:tcPrChange>
          </w:tcPr>
          <w:p w14:paraId="65C0A05C" w14:textId="4D99C5E6" w:rsidR="00A23238" w:rsidRPr="00A23238" w:rsidDel="00A13090" w:rsidRDefault="00A23238" w:rsidP="00A23238">
            <w:pPr>
              <w:cnfStyle w:val="000000000000" w:firstRow="0" w:lastRow="0" w:firstColumn="0" w:lastColumn="0" w:oddVBand="0" w:evenVBand="0" w:oddHBand="0" w:evenHBand="0" w:firstRowFirstColumn="0" w:firstRowLastColumn="0" w:lastRowFirstColumn="0" w:lastRowLastColumn="0"/>
              <w:rPr>
                <w:del w:id="2751" w:author="Microsoft Office User" w:date="2023-05-21T11:34:00Z"/>
              </w:rPr>
            </w:pPr>
            <w:del w:id="2752" w:author="Microsoft Office User" w:date="2023-05-21T11:34:00Z">
              <w:r w:rsidRPr="00A23238" w:rsidDel="00A13090">
                <w:delText>/ alumnos</w:delText>
              </w:r>
            </w:del>
          </w:p>
        </w:tc>
        <w:tc>
          <w:tcPr>
            <w:tcW w:w="0" w:type="dxa"/>
            <w:tcPrChange w:id="2753" w:author="Microsoft Office User" w:date="2023-05-21T11:34:00Z">
              <w:tcPr>
                <w:tcW w:w="2419" w:type="dxa"/>
              </w:tcPr>
            </w:tcPrChange>
          </w:tcPr>
          <w:p w14:paraId="29D4E19C" w14:textId="1F9F820F" w:rsidR="00A23238" w:rsidRPr="00A23238" w:rsidDel="00A13090" w:rsidRDefault="00A23238" w:rsidP="00A23238">
            <w:pPr>
              <w:cnfStyle w:val="000000000000" w:firstRow="0" w:lastRow="0" w:firstColumn="0" w:lastColumn="0" w:oddVBand="0" w:evenVBand="0" w:oddHBand="0" w:evenHBand="0" w:firstRowFirstColumn="0" w:firstRowLastColumn="0" w:lastRowFirstColumn="0" w:lastRowLastColumn="0"/>
              <w:rPr>
                <w:del w:id="2754" w:author="Microsoft Office User" w:date="2023-05-21T11:34:00Z"/>
              </w:rPr>
            </w:pPr>
            <w:commentRangeStart w:id="2755"/>
            <w:commentRangeStart w:id="2756"/>
            <w:del w:id="2757" w:author="Microsoft Office User" w:date="2023-05-21T11:34:00Z">
              <w:r w:rsidRPr="00A23238" w:rsidDel="00A13090">
                <w:delText>Se obtienen un listado de todos los alumnos</w:delText>
              </w:r>
              <w:r w:rsidR="00B717EB" w:rsidDel="00A13090">
                <w:delText>.</w:delText>
              </w:r>
              <w:commentRangeEnd w:id="2755"/>
              <w:r w:rsidR="00355ED0" w:rsidDel="00A13090">
                <w:rPr>
                  <w:rStyle w:val="Refdecomentario"/>
                  <w:color w:val="auto"/>
                </w:rPr>
                <w:commentReference w:id="2755"/>
              </w:r>
              <w:commentRangeEnd w:id="2756"/>
              <w:r w:rsidR="00800C64" w:rsidDel="00A13090">
                <w:rPr>
                  <w:rStyle w:val="Refdecomentario"/>
                  <w:color w:val="auto"/>
                </w:rPr>
                <w:commentReference w:id="2756"/>
              </w:r>
            </w:del>
            <w:ins w:id="2758" w:author="Sergio Saugar García" w:date="2023-04-20T19:17:00Z">
              <w:del w:id="2759" w:author="Microsoft Office User" w:date="2023-04-22T18:36:00Z">
                <w:r w:rsidR="005669FA" w:rsidDel="003321A5">
                  <w:delText xml:space="preserve"> (no de los alumnos, sino de las URLs de los alumnos)</w:delText>
                </w:r>
              </w:del>
            </w:ins>
          </w:p>
        </w:tc>
        <w:tc>
          <w:tcPr>
            <w:tcW w:w="0" w:type="dxa"/>
            <w:tcPrChange w:id="2760" w:author="Microsoft Office User" w:date="2023-05-21T11:34:00Z">
              <w:tcPr>
                <w:tcW w:w="1254" w:type="dxa"/>
              </w:tcPr>
            </w:tcPrChange>
          </w:tcPr>
          <w:p w14:paraId="66DFDEA2" w14:textId="407E86B4" w:rsidR="00A23238" w:rsidRPr="00A23238" w:rsidDel="00A13090" w:rsidRDefault="00A23238" w:rsidP="00A23238">
            <w:pPr>
              <w:cnfStyle w:val="000000000000" w:firstRow="0" w:lastRow="0" w:firstColumn="0" w:lastColumn="0" w:oddVBand="0" w:evenVBand="0" w:oddHBand="0" w:evenHBand="0" w:firstRowFirstColumn="0" w:firstRowLastColumn="0" w:lastRowFirstColumn="0" w:lastRowLastColumn="0"/>
              <w:rPr>
                <w:del w:id="2761" w:author="Microsoft Office User" w:date="2023-05-21T11:34:00Z"/>
              </w:rPr>
            </w:pPr>
            <w:del w:id="2762" w:author="Microsoft Office User" w:date="2023-05-21T11:34:00Z">
              <w:r w:rsidRPr="00A23238" w:rsidDel="00A13090">
                <w:delText>JSON</w:delText>
              </w:r>
            </w:del>
          </w:p>
        </w:tc>
        <w:tc>
          <w:tcPr>
            <w:tcW w:w="2989" w:type="dxa"/>
            <w:gridSpan w:val="2"/>
            <w:tcPrChange w:id="2763" w:author="Microsoft Office User" w:date="2023-05-21T11:34:00Z">
              <w:tcPr>
                <w:tcW w:w="2988" w:type="dxa"/>
              </w:tcPr>
            </w:tcPrChange>
          </w:tcPr>
          <w:p w14:paraId="356CD933" w14:textId="5102898C" w:rsidR="00A23238" w:rsidRPr="00A23238" w:rsidDel="00A13090" w:rsidRDefault="00A23238" w:rsidP="00A23238">
            <w:pPr>
              <w:cnfStyle w:val="000000000000" w:firstRow="0" w:lastRow="0" w:firstColumn="0" w:lastColumn="0" w:oddVBand="0" w:evenVBand="0" w:oddHBand="0" w:evenHBand="0" w:firstRowFirstColumn="0" w:firstRowLastColumn="0" w:lastRowFirstColumn="0" w:lastRowLastColumn="0"/>
              <w:rPr>
                <w:del w:id="2764" w:author="Microsoft Office User" w:date="2023-05-21T11:34:00Z"/>
              </w:rPr>
            </w:pPr>
          </w:p>
        </w:tc>
        <w:tc>
          <w:tcPr>
            <w:tcW w:w="0" w:type="dxa"/>
            <w:tcPrChange w:id="2765" w:author="Microsoft Office User" w:date="2023-05-21T11:34:00Z">
              <w:tcPr>
                <w:tcW w:w="1519" w:type="dxa"/>
              </w:tcPr>
            </w:tcPrChange>
          </w:tcPr>
          <w:p w14:paraId="2BD54608" w14:textId="2CC17D10" w:rsidR="00A23238" w:rsidRPr="00EF309E" w:rsidDel="00A13090" w:rsidRDefault="00A23238" w:rsidP="00A23238">
            <w:pPr>
              <w:cnfStyle w:val="000000000000" w:firstRow="0" w:lastRow="0" w:firstColumn="0" w:lastColumn="0" w:oddVBand="0" w:evenVBand="0" w:oddHBand="0" w:evenHBand="0" w:firstRowFirstColumn="0" w:firstRowLastColumn="0" w:lastRowFirstColumn="0" w:lastRowLastColumn="0"/>
              <w:rPr>
                <w:del w:id="2766" w:author="Microsoft Office User" w:date="2023-05-21T11:34:00Z"/>
              </w:rPr>
            </w:pPr>
            <w:del w:id="2767" w:author="Microsoft Office User" w:date="2023-05-21T11:34:00Z">
              <w:r w:rsidRPr="00EF309E" w:rsidDel="00A13090">
                <w:delText>200 – OK</w:delText>
              </w:r>
            </w:del>
          </w:p>
          <w:p w14:paraId="126E76A8" w14:textId="71FBEED2" w:rsidR="00F129FD" w:rsidRPr="00EF309E" w:rsidDel="00A13090" w:rsidRDefault="00F129FD" w:rsidP="00A23238">
            <w:pPr>
              <w:cnfStyle w:val="000000000000" w:firstRow="0" w:lastRow="0" w:firstColumn="0" w:lastColumn="0" w:oddVBand="0" w:evenVBand="0" w:oddHBand="0" w:evenHBand="0" w:firstRowFirstColumn="0" w:firstRowLastColumn="0" w:lastRowFirstColumn="0" w:lastRowLastColumn="0"/>
              <w:rPr>
                <w:del w:id="2768" w:author="Microsoft Office User" w:date="2023-05-21T11:34:00Z"/>
              </w:rPr>
            </w:pPr>
            <w:del w:id="2769" w:author="Microsoft Office User" w:date="2023-05-21T11:34:00Z">
              <w:r w:rsidRPr="00EF309E" w:rsidDel="00A13090">
                <w:delText>400 – Bad request</w:delText>
              </w:r>
            </w:del>
          </w:p>
          <w:p w14:paraId="2FEC65D7" w14:textId="23B7E83B" w:rsidR="00A23238" w:rsidRPr="00EF309E" w:rsidDel="00A13090" w:rsidRDefault="00A23238" w:rsidP="00A23238">
            <w:pPr>
              <w:cnfStyle w:val="000000000000" w:firstRow="0" w:lastRow="0" w:firstColumn="0" w:lastColumn="0" w:oddVBand="0" w:evenVBand="0" w:oddHBand="0" w:evenHBand="0" w:firstRowFirstColumn="0" w:firstRowLastColumn="0" w:lastRowFirstColumn="0" w:lastRowLastColumn="0"/>
              <w:rPr>
                <w:del w:id="2770" w:author="Microsoft Office User" w:date="2023-05-21T11:34:00Z"/>
              </w:rPr>
            </w:pPr>
            <w:del w:id="2771" w:author="Microsoft Office User" w:date="2023-05-21T11:34:00Z">
              <w:r w:rsidRPr="00EF309E" w:rsidDel="00A13090">
                <w:delText>500 – Internal Server Error</w:delText>
              </w:r>
            </w:del>
          </w:p>
        </w:tc>
      </w:tr>
      <w:tr w:rsidR="00AC1373" w:rsidRPr="00A23238" w:rsidDel="00A13090" w14:paraId="59836CB1" w14:textId="342F27A0" w:rsidTr="00A13090">
        <w:trPr>
          <w:cnfStyle w:val="000000100000" w:firstRow="0" w:lastRow="0" w:firstColumn="0" w:lastColumn="0" w:oddVBand="0" w:evenVBand="0" w:oddHBand="1" w:evenHBand="0" w:firstRowFirstColumn="0" w:firstRowLastColumn="0" w:lastRowFirstColumn="0" w:lastRowLastColumn="0"/>
          <w:trHeight w:val="749"/>
          <w:del w:id="2772" w:author="Microsoft Office User" w:date="2023-05-21T11:34:00Z"/>
          <w:trPrChange w:id="2773" w:author="Microsoft Office User" w:date="2023-05-21T11:34:00Z">
            <w:trPr>
              <w:trHeight w:val="749"/>
            </w:trPr>
          </w:trPrChange>
        </w:trPr>
        <w:tc>
          <w:tcPr>
            <w:cnfStyle w:val="001000000000" w:firstRow="0" w:lastRow="0" w:firstColumn="1" w:lastColumn="0" w:oddVBand="0" w:evenVBand="0" w:oddHBand="0" w:evenHBand="0" w:firstRowFirstColumn="0" w:firstRowLastColumn="0" w:lastRowFirstColumn="0" w:lastRowLastColumn="0"/>
            <w:tcW w:w="1007" w:type="dxa"/>
            <w:tcPrChange w:id="2774" w:author="Microsoft Office User" w:date="2023-05-21T11:34:00Z">
              <w:tcPr>
                <w:tcW w:w="902" w:type="dxa"/>
              </w:tcPr>
            </w:tcPrChange>
          </w:tcPr>
          <w:p w14:paraId="2DE38858" w14:textId="6541BC16" w:rsidR="00A23238" w:rsidRPr="00A23238" w:rsidDel="00A13090" w:rsidRDefault="00A23238" w:rsidP="00A23238">
            <w:pPr>
              <w:cnfStyle w:val="001000100000" w:firstRow="0" w:lastRow="0" w:firstColumn="1" w:lastColumn="0" w:oddVBand="0" w:evenVBand="0" w:oddHBand="1" w:evenHBand="0" w:firstRowFirstColumn="0" w:firstRowLastColumn="0" w:lastRowFirstColumn="0" w:lastRowLastColumn="0"/>
              <w:rPr>
                <w:del w:id="2775" w:author="Microsoft Office User" w:date="2023-05-21T11:34:00Z"/>
              </w:rPr>
            </w:pPr>
            <w:del w:id="2776" w:author="Microsoft Office User" w:date="2023-05-21T11:34:00Z">
              <w:r w:rsidRPr="00A23238" w:rsidDel="00A13090">
                <w:delText>PUT</w:delText>
              </w:r>
              <w:r w:rsidR="00A87D54" w:rsidDel="00A13090">
                <w:delText>, DELETE, PATCH</w:delText>
              </w:r>
            </w:del>
          </w:p>
        </w:tc>
        <w:tc>
          <w:tcPr>
            <w:tcW w:w="1144" w:type="dxa"/>
            <w:tcPrChange w:id="2777" w:author="Microsoft Office User" w:date="2023-05-21T11:34:00Z">
              <w:tcPr>
                <w:tcW w:w="1025" w:type="dxa"/>
              </w:tcPr>
            </w:tcPrChange>
          </w:tcPr>
          <w:p w14:paraId="0CF270C3" w14:textId="22B72121"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2778" w:author="Microsoft Office User" w:date="2023-05-21T11:34:00Z"/>
              </w:rPr>
            </w:pPr>
            <w:del w:id="2779" w:author="Microsoft Office User" w:date="2023-05-21T11:34:00Z">
              <w:r w:rsidRPr="00A23238" w:rsidDel="00A13090">
                <w:delText>-</w:delText>
              </w:r>
            </w:del>
          </w:p>
        </w:tc>
        <w:tc>
          <w:tcPr>
            <w:tcW w:w="2419" w:type="dxa"/>
            <w:tcPrChange w:id="2780" w:author="Microsoft Office User" w:date="2023-05-21T11:34:00Z">
              <w:tcPr>
                <w:tcW w:w="2168" w:type="dxa"/>
              </w:tcPr>
            </w:tcPrChange>
          </w:tcPr>
          <w:p w14:paraId="4BDCA5AE" w14:textId="267B7AC1"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2781" w:author="Microsoft Office User" w:date="2023-05-21T11:34:00Z"/>
              </w:rPr>
            </w:pPr>
            <w:del w:id="2782" w:author="Microsoft Office User" w:date="2023-05-21T11:34:00Z">
              <w:r w:rsidRPr="00A23238" w:rsidDel="00A13090">
                <w:delText>-</w:delText>
              </w:r>
            </w:del>
          </w:p>
        </w:tc>
        <w:tc>
          <w:tcPr>
            <w:tcW w:w="1254" w:type="dxa"/>
            <w:tcPrChange w:id="2783" w:author="Microsoft Office User" w:date="2023-05-21T11:34:00Z">
              <w:tcPr>
                <w:tcW w:w="1124" w:type="dxa"/>
              </w:tcPr>
            </w:tcPrChange>
          </w:tcPr>
          <w:p w14:paraId="6ACCF0EE" w14:textId="0E98CBBE"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2784" w:author="Microsoft Office User" w:date="2023-05-21T11:34:00Z"/>
              </w:rPr>
            </w:pPr>
            <w:del w:id="2785" w:author="Microsoft Office User" w:date="2023-05-21T11:34:00Z">
              <w:r w:rsidRPr="00A23238" w:rsidDel="00A13090">
                <w:delText>-</w:delText>
              </w:r>
            </w:del>
          </w:p>
        </w:tc>
        <w:tc>
          <w:tcPr>
            <w:tcW w:w="2594" w:type="dxa"/>
            <w:tcPrChange w:id="2786" w:author="Microsoft Office User" w:date="2023-05-21T11:34:00Z">
              <w:tcPr>
                <w:tcW w:w="2678" w:type="dxa"/>
              </w:tcPr>
            </w:tcPrChange>
          </w:tcPr>
          <w:p w14:paraId="5343C9CE" w14:textId="51A0DA92"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2787" w:author="Microsoft Office User" w:date="2023-05-21T11:34:00Z"/>
              </w:rPr>
            </w:pPr>
            <w:del w:id="2788" w:author="Microsoft Office User" w:date="2023-05-21T11:34:00Z">
              <w:r w:rsidRPr="00A23238" w:rsidDel="00A13090">
                <w:delText>-</w:delText>
              </w:r>
            </w:del>
          </w:p>
        </w:tc>
        <w:tc>
          <w:tcPr>
            <w:tcW w:w="1914" w:type="dxa"/>
            <w:gridSpan w:val="2"/>
            <w:tcPrChange w:id="2789" w:author="Microsoft Office User" w:date="2023-05-21T11:34:00Z">
              <w:tcPr>
                <w:tcW w:w="1361" w:type="dxa"/>
              </w:tcPr>
            </w:tcPrChange>
          </w:tcPr>
          <w:p w14:paraId="6AA1BAAD" w14:textId="20067E7C"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2790" w:author="Microsoft Office User" w:date="2023-05-21T11:34:00Z"/>
              </w:rPr>
            </w:pPr>
            <w:del w:id="2791" w:author="Microsoft Office User" w:date="2023-05-21T11:34:00Z">
              <w:r w:rsidRPr="00A23238" w:rsidDel="00A13090">
                <w:delText>405 – Method not Allowed</w:delText>
              </w:r>
            </w:del>
          </w:p>
        </w:tc>
      </w:tr>
    </w:tbl>
    <w:p w14:paraId="1A121EF9" w14:textId="100FF108" w:rsidR="00DC41EC" w:rsidRDefault="00A23238" w:rsidP="00DC41EC">
      <w:pPr>
        <w:jc w:val="center"/>
        <w:rPr>
          <w:ins w:id="2792" w:author="Microsoft Office User" w:date="2023-06-05T20:07:00Z"/>
          <w:i/>
          <w:iCs/>
        </w:rPr>
      </w:pPr>
      <w:del w:id="2793" w:author="Microsoft Office User" w:date="2023-05-21T11:34:00Z">
        <w:r w:rsidRPr="00A23238" w:rsidDel="00A13090">
          <w:rPr>
            <w:i/>
            <w:iCs/>
          </w:rPr>
          <w:delText>Tabla 1: Recurso /alumnos</w:delText>
        </w:r>
      </w:del>
    </w:p>
    <w:p w14:paraId="1DA3679D" w14:textId="77777777" w:rsidR="006075EF" w:rsidRDefault="006075EF" w:rsidP="00DC41EC">
      <w:pPr>
        <w:jc w:val="center"/>
        <w:rPr>
          <w:ins w:id="2794" w:author="Microsoft Office User" w:date="2023-06-05T20:07:00Z"/>
          <w:i/>
          <w:iCs/>
        </w:rPr>
      </w:pPr>
    </w:p>
    <w:p w14:paraId="62516796" w14:textId="77777777" w:rsidR="006075EF" w:rsidRDefault="006075EF" w:rsidP="00DC41EC">
      <w:pPr>
        <w:jc w:val="center"/>
        <w:rPr>
          <w:ins w:id="2795" w:author="Microsoft Office User" w:date="2023-06-05T20:07:00Z"/>
          <w:i/>
          <w:iCs/>
        </w:rPr>
      </w:pPr>
    </w:p>
    <w:p w14:paraId="5D0C35D7" w14:textId="77777777" w:rsidR="006075EF" w:rsidRDefault="006075EF" w:rsidP="00DC41EC">
      <w:pPr>
        <w:jc w:val="center"/>
        <w:rPr>
          <w:ins w:id="2796" w:author="Microsoft Office User" w:date="2023-06-05T20:07:00Z"/>
          <w:i/>
          <w:iCs/>
        </w:rPr>
      </w:pPr>
    </w:p>
    <w:p w14:paraId="78F476B5" w14:textId="711DC15A" w:rsidR="006075EF" w:rsidRDefault="006075EF">
      <w:pPr>
        <w:pStyle w:val="Descripcin"/>
        <w:keepNext/>
        <w:jc w:val="center"/>
        <w:rPr>
          <w:ins w:id="2797" w:author="Microsoft Office User" w:date="2023-06-05T20:08:00Z"/>
        </w:rPr>
        <w:pPrChange w:id="2798" w:author="Microsoft Office User" w:date="2023-06-05T20:08:00Z">
          <w:pPr/>
        </w:pPrChange>
      </w:pPr>
      <w:bookmarkStart w:id="2799" w:name="_Toc136889461"/>
      <w:ins w:id="2800" w:author="Microsoft Office User" w:date="2023-06-05T20:08:00Z">
        <w:r>
          <w:t xml:space="preserve">Tabla </w:t>
        </w:r>
        <w:r>
          <w:fldChar w:fldCharType="begin"/>
        </w:r>
        <w:r>
          <w:instrText xml:space="preserve"> SEQ Tabla \* ARABIC </w:instrText>
        </w:r>
      </w:ins>
      <w:r>
        <w:fldChar w:fldCharType="separate"/>
      </w:r>
      <w:ins w:id="2801" w:author="Microsoft Office User" w:date="2023-06-05T20:27:00Z">
        <w:r w:rsidR="009B5E0B">
          <w:rPr>
            <w:noProof/>
          </w:rPr>
          <w:t>3</w:t>
        </w:r>
      </w:ins>
      <w:ins w:id="2802" w:author="Microsoft Office User" w:date="2023-06-05T20:08:00Z">
        <w:r>
          <w:fldChar w:fldCharType="end"/>
        </w:r>
        <w:r>
          <w:t xml:space="preserve">: </w:t>
        </w:r>
        <w:r w:rsidRPr="003A11F4">
          <w:t>Recurso /alumnos/id/CV</w:t>
        </w:r>
        <w:bookmarkEnd w:id="2799"/>
      </w:ins>
    </w:p>
    <w:tbl>
      <w:tblPr>
        <w:tblStyle w:val="Tablaconcuadrcula7concolores"/>
        <w:tblW w:w="8088" w:type="dxa"/>
        <w:tblLook w:val="04A0" w:firstRow="1" w:lastRow="0" w:firstColumn="1" w:lastColumn="0" w:noHBand="0" w:noVBand="1"/>
      </w:tblPr>
      <w:tblGrid>
        <w:gridCol w:w="1027"/>
        <w:gridCol w:w="1838"/>
        <w:gridCol w:w="1487"/>
        <w:gridCol w:w="1279"/>
        <w:gridCol w:w="1156"/>
        <w:gridCol w:w="1301"/>
        <w:tblGridChange w:id="2803">
          <w:tblGrid>
            <w:gridCol w:w="10"/>
            <w:gridCol w:w="10"/>
            <w:gridCol w:w="1007"/>
            <w:gridCol w:w="10"/>
            <w:gridCol w:w="10"/>
            <w:gridCol w:w="1818"/>
            <w:gridCol w:w="10"/>
            <w:gridCol w:w="10"/>
            <w:gridCol w:w="1467"/>
            <w:gridCol w:w="10"/>
            <w:gridCol w:w="10"/>
            <w:gridCol w:w="1259"/>
            <w:gridCol w:w="10"/>
            <w:gridCol w:w="10"/>
            <w:gridCol w:w="1136"/>
            <w:gridCol w:w="10"/>
            <w:gridCol w:w="10"/>
            <w:gridCol w:w="1281"/>
            <w:gridCol w:w="10"/>
            <w:gridCol w:w="10"/>
          </w:tblGrid>
        </w:tblGridChange>
      </w:tblGrid>
      <w:tr w:rsidR="00D05299" w:rsidRPr="00A23238" w14:paraId="55FF3902" w14:textId="77777777" w:rsidTr="00D05299">
        <w:trPr>
          <w:cnfStyle w:val="100000000000" w:firstRow="1" w:lastRow="0" w:firstColumn="0" w:lastColumn="0" w:oddVBand="0" w:evenVBand="0" w:oddHBand="0" w:evenHBand="0" w:firstRowFirstColumn="0" w:firstRowLastColumn="0" w:lastRowFirstColumn="0" w:lastRowLastColumn="0"/>
          <w:trHeight w:val="759"/>
          <w:ins w:id="2804" w:author="Microsoft Office User" w:date="2023-06-05T20:07:00Z"/>
        </w:trPr>
        <w:tc>
          <w:tcPr>
            <w:cnfStyle w:val="001000000100" w:firstRow="0" w:lastRow="0" w:firstColumn="1" w:lastColumn="0" w:oddVBand="0" w:evenVBand="0" w:oddHBand="0" w:evenHBand="0" w:firstRowFirstColumn="1" w:firstRowLastColumn="0" w:lastRowFirstColumn="0" w:lastRowLastColumn="0"/>
            <w:tcW w:w="1027" w:type="dxa"/>
          </w:tcPr>
          <w:p w14:paraId="225E4E2F" w14:textId="77777777" w:rsidR="006075EF" w:rsidRPr="00A23238" w:rsidRDefault="006075EF" w:rsidP="006A548B">
            <w:pPr>
              <w:jc w:val="center"/>
              <w:rPr>
                <w:ins w:id="2805" w:author="Microsoft Office User" w:date="2023-06-05T20:07:00Z"/>
              </w:rPr>
            </w:pPr>
            <w:ins w:id="2806" w:author="Microsoft Office User" w:date="2023-06-05T20:07:00Z">
              <w:r w:rsidRPr="00A23238">
                <w:t>Método</w:t>
              </w:r>
            </w:ins>
          </w:p>
        </w:tc>
        <w:tc>
          <w:tcPr>
            <w:tcW w:w="1838" w:type="dxa"/>
          </w:tcPr>
          <w:p w14:paraId="16EA142E"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rPr>
                <w:ins w:id="2807" w:author="Microsoft Office User" w:date="2023-06-05T20:07:00Z"/>
              </w:rPr>
            </w:pPr>
            <w:ins w:id="2808" w:author="Microsoft Office User" w:date="2023-06-05T20:07:00Z">
              <w:r w:rsidRPr="00A23238">
                <w:t>URI</w:t>
              </w:r>
            </w:ins>
          </w:p>
        </w:tc>
        <w:tc>
          <w:tcPr>
            <w:tcW w:w="1487" w:type="dxa"/>
          </w:tcPr>
          <w:p w14:paraId="2D14D78B"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rPr>
                <w:ins w:id="2809" w:author="Microsoft Office User" w:date="2023-06-05T20:07:00Z"/>
              </w:rPr>
            </w:pPr>
            <w:ins w:id="2810" w:author="Microsoft Office User" w:date="2023-06-05T20:07:00Z">
              <w:r w:rsidRPr="00A23238">
                <w:t>Utilidad</w:t>
              </w:r>
            </w:ins>
          </w:p>
        </w:tc>
        <w:tc>
          <w:tcPr>
            <w:tcW w:w="1279" w:type="dxa"/>
          </w:tcPr>
          <w:p w14:paraId="139DB721"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rPr>
                <w:ins w:id="2811" w:author="Microsoft Office User" w:date="2023-06-05T20:07:00Z"/>
              </w:rPr>
            </w:pPr>
            <w:ins w:id="2812" w:author="Microsoft Office User" w:date="2023-06-05T20:07:00Z">
              <w:r w:rsidRPr="00A23238">
                <w:t>Semántica</w:t>
              </w:r>
            </w:ins>
          </w:p>
        </w:tc>
        <w:tc>
          <w:tcPr>
            <w:tcW w:w="1156" w:type="dxa"/>
          </w:tcPr>
          <w:p w14:paraId="24873958"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rPr>
                <w:ins w:id="2813" w:author="Microsoft Office User" w:date="2023-06-05T20:07:00Z"/>
              </w:rPr>
            </w:pPr>
            <w:ins w:id="2814" w:author="Microsoft Office User" w:date="2023-06-05T20:07:00Z">
              <w:r w:rsidRPr="00A23238">
                <w:t>Cuerpo Solicitud</w:t>
              </w:r>
            </w:ins>
          </w:p>
        </w:tc>
        <w:tc>
          <w:tcPr>
            <w:tcW w:w="1301" w:type="dxa"/>
          </w:tcPr>
          <w:p w14:paraId="72AF9BF7"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rPr>
                <w:ins w:id="2815" w:author="Microsoft Office User" w:date="2023-06-05T20:07:00Z"/>
              </w:rPr>
            </w:pPr>
            <w:ins w:id="2816" w:author="Microsoft Office User" w:date="2023-06-05T20:07:00Z">
              <w:r w:rsidRPr="00A23238">
                <w:t>Códigos de respuesta</w:t>
              </w:r>
            </w:ins>
          </w:p>
        </w:tc>
      </w:tr>
      <w:tr w:rsidR="00D05299" w:rsidRPr="00A32ECA" w14:paraId="60DA24A0" w14:textId="77777777" w:rsidTr="00D05299">
        <w:tblPrEx>
          <w:tblW w:w="8088" w:type="dxa"/>
          <w:tblPrExChange w:id="2817" w:author="Microsoft Office User" w:date="2023-06-05T20:30:00Z">
            <w:tblPrEx>
              <w:tblW w:w="8088" w:type="dxa"/>
            </w:tblPrEx>
          </w:tblPrExChange>
        </w:tblPrEx>
        <w:trPr>
          <w:cnfStyle w:val="000000100000" w:firstRow="0" w:lastRow="0" w:firstColumn="0" w:lastColumn="0" w:oddVBand="0" w:evenVBand="0" w:oddHBand="1" w:evenHBand="0" w:firstRowFirstColumn="0" w:firstRowLastColumn="0" w:lastRowFirstColumn="0" w:lastRowLastColumn="0"/>
          <w:trHeight w:val="759"/>
          <w:ins w:id="2818" w:author="Microsoft Office User" w:date="2023-06-05T20:07:00Z"/>
          <w:trPrChange w:id="2819" w:author="Microsoft Office User" w:date="2023-06-05T20:30:00Z">
            <w:trPr>
              <w:gridBefore w:val="1"/>
              <w:gridAfter w:val="0"/>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2820" w:author="Microsoft Office User" w:date="2023-06-05T20:30:00Z">
              <w:tcPr>
                <w:tcW w:w="1027" w:type="dxa"/>
                <w:gridSpan w:val="3"/>
              </w:tcPr>
            </w:tcPrChange>
          </w:tcPr>
          <w:p w14:paraId="3B3AD951" w14:textId="77777777" w:rsidR="006075EF" w:rsidRPr="00A23238" w:rsidRDefault="006075EF" w:rsidP="006A548B">
            <w:pPr>
              <w:cnfStyle w:val="001000100000" w:firstRow="0" w:lastRow="0" w:firstColumn="1" w:lastColumn="0" w:oddVBand="0" w:evenVBand="0" w:oddHBand="1" w:evenHBand="0" w:firstRowFirstColumn="0" w:firstRowLastColumn="0" w:lastRowFirstColumn="0" w:lastRowLastColumn="0"/>
              <w:rPr>
                <w:ins w:id="2821" w:author="Microsoft Office User" w:date="2023-06-05T20:07:00Z"/>
              </w:rPr>
            </w:pPr>
            <w:commentRangeStart w:id="2822"/>
            <w:ins w:id="2823" w:author="Microsoft Office User" w:date="2023-06-05T20:07:00Z">
              <w:r w:rsidRPr="00A23238">
                <w:t>POST</w:t>
              </w:r>
            </w:ins>
          </w:p>
        </w:tc>
        <w:tc>
          <w:tcPr>
            <w:tcW w:w="0" w:type="dxa"/>
            <w:tcPrChange w:id="2824" w:author="Microsoft Office User" w:date="2023-06-05T20:30:00Z">
              <w:tcPr>
                <w:tcW w:w="1838" w:type="dxa"/>
                <w:gridSpan w:val="3"/>
              </w:tcPr>
            </w:tcPrChange>
          </w:tcPr>
          <w:p w14:paraId="5BAFDF3A"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ins w:id="2825" w:author="Microsoft Office User" w:date="2023-06-05T20:07:00Z"/>
              </w:rPr>
            </w:pPr>
            <w:commentRangeStart w:id="2826"/>
            <w:ins w:id="2827" w:author="Microsoft Office User" w:date="2023-06-05T20:07:00Z">
              <w:r w:rsidRPr="00A23238">
                <w:t>/alumnos/</w:t>
              </w:r>
              <w:r>
                <w:t>:</w:t>
              </w:r>
              <w:r w:rsidRPr="00A23238">
                <w:t>id/</w:t>
              </w:r>
              <w:r>
                <w:t>CV</w:t>
              </w:r>
            </w:ins>
          </w:p>
        </w:tc>
        <w:tc>
          <w:tcPr>
            <w:tcW w:w="0" w:type="dxa"/>
            <w:tcPrChange w:id="2828" w:author="Microsoft Office User" w:date="2023-06-05T20:30:00Z">
              <w:tcPr>
                <w:tcW w:w="1487" w:type="dxa"/>
                <w:gridSpan w:val="3"/>
              </w:tcPr>
            </w:tcPrChange>
          </w:tcPr>
          <w:p w14:paraId="05139601" w14:textId="77777777" w:rsidR="006075EF" w:rsidRPr="00A23238" w:rsidRDefault="006075EF" w:rsidP="006A548B">
            <w:pPr>
              <w:jc w:val="left"/>
              <w:cnfStyle w:val="000000100000" w:firstRow="0" w:lastRow="0" w:firstColumn="0" w:lastColumn="0" w:oddVBand="0" w:evenVBand="0" w:oddHBand="1" w:evenHBand="0" w:firstRowFirstColumn="0" w:firstRowLastColumn="0" w:lastRowFirstColumn="0" w:lastRowLastColumn="0"/>
              <w:rPr>
                <w:ins w:id="2829" w:author="Microsoft Office User" w:date="2023-06-05T20:07:00Z"/>
              </w:rPr>
            </w:pPr>
            <w:ins w:id="2830" w:author="Microsoft Office User" w:date="2023-06-05T20:07:00Z">
              <w:r>
                <w:t>Creación</w:t>
              </w:r>
              <w:r w:rsidRPr="00A23238">
                <w:t xml:space="preserve"> del CV </w:t>
              </w:r>
              <w:r>
                <w:t xml:space="preserve">de </w:t>
              </w:r>
              <w:r w:rsidRPr="00A23238">
                <w:t>un alumno especifico mediante su id</w:t>
              </w:r>
              <w:commentRangeEnd w:id="2826"/>
              <w:r>
                <w:rPr>
                  <w:rStyle w:val="Refdecomentario"/>
                  <w:color w:val="auto"/>
                </w:rPr>
                <w:commentReference w:id="2826"/>
              </w:r>
            </w:ins>
          </w:p>
        </w:tc>
        <w:tc>
          <w:tcPr>
            <w:tcW w:w="0" w:type="dxa"/>
            <w:tcPrChange w:id="2831" w:author="Microsoft Office User" w:date="2023-06-05T20:30:00Z">
              <w:tcPr>
                <w:tcW w:w="1279" w:type="dxa"/>
                <w:gridSpan w:val="3"/>
              </w:tcPr>
            </w:tcPrChange>
          </w:tcPr>
          <w:p w14:paraId="5B6E6759"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ins w:id="2832" w:author="Microsoft Office User" w:date="2023-06-05T20:07:00Z"/>
              </w:rPr>
            </w:pPr>
            <w:ins w:id="2833" w:author="Microsoft Office User" w:date="2023-06-05T20:07:00Z">
              <w:r>
                <w:t>JSON</w:t>
              </w:r>
            </w:ins>
          </w:p>
        </w:tc>
        <w:tc>
          <w:tcPr>
            <w:tcW w:w="0" w:type="dxa"/>
            <w:tcPrChange w:id="2834" w:author="Microsoft Office User" w:date="2023-06-05T20:30:00Z">
              <w:tcPr>
                <w:tcW w:w="1156" w:type="dxa"/>
                <w:gridSpan w:val="3"/>
              </w:tcPr>
            </w:tcPrChange>
          </w:tcPr>
          <w:p w14:paraId="357FAA02" w14:textId="77777777" w:rsidR="006075EF" w:rsidRPr="00A23238" w:rsidRDefault="006075EF" w:rsidP="006A548B">
            <w:pPr>
              <w:jc w:val="left"/>
              <w:cnfStyle w:val="000000100000" w:firstRow="0" w:lastRow="0" w:firstColumn="0" w:lastColumn="0" w:oddVBand="0" w:evenVBand="0" w:oddHBand="1" w:evenHBand="0" w:firstRowFirstColumn="0" w:firstRowLastColumn="0" w:lastRowFirstColumn="0" w:lastRowLastColumn="0"/>
              <w:rPr>
                <w:ins w:id="2835" w:author="Microsoft Office User" w:date="2023-06-05T20:07:00Z"/>
              </w:rPr>
            </w:pPr>
            <w:ins w:id="2836" w:author="Microsoft Office User" w:date="2023-06-05T20:07:00Z">
              <w:r w:rsidRPr="00A23238">
                <w:t>Atributos del CV de un alumno</w:t>
              </w:r>
            </w:ins>
          </w:p>
        </w:tc>
        <w:tc>
          <w:tcPr>
            <w:tcW w:w="0" w:type="dxa"/>
            <w:tcPrChange w:id="2837" w:author="Microsoft Office User" w:date="2023-06-05T20:30:00Z">
              <w:tcPr>
                <w:tcW w:w="1301" w:type="dxa"/>
                <w:gridSpan w:val="3"/>
              </w:tcPr>
            </w:tcPrChange>
          </w:tcPr>
          <w:p w14:paraId="7DA9DF0C" w14:textId="77777777" w:rsidR="006075EF" w:rsidRPr="002C0BB3" w:rsidRDefault="006075EF" w:rsidP="006A548B">
            <w:pPr>
              <w:jc w:val="left"/>
              <w:cnfStyle w:val="000000100000" w:firstRow="0" w:lastRow="0" w:firstColumn="0" w:lastColumn="0" w:oddVBand="0" w:evenVBand="0" w:oddHBand="1" w:evenHBand="0" w:firstRowFirstColumn="0" w:firstRowLastColumn="0" w:lastRowFirstColumn="0" w:lastRowLastColumn="0"/>
              <w:rPr>
                <w:ins w:id="2838" w:author="Microsoft Office User" w:date="2023-06-05T20:07:00Z"/>
                <w:lang w:val="en-US"/>
              </w:rPr>
            </w:pPr>
            <w:ins w:id="2839" w:author="Microsoft Office User" w:date="2023-06-05T20:07:00Z">
              <w:r w:rsidRPr="002C0BB3">
                <w:rPr>
                  <w:lang w:val="en-US"/>
                </w:rPr>
                <w:t>201 – Created</w:t>
              </w:r>
            </w:ins>
          </w:p>
          <w:p w14:paraId="78DEC4C5" w14:textId="77777777" w:rsidR="006075EF" w:rsidRPr="002C0BB3" w:rsidRDefault="006075EF" w:rsidP="006A548B">
            <w:pPr>
              <w:jc w:val="left"/>
              <w:cnfStyle w:val="000000100000" w:firstRow="0" w:lastRow="0" w:firstColumn="0" w:lastColumn="0" w:oddVBand="0" w:evenVBand="0" w:oddHBand="1" w:evenHBand="0" w:firstRowFirstColumn="0" w:firstRowLastColumn="0" w:lastRowFirstColumn="0" w:lastRowLastColumn="0"/>
              <w:rPr>
                <w:ins w:id="2840" w:author="Microsoft Office User" w:date="2023-06-05T20:07:00Z"/>
                <w:lang w:val="en-US"/>
              </w:rPr>
            </w:pPr>
            <w:ins w:id="2841" w:author="Microsoft Office User" w:date="2023-06-05T20:07:00Z">
              <w:r w:rsidRPr="002C0BB3">
                <w:rPr>
                  <w:lang w:val="en-US"/>
                </w:rPr>
                <w:t>400 – Bad Request</w:t>
              </w:r>
            </w:ins>
          </w:p>
          <w:p w14:paraId="152FABAF" w14:textId="77777777" w:rsidR="006075EF" w:rsidRPr="002C0BB3" w:rsidRDefault="006075EF" w:rsidP="006A548B">
            <w:pPr>
              <w:jc w:val="left"/>
              <w:cnfStyle w:val="000000100000" w:firstRow="0" w:lastRow="0" w:firstColumn="0" w:lastColumn="0" w:oddVBand="0" w:evenVBand="0" w:oddHBand="1" w:evenHBand="0" w:firstRowFirstColumn="0" w:firstRowLastColumn="0" w:lastRowFirstColumn="0" w:lastRowLastColumn="0"/>
              <w:rPr>
                <w:ins w:id="2842" w:author="Microsoft Office User" w:date="2023-06-05T20:07:00Z"/>
                <w:lang w:val="en-US"/>
              </w:rPr>
            </w:pPr>
            <w:ins w:id="2843" w:author="Microsoft Office User" w:date="2023-06-05T20:07:00Z">
              <w:r w:rsidRPr="002C0BB3">
                <w:rPr>
                  <w:lang w:val="en-US"/>
                </w:rPr>
                <w:t>500 – Internal Server Error</w:t>
              </w:r>
              <w:commentRangeEnd w:id="2822"/>
              <w:r>
                <w:rPr>
                  <w:rStyle w:val="Refdecomentario"/>
                  <w:color w:val="auto"/>
                </w:rPr>
                <w:commentReference w:id="2822"/>
              </w:r>
            </w:ins>
          </w:p>
        </w:tc>
      </w:tr>
      <w:tr w:rsidR="006075EF" w:rsidRPr="00A32ECA" w14:paraId="3C049D2F" w14:textId="77777777" w:rsidTr="00D05299">
        <w:tblPrEx>
          <w:tblW w:w="8088" w:type="dxa"/>
          <w:tblPrExChange w:id="2844" w:author="Microsoft Office User" w:date="2023-06-05T20:30:00Z">
            <w:tblPrEx>
              <w:tblW w:w="8088" w:type="dxa"/>
              <w:tblInd w:w="10" w:type="dxa"/>
            </w:tblPrEx>
          </w:tblPrExChange>
        </w:tblPrEx>
        <w:trPr>
          <w:trHeight w:val="759"/>
          <w:ins w:id="2845" w:author="Microsoft Office User" w:date="2023-06-05T20:07:00Z"/>
          <w:trPrChange w:id="2846" w:author="Microsoft Office User" w:date="2023-06-05T20:30:00Z">
            <w:trPr>
              <w:gridBefore w:val="2"/>
              <w:trHeight w:val="759"/>
            </w:trPr>
          </w:trPrChange>
        </w:trPr>
        <w:tc>
          <w:tcPr>
            <w:cnfStyle w:val="001000000000" w:firstRow="0" w:lastRow="0" w:firstColumn="1" w:lastColumn="0" w:oddVBand="0" w:evenVBand="0" w:oddHBand="0" w:evenHBand="0" w:firstRowFirstColumn="0" w:firstRowLastColumn="0" w:lastRowFirstColumn="0" w:lastRowLastColumn="0"/>
            <w:tcW w:w="1027" w:type="dxa"/>
            <w:tcPrChange w:id="2847" w:author="Microsoft Office User" w:date="2023-06-05T20:30:00Z">
              <w:tcPr>
                <w:tcW w:w="1058" w:type="dxa"/>
                <w:gridSpan w:val="3"/>
              </w:tcPr>
            </w:tcPrChange>
          </w:tcPr>
          <w:p w14:paraId="2BBBF5FA" w14:textId="77777777" w:rsidR="006075EF" w:rsidRPr="00A23238" w:rsidRDefault="006075EF" w:rsidP="006A548B">
            <w:pPr>
              <w:rPr>
                <w:ins w:id="2848" w:author="Microsoft Office User" w:date="2023-06-05T20:07:00Z"/>
              </w:rPr>
            </w:pPr>
            <w:ins w:id="2849" w:author="Microsoft Office User" w:date="2023-06-05T20:07:00Z">
              <w:r w:rsidRPr="00A23238">
                <w:t>GET</w:t>
              </w:r>
            </w:ins>
          </w:p>
        </w:tc>
        <w:tc>
          <w:tcPr>
            <w:tcW w:w="1838" w:type="dxa"/>
            <w:tcPrChange w:id="2850" w:author="Microsoft Office User" w:date="2023-06-05T20:30:00Z">
              <w:tcPr>
                <w:tcW w:w="1774" w:type="dxa"/>
                <w:gridSpan w:val="3"/>
              </w:tcPr>
            </w:tcPrChange>
          </w:tcPr>
          <w:p w14:paraId="64D84837"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ins w:id="2851" w:author="Microsoft Office User" w:date="2023-06-05T20:07:00Z"/>
              </w:rPr>
            </w:pPr>
            <w:ins w:id="2852" w:author="Microsoft Office User" w:date="2023-06-05T20:07:00Z">
              <w:r w:rsidRPr="00A23238">
                <w:t>/alumnos/id/</w:t>
              </w:r>
              <w:r>
                <w:t>CV</w:t>
              </w:r>
            </w:ins>
          </w:p>
        </w:tc>
        <w:tc>
          <w:tcPr>
            <w:tcW w:w="1487" w:type="dxa"/>
            <w:tcPrChange w:id="2853" w:author="Microsoft Office User" w:date="2023-06-05T20:30:00Z">
              <w:tcPr>
                <w:tcW w:w="1511" w:type="dxa"/>
                <w:gridSpan w:val="3"/>
              </w:tcPr>
            </w:tcPrChange>
          </w:tcPr>
          <w:p w14:paraId="5857625C"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ins w:id="2854" w:author="Microsoft Office User" w:date="2023-06-05T20:07:00Z"/>
              </w:rPr>
            </w:pPr>
            <w:ins w:id="2855" w:author="Microsoft Office User" w:date="2023-06-05T20:07:00Z">
              <w:r w:rsidRPr="00A23238">
                <w:t xml:space="preserve">Se obtiene </w:t>
              </w:r>
              <w:r>
                <w:t>el CV</w:t>
              </w:r>
              <w:r w:rsidRPr="00A23238">
                <w:t xml:space="preserve"> de un alumno por su id</w:t>
              </w:r>
            </w:ins>
          </w:p>
        </w:tc>
        <w:tc>
          <w:tcPr>
            <w:tcW w:w="1279" w:type="dxa"/>
            <w:tcPrChange w:id="2856" w:author="Microsoft Office User" w:date="2023-06-05T20:30:00Z">
              <w:tcPr>
                <w:tcW w:w="1315" w:type="dxa"/>
                <w:gridSpan w:val="3"/>
              </w:tcPr>
            </w:tcPrChange>
          </w:tcPr>
          <w:p w14:paraId="2B655158"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ins w:id="2857" w:author="Microsoft Office User" w:date="2023-06-05T20:07:00Z"/>
              </w:rPr>
            </w:pPr>
            <w:ins w:id="2858" w:author="Microsoft Office User" w:date="2023-06-05T20:07:00Z">
              <w:r w:rsidRPr="00A23238">
                <w:t>JSON</w:t>
              </w:r>
            </w:ins>
          </w:p>
        </w:tc>
        <w:tc>
          <w:tcPr>
            <w:tcW w:w="1156" w:type="dxa"/>
            <w:tcPrChange w:id="2859" w:author="Microsoft Office User" w:date="2023-06-05T20:30:00Z">
              <w:tcPr>
                <w:tcW w:w="1196" w:type="dxa"/>
                <w:gridSpan w:val="3"/>
              </w:tcPr>
            </w:tcPrChange>
          </w:tcPr>
          <w:p w14:paraId="68EE625A"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ins w:id="2860" w:author="Microsoft Office User" w:date="2023-06-05T20:07:00Z"/>
              </w:rPr>
            </w:pPr>
            <w:ins w:id="2861" w:author="Microsoft Office User" w:date="2023-06-05T20:07:00Z">
              <w:r>
                <w:t>-</w:t>
              </w:r>
            </w:ins>
          </w:p>
        </w:tc>
        <w:tc>
          <w:tcPr>
            <w:tcW w:w="1301" w:type="dxa"/>
            <w:tcPrChange w:id="2862" w:author="Microsoft Office User" w:date="2023-06-05T20:30:00Z">
              <w:tcPr>
                <w:tcW w:w="1234" w:type="dxa"/>
                <w:gridSpan w:val="3"/>
              </w:tcPr>
            </w:tcPrChange>
          </w:tcPr>
          <w:p w14:paraId="1C3FF82E"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ins w:id="2863" w:author="Microsoft Office User" w:date="2023-06-05T20:07:00Z"/>
                <w:lang w:val="en-US"/>
              </w:rPr>
            </w:pPr>
            <w:ins w:id="2864" w:author="Microsoft Office User" w:date="2023-06-05T20:07:00Z">
              <w:r w:rsidRPr="00A23238">
                <w:rPr>
                  <w:lang w:val="en-US"/>
                </w:rPr>
                <w:t>200 – OK</w:t>
              </w:r>
            </w:ins>
          </w:p>
          <w:p w14:paraId="5D20BC40"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ins w:id="2865" w:author="Microsoft Office User" w:date="2023-06-05T20:07:00Z"/>
                <w:lang w:val="en-US"/>
              </w:rPr>
            </w:pPr>
            <w:ins w:id="2866" w:author="Microsoft Office User" w:date="2023-06-05T20:07:00Z">
              <w:r w:rsidRPr="00A23238">
                <w:rPr>
                  <w:lang w:val="en-US"/>
                </w:rPr>
                <w:t>404 – Not Found</w:t>
              </w:r>
            </w:ins>
          </w:p>
          <w:p w14:paraId="4BE2BE4A"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ins w:id="2867" w:author="Microsoft Office User" w:date="2023-06-05T20:07:00Z"/>
                <w:lang w:val="en-US"/>
              </w:rPr>
            </w:pPr>
            <w:ins w:id="2868" w:author="Microsoft Office User" w:date="2023-06-05T20:07:00Z">
              <w:r w:rsidRPr="00A23238">
                <w:rPr>
                  <w:lang w:val="en-US"/>
                </w:rPr>
                <w:t>400 – Bad request</w:t>
              </w:r>
            </w:ins>
          </w:p>
          <w:p w14:paraId="54AAEAF5" w14:textId="77777777" w:rsidR="006075EF" w:rsidRPr="002C0BB3" w:rsidRDefault="006075EF" w:rsidP="006A548B">
            <w:pPr>
              <w:cnfStyle w:val="000000000000" w:firstRow="0" w:lastRow="0" w:firstColumn="0" w:lastColumn="0" w:oddVBand="0" w:evenVBand="0" w:oddHBand="0" w:evenHBand="0" w:firstRowFirstColumn="0" w:firstRowLastColumn="0" w:lastRowFirstColumn="0" w:lastRowLastColumn="0"/>
              <w:rPr>
                <w:ins w:id="2869" w:author="Microsoft Office User" w:date="2023-06-05T20:07:00Z"/>
                <w:lang w:val="en-US"/>
              </w:rPr>
            </w:pPr>
            <w:ins w:id="2870" w:author="Microsoft Office User" w:date="2023-06-05T20:07:00Z">
              <w:r w:rsidRPr="00A23238">
                <w:rPr>
                  <w:lang w:val="en-US"/>
                </w:rPr>
                <w:t>500 – Internal Server Error</w:t>
              </w:r>
            </w:ins>
          </w:p>
        </w:tc>
      </w:tr>
      <w:tr w:rsidR="00D05299" w:rsidRPr="00A32ECA" w14:paraId="129350C8" w14:textId="77777777" w:rsidTr="00D05299">
        <w:tblPrEx>
          <w:tblW w:w="8088" w:type="dxa"/>
          <w:tblPrExChange w:id="2871" w:author="Microsoft Office User" w:date="2023-06-05T20:30:00Z">
            <w:tblPrEx>
              <w:tblW w:w="8088" w:type="dxa"/>
            </w:tblPrEx>
          </w:tblPrExChange>
        </w:tblPrEx>
        <w:trPr>
          <w:cnfStyle w:val="000000100000" w:firstRow="0" w:lastRow="0" w:firstColumn="0" w:lastColumn="0" w:oddVBand="0" w:evenVBand="0" w:oddHBand="1" w:evenHBand="0" w:firstRowFirstColumn="0" w:firstRowLastColumn="0" w:lastRowFirstColumn="0" w:lastRowLastColumn="0"/>
          <w:trHeight w:val="759"/>
          <w:ins w:id="2872" w:author="Microsoft Office User" w:date="2023-06-05T20:07:00Z"/>
          <w:trPrChange w:id="2873" w:author="Microsoft Office User" w:date="2023-06-05T20:30:00Z">
            <w:trPr>
              <w:gridBefore w:val="1"/>
              <w:gridAfter w:val="0"/>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2874" w:author="Microsoft Office User" w:date="2023-06-05T20:30:00Z">
              <w:tcPr>
                <w:tcW w:w="1027" w:type="dxa"/>
                <w:gridSpan w:val="3"/>
              </w:tcPr>
            </w:tcPrChange>
          </w:tcPr>
          <w:p w14:paraId="180EE84C" w14:textId="77777777" w:rsidR="006075EF" w:rsidRPr="00A23238" w:rsidRDefault="006075EF" w:rsidP="006A548B">
            <w:pPr>
              <w:cnfStyle w:val="001000100000" w:firstRow="0" w:lastRow="0" w:firstColumn="1" w:lastColumn="0" w:oddVBand="0" w:evenVBand="0" w:oddHBand="1" w:evenHBand="0" w:firstRowFirstColumn="0" w:firstRowLastColumn="0" w:lastRowFirstColumn="0" w:lastRowLastColumn="0"/>
              <w:rPr>
                <w:ins w:id="2875" w:author="Microsoft Office User" w:date="2023-06-05T20:07:00Z"/>
              </w:rPr>
            </w:pPr>
            <w:ins w:id="2876" w:author="Microsoft Office User" w:date="2023-06-05T20:07:00Z">
              <w:r w:rsidRPr="00A23238">
                <w:t>PUT</w:t>
              </w:r>
            </w:ins>
          </w:p>
        </w:tc>
        <w:tc>
          <w:tcPr>
            <w:tcW w:w="0" w:type="dxa"/>
            <w:tcPrChange w:id="2877" w:author="Microsoft Office User" w:date="2023-06-05T20:30:00Z">
              <w:tcPr>
                <w:tcW w:w="1838" w:type="dxa"/>
                <w:gridSpan w:val="3"/>
              </w:tcPr>
            </w:tcPrChange>
          </w:tcPr>
          <w:p w14:paraId="0EF26562"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ins w:id="2878" w:author="Microsoft Office User" w:date="2023-06-05T20:07:00Z"/>
              </w:rPr>
            </w:pPr>
            <w:ins w:id="2879" w:author="Microsoft Office User" w:date="2023-06-05T20:07:00Z">
              <w:r w:rsidRPr="00A23238">
                <w:t>/alumnos/id/</w:t>
              </w:r>
              <w:r>
                <w:t>CV</w:t>
              </w:r>
            </w:ins>
          </w:p>
        </w:tc>
        <w:tc>
          <w:tcPr>
            <w:tcW w:w="0" w:type="dxa"/>
            <w:tcPrChange w:id="2880" w:author="Microsoft Office User" w:date="2023-06-05T20:30:00Z">
              <w:tcPr>
                <w:tcW w:w="1487" w:type="dxa"/>
                <w:gridSpan w:val="3"/>
              </w:tcPr>
            </w:tcPrChange>
          </w:tcPr>
          <w:p w14:paraId="042815CE"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ins w:id="2881" w:author="Microsoft Office User" w:date="2023-06-05T20:07:00Z"/>
              </w:rPr>
            </w:pPr>
            <w:ins w:id="2882" w:author="Microsoft Office User" w:date="2023-06-05T20:07:00Z">
              <w:r>
                <w:t>Creación y m</w:t>
              </w:r>
              <w:r w:rsidRPr="00A23238">
                <w:t xml:space="preserve">odificación </w:t>
              </w:r>
              <w:r w:rsidRPr="00A23238">
                <w:lastRenderedPageBreak/>
                <w:t>del CV un alumno especifico mediante su id</w:t>
              </w:r>
            </w:ins>
          </w:p>
        </w:tc>
        <w:tc>
          <w:tcPr>
            <w:tcW w:w="0" w:type="dxa"/>
            <w:tcPrChange w:id="2883" w:author="Microsoft Office User" w:date="2023-06-05T20:30:00Z">
              <w:tcPr>
                <w:tcW w:w="1279" w:type="dxa"/>
                <w:gridSpan w:val="3"/>
              </w:tcPr>
            </w:tcPrChange>
          </w:tcPr>
          <w:p w14:paraId="10D931F7"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ins w:id="2884" w:author="Microsoft Office User" w:date="2023-06-05T20:07:00Z"/>
              </w:rPr>
            </w:pPr>
            <w:ins w:id="2885" w:author="Microsoft Office User" w:date="2023-06-05T20:07:00Z">
              <w:r>
                <w:lastRenderedPageBreak/>
                <w:t>JSON</w:t>
              </w:r>
            </w:ins>
          </w:p>
        </w:tc>
        <w:tc>
          <w:tcPr>
            <w:tcW w:w="0" w:type="dxa"/>
            <w:tcPrChange w:id="2886" w:author="Microsoft Office User" w:date="2023-06-05T20:30:00Z">
              <w:tcPr>
                <w:tcW w:w="1156" w:type="dxa"/>
                <w:gridSpan w:val="3"/>
              </w:tcPr>
            </w:tcPrChange>
          </w:tcPr>
          <w:p w14:paraId="775E980F"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ins w:id="2887" w:author="Microsoft Office User" w:date="2023-06-05T20:07:00Z"/>
              </w:rPr>
            </w:pPr>
            <w:ins w:id="2888" w:author="Microsoft Office User" w:date="2023-06-05T20:07:00Z">
              <w:r w:rsidRPr="00A23238">
                <w:t xml:space="preserve">Atributos del CV de </w:t>
              </w:r>
              <w:r w:rsidRPr="00A23238">
                <w:lastRenderedPageBreak/>
                <w:t>un alumno</w:t>
              </w:r>
            </w:ins>
          </w:p>
        </w:tc>
        <w:tc>
          <w:tcPr>
            <w:tcW w:w="0" w:type="dxa"/>
            <w:tcPrChange w:id="2889" w:author="Microsoft Office User" w:date="2023-06-05T20:30:00Z">
              <w:tcPr>
                <w:tcW w:w="1301" w:type="dxa"/>
                <w:gridSpan w:val="3"/>
              </w:tcPr>
            </w:tcPrChange>
          </w:tcPr>
          <w:p w14:paraId="02FC74A9"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ins w:id="2890" w:author="Microsoft Office User" w:date="2023-06-05T20:07:00Z"/>
                <w:lang w:val="en-US"/>
              </w:rPr>
            </w:pPr>
            <w:ins w:id="2891" w:author="Microsoft Office User" w:date="2023-06-05T20:07:00Z">
              <w:r w:rsidRPr="00A23238">
                <w:rPr>
                  <w:lang w:val="en-US"/>
                </w:rPr>
                <w:lastRenderedPageBreak/>
                <w:t>200 – OK</w:t>
              </w:r>
            </w:ins>
          </w:p>
          <w:p w14:paraId="2A141897"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ins w:id="2892" w:author="Microsoft Office User" w:date="2023-06-05T20:07:00Z"/>
                <w:lang w:val="en-US"/>
              </w:rPr>
            </w:pPr>
            <w:ins w:id="2893" w:author="Microsoft Office User" w:date="2023-06-05T20:07:00Z">
              <w:r w:rsidRPr="00A23238">
                <w:rPr>
                  <w:lang w:val="en-US"/>
                </w:rPr>
                <w:lastRenderedPageBreak/>
                <w:t>404 – Not Found</w:t>
              </w:r>
            </w:ins>
          </w:p>
          <w:p w14:paraId="60001E3D"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ins w:id="2894" w:author="Microsoft Office User" w:date="2023-06-05T20:07:00Z"/>
                <w:lang w:val="en-US"/>
              </w:rPr>
            </w:pPr>
            <w:ins w:id="2895" w:author="Microsoft Office User" w:date="2023-06-05T20:07:00Z">
              <w:r w:rsidRPr="00A23238">
                <w:rPr>
                  <w:lang w:val="en-US"/>
                </w:rPr>
                <w:t>400 – Bad request</w:t>
              </w:r>
            </w:ins>
          </w:p>
          <w:p w14:paraId="7F9502A4" w14:textId="77777777" w:rsidR="006075EF" w:rsidRPr="00B56541" w:rsidRDefault="006075EF" w:rsidP="006A548B">
            <w:pPr>
              <w:cnfStyle w:val="000000100000" w:firstRow="0" w:lastRow="0" w:firstColumn="0" w:lastColumn="0" w:oddVBand="0" w:evenVBand="0" w:oddHBand="1" w:evenHBand="0" w:firstRowFirstColumn="0" w:firstRowLastColumn="0" w:lastRowFirstColumn="0" w:lastRowLastColumn="0"/>
              <w:rPr>
                <w:ins w:id="2896" w:author="Microsoft Office User" w:date="2023-06-05T20:07:00Z"/>
                <w:lang w:val="en-US"/>
              </w:rPr>
            </w:pPr>
            <w:ins w:id="2897" w:author="Microsoft Office User" w:date="2023-06-05T20:07:00Z">
              <w:r w:rsidRPr="00A23238">
                <w:rPr>
                  <w:lang w:val="en-US"/>
                </w:rPr>
                <w:t>500 – Internal</w:t>
              </w:r>
            </w:ins>
          </w:p>
        </w:tc>
      </w:tr>
      <w:tr w:rsidR="006075EF" w:rsidRPr="00B56541" w14:paraId="7690EBC2" w14:textId="77777777" w:rsidTr="00D05299">
        <w:tblPrEx>
          <w:tblW w:w="8088" w:type="dxa"/>
          <w:tblPrExChange w:id="2898" w:author="Microsoft Office User" w:date="2023-06-05T20:30:00Z">
            <w:tblPrEx>
              <w:tblW w:w="8088" w:type="dxa"/>
              <w:tblInd w:w="10" w:type="dxa"/>
            </w:tblPrEx>
          </w:tblPrExChange>
        </w:tblPrEx>
        <w:trPr>
          <w:trHeight w:val="759"/>
          <w:ins w:id="2899" w:author="Microsoft Office User" w:date="2023-06-05T20:07:00Z"/>
          <w:trPrChange w:id="2900" w:author="Microsoft Office User" w:date="2023-06-05T20:30:00Z">
            <w:trPr>
              <w:gridBefore w:val="2"/>
              <w:trHeight w:val="759"/>
            </w:trPr>
          </w:trPrChange>
        </w:trPr>
        <w:tc>
          <w:tcPr>
            <w:cnfStyle w:val="001000000000" w:firstRow="0" w:lastRow="0" w:firstColumn="1" w:lastColumn="0" w:oddVBand="0" w:evenVBand="0" w:oddHBand="0" w:evenHBand="0" w:firstRowFirstColumn="0" w:firstRowLastColumn="0" w:lastRowFirstColumn="0" w:lastRowLastColumn="0"/>
            <w:tcW w:w="1027" w:type="dxa"/>
            <w:tcPrChange w:id="2901" w:author="Microsoft Office User" w:date="2023-06-05T20:30:00Z">
              <w:tcPr>
                <w:tcW w:w="1058" w:type="dxa"/>
                <w:gridSpan w:val="3"/>
              </w:tcPr>
            </w:tcPrChange>
          </w:tcPr>
          <w:p w14:paraId="388EBE3B" w14:textId="77777777" w:rsidR="006075EF" w:rsidRPr="00A23238" w:rsidRDefault="006075EF" w:rsidP="006A548B">
            <w:pPr>
              <w:rPr>
                <w:ins w:id="2902" w:author="Microsoft Office User" w:date="2023-06-05T20:07:00Z"/>
              </w:rPr>
            </w:pPr>
            <w:ins w:id="2903" w:author="Microsoft Office User" w:date="2023-06-05T20:07:00Z">
              <w:r w:rsidRPr="00A23238">
                <w:lastRenderedPageBreak/>
                <w:t>DELETE</w:t>
              </w:r>
              <w:r>
                <w:t>, PATCH</w:t>
              </w:r>
            </w:ins>
          </w:p>
        </w:tc>
        <w:tc>
          <w:tcPr>
            <w:tcW w:w="1838" w:type="dxa"/>
            <w:tcPrChange w:id="2904" w:author="Microsoft Office User" w:date="2023-06-05T20:30:00Z">
              <w:tcPr>
                <w:tcW w:w="1774" w:type="dxa"/>
                <w:gridSpan w:val="3"/>
              </w:tcPr>
            </w:tcPrChange>
          </w:tcPr>
          <w:p w14:paraId="5724B267"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ins w:id="2905" w:author="Microsoft Office User" w:date="2023-06-05T20:07:00Z"/>
              </w:rPr>
            </w:pPr>
            <w:ins w:id="2906" w:author="Microsoft Office User" w:date="2023-06-05T20:07:00Z">
              <w:r w:rsidRPr="00A23238">
                <w:t>-</w:t>
              </w:r>
            </w:ins>
          </w:p>
        </w:tc>
        <w:tc>
          <w:tcPr>
            <w:tcW w:w="1487" w:type="dxa"/>
            <w:tcPrChange w:id="2907" w:author="Microsoft Office User" w:date="2023-06-05T20:30:00Z">
              <w:tcPr>
                <w:tcW w:w="1511" w:type="dxa"/>
                <w:gridSpan w:val="3"/>
              </w:tcPr>
            </w:tcPrChange>
          </w:tcPr>
          <w:p w14:paraId="35DCF282" w14:textId="77777777" w:rsidR="006075EF" w:rsidRDefault="006075EF" w:rsidP="006A548B">
            <w:pPr>
              <w:cnfStyle w:val="000000000000" w:firstRow="0" w:lastRow="0" w:firstColumn="0" w:lastColumn="0" w:oddVBand="0" w:evenVBand="0" w:oddHBand="0" w:evenHBand="0" w:firstRowFirstColumn="0" w:firstRowLastColumn="0" w:lastRowFirstColumn="0" w:lastRowLastColumn="0"/>
              <w:rPr>
                <w:ins w:id="2908" w:author="Microsoft Office User" w:date="2023-06-05T20:07:00Z"/>
              </w:rPr>
            </w:pPr>
            <w:ins w:id="2909" w:author="Microsoft Office User" w:date="2023-06-05T20:07:00Z">
              <w:r w:rsidRPr="00A23238">
                <w:t>-</w:t>
              </w:r>
            </w:ins>
          </w:p>
        </w:tc>
        <w:tc>
          <w:tcPr>
            <w:tcW w:w="1279" w:type="dxa"/>
            <w:tcPrChange w:id="2910" w:author="Microsoft Office User" w:date="2023-06-05T20:30:00Z">
              <w:tcPr>
                <w:tcW w:w="1315" w:type="dxa"/>
                <w:gridSpan w:val="3"/>
              </w:tcPr>
            </w:tcPrChange>
          </w:tcPr>
          <w:p w14:paraId="78503DF0" w14:textId="77777777" w:rsidR="006075EF" w:rsidRDefault="006075EF" w:rsidP="006A548B">
            <w:pPr>
              <w:cnfStyle w:val="000000000000" w:firstRow="0" w:lastRow="0" w:firstColumn="0" w:lastColumn="0" w:oddVBand="0" w:evenVBand="0" w:oddHBand="0" w:evenHBand="0" w:firstRowFirstColumn="0" w:firstRowLastColumn="0" w:lastRowFirstColumn="0" w:lastRowLastColumn="0"/>
              <w:rPr>
                <w:ins w:id="2911" w:author="Microsoft Office User" w:date="2023-06-05T20:07:00Z"/>
              </w:rPr>
            </w:pPr>
            <w:ins w:id="2912" w:author="Microsoft Office User" w:date="2023-06-05T20:07:00Z">
              <w:r w:rsidRPr="00A23238">
                <w:t>-</w:t>
              </w:r>
            </w:ins>
          </w:p>
        </w:tc>
        <w:tc>
          <w:tcPr>
            <w:tcW w:w="1156" w:type="dxa"/>
            <w:tcPrChange w:id="2913" w:author="Microsoft Office User" w:date="2023-06-05T20:30:00Z">
              <w:tcPr>
                <w:tcW w:w="1196" w:type="dxa"/>
                <w:gridSpan w:val="3"/>
              </w:tcPr>
            </w:tcPrChange>
          </w:tcPr>
          <w:p w14:paraId="396522CA"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ins w:id="2914" w:author="Microsoft Office User" w:date="2023-06-05T20:07:00Z"/>
              </w:rPr>
            </w:pPr>
            <w:ins w:id="2915" w:author="Microsoft Office User" w:date="2023-06-05T20:07:00Z">
              <w:r w:rsidRPr="00A23238">
                <w:t>-</w:t>
              </w:r>
            </w:ins>
          </w:p>
        </w:tc>
        <w:tc>
          <w:tcPr>
            <w:tcW w:w="1301" w:type="dxa"/>
            <w:tcPrChange w:id="2916" w:author="Microsoft Office User" w:date="2023-06-05T20:30:00Z">
              <w:tcPr>
                <w:tcW w:w="1234" w:type="dxa"/>
                <w:gridSpan w:val="3"/>
              </w:tcPr>
            </w:tcPrChange>
          </w:tcPr>
          <w:p w14:paraId="77F469EF"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ins w:id="2917" w:author="Microsoft Office User" w:date="2023-06-05T20:07:00Z"/>
                <w:lang w:val="en-US"/>
              </w:rPr>
            </w:pPr>
            <w:ins w:id="2918" w:author="Microsoft Office User" w:date="2023-06-05T20:07:00Z">
              <w:r w:rsidRPr="00A23238">
                <w:t>405 – Method not Allowed</w:t>
              </w:r>
            </w:ins>
          </w:p>
        </w:tc>
      </w:tr>
    </w:tbl>
    <w:p w14:paraId="22BE6E3A" w14:textId="0200143F" w:rsidR="006075EF" w:rsidDel="00827688" w:rsidRDefault="006075EF" w:rsidP="006075EF">
      <w:pPr>
        <w:rPr>
          <w:del w:id="2919" w:author="Microsoft Office User" w:date="2023-06-05T20:08:00Z"/>
          <w:i/>
          <w:iCs/>
        </w:rPr>
      </w:pPr>
    </w:p>
    <w:p w14:paraId="23E65275" w14:textId="77777777" w:rsidR="00827688" w:rsidRDefault="00827688" w:rsidP="006075EF">
      <w:pPr>
        <w:pStyle w:val="Descripcin"/>
        <w:jc w:val="center"/>
        <w:rPr>
          <w:ins w:id="2920" w:author="Microsoft Office User" w:date="2023-06-05T20:44:00Z"/>
          <w:color w:val="auto"/>
          <w:sz w:val="24"/>
          <w:szCs w:val="22"/>
        </w:rPr>
      </w:pPr>
    </w:p>
    <w:p w14:paraId="1CBAC559" w14:textId="40A0D6D9" w:rsidR="00B57735" w:rsidRDefault="002A67C4" w:rsidP="00827688">
      <w:pPr>
        <w:rPr>
          <w:ins w:id="2921" w:author="Microsoft Office User" w:date="2023-06-05T20:54:00Z"/>
        </w:rPr>
      </w:pPr>
      <w:ins w:id="2922" w:author="Microsoft Office User" w:date="2023-06-05T20:55:00Z">
        <w:r>
          <w:t>En la</w:t>
        </w:r>
      </w:ins>
      <w:ins w:id="2923" w:author="Microsoft Office User" w:date="2023-06-05T20:44:00Z">
        <w:r w:rsidR="00827688">
          <w:t xml:space="preserve"> Tabla 3</w:t>
        </w:r>
      </w:ins>
      <w:ins w:id="2924" w:author="Microsoft Office User" w:date="2023-06-05T20:50:00Z">
        <w:r w:rsidR="00E50974">
          <w:t xml:space="preserve"> </w:t>
        </w:r>
      </w:ins>
      <w:ins w:id="2925" w:author="Microsoft Office User" w:date="2023-06-05T20:55:00Z">
        <w:r>
          <w:t xml:space="preserve">se </w:t>
        </w:r>
      </w:ins>
      <w:ins w:id="2926" w:author="Microsoft Office User" w:date="2023-06-05T20:50:00Z">
        <w:r w:rsidR="00E50974">
          <w:t xml:space="preserve">proporciona </w:t>
        </w:r>
        <w:r w:rsidR="00E50974" w:rsidRPr="00E50974">
          <w:t>información sobre los métodos HTTP</w:t>
        </w:r>
      </w:ins>
      <w:ins w:id="2927" w:author="Microsoft Office User" w:date="2023-06-05T20:52:00Z">
        <w:r w:rsidR="001059F4">
          <w:t xml:space="preserve"> </w:t>
        </w:r>
      </w:ins>
      <w:ins w:id="2928" w:author="Microsoft Office User" w:date="2023-06-05T20:58:00Z">
        <w:r w:rsidR="006A7D00">
          <w:t>asociados</w:t>
        </w:r>
        <w:r w:rsidR="00F66735">
          <w:t xml:space="preserve"> a</w:t>
        </w:r>
      </w:ins>
      <w:ins w:id="2929" w:author="Microsoft Office User" w:date="2023-06-05T20:50:00Z">
        <w:r w:rsidR="00E50974" w:rsidRPr="00E50974">
          <w:t xml:space="preserve"> </w:t>
        </w:r>
      </w:ins>
      <w:ins w:id="2930" w:author="Microsoft Office User" w:date="2023-06-05T20:52:00Z">
        <w:r w:rsidR="001059F4" w:rsidRPr="001059F4">
          <w:t>la URI "/alumnos/:id/CV"</w:t>
        </w:r>
        <w:r w:rsidR="001059F4">
          <w:t xml:space="preserve"> </w:t>
        </w:r>
      </w:ins>
      <w:ins w:id="2931" w:author="Microsoft Office User" w:date="2023-06-05T20:58:00Z">
        <w:r w:rsidR="00914662">
          <w:t>en el contexto del</w:t>
        </w:r>
      </w:ins>
      <w:ins w:id="2932" w:author="Microsoft Office User" w:date="2023-06-05T20:50:00Z">
        <w:r w:rsidR="00E50974" w:rsidRPr="00E50974">
          <w:t xml:space="preserve"> servicio relacionado con la creación, obtención, modificación y eliminación de </w:t>
        </w:r>
      </w:ins>
      <w:ins w:id="2933" w:author="Microsoft Office User" w:date="2023-06-05T20:53:00Z">
        <w:r w:rsidR="0096669A">
          <w:t>los</w:t>
        </w:r>
      </w:ins>
      <w:ins w:id="2934" w:author="Microsoft Office User" w:date="2023-06-05T20:54:00Z">
        <w:r w:rsidR="0096669A">
          <w:t xml:space="preserve"> </w:t>
        </w:r>
      </w:ins>
      <w:ins w:id="2935" w:author="Microsoft Office User" w:date="2023-06-05T20:50:00Z">
        <w:r w:rsidR="00E50974" w:rsidRPr="00E50974">
          <w:t xml:space="preserve">CV de </w:t>
        </w:r>
      </w:ins>
      <w:ins w:id="2936" w:author="Microsoft Office User" w:date="2023-06-05T20:51:00Z">
        <w:r w:rsidR="00E50974">
          <w:t xml:space="preserve">los </w:t>
        </w:r>
      </w:ins>
      <w:ins w:id="2937" w:author="Microsoft Office User" w:date="2023-06-05T20:50:00Z">
        <w:r w:rsidR="00E50974" w:rsidRPr="00E50974">
          <w:t>alumnos.</w:t>
        </w:r>
      </w:ins>
      <w:ins w:id="2938" w:author="Microsoft Office User" w:date="2023-06-05T20:51:00Z">
        <w:r w:rsidR="00E50974">
          <w:t xml:space="preserve"> </w:t>
        </w:r>
      </w:ins>
    </w:p>
    <w:p w14:paraId="68A84391" w14:textId="77777777" w:rsidR="002A67C4" w:rsidRDefault="001059F4" w:rsidP="002A67C4">
      <w:pPr>
        <w:pStyle w:val="Prrafodelista"/>
        <w:numPr>
          <w:ilvl w:val="0"/>
          <w:numId w:val="25"/>
        </w:numPr>
        <w:rPr>
          <w:ins w:id="2939" w:author="Microsoft Office User" w:date="2023-06-05T21:07:00Z"/>
        </w:rPr>
      </w:pPr>
      <w:ins w:id="2940" w:author="Microsoft Office User" w:date="2023-06-05T20:52:00Z">
        <w:r>
          <w:t>E</w:t>
        </w:r>
      </w:ins>
      <w:ins w:id="2941" w:author="Microsoft Office User" w:date="2023-06-05T20:51:00Z">
        <w:r w:rsidRPr="001059F4">
          <w:t>l método POST se utiliza para crear el CV de un alumno específico mediante su identificación (id). El cuerpo de la solicitud se debe enviar en formato JSON y debe contener los atributos del CV del alumno. Los posibles códigos de respuesta incluyen 201 - Creado (indicando que se ha creado exitosamente), 400 - Solicitud incorrecta (si hay algún error en la solicitud) y 500 - Error interno del servidor.</w:t>
        </w:r>
      </w:ins>
      <w:ins w:id="2942" w:author="Microsoft Office User" w:date="2023-06-05T20:55:00Z">
        <w:r w:rsidR="002A67C4">
          <w:t xml:space="preserve"> </w:t>
        </w:r>
      </w:ins>
    </w:p>
    <w:p w14:paraId="285735D4" w14:textId="687596B7" w:rsidR="0047007B" w:rsidRDefault="0047007B" w:rsidP="0047007B">
      <w:pPr>
        <w:pStyle w:val="Prrafodelista"/>
        <w:numPr>
          <w:ilvl w:val="0"/>
          <w:numId w:val="25"/>
        </w:numPr>
        <w:rPr>
          <w:ins w:id="2943" w:author="Microsoft Office User" w:date="2023-06-05T21:08:00Z"/>
        </w:rPr>
      </w:pPr>
      <w:ins w:id="2944" w:author="Microsoft Office User" w:date="2023-06-05T21:08:00Z">
        <w:r>
          <w:t xml:space="preserve">El </w:t>
        </w:r>
        <w:r w:rsidRPr="002A67C4">
          <w:t xml:space="preserve">método </w:t>
        </w:r>
        <w:r>
          <w:t xml:space="preserve">GET </w:t>
        </w:r>
        <w:r w:rsidRPr="002A67C4">
          <w:t xml:space="preserve">se utiliza para obtener el CV de un alumno específico utilizando su </w:t>
        </w:r>
        <w:r>
          <w:t>id.</w:t>
        </w:r>
        <w:r w:rsidRPr="002A67C4">
          <w:t xml:space="preserve"> El formato del CV se devuelve en JSON. Los códigos de respuesta pueden ser 200 - OK (indicando que se ha obtenido exitosamente), 404 - No encontrado (si el CV no existe), 400 - Solicitud incorrecta y 500 - Error interno del servidor.</w:t>
        </w:r>
      </w:ins>
    </w:p>
    <w:p w14:paraId="355017AB" w14:textId="13C334F1" w:rsidR="0047007B" w:rsidRDefault="0047007B" w:rsidP="002A67C4">
      <w:pPr>
        <w:pStyle w:val="Prrafodelista"/>
        <w:numPr>
          <w:ilvl w:val="0"/>
          <w:numId w:val="25"/>
        </w:numPr>
        <w:rPr>
          <w:ins w:id="2945" w:author="Microsoft Office User" w:date="2023-06-05T21:08:00Z"/>
        </w:rPr>
      </w:pPr>
      <w:ins w:id="2946" w:author="Microsoft Office User" w:date="2023-06-05T21:08:00Z">
        <w:r>
          <w:t>E</w:t>
        </w:r>
        <w:r w:rsidRPr="001A6F1F">
          <w:t>l método PUT se utiliza para crear y modificar el CV de un alumno específico utilizando su</w:t>
        </w:r>
        <w:r>
          <w:t xml:space="preserve"> i</w:t>
        </w:r>
        <w:r w:rsidRPr="001A6F1F">
          <w:t>d. El cuerpo de la solicitud debe enviarse en</w:t>
        </w:r>
        <w:r>
          <w:t xml:space="preserve"> </w:t>
        </w:r>
        <w:r w:rsidRPr="001A6F1F">
          <w:lastRenderedPageBreak/>
          <w:t>formato JSON y debe contener los atributos del CV del alumno. Los códigos de respuesta posibles son 200 - OK (indicando que se ha modificado exitosamente), 404 - No encontrad</w:t>
        </w:r>
        <w:r>
          <w:t>o</w:t>
        </w:r>
        <w:r w:rsidRPr="001A6F1F">
          <w:t>, 400 - Solicitud incorrecta y 500 - Error interno del servidor.</w:t>
        </w:r>
      </w:ins>
    </w:p>
    <w:p w14:paraId="70C1D471" w14:textId="3DDA96A0" w:rsidR="0047007B" w:rsidRDefault="0047007B" w:rsidP="002A67C4">
      <w:pPr>
        <w:pStyle w:val="Prrafodelista"/>
        <w:numPr>
          <w:ilvl w:val="0"/>
          <w:numId w:val="25"/>
        </w:numPr>
        <w:rPr>
          <w:ins w:id="2947" w:author="Microsoft Office User" w:date="2023-06-05T20:55:00Z"/>
        </w:rPr>
      </w:pPr>
      <w:ins w:id="2948" w:author="Microsoft Office User" w:date="2023-06-05T21:09:00Z">
        <w:r>
          <w:t xml:space="preserve">Los </w:t>
        </w:r>
        <w:r w:rsidRPr="00BA3BE8">
          <w:t>métodos DELETE y PATCH no están permitidos para este servicio y, por lo tanto, devolverían un código de respuesta 405 - Método no permitido.</w:t>
        </w:r>
      </w:ins>
    </w:p>
    <w:p w14:paraId="7C5FD698" w14:textId="2A4B0318" w:rsidR="001717E0" w:rsidRPr="00D53247" w:rsidDel="006075EF" w:rsidRDefault="001717E0">
      <w:pPr>
        <w:pStyle w:val="Prrafodelista"/>
        <w:numPr>
          <w:ilvl w:val="0"/>
          <w:numId w:val="20"/>
        </w:numPr>
        <w:rPr>
          <w:del w:id="2949" w:author="Microsoft Office User" w:date="2023-06-05T20:08:00Z"/>
        </w:rPr>
        <w:pPrChange w:id="2950" w:author="Microsoft Office User" w:date="2023-06-05T21:07:00Z">
          <w:pPr>
            <w:jc w:val="center"/>
          </w:pPr>
        </w:pPrChange>
      </w:pPr>
    </w:p>
    <w:p w14:paraId="7A688C4B" w14:textId="51EF5143" w:rsidR="00750C56" w:rsidDel="00F432D0" w:rsidRDefault="00031E41">
      <w:pPr>
        <w:pStyle w:val="Prrafodelista"/>
        <w:numPr>
          <w:ilvl w:val="0"/>
          <w:numId w:val="20"/>
        </w:numPr>
        <w:rPr>
          <w:del w:id="2951" w:author="Microsoft Office User" w:date="2023-06-05T20:05:00Z"/>
          <w:i/>
          <w:iCs/>
        </w:rPr>
        <w:pPrChange w:id="2952" w:author="Microsoft Office User" w:date="2023-06-05T21:07:00Z">
          <w:pPr>
            <w:jc w:val="center"/>
          </w:pPr>
        </w:pPrChange>
      </w:pPr>
      <w:del w:id="2953" w:author="Microsoft Office User" w:date="2023-06-05T20:05:00Z">
        <w:r w:rsidRPr="00E50974" w:rsidDel="00F432D0">
          <w:rPr>
            <w:rPrChange w:id="2954" w:author="Microsoft Office User" w:date="2023-06-05T20:50:00Z">
              <w:rPr>
                <w:lang w:val="en-US"/>
              </w:rPr>
            </w:rPrChange>
          </w:rPr>
          <w:delText xml:space="preserve"> </w:delText>
        </w:r>
      </w:del>
    </w:p>
    <w:tbl>
      <w:tblPr>
        <w:tblStyle w:val="Tablaconcuadrcula7concolores-nfasis1"/>
        <w:tblW w:w="8088" w:type="dxa"/>
        <w:tblInd w:w="5" w:type="dxa"/>
        <w:tblLook w:val="04A0" w:firstRow="1" w:lastRow="0" w:firstColumn="1" w:lastColumn="0" w:noHBand="0" w:noVBand="1"/>
      </w:tblPr>
      <w:tblGrid>
        <w:gridCol w:w="1727"/>
        <w:gridCol w:w="2202"/>
        <w:gridCol w:w="1878"/>
        <w:gridCol w:w="1974"/>
        <w:gridCol w:w="1797"/>
        <w:gridCol w:w="1914"/>
      </w:tblGrid>
      <w:tr w:rsidR="00DC41EC" w:rsidRPr="00A23238" w:rsidDel="00F432D0" w14:paraId="6413DADE" w14:textId="77068DBC" w:rsidTr="00336679">
        <w:trPr>
          <w:cnfStyle w:val="100000000000" w:firstRow="1" w:lastRow="0" w:firstColumn="0" w:lastColumn="0" w:oddVBand="0" w:evenVBand="0" w:oddHBand="0" w:evenHBand="0" w:firstRowFirstColumn="0" w:firstRowLastColumn="0" w:lastRowFirstColumn="0" w:lastRowLastColumn="0"/>
          <w:trHeight w:val="759"/>
          <w:del w:id="2955" w:author="Microsoft Office User" w:date="2023-06-05T20:05:00Z"/>
        </w:trPr>
        <w:tc>
          <w:tcPr>
            <w:cnfStyle w:val="001000000100" w:firstRow="0" w:lastRow="0" w:firstColumn="1" w:lastColumn="0" w:oddVBand="0" w:evenVBand="0" w:oddHBand="0" w:evenHBand="0" w:firstRowFirstColumn="1" w:firstRowLastColumn="0" w:lastRowFirstColumn="0" w:lastRowLastColumn="0"/>
            <w:tcW w:w="1129" w:type="dxa"/>
          </w:tcPr>
          <w:p w14:paraId="6583067D" w14:textId="4C23B58B" w:rsidR="00DC41EC" w:rsidRPr="00A23238" w:rsidDel="00F432D0" w:rsidRDefault="00DC41EC">
            <w:pPr>
              <w:pStyle w:val="Prrafodelista"/>
              <w:numPr>
                <w:ilvl w:val="0"/>
                <w:numId w:val="20"/>
              </w:numPr>
              <w:rPr>
                <w:del w:id="2956" w:author="Microsoft Office User" w:date="2023-06-05T20:05:00Z"/>
              </w:rPr>
              <w:pPrChange w:id="2957" w:author="Microsoft Office User" w:date="2023-06-05T21:07:00Z">
                <w:pPr>
                  <w:jc w:val="center"/>
                </w:pPr>
              </w:pPrChange>
            </w:pPr>
            <w:del w:id="2958" w:author="Microsoft Office User" w:date="2023-06-05T20:05:00Z">
              <w:r w:rsidRPr="00A23238" w:rsidDel="00F432D0">
                <w:delText>Método</w:delText>
              </w:r>
            </w:del>
          </w:p>
        </w:tc>
        <w:tc>
          <w:tcPr>
            <w:tcW w:w="1418" w:type="dxa"/>
          </w:tcPr>
          <w:p w14:paraId="6E9CDE25" w14:textId="28AB4732" w:rsidR="00DC41EC" w:rsidRPr="00A23238" w:rsidDel="00F432D0" w:rsidRDefault="00DC41EC">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2959" w:author="Microsoft Office User" w:date="2023-06-05T20:05:00Z"/>
              </w:rPr>
              <w:pPrChange w:id="2960"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2961" w:author="Microsoft Office User" w:date="2023-06-05T20:05:00Z">
              <w:r w:rsidRPr="00A23238" w:rsidDel="00F432D0">
                <w:delText>URI</w:delText>
              </w:r>
            </w:del>
          </w:p>
        </w:tc>
        <w:tc>
          <w:tcPr>
            <w:tcW w:w="1566" w:type="dxa"/>
          </w:tcPr>
          <w:p w14:paraId="1303317F" w14:textId="504FDB94" w:rsidR="00DC41EC" w:rsidRPr="00A23238" w:rsidDel="00F432D0" w:rsidRDefault="00DC41EC">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2962" w:author="Microsoft Office User" w:date="2023-06-05T20:05:00Z"/>
              </w:rPr>
              <w:pPrChange w:id="2963"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2964" w:author="Microsoft Office User" w:date="2023-06-05T20:05:00Z">
              <w:r w:rsidRPr="00A23238" w:rsidDel="00F432D0">
                <w:delText>Utilidad</w:delText>
              </w:r>
            </w:del>
          </w:p>
        </w:tc>
        <w:tc>
          <w:tcPr>
            <w:tcW w:w="1398" w:type="dxa"/>
          </w:tcPr>
          <w:p w14:paraId="7C8E98F2" w14:textId="14A24EF4" w:rsidR="00DC41EC" w:rsidRPr="00A23238" w:rsidDel="00F432D0" w:rsidRDefault="00DC41EC">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2965" w:author="Microsoft Office User" w:date="2023-06-05T20:05:00Z"/>
              </w:rPr>
              <w:pPrChange w:id="2966"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2967" w:author="Microsoft Office User" w:date="2023-06-05T20:05:00Z">
              <w:r w:rsidRPr="00A23238" w:rsidDel="00F432D0">
                <w:delText>Semántica</w:delText>
              </w:r>
            </w:del>
          </w:p>
        </w:tc>
        <w:tc>
          <w:tcPr>
            <w:tcW w:w="1288" w:type="dxa"/>
          </w:tcPr>
          <w:p w14:paraId="058E6485" w14:textId="082ABF02" w:rsidR="00DC41EC" w:rsidRPr="00A23238" w:rsidDel="00F432D0" w:rsidRDefault="00DC41EC">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2968" w:author="Microsoft Office User" w:date="2023-06-05T20:05:00Z"/>
              </w:rPr>
              <w:pPrChange w:id="2969"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2970" w:author="Microsoft Office User" w:date="2023-06-05T20:05:00Z">
              <w:r w:rsidRPr="00A23238" w:rsidDel="00F432D0">
                <w:delText>Cuerpo Solicitud</w:delText>
              </w:r>
            </w:del>
          </w:p>
        </w:tc>
        <w:tc>
          <w:tcPr>
            <w:tcW w:w="1289" w:type="dxa"/>
          </w:tcPr>
          <w:p w14:paraId="42B2E54F" w14:textId="58F2D5F2" w:rsidR="00DC41EC" w:rsidRPr="00A23238" w:rsidDel="00F432D0" w:rsidRDefault="00DC41EC">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2971" w:author="Microsoft Office User" w:date="2023-06-05T20:05:00Z"/>
              </w:rPr>
              <w:pPrChange w:id="2972"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2973" w:author="Microsoft Office User" w:date="2023-06-05T20:05:00Z">
              <w:r w:rsidRPr="00A23238" w:rsidDel="00F432D0">
                <w:delText>Códigos de respuesta</w:delText>
              </w:r>
            </w:del>
          </w:p>
        </w:tc>
      </w:tr>
      <w:tr w:rsidR="00DC41EC" w:rsidRPr="00E50974" w:rsidDel="00F432D0" w14:paraId="780D9F06" w14:textId="13B32F45" w:rsidTr="00336679">
        <w:trPr>
          <w:cnfStyle w:val="000000100000" w:firstRow="0" w:lastRow="0" w:firstColumn="0" w:lastColumn="0" w:oddVBand="0" w:evenVBand="0" w:oddHBand="1" w:evenHBand="0" w:firstRowFirstColumn="0" w:firstRowLastColumn="0" w:lastRowFirstColumn="0" w:lastRowLastColumn="0"/>
          <w:trHeight w:val="759"/>
          <w:del w:id="2974"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129" w:type="dxa"/>
          </w:tcPr>
          <w:p w14:paraId="68C06850" w14:textId="138449B2" w:rsidR="00DC41EC" w:rsidRPr="00A23238" w:rsidDel="00F432D0" w:rsidRDefault="00DC41EC">
            <w:pPr>
              <w:pStyle w:val="Prrafodelista"/>
              <w:numPr>
                <w:ilvl w:val="0"/>
                <w:numId w:val="20"/>
              </w:numPr>
              <w:rPr>
                <w:del w:id="2975" w:author="Microsoft Office User" w:date="2023-06-05T20:05:00Z"/>
              </w:rPr>
              <w:pPrChange w:id="2976" w:author="Microsoft Office User" w:date="2023-06-05T21:07:00Z">
                <w:pPr/>
              </w:pPrChange>
            </w:pPr>
            <w:del w:id="2977" w:author="Microsoft Office User" w:date="2023-06-05T20:05:00Z">
              <w:r w:rsidRPr="00A23238" w:rsidDel="00F432D0">
                <w:delText>GET</w:delText>
              </w:r>
            </w:del>
          </w:p>
        </w:tc>
        <w:tc>
          <w:tcPr>
            <w:tcW w:w="1418" w:type="dxa"/>
          </w:tcPr>
          <w:p w14:paraId="386EB3F5" w14:textId="1D21C0AD" w:rsidR="00DC41EC" w:rsidRPr="00A23238"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2978" w:author="Microsoft Office User" w:date="2023-06-05T20:05:00Z"/>
              </w:rPr>
              <w:pPrChange w:id="2979"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commentRangeStart w:id="2980"/>
            <w:del w:id="2981" w:author="Microsoft Office User" w:date="2023-06-05T20:05:00Z">
              <w:r w:rsidRPr="00A23238" w:rsidDel="00F432D0">
                <w:delText>/alumnos/</w:delText>
              </w:r>
            </w:del>
            <w:ins w:id="2982" w:author="Sergio Saugar García" w:date="2023-04-20T19:17:00Z">
              <w:del w:id="2983" w:author="Microsoft Office User" w:date="2023-06-05T20:05:00Z">
                <w:r w:rsidR="005669FA" w:rsidDel="00F432D0">
                  <w:delText>:</w:delText>
                </w:r>
              </w:del>
            </w:ins>
            <w:del w:id="2984" w:author="Microsoft Office User" w:date="2023-06-05T20:05:00Z">
              <w:r w:rsidRPr="00A23238" w:rsidDel="00F432D0">
                <w:delText>id</w:delText>
              </w:r>
              <w:commentRangeEnd w:id="2980"/>
              <w:r w:rsidR="005669FA" w:rsidDel="00F432D0">
                <w:rPr>
                  <w:rStyle w:val="Refdecomentario"/>
                  <w:color w:val="auto"/>
                </w:rPr>
                <w:commentReference w:id="2980"/>
              </w:r>
            </w:del>
          </w:p>
        </w:tc>
        <w:tc>
          <w:tcPr>
            <w:tcW w:w="1566" w:type="dxa"/>
          </w:tcPr>
          <w:p w14:paraId="09FA9141" w14:textId="75996775" w:rsidR="00DC41EC" w:rsidRPr="00A23238"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2985" w:author="Microsoft Office User" w:date="2023-06-05T20:05:00Z"/>
              </w:rPr>
              <w:pPrChange w:id="2986"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2987" w:author="Microsoft Office User" w:date="2023-06-05T20:05:00Z">
              <w:r w:rsidRPr="00A23238" w:rsidDel="00F432D0">
                <w:delText xml:space="preserve">Se obtiene </w:delText>
              </w:r>
            </w:del>
            <w:commentRangeStart w:id="2988"/>
            <w:commentRangeStart w:id="2989"/>
            <w:del w:id="2990" w:author="Microsoft Office User" w:date="2023-04-22T18:30:00Z">
              <w:r w:rsidRPr="00A23238" w:rsidDel="003321A5">
                <w:delText xml:space="preserve">todos los atributos </w:delText>
              </w:r>
              <w:commentRangeEnd w:id="2988"/>
              <w:r w:rsidR="005669FA" w:rsidDel="003321A5">
                <w:rPr>
                  <w:rStyle w:val="Refdecomentario"/>
                  <w:color w:val="auto"/>
                </w:rPr>
                <w:commentReference w:id="2988"/>
              </w:r>
            </w:del>
            <w:commentRangeEnd w:id="2989"/>
            <w:del w:id="2991" w:author="Microsoft Office User" w:date="2023-06-05T20:05:00Z">
              <w:r w:rsidR="003321A5" w:rsidDel="00F432D0">
                <w:rPr>
                  <w:rStyle w:val="Refdecomentario"/>
                  <w:color w:val="auto"/>
                </w:rPr>
                <w:commentReference w:id="2989"/>
              </w:r>
              <w:r w:rsidRPr="00A23238" w:rsidDel="00F432D0">
                <w:delText>de un alumno por su id</w:delText>
              </w:r>
            </w:del>
          </w:p>
        </w:tc>
        <w:tc>
          <w:tcPr>
            <w:tcW w:w="1398" w:type="dxa"/>
          </w:tcPr>
          <w:p w14:paraId="6CA31685" w14:textId="68A229E7" w:rsidR="00DC41EC" w:rsidRPr="00A23238"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2992" w:author="Microsoft Office User" w:date="2023-06-05T20:05:00Z"/>
              </w:rPr>
              <w:pPrChange w:id="299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2994" w:author="Microsoft Office User" w:date="2023-06-05T20:05:00Z">
              <w:r w:rsidRPr="00A23238" w:rsidDel="00F432D0">
                <w:delText>JSON</w:delText>
              </w:r>
            </w:del>
          </w:p>
        </w:tc>
        <w:tc>
          <w:tcPr>
            <w:tcW w:w="1288" w:type="dxa"/>
          </w:tcPr>
          <w:p w14:paraId="47A3D717" w14:textId="7ED72291" w:rsidR="00DC41EC" w:rsidRPr="00A23238"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2995" w:author="Microsoft Office User" w:date="2023-06-05T20:05:00Z"/>
              </w:rPr>
              <w:pPrChange w:id="2996"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2997" w:author="Microsoft Office User" w:date="2023-06-05T20:05:00Z">
              <w:r w:rsidDel="00F432D0">
                <w:delText>-</w:delText>
              </w:r>
            </w:del>
          </w:p>
        </w:tc>
        <w:tc>
          <w:tcPr>
            <w:tcW w:w="1289" w:type="dxa"/>
          </w:tcPr>
          <w:p w14:paraId="0E5D60A8" w14:textId="65BF80D4" w:rsidR="00DC41EC" w:rsidRPr="00E50974"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2998" w:author="Microsoft Office User" w:date="2023-06-05T20:05:00Z"/>
                <w:rPrChange w:id="2999" w:author="Microsoft Office User" w:date="2023-06-05T20:50:00Z">
                  <w:rPr>
                    <w:del w:id="3000" w:author="Microsoft Office User" w:date="2023-06-05T20:05:00Z"/>
                    <w:lang w:val="en-US"/>
                  </w:rPr>
                </w:rPrChange>
              </w:rPr>
              <w:pPrChange w:id="3001"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002" w:author="Microsoft Office User" w:date="2023-06-05T20:05:00Z">
              <w:r w:rsidRPr="00E50974" w:rsidDel="00F432D0">
                <w:rPr>
                  <w:rPrChange w:id="3003" w:author="Microsoft Office User" w:date="2023-06-05T20:50:00Z">
                    <w:rPr>
                      <w:lang w:val="en-US"/>
                    </w:rPr>
                  </w:rPrChange>
                </w:rPr>
                <w:delText>200 – OK</w:delText>
              </w:r>
            </w:del>
          </w:p>
          <w:p w14:paraId="2F51B904" w14:textId="60C09190" w:rsidR="00DC41EC" w:rsidRPr="00E50974"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004" w:author="Microsoft Office User" w:date="2023-06-05T20:05:00Z"/>
                <w:rPrChange w:id="3005" w:author="Microsoft Office User" w:date="2023-06-05T20:50:00Z">
                  <w:rPr>
                    <w:del w:id="3006" w:author="Microsoft Office User" w:date="2023-06-05T20:05:00Z"/>
                    <w:lang w:val="en-US"/>
                  </w:rPr>
                </w:rPrChange>
              </w:rPr>
              <w:pPrChange w:id="3007"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008" w:author="Microsoft Office User" w:date="2023-06-05T20:05:00Z">
              <w:r w:rsidRPr="00E50974" w:rsidDel="00F432D0">
                <w:rPr>
                  <w:rPrChange w:id="3009" w:author="Microsoft Office User" w:date="2023-06-05T20:50:00Z">
                    <w:rPr>
                      <w:lang w:val="en-US"/>
                    </w:rPr>
                  </w:rPrChange>
                </w:rPr>
                <w:delText>404 – Not Found</w:delText>
              </w:r>
            </w:del>
          </w:p>
          <w:p w14:paraId="6D3399D4" w14:textId="661022DA" w:rsidR="00DC41EC" w:rsidRPr="00E50974"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010" w:author="Microsoft Office User" w:date="2023-06-05T20:05:00Z"/>
                <w:rPrChange w:id="3011" w:author="Microsoft Office User" w:date="2023-06-05T20:50:00Z">
                  <w:rPr>
                    <w:del w:id="3012" w:author="Microsoft Office User" w:date="2023-06-05T20:05:00Z"/>
                    <w:lang w:val="en-US"/>
                  </w:rPr>
                </w:rPrChange>
              </w:rPr>
              <w:pPrChange w:id="301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014" w:author="Microsoft Office User" w:date="2023-06-05T20:05:00Z">
              <w:r w:rsidRPr="00E50974" w:rsidDel="00F432D0">
                <w:rPr>
                  <w:rPrChange w:id="3015" w:author="Microsoft Office User" w:date="2023-06-05T20:50:00Z">
                    <w:rPr>
                      <w:lang w:val="en-US"/>
                    </w:rPr>
                  </w:rPrChange>
                </w:rPr>
                <w:delText>400 – Bad request</w:delText>
              </w:r>
            </w:del>
          </w:p>
          <w:p w14:paraId="39CC9219" w14:textId="2A477DD5" w:rsidR="00DC41EC" w:rsidRPr="00E50974"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016" w:author="Microsoft Office User" w:date="2023-06-05T20:05:00Z"/>
                <w:rPrChange w:id="3017" w:author="Microsoft Office User" w:date="2023-06-05T20:50:00Z">
                  <w:rPr>
                    <w:del w:id="3018" w:author="Microsoft Office User" w:date="2023-06-05T20:05:00Z"/>
                    <w:lang w:val="en-US"/>
                  </w:rPr>
                </w:rPrChange>
              </w:rPr>
              <w:pPrChange w:id="3019"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020" w:author="Microsoft Office User" w:date="2023-06-05T20:05:00Z">
              <w:r w:rsidRPr="00E50974" w:rsidDel="00F432D0">
                <w:rPr>
                  <w:rPrChange w:id="3021" w:author="Microsoft Office User" w:date="2023-06-05T20:50:00Z">
                    <w:rPr>
                      <w:lang w:val="en-US"/>
                    </w:rPr>
                  </w:rPrChange>
                </w:rPr>
                <w:delText>500 – Internal Server Error</w:delText>
              </w:r>
            </w:del>
          </w:p>
        </w:tc>
      </w:tr>
      <w:tr w:rsidR="00DC41EC" w:rsidRPr="00E50974" w:rsidDel="00F432D0" w14:paraId="75718718" w14:textId="35718A20" w:rsidTr="00336679">
        <w:trPr>
          <w:trHeight w:val="759"/>
          <w:del w:id="3022"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129" w:type="dxa"/>
          </w:tcPr>
          <w:p w14:paraId="3D9A9022" w14:textId="3244F950" w:rsidR="00DC41EC" w:rsidRPr="00A23238" w:rsidDel="00F432D0" w:rsidRDefault="00DC41EC">
            <w:pPr>
              <w:pStyle w:val="Prrafodelista"/>
              <w:numPr>
                <w:ilvl w:val="0"/>
                <w:numId w:val="20"/>
              </w:numPr>
              <w:rPr>
                <w:del w:id="3023" w:author="Microsoft Office User" w:date="2023-06-05T20:05:00Z"/>
              </w:rPr>
              <w:pPrChange w:id="3024" w:author="Microsoft Office User" w:date="2023-06-05T21:07:00Z">
                <w:pPr/>
              </w:pPrChange>
            </w:pPr>
            <w:del w:id="3025" w:author="Microsoft Office User" w:date="2023-06-05T20:05:00Z">
              <w:r w:rsidRPr="00A23238" w:rsidDel="00F432D0">
                <w:delText>PUT</w:delText>
              </w:r>
            </w:del>
          </w:p>
        </w:tc>
        <w:tc>
          <w:tcPr>
            <w:tcW w:w="1418" w:type="dxa"/>
          </w:tcPr>
          <w:p w14:paraId="6D983201" w14:textId="4D015995" w:rsidR="00DC41EC" w:rsidRPr="00A23238" w:rsidDel="00F432D0" w:rsidRDefault="00DC41EC">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026" w:author="Microsoft Office User" w:date="2023-06-05T20:05:00Z"/>
              </w:rPr>
              <w:pPrChange w:id="302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028" w:author="Microsoft Office User" w:date="2023-06-05T20:05:00Z">
              <w:r w:rsidRPr="00A23238" w:rsidDel="00F432D0">
                <w:delText>/alumnos/id</w:delText>
              </w:r>
            </w:del>
          </w:p>
        </w:tc>
        <w:tc>
          <w:tcPr>
            <w:tcW w:w="1566" w:type="dxa"/>
          </w:tcPr>
          <w:p w14:paraId="02C33F69" w14:textId="2F46A6D0" w:rsidR="00DC41EC" w:rsidRPr="00A23238" w:rsidDel="00F432D0" w:rsidRDefault="00DC41EC">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029" w:author="Microsoft Office User" w:date="2023-06-05T20:05:00Z"/>
              </w:rPr>
              <w:pPrChange w:id="3030"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commentRangeStart w:id="3031"/>
            <w:del w:id="3032" w:author="Microsoft Office User" w:date="2023-06-05T20:05:00Z">
              <w:r w:rsidDel="00F432D0">
                <w:delText xml:space="preserve">Modificar </w:delText>
              </w:r>
              <w:commentRangeStart w:id="3033"/>
              <w:r w:rsidDel="00F432D0">
                <w:delText>atributos del alumno</w:delText>
              </w:r>
              <w:commentRangeEnd w:id="3031"/>
              <w:r w:rsidR="00355ED0" w:rsidDel="00F432D0">
                <w:rPr>
                  <w:rStyle w:val="Refdecomentario"/>
                  <w:color w:val="auto"/>
                </w:rPr>
                <w:commentReference w:id="3031"/>
              </w:r>
              <w:commentRangeEnd w:id="3033"/>
              <w:r w:rsidR="005669FA" w:rsidDel="00F432D0">
                <w:rPr>
                  <w:rStyle w:val="Refdecomentario"/>
                  <w:color w:val="auto"/>
                </w:rPr>
                <w:commentReference w:id="3033"/>
              </w:r>
            </w:del>
          </w:p>
        </w:tc>
        <w:tc>
          <w:tcPr>
            <w:tcW w:w="1398" w:type="dxa"/>
          </w:tcPr>
          <w:p w14:paraId="17645A1E" w14:textId="241225C4" w:rsidR="00DC41EC" w:rsidRPr="00A23238" w:rsidDel="00F432D0" w:rsidRDefault="00DC41EC">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034" w:author="Microsoft Office User" w:date="2023-06-05T20:05:00Z"/>
              </w:rPr>
              <w:pPrChange w:id="3035"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036" w:author="Microsoft Office User" w:date="2023-06-05T20:05:00Z">
              <w:r w:rsidDel="00F432D0">
                <w:delText>JSON</w:delText>
              </w:r>
            </w:del>
          </w:p>
        </w:tc>
        <w:tc>
          <w:tcPr>
            <w:tcW w:w="1288" w:type="dxa"/>
          </w:tcPr>
          <w:p w14:paraId="7FE1E280" w14:textId="0AFBF844" w:rsidR="00DC41EC" w:rsidRPr="00A23238" w:rsidDel="00F432D0" w:rsidRDefault="00DC41EC">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037" w:author="Microsoft Office User" w:date="2023-06-05T20:05:00Z"/>
              </w:rPr>
              <w:pPrChange w:id="3038"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039" w:author="Microsoft Office User" w:date="2023-06-05T20:05:00Z">
              <w:r w:rsidRPr="00A23238" w:rsidDel="00F432D0">
                <w:delText>-</w:delText>
              </w:r>
            </w:del>
          </w:p>
        </w:tc>
        <w:tc>
          <w:tcPr>
            <w:tcW w:w="1289" w:type="dxa"/>
          </w:tcPr>
          <w:p w14:paraId="4C6A5524" w14:textId="060D83AE" w:rsidR="00DC41EC" w:rsidRPr="00E50974" w:rsidDel="00F432D0" w:rsidRDefault="00DC41EC">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040" w:author="Microsoft Office User" w:date="2023-06-05T20:05:00Z"/>
                <w:rPrChange w:id="3041" w:author="Microsoft Office User" w:date="2023-06-05T20:50:00Z">
                  <w:rPr>
                    <w:del w:id="3042" w:author="Microsoft Office User" w:date="2023-06-05T20:05:00Z"/>
                    <w:lang w:val="en-US"/>
                  </w:rPr>
                </w:rPrChange>
              </w:rPr>
              <w:pPrChange w:id="3043"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044" w:author="Microsoft Office User" w:date="2023-06-05T20:05:00Z">
              <w:r w:rsidRPr="00E50974" w:rsidDel="00F432D0">
                <w:rPr>
                  <w:rPrChange w:id="3045" w:author="Microsoft Office User" w:date="2023-06-05T20:50:00Z">
                    <w:rPr>
                      <w:lang w:val="en-US"/>
                    </w:rPr>
                  </w:rPrChange>
                </w:rPr>
                <w:delText>200 – OK</w:delText>
              </w:r>
            </w:del>
          </w:p>
          <w:p w14:paraId="265136B3" w14:textId="314FF679" w:rsidR="00DC41EC" w:rsidRPr="00E50974" w:rsidDel="00F432D0" w:rsidRDefault="00DC41EC">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046" w:author="Microsoft Office User" w:date="2023-06-05T20:05:00Z"/>
                <w:rPrChange w:id="3047" w:author="Microsoft Office User" w:date="2023-06-05T20:50:00Z">
                  <w:rPr>
                    <w:del w:id="3048" w:author="Microsoft Office User" w:date="2023-06-05T20:05:00Z"/>
                    <w:lang w:val="en-US"/>
                  </w:rPr>
                </w:rPrChange>
              </w:rPr>
              <w:pPrChange w:id="3049"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050" w:author="Microsoft Office User" w:date="2023-06-05T20:05:00Z">
              <w:r w:rsidRPr="00E50974" w:rsidDel="00F432D0">
                <w:rPr>
                  <w:rPrChange w:id="3051" w:author="Microsoft Office User" w:date="2023-06-05T20:50:00Z">
                    <w:rPr>
                      <w:lang w:val="en-US"/>
                    </w:rPr>
                  </w:rPrChange>
                </w:rPr>
                <w:delText>404 – Not Found</w:delText>
              </w:r>
            </w:del>
          </w:p>
          <w:p w14:paraId="14AC3BBC" w14:textId="567F9686" w:rsidR="00DC41EC" w:rsidRPr="00E50974" w:rsidDel="00F432D0" w:rsidRDefault="00DC41EC">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052" w:author="Microsoft Office User" w:date="2023-06-05T20:05:00Z"/>
                <w:rPrChange w:id="3053" w:author="Microsoft Office User" w:date="2023-06-05T20:50:00Z">
                  <w:rPr>
                    <w:del w:id="3054" w:author="Microsoft Office User" w:date="2023-06-05T20:05:00Z"/>
                    <w:lang w:val="en-US"/>
                  </w:rPr>
                </w:rPrChange>
              </w:rPr>
              <w:pPrChange w:id="3055"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056" w:author="Microsoft Office User" w:date="2023-06-05T20:05:00Z">
              <w:r w:rsidRPr="00E50974" w:rsidDel="00F432D0">
                <w:rPr>
                  <w:rPrChange w:id="3057" w:author="Microsoft Office User" w:date="2023-06-05T20:50:00Z">
                    <w:rPr>
                      <w:lang w:val="en-US"/>
                    </w:rPr>
                  </w:rPrChange>
                </w:rPr>
                <w:delText>400 – Bad request</w:delText>
              </w:r>
            </w:del>
          </w:p>
          <w:p w14:paraId="771ED8D6" w14:textId="5A9C3386" w:rsidR="00DC41EC" w:rsidRPr="00E50974" w:rsidDel="00F432D0" w:rsidRDefault="00DC41EC">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058" w:author="Microsoft Office User" w:date="2023-06-05T20:05:00Z"/>
                <w:rPrChange w:id="3059" w:author="Microsoft Office User" w:date="2023-06-05T20:50:00Z">
                  <w:rPr>
                    <w:del w:id="3060" w:author="Microsoft Office User" w:date="2023-06-05T20:05:00Z"/>
                    <w:lang w:val="en-US"/>
                  </w:rPr>
                </w:rPrChange>
              </w:rPr>
              <w:pPrChange w:id="3061"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062" w:author="Microsoft Office User" w:date="2023-06-05T20:05:00Z">
              <w:r w:rsidRPr="00E50974" w:rsidDel="00F432D0">
                <w:rPr>
                  <w:rPrChange w:id="3063" w:author="Microsoft Office User" w:date="2023-06-05T20:50:00Z">
                    <w:rPr>
                      <w:lang w:val="en-US"/>
                    </w:rPr>
                  </w:rPrChange>
                </w:rPr>
                <w:delText>500 – Internal Server Error</w:delText>
              </w:r>
            </w:del>
          </w:p>
        </w:tc>
      </w:tr>
      <w:tr w:rsidR="00DC41EC" w:rsidRPr="00A23238" w:rsidDel="00F432D0" w14:paraId="5FF98450" w14:textId="077EA287" w:rsidTr="00336679">
        <w:trPr>
          <w:cnfStyle w:val="000000100000" w:firstRow="0" w:lastRow="0" w:firstColumn="0" w:lastColumn="0" w:oddVBand="0" w:evenVBand="0" w:oddHBand="1" w:evenHBand="0" w:firstRowFirstColumn="0" w:firstRowLastColumn="0" w:lastRowFirstColumn="0" w:lastRowLastColumn="0"/>
          <w:trHeight w:val="759"/>
          <w:del w:id="3064"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129" w:type="dxa"/>
          </w:tcPr>
          <w:p w14:paraId="1F589F94" w14:textId="54C6FCC9" w:rsidR="00DC41EC" w:rsidRPr="00A23238" w:rsidDel="00F432D0" w:rsidRDefault="00DC41EC">
            <w:pPr>
              <w:pStyle w:val="Prrafodelista"/>
              <w:numPr>
                <w:ilvl w:val="0"/>
                <w:numId w:val="20"/>
              </w:numPr>
              <w:rPr>
                <w:del w:id="3065" w:author="Microsoft Office User" w:date="2023-06-05T20:05:00Z"/>
              </w:rPr>
              <w:pPrChange w:id="3066" w:author="Microsoft Office User" w:date="2023-06-05T21:07:00Z">
                <w:pPr/>
              </w:pPrChange>
            </w:pPr>
            <w:del w:id="3067" w:author="Microsoft Office User" w:date="2023-06-05T20:05:00Z">
              <w:r w:rsidDel="00F432D0">
                <w:delText xml:space="preserve">POST, </w:delText>
              </w:r>
              <w:r w:rsidRPr="00A23238" w:rsidDel="00F432D0">
                <w:delText>P</w:delText>
              </w:r>
              <w:r w:rsidDel="00F432D0">
                <w:delText>A</w:delText>
              </w:r>
              <w:r w:rsidRPr="00A23238" w:rsidDel="00F432D0">
                <w:delText>TCH</w:delText>
              </w:r>
              <w:r w:rsidDel="00F432D0">
                <w:delText>, DELETE</w:delText>
              </w:r>
            </w:del>
          </w:p>
        </w:tc>
        <w:tc>
          <w:tcPr>
            <w:tcW w:w="1418" w:type="dxa"/>
          </w:tcPr>
          <w:p w14:paraId="25EEADFC" w14:textId="55DC295D" w:rsidR="00DC41EC" w:rsidRPr="00A23238"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068" w:author="Microsoft Office User" w:date="2023-06-05T20:05:00Z"/>
              </w:rPr>
              <w:pPrChange w:id="3069"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070" w:author="Microsoft Office User" w:date="2023-06-05T20:05:00Z">
              <w:r w:rsidRPr="00A23238" w:rsidDel="00F432D0">
                <w:delText>-</w:delText>
              </w:r>
            </w:del>
          </w:p>
        </w:tc>
        <w:tc>
          <w:tcPr>
            <w:tcW w:w="1566" w:type="dxa"/>
          </w:tcPr>
          <w:p w14:paraId="50955F62" w14:textId="777E1150" w:rsidR="00DC41EC" w:rsidRPr="00A23238"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071" w:author="Microsoft Office User" w:date="2023-06-05T20:05:00Z"/>
              </w:rPr>
              <w:pPrChange w:id="3072"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073" w:author="Microsoft Office User" w:date="2023-06-05T20:05:00Z">
              <w:r w:rsidRPr="00A23238" w:rsidDel="00F432D0">
                <w:delText>-</w:delText>
              </w:r>
            </w:del>
          </w:p>
        </w:tc>
        <w:tc>
          <w:tcPr>
            <w:tcW w:w="1398" w:type="dxa"/>
          </w:tcPr>
          <w:p w14:paraId="0D790D58" w14:textId="3B94CC36" w:rsidR="00DC41EC" w:rsidRPr="00A23238"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074" w:author="Microsoft Office User" w:date="2023-06-05T20:05:00Z"/>
              </w:rPr>
              <w:pPrChange w:id="3075"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076" w:author="Microsoft Office User" w:date="2023-06-05T20:05:00Z">
              <w:r w:rsidRPr="00A23238" w:rsidDel="00F432D0">
                <w:delText>-</w:delText>
              </w:r>
            </w:del>
          </w:p>
        </w:tc>
        <w:tc>
          <w:tcPr>
            <w:tcW w:w="1288" w:type="dxa"/>
          </w:tcPr>
          <w:p w14:paraId="78019B2B" w14:textId="61B9CCA7" w:rsidR="00DC41EC" w:rsidRPr="00A23238"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077" w:author="Microsoft Office User" w:date="2023-06-05T20:05:00Z"/>
              </w:rPr>
              <w:pPrChange w:id="3078"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079" w:author="Microsoft Office User" w:date="2023-06-05T20:05:00Z">
              <w:r w:rsidRPr="00A23238" w:rsidDel="00F432D0">
                <w:delText>-</w:delText>
              </w:r>
            </w:del>
          </w:p>
        </w:tc>
        <w:tc>
          <w:tcPr>
            <w:tcW w:w="1289" w:type="dxa"/>
          </w:tcPr>
          <w:p w14:paraId="70AAB548" w14:textId="327D2EF1" w:rsidR="00DC41EC" w:rsidRPr="00A23238"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080" w:author="Microsoft Office User" w:date="2023-06-05T20:05:00Z"/>
              </w:rPr>
              <w:pPrChange w:id="3081"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082" w:author="Microsoft Office User" w:date="2023-06-05T20:05:00Z">
              <w:r w:rsidRPr="00A23238" w:rsidDel="00F432D0">
                <w:delText>405 – Method not Allowed</w:delText>
              </w:r>
            </w:del>
          </w:p>
        </w:tc>
      </w:tr>
    </w:tbl>
    <w:p w14:paraId="1596DEBF" w14:textId="00B98D93" w:rsidR="00CD7419" w:rsidRPr="00CD7419" w:rsidDel="00F432D0" w:rsidRDefault="00A23238">
      <w:pPr>
        <w:pStyle w:val="Prrafodelista"/>
        <w:numPr>
          <w:ilvl w:val="0"/>
          <w:numId w:val="20"/>
        </w:numPr>
        <w:rPr>
          <w:del w:id="3083" w:author="Microsoft Office User" w:date="2023-06-05T20:05:00Z"/>
          <w:rPrChange w:id="3084" w:author="Microsoft Office User" w:date="2023-05-21T11:36:00Z">
            <w:rPr>
              <w:del w:id="3085" w:author="Microsoft Office User" w:date="2023-06-05T20:05:00Z"/>
              <w:i/>
              <w:iCs/>
            </w:rPr>
          </w:rPrChange>
        </w:rPr>
        <w:pPrChange w:id="3086" w:author="Microsoft Office User" w:date="2023-06-05T21:07:00Z">
          <w:pPr>
            <w:jc w:val="center"/>
          </w:pPr>
        </w:pPrChange>
      </w:pPr>
      <w:del w:id="3087" w:author="Microsoft Office User" w:date="2023-05-21T11:35:00Z">
        <w:r w:rsidRPr="00A23238" w:rsidDel="00675620">
          <w:rPr>
            <w:i/>
            <w:iCs/>
          </w:rPr>
          <w:delText>Tabla 2: Recurso /alumnos/id</w:delText>
        </w:r>
      </w:del>
    </w:p>
    <w:tbl>
      <w:tblPr>
        <w:tblStyle w:val="Tablaconcuadrcula7concolores-nfasis1"/>
        <w:tblW w:w="8088" w:type="dxa"/>
        <w:tblInd w:w="10" w:type="dxa"/>
        <w:tblLook w:val="04A0" w:firstRow="1" w:lastRow="0" w:firstColumn="1" w:lastColumn="0" w:noHBand="0" w:noVBand="1"/>
      </w:tblPr>
      <w:tblGrid>
        <w:gridCol w:w="1727"/>
        <w:gridCol w:w="2558"/>
        <w:gridCol w:w="2190"/>
        <w:gridCol w:w="1974"/>
        <w:gridCol w:w="1848"/>
        <w:gridCol w:w="1914"/>
      </w:tblGrid>
      <w:tr w:rsidR="00B56541" w:rsidRPr="00A23238" w:rsidDel="00F432D0" w14:paraId="52A8C093" w14:textId="55A7E129" w:rsidTr="00B56541">
        <w:trPr>
          <w:cnfStyle w:val="100000000000" w:firstRow="1" w:lastRow="0" w:firstColumn="0" w:lastColumn="0" w:oddVBand="0" w:evenVBand="0" w:oddHBand="0" w:evenHBand="0" w:firstRowFirstColumn="0" w:firstRowLastColumn="0" w:lastRowFirstColumn="0" w:lastRowLastColumn="0"/>
          <w:trHeight w:val="759"/>
          <w:del w:id="3088" w:author="Microsoft Office User" w:date="2023-06-05T20:05:00Z"/>
        </w:trPr>
        <w:tc>
          <w:tcPr>
            <w:cnfStyle w:val="001000000100" w:firstRow="0" w:lastRow="0" w:firstColumn="1" w:lastColumn="0" w:oddVBand="0" w:evenVBand="0" w:oddHBand="0" w:evenHBand="0" w:firstRowFirstColumn="1" w:firstRowLastColumn="0" w:lastRowFirstColumn="0" w:lastRowLastColumn="0"/>
            <w:tcW w:w="1058" w:type="dxa"/>
          </w:tcPr>
          <w:p w14:paraId="3B3FCD63" w14:textId="5EDABFCD" w:rsidR="00B56541" w:rsidRPr="00A23238" w:rsidDel="00F432D0" w:rsidRDefault="00B56541">
            <w:pPr>
              <w:pStyle w:val="Prrafodelista"/>
              <w:numPr>
                <w:ilvl w:val="0"/>
                <w:numId w:val="20"/>
              </w:numPr>
              <w:rPr>
                <w:del w:id="3089" w:author="Microsoft Office User" w:date="2023-06-05T20:05:00Z"/>
              </w:rPr>
              <w:pPrChange w:id="3090" w:author="Microsoft Office User" w:date="2023-06-05T21:07:00Z">
                <w:pPr>
                  <w:jc w:val="center"/>
                </w:pPr>
              </w:pPrChange>
            </w:pPr>
            <w:del w:id="3091" w:author="Microsoft Office User" w:date="2023-06-05T20:05:00Z">
              <w:r w:rsidRPr="00A23238" w:rsidDel="00F432D0">
                <w:delText>Método</w:delText>
              </w:r>
            </w:del>
          </w:p>
        </w:tc>
        <w:tc>
          <w:tcPr>
            <w:tcW w:w="1774" w:type="dxa"/>
          </w:tcPr>
          <w:p w14:paraId="19B72F53" w14:textId="6BC34B14"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092" w:author="Microsoft Office User" w:date="2023-06-05T20:05:00Z"/>
              </w:rPr>
              <w:pPrChange w:id="3093"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094" w:author="Microsoft Office User" w:date="2023-06-05T20:05:00Z">
              <w:r w:rsidRPr="00A23238" w:rsidDel="00F432D0">
                <w:delText>URI</w:delText>
              </w:r>
            </w:del>
          </w:p>
        </w:tc>
        <w:tc>
          <w:tcPr>
            <w:tcW w:w="1511" w:type="dxa"/>
          </w:tcPr>
          <w:p w14:paraId="239F4D42" w14:textId="0A6FCD8A"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095" w:author="Microsoft Office User" w:date="2023-06-05T20:05:00Z"/>
              </w:rPr>
              <w:pPrChange w:id="3096"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097" w:author="Microsoft Office User" w:date="2023-06-05T20:05:00Z">
              <w:r w:rsidRPr="00A23238" w:rsidDel="00F432D0">
                <w:delText>Utilidad</w:delText>
              </w:r>
            </w:del>
          </w:p>
        </w:tc>
        <w:tc>
          <w:tcPr>
            <w:tcW w:w="1315" w:type="dxa"/>
          </w:tcPr>
          <w:p w14:paraId="3163A91B" w14:textId="1CB9A298"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098" w:author="Microsoft Office User" w:date="2023-06-05T20:05:00Z"/>
              </w:rPr>
              <w:pPrChange w:id="3099"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100" w:author="Microsoft Office User" w:date="2023-06-05T20:05:00Z">
              <w:r w:rsidRPr="00A23238" w:rsidDel="00F432D0">
                <w:delText>Semántica</w:delText>
              </w:r>
            </w:del>
          </w:p>
        </w:tc>
        <w:tc>
          <w:tcPr>
            <w:tcW w:w="1196" w:type="dxa"/>
          </w:tcPr>
          <w:p w14:paraId="575B3943" w14:textId="333C0571"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101" w:author="Microsoft Office User" w:date="2023-06-05T20:05:00Z"/>
              </w:rPr>
              <w:pPrChange w:id="3102"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103" w:author="Microsoft Office User" w:date="2023-06-05T20:05:00Z">
              <w:r w:rsidRPr="00A23238" w:rsidDel="00F432D0">
                <w:delText>Cuerpo Solicitud</w:delText>
              </w:r>
            </w:del>
          </w:p>
        </w:tc>
        <w:tc>
          <w:tcPr>
            <w:tcW w:w="1234" w:type="dxa"/>
          </w:tcPr>
          <w:p w14:paraId="61B0B1FA" w14:textId="23036E36"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104" w:author="Microsoft Office User" w:date="2023-06-05T20:05:00Z"/>
              </w:rPr>
              <w:pPrChange w:id="3105"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106" w:author="Microsoft Office User" w:date="2023-06-05T20:05:00Z">
              <w:r w:rsidRPr="00A23238" w:rsidDel="00F432D0">
                <w:delText>Códigos de respuesta</w:delText>
              </w:r>
            </w:del>
          </w:p>
        </w:tc>
      </w:tr>
      <w:tr w:rsidR="00B56541" w:rsidRPr="00E50974" w:rsidDel="00F432D0" w14:paraId="142CDDBD" w14:textId="19F57510" w:rsidTr="00B56541">
        <w:trPr>
          <w:cnfStyle w:val="000000100000" w:firstRow="0" w:lastRow="0" w:firstColumn="0" w:lastColumn="0" w:oddVBand="0" w:evenVBand="0" w:oddHBand="1" w:evenHBand="0" w:firstRowFirstColumn="0" w:firstRowLastColumn="0" w:lastRowFirstColumn="0" w:lastRowLastColumn="0"/>
          <w:trHeight w:val="759"/>
          <w:del w:id="3107"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58" w:type="dxa"/>
          </w:tcPr>
          <w:p w14:paraId="2EF0B1CD" w14:textId="56BAE9EC" w:rsidR="00B56541" w:rsidRPr="00A23238" w:rsidDel="00F432D0" w:rsidRDefault="00B56541">
            <w:pPr>
              <w:pStyle w:val="Prrafodelista"/>
              <w:numPr>
                <w:ilvl w:val="0"/>
                <w:numId w:val="20"/>
              </w:numPr>
              <w:rPr>
                <w:del w:id="3108" w:author="Microsoft Office User" w:date="2023-06-05T20:05:00Z"/>
              </w:rPr>
              <w:pPrChange w:id="3109" w:author="Microsoft Office User" w:date="2023-06-05T21:07:00Z">
                <w:pPr/>
              </w:pPrChange>
            </w:pPr>
            <w:commentRangeStart w:id="3110"/>
            <w:del w:id="3111" w:author="Microsoft Office User" w:date="2023-06-05T20:05:00Z">
              <w:r w:rsidRPr="00A23238" w:rsidDel="00F432D0">
                <w:delText>POST</w:delText>
              </w:r>
            </w:del>
          </w:p>
        </w:tc>
        <w:tc>
          <w:tcPr>
            <w:tcW w:w="1774" w:type="dxa"/>
          </w:tcPr>
          <w:p w14:paraId="62E1DC9D" w14:textId="077E8777"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112" w:author="Microsoft Office User" w:date="2023-06-05T20:05:00Z"/>
              </w:rPr>
              <w:pPrChange w:id="311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commentRangeStart w:id="3114"/>
            <w:del w:id="3115" w:author="Microsoft Office User" w:date="2023-06-05T20:05:00Z">
              <w:r w:rsidRPr="00A23238" w:rsidDel="00F432D0">
                <w:delText>/alumnos/</w:delText>
              </w:r>
            </w:del>
            <w:ins w:id="3116" w:author="Sergio Saugar García" w:date="2023-04-20T19:17:00Z">
              <w:del w:id="3117" w:author="Microsoft Office User" w:date="2023-06-05T20:05:00Z">
                <w:r w:rsidR="005669FA" w:rsidDel="00F432D0">
                  <w:delText>:</w:delText>
                </w:r>
              </w:del>
            </w:ins>
            <w:del w:id="3118" w:author="Microsoft Office User" w:date="2023-06-05T20:05:00Z">
              <w:r w:rsidRPr="00A23238" w:rsidDel="00F432D0">
                <w:delText>id/</w:delText>
              </w:r>
              <w:r w:rsidDel="00F432D0">
                <w:delText>CV</w:delText>
              </w:r>
            </w:del>
          </w:p>
        </w:tc>
        <w:tc>
          <w:tcPr>
            <w:tcW w:w="1511" w:type="dxa"/>
          </w:tcPr>
          <w:p w14:paraId="0DD95665" w14:textId="728E64D1"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119" w:author="Microsoft Office User" w:date="2023-06-05T20:05:00Z"/>
              </w:rPr>
              <w:pPrChange w:id="3120"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121" w:author="Microsoft Office User" w:date="2023-06-05T20:05:00Z">
              <w:r w:rsidDel="00F432D0">
                <w:delText>Creación</w:delText>
              </w:r>
              <w:r w:rsidRPr="00A23238" w:rsidDel="00F432D0">
                <w:delText xml:space="preserve"> del CV </w:delText>
              </w:r>
              <w:r w:rsidDel="00F432D0">
                <w:delText xml:space="preserve">de </w:delText>
              </w:r>
              <w:r w:rsidRPr="00A23238" w:rsidDel="00F432D0">
                <w:delText>un alumno especifico mediante su id</w:delText>
              </w:r>
              <w:commentRangeEnd w:id="3114"/>
              <w:r w:rsidR="00355ED0" w:rsidDel="00F432D0">
                <w:rPr>
                  <w:rStyle w:val="Refdecomentario"/>
                  <w:color w:val="auto"/>
                </w:rPr>
                <w:commentReference w:id="3114"/>
              </w:r>
            </w:del>
          </w:p>
        </w:tc>
        <w:tc>
          <w:tcPr>
            <w:tcW w:w="1315" w:type="dxa"/>
          </w:tcPr>
          <w:p w14:paraId="65D40E9F" w14:textId="37D36188"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122" w:author="Microsoft Office User" w:date="2023-06-05T20:05:00Z"/>
              </w:rPr>
              <w:pPrChange w:id="312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124" w:author="Microsoft Office User" w:date="2023-06-05T20:05:00Z">
              <w:r w:rsidDel="00F432D0">
                <w:delText>JSON</w:delText>
              </w:r>
            </w:del>
          </w:p>
        </w:tc>
        <w:tc>
          <w:tcPr>
            <w:tcW w:w="1196" w:type="dxa"/>
          </w:tcPr>
          <w:p w14:paraId="1341D0DE" w14:textId="27707B35"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125" w:author="Microsoft Office User" w:date="2023-06-05T20:05:00Z"/>
              </w:rPr>
              <w:pPrChange w:id="3126"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127" w:author="Microsoft Office User" w:date="2023-06-05T20:05:00Z">
              <w:r w:rsidRPr="00A23238" w:rsidDel="00F432D0">
                <w:delText>Atributos del CV de un alumno</w:delText>
              </w:r>
            </w:del>
          </w:p>
        </w:tc>
        <w:tc>
          <w:tcPr>
            <w:tcW w:w="1234" w:type="dxa"/>
          </w:tcPr>
          <w:p w14:paraId="30759592" w14:textId="4C253BD1"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128" w:author="Microsoft Office User" w:date="2023-06-05T20:05:00Z"/>
                <w:rPrChange w:id="3129" w:author="Microsoft Office User" w:date="2023-06-05T20:50:00Z">
                  <w:rPr>
                    <w:del w:id="3130" w:author="Microsoft Office User" w:date="2023-06-05T20:05:00Z"/>
                    <w:lang w:val="en-US"/>
                  </w:rPr>
                </w:rPrChange>
              </w:rPr>
              <w:pPrChange w:id="3131"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132" w:author="Microsoft Office User" w:date="2023-06-05T20:05:00Z">
              <w:r w:rsidRPr="00E50974" w:rsidDel="00F432D0">
                <w:rPr>
                  <w:rPrChange w:id="3133" w:author="Microsoft Office User" w:date="2023-06-05T20:50:00Z">
                    <w:rPr>
                      <w:lang w:val="en-US"/>
                    </w:rPr>
                  </w:rPrChange>
                </w:rPr>
                <w:delText>201 – Created</w:delText>
              </w:r>
            </w:del>
          </w:p>
          <w:p w14:paraId="29F7C0AE" w14:textId="53E93CCC"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134" w:author="Microsoft Office User" w:date="2023-06-05T20:05:00Z"/>
                <w:rPrChange w:id="3135" w:author="Microsoft Office User" w:date="2023-06-05T20:50:00Z">
                  <w:rPr>
                    <w:del w:id="3136" w:author="Microsoft Office User" w:date="2023-06-05T20:05:00Z"/>
                    <w:lang w:val="en-US"/>
                  </w:rPr>
                </w:rPrChange>
              </w:rPr>
              <w:pPrChange w:id="3137"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138" w:author="Microsoft Office User" w:date="2023-06-05T20:05:00Z">
              <w:r w:rsidRPr="00E50974" w:rsidDel="00F432D0">
                <w:rPr>
                  <w:rPrChange w:id="3139" w:author="Microsoft Office User" w:date="2023-06-05T20:50:00Z">
                    <w:rPr>
                      <w:lang w:val="en-US"/>
                    </w:rPr>
                  </w:rPrChange>
                </w:rPr>
                <w:delText>400 – Bad Request</w:delText>
              </w:r>
            </w:del>
          </w:p>
          <w:p w14:paraId="4EF7D17F" w14:textId="76D30F0E"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140" w:author="Microsoft Office User" w:date="2023-06-05T20:05:00Z"/>
                <w:rPrChange w:id="3141" w:author="Microsoft Office User" w:date="2023-06-05T20:50:00Z">
                  <w:rPr>
                    <w:del w:id="3142" w:author="Microsoft Office User" w:date="2023-06-05T20:05:00Z"/>
                    <w:lang w:val="en-US"/>
                  </w:rPr>
                </w:rPrChange>
              </w:rPr>
              <w:pPrChange w:id="3143"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144" w:author="Microsoft Office User" w:date="2023-06-05T20:05:00Z">
              <w:r w:rsidRPr="00E50974" w:rsidDel="00F432D0">
                <w:rPr>
                  <w:rPrChange w:id="3145" w:author="Microsoft Office User" w:date="2023-06-05T20:50:00Z">
                    <w:rPr>
                      <w:lang w:val="en-US"/>
                    </w:rPr>
                  </w:rPrChange>
                </w:rPr>
                <w:delText>500 – Internal Server Error</w:delText>
              </w:r>
              <w:commentRangeEnd w:id="3110"/>
              <w:r w:rsidR="005669FA" w:rsidDel="00F432D0">
                <w:rPr>
                  <w:rStyle w:val="Refdecomentario"/>
                  <w:color w:val="auto"/>
                </w:rPr>
                <w:commentReference w:id="3110"/>
              </w:r>
            </w:del>
          </w:p>
        </w:tc>
      </w:tr>
      <w:tr w:rsidR="00B56541" w:rsidRPr="00E50974" w:rsidDel="00F432D0" w14:paraId="4DB2310D" w14:textId="5308B7D6" w:rsidTr="00B56541">
        <w:trPr>
          <w:trHeight w:val="759"/>
          <w:del w:id="3146"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58" w:type="dxa"/>
          </w:tcPr>
          <w:p w14:paraId="18436505" w14:textId="1426FABE" w:rsidR="00B56541" w:rsidRPr="00A23238" w:rsidDel="00F432D0" w:rsidRDefault="00B56541">
            <w:pPr>
              <w:pStyle w:val="Prrafodelista"/>
              <w:numPr>
                <w:ilvl w:val="0"/>
                <w:numId w:val="20"/>
              </w:numPr>
              <w:rPr>
                <w:del w:id="3147" w:author="Microsoft Office User" w:date="2023-06-05T20:05:00Z"/>
              </w:rPr>
              <w:pPrChange w:id="3148" w:author="Microsoft Office User" w:date="2023-06-05T21:07:00Z">
                <w:pPr/>
              </w:pPrChange>
            </w:pPr>
            <w:del w:id="3149" w:author="Microsoft Office User" w:date="2023-06-05T20:05:00Z">
              <w:r w:rsidRPr="00A23238" w:rsidDel="00F432D0">
                <w:delText>GET</w:delText>
              </w:r>
            </w:del>
          </w:p>
        </w:tc>
        <w:tc>
          <w:tcPr>
            <w:tcW w:w="1774" w:type="dxa"/>
          </w:tcPr>
          <w:p w14:paraId="6C871D9F" w14:textId="37CCFFE3"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150" w:author="Microsoft Office User" w:date="2023-06-05T20:05:00Z"/>
              </w:rPr>
              <w:pPrChange w:id="3151"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152" w:author="Microsoft Office User" w:date="2023-06-05T20:05:00Z">
              <w:r w:rsidRPr="00A23238" w:rsidDel="00F432D0">
                <w:delText>/alumnos/id/</w:delText>
              </w:r>
              <w:r w:rsidDel="00F432D0">
                <w:delText>CV</w:delText>
              </w:r>
            </w:del>
          </w:p>
        </w:tc>
        <w:tc>
          <w:tcPr>
            <w:tcW w:w="1511" w:type="dxa"/>
          </w:tcPr>
          <w:p w14:paraId="16884E6E" w14:textId="0B310F3C"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153" w:author="Microsoft Office User" w:date="2023-06-05T20:05:00Z"/>
              </w:rPr>
              <w:pPrChange w:id="3154"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155" w:author="Microsoft Office User" w:date="2023-06-05T20:05:00Z">
              <w:r w:rsidRPr="00A23238" w:rsidDel="00F432D0">
                <w:delText xml:space="preserve">Se obtiene </w:delText>
              </w:r>
              <w:r w:rsidDel="00F432D0">
                <w:delText>el CV</w:delText>
              </w:r>
              <w:r w:rsidRPr="00A23238" w:rsidDel="00F432D0">
                <w:delText xml:space="preserve"> de un alumno por su id</w:delText>
              </w:r>
            </w:del>
          </w:p>
        </w:tc>
        <w:tc>
          <w:tcPr>
            <w:tcW w:w="1315" w:type="dxa"/>
          </w:tcPr>
          <w:p w14:paraId="06359A92" w14:textId="5AF93891"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156" w:author="Microsoft Office User" w:date="2023-06-05T20:05:00Z"/>
              </w:rPr>
              <w:pPrChange w:id="315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158" w:author="Microsoft Office User" w:date="2023-06-05T20:05:00Z">
              <w:r w:rsidRPr="00A23238" w:rsidDel="00F432D0">
                <w:delText>JSON</w:delText>
              </w:r>
            </w:del>
          </w:p>
        </w:tc>
        <w:tc>
          <w:tcPr>
            <w:tcW w:w="1196" w:type="dxa"/>
          </w:tcPr>
          <w:p w14:paraId="517786E4" w14:textId="51649F4F"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159" w:author="Microsoft Office User" w:date="2023-06-05T20:05:00Z"/>
              </w:rPr>
              <w:pPrChange w:id="3160"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161" w:author="Microsoft Office User" w:date="2023-06-05T20:05:00Z">
              <w:r w:rsidDel="00F432D0">
                <w:delText>-</w:delText>
              </w:r>
            </w:del>
          </w:p>
        </w:tc>
        <w:tc>
          <w:tcPr>
            <w:tcW w:w="1234" w:type="dxa"/>
          </w:tcPr>
          <w:p w14:paraId="1E0698DC" w14:textId="6EDF8F56"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162" w:author="Microsoft Office User" w:date="2023-06-05T20:05:00Z"/>
                <w:rPrChange w:id="3163" w:author="Microsoft Office User" w:date="2023-06-05T20:50:00Z">
                  <w:rPr>
                    <w:del w:id="3164" w:author="Microsoft Office User" w:date="2023-06-05T20:05:00Z"/>
                    <w:lang w:val="en-US"/>
                  </w:rPr>
                </w:rPrChange>
              </w:rPr>
              <w:pPrChange w:id="3165"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166" w:author="Microsoft Office User" w:date="2023-06-05T20:05:00Z">
              <w:r w:rsidRPr="00E50974" w:rsidDel="00F432D0">
                <w:rPr>
                  <w:rPrChange w:id="3167" w:author="Microsoft Office User" w:date="2023-06-05T20:50:00Z">
                    <w:rPr>
                      <w:lang w:val="en-US"/>
                    </w:rPr>
                  </w:rPrChange>
                </w:rPr>
                <w:delText>200 – OK</w:delText>
              </w:r>
            </w:del>
          </w:p>
          <w:p w14:paraId="7E230184" w14:textId="16C49FFE"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168" w:author="Microsoft Office User" w:date="2023-06-05T20:05:00Z"/>
                <w:rPrChange w:id="3169" w:author="Microsoft Office User" w:date="2023-06-05T20:50:00Z">
                  <w:rPr>
                    <w:del w:id="3170" w:author="Microsoft Office User" w:date="2023-06-05T20:05:00Z"/>
                    <w:lang w:val="en-US"/>
                  </w:rPr>
                </w:rPrChange>
              </w:rPr>
              <w:pPrChange w:id="3171"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172" w:author="Microsoft Office User" w:date="2023-06-05T20:05:00Z">
              <w:r w:rsidRPr="00E50974" w:rsidDel="00F432D0">
                <w:rPr>
                  <w:rPrChange w:id="3173" w:author="Microsoft Office User" w:date="2023-06-05T20:50:00Z">
                    <w:rPr>
                      <w:lang w:val="en-US"/>
                    </w:rPr>
                  </w:rPrChange>
                </w:rPr>
                <w:delText>404 – Not Found</w:delText>
              </w:r>
            </w:del>
          </w:p>
          <w:p w14:paraId="1FFE1DBD" w14:textId="12A336BC"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174" w:author="Microsoft Office User" w:date="2023-06-05T20:05:00Z"/>
                <w:rPrChange w:id="3175" w:author="Microsoft Office User" w:date="2023-06-05T20:50:00Z">
                  <w:rPr>
                    <w:del w:id="3176" w:author="Microsoft Office User" w:date="2023-06-05T20:05:00Z"/>
                    <w:lang w:val="en-US"/>
                  </w:rPr>
                </w:rPrChange>
              </w:rPr>
              <w:pPrChange w:id="317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178" w:author="Microsoft Office User" w:date="2023-06-05T20:05:00Z">
              <w:r w:rsidRPr="00E50974" w:rsidDel="00F432D0">
                <w:rPr>
                  <w:rPrChange w:id="3179" w:author="Microsoft Office User" w:date="2023-06-05T20:50:00Z">
                    <w:rPr>
                      <w:lang w:val="en-US"/>
                    </w:rPr>
                  </w:rPrChange>
                </w:rPr>
                <w:delText>400 – Bad request</w:delText>
              </w:r>
            </w:del>
          </w:p>
          <w:p w14:paraId="6DE38D57" w14:textId="757CE276"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180" w:author="Microsoft Office User" w:date="2023-06-05T20:05:00Z"/>
                <w:rPrChange w:id="3181" w:author="Microsoft Office User" w:date="2023-06-05T20:50:00Z">
                  <w:rPr>
                    <w:del w:id="3182" w:author="Microsoft Office User" w:date="2023-06-05T20:05:00Z"/>
                    <w:lang w:val="en-US"/>
                  </w:rPr>
                </w:rPrChange>
              </w:rPr>
              <w:pPrChange w:id="3183"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184" w:author="Microsoft Office User" w:date="2023-06-05T20:05:00Z">
              <w:r w:rsidRPr="00E50974" w:rsidDel="00F432D0">
                <w:rPr>
                  <w:rPrChange w:id="3185" w:author="Microsoft Office User" w:date="2023-06-05T20:50:00Z">
                    <w:rPr>
                      <w:lang w:val="en-US"/>
                    </w:rPr>
                  </w:rPrChange>
                </w:rPr>
                <w:delText>500 – Internal Server Error</w:delText>
              </w:r>
            </w:del>
          </w:p>
        </w:tc>
      </w:tr>
      <w:tr w:rsidR="00B56541" w:rsidRPr="00E50974" w:rsidDel="00F432D0" w14:paraId="4353F2EB" w14:textId="60C69B09" w:rsidTr="00B56541">
        <w:trPr>
          <w:cnfStyle w:val="000000100000" w:firstRow="0" w:lastRow="0" w:firstColumn="0" w:lastColumn="0" w:oddVBand="0" w:evenVBand="0" w:oddHBand="1" w:evenHBand="0" w:firstRowFirstColumn="0" w:firstRowLastColumn="0" w:lastRowFirstColumn="0" w:lastRowLastColumn="0"/>
          <w:trHeight w:val="759"/>
          <w:del w:id="3186"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58" w:type="dxa"/>
          </w:tcPr>
          <w:p w14:paraId="48108FAC" w14:textId="4F5A7306" w:rsidR="00B56541" w:rsidRPr="00A23238" w:rsidDel="00F432D0" w:rsidRDefault="00B56541">
            <w:pPr>
              <w:pStyle w:val="Prrafodelista"/>
              <w:numPr>
                <w:ilvl w:val="0"/>
                <w:numId w:val="20"/>
              </w:numPr>
              <w:rPr>
                <w:del w:id="3187" w:author="Microsoft Office User" w:date="2023-06-05T20:05:00Z"/>
              </w:rPr>
              <w:pPrChange w:id="3188" w:author="Microsoft Office User" w:date="2023-06-05T21:07:00Z">
                <w:pPr/>
              </w:pPrChange>
            </w:pPr>
            <w:del w:id="3189" w:author="Microsoft Office User" w:date="2023-06-05T20:05:00Z">
              <w:r w:rsidRPr="00A23238" w:rsidDel="00F432D0">
                <w:delText>PUT</w:delText>
              </w:r>
            </w:del>
          </w:p>
        </w:tc>
        <w:tc>
          <w:tcPr>
            <w:tcW w:w="1774" w:type="dxa"/>
          </w:tcPr>
          <w:p w14:paraId="3E648C0E" w14:textId="67240D8E"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190" w:author="Microsoft Office User" w:date="2023-06-05T20:05:00Z"/>
              </w:rPr>
              <w:pPrChange w:id="3191"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192" w:author="Microsoft Office User" w:date="2023-06-05T20:05:00Z">
              <w:r w:rsidRPr="00A23238" w:rsidDel="00F432D0">
                <w:delText>/alumnos/id/</w:delText>
              </w:r>
              <w:r w:rsidDel="00F432D0">
                <w:delText>CV</w:delText>
              </w:r>
            </w:del>
          </w:p>
        </w:tc>
        <w:tc>
          <w:tcPr>
            <w:tcW w:w="1511" w:type="dxa"/>
          </w:tcPr>
          <w:p w14:paraId="325DD55F" w14:textId="0D13A03F"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193" w:author="Microsoft Office User" w:date="2023-06-05T20:05:00Z"/>
              </w:rPr>
              <w:pPrChange w:id="3194"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195" w:author="Microsoft Office User" w:date="2023-06-05T20:05:00Z">
              <w:r w:rsidDel="00F432D0">
                <w:delText>Creación y m</w:delText>
              </w:r>
              <w:r w:rsidRPr="00A23238" w:rsidDel="00F432D0">
                <w:delText>odificación del CV un alumno especifico mediante su id</w:delText>
              </w:r>
            </w:del>
          </w:p>
        </w:tc>
        <w:tc>
          <w:tcPr>
            <w:tcW w:w="1315" w:type="dxa"/>
          </w:tcPr>
          <w:p w14:paraId="54CF60A6" w14:textId="5CCA182C"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196" w:author="Microsoft Office User" w:date="2023-06-05T20:05:00Z"/>
              </w:rPr>
              <w:pPrChange w:id="3197"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198" w:author="Microsoft Office User" w:date="2023-06-05T20:05:00Z">
              <w:r w:rsidDel="00F432D0">
                <w:delText>JSON</w:delText>
              </w:r>
            </w:del>
          </w:p>
        </w:tc>
        <w:tc>
          <w:tcPr>
            <w:tcW w:w="1196" w:type="dxa"/>
          </w:tcPr>
          <w:p w14:paraId="32BB908E" w14:textId="4BCEA528"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199" w:author="Microsoft Office User" w:date="2023-06-05T20:05:00Z"/>
              </w:rPr>
              <w:pPrChange w:id="3200"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201" w:author="Microsoft Office User" w:date="2023-06-05T20:05:00Z">
              <w:r w:rsidRPr="00A23238" w:rsidDel="00F432D0">
                <w:delText>Atributos del CV de un alumno</w:delText>
              </w:r>
            </w:del>
          </w:p>
        </w:tc>
        <w:tc>
          <w:tcPr>
            <w:tcW w:w="1234" w:type="dxa"/>
          </w:tcPr>
          <w:p w14:paraId="1B4C82B7" w14:textId="704D0E10"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202" w:author="Microsoft Office User" w:date="2023-06-05T20:05:00Z"/>
                <w:rPrChange w:id="3203" w:author="Microsoft Office User" w:date="2023-06-05T20:50:00Z">
                  <w:rPr>
                    <w:del w:id="3204" w:author="Microsoft Office User" w:date="2023-06-05T20:05:00Z"/>
                    <w:lang w:val="en-US"/>
                  </w:rPr>
                </w:rPrChange>
              </w:rPr>
              <w:pPrChange w:id="3205"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206" w:author="Microsoft Office User" w:date="2023-06-05T20:05:00Z">
              <w:r w:rsidRPr="00E50974" w:rsidDel="00F432D0">
                <w:rPr>
                  <w:rPrChange w:id="3207" w:author="Microsoft Office User" w:date="2023-06-05T20:50:00Z">
                    <w:rPr>
                      <w:lang w:val="en-US"/>
                    </w:rPr>
                  </w:rPrChange>
                </w:rPr>
                <w:delText>200 – OK</w:delText>
              </w:r>
            </w:del>
          </w:p>
          <w:p w14:paraId="613F6D83" w14:textId="3B884CA6"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208" w:author="Microsoft Office User" w:date="2023-06-05T20:05:00Z"/>
                <w:rPrChange w:id="3209" w:author="Microsoft Office User" w:date="2023-06-05T20:50:00Z">
                  <w:rPr>
                    <w:del w:id="3210" w:author="Microsoft Office User" w:date="2023-06-05T20:05:00Z"/>
                    <w:lang w:val="en-US"/>
                  </w:rPr>
                </w:rPrChange>
              </w:rPr>
              <w:pPrChange w:id="3211"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212" w:author="Microsoft Office User" w:date="2023-06-05T20:05:00Z">
              <w:r w:rsidRPr="00E50974" w:rsidDel="00F432D0">
                <w:rPr>
                  <w:rPrChange w:id="3213" w:author="Microsoft Office User" w:date="2023-06-05T20:50:00Z">
                    <w:rPr>
                      <w:lang w:val="en-US"/>
                    </w:rPr>
                  </w:rPrChange>
                </w:rPr>
                <w:delText>404 – Not Found</w:delText>
              </w:r>
            </w:del>
          </w:p>
          <w:p w14:paraId="59591BEC" w14:textId="2529281B"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214" w:author="Microsoft Office User" w:date="2023-06-05T20:05:00Z"/>
                <w:rPrChange w:id="3215" w:author="Microsoft Office User" w:date="2023-06-05T20:50:00Z">
                  <w:rPr>
                    <w:del w:id="3216" w:author="Microsoft Office User" w:date="2023-06-05T20:05:00Z"/>
                    <w:lang w:val="en-US"/>
                  </w:rPr>
                </w:rPrChange>
              </w:rPr>
              <w:pPrChange w:id="3217"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218" w:author="Microsoft Office User" w:date="2023-06-05T20:05:00Z">
              <w:r w:rsidRPr="00E50974" w:rsidDel="00F432D0">
                <w:rPr>
                  <w:rPrChange w:id="3219" w:author="Microsoft Office User" w:date="2023-06-05T20:50:00Z">
                    <w:rPr>
                      <w:lang w:val="en-US"/>
                    </w:rPr>
                  </w:rPrChange>
                </w:rPr>
                <w:delText>400 – Bad request</w:delText>
              </w:r>
            </w:del>
          </w:p>
          <w:p w14:paraId="60A55FAA" w14:textId="5584C000"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220" w:author="Microsoft Office User" w:date="2023-06-05T20:05:00Z"/>
                <w:rPrChange w:id="3221" w:author="Microsoft Office User" w:date="2023-06-05T20:50:00Z">
                  <w:rPr>
                    <w:del w:id="3222" w:author="Microsoft Office User" w:date="2023-06-05T20:05:00Z"/>
                    <w:lang w:val="en-US"/>
                  </w:rPr>
                </w:rPrChange>
              </w:rPr>
              <w:pPrChange w:id="322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224" w:author="Microsoft Office User" w:date="2023-06-05T20:05:00Z">
              <w:r w:rsidRPr="00E50974" w:rsidDel="00F432D0">
                <w:rPr>
                  <w:rPrChange w:id="3225" w:author="Microsoft Office User" w:date="2023-06-05T20:50:00Z">
                    <w:rPr>
                      <w:lang w:val="en-US"/>
                    </w:rPr>
                  </w:rPrChange>
                </w:rPr>
                <w:delText>500 – Internal</w:delText>
              </w:r>
            </w:del>
          </w:p>
        </w:tc>
      </w:tr>
      <w:tr w:rsidR="00B56541" w:rsidRPr="00B56541" w:rsidDel="00F432D0" w14:paraId="6EC51CB9" w14:textId="79D00774" w:rsidTr="00B56541">
        <w:trPr>
          <w:trHeight w:val="759"/>
          <w:del w:id="3226"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58" w:type="dxa"/>
          </w:tcPr>
          <w:p w14:paraId="6CC9AD18" w14:textId="7738380A" w:rsidR="00B56541" w:rsidRPr="00A23238" w:rsidDel="00F432D0" w:rsidRDefault="00B56541">
            <w:pPr>
              <w:pStyle w:val="Prrafodelista"/>
              <w:numPr>
                <w:ilvl w:val="0"/>
                <w:numId w:val="20"/>
              </w:numPr>
              <w:rPr>
                <w:del w:id="3227" w:author="Microsoft Office User" w:date="2023-06-05T20:05:00Z"/>
              </w:rPr>
              <w:pPrChange w:id="3228" w:author="Microsoft Office User" w:date="2023-06-05T21:07:00Z">
                <w:pPr/>
              </w:pPrChange>
            </w:pPr>
            <w:del w:id="3229" w:author="Microsoft Office User" w:date="2023-06-05T20:05:00Z">
              <w:r w:rsidRPr="00A23238" w:rsidDel="00F432D0">
                <w:delText>DELETE</w:delText>
              </w:r>
              <w:r w:rsidDel="00F432D0">
                <w:delText>, PATCH</w:delText>
              </w:r>
            </w:del>
          </w:p>
        </w:tc>
        <w:tc>
          <w:tcPr>
            <w:tcW w:w="1774" w:type="dxa"/>
          </w:tcPr>
          <w:p w14:paraId="10026C61" w14:textId="7BB8739F"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230" w:author="Microsoft Office User" w:date="2023-06-05T20:05:00Z"/>
              </w:rPr>
              <w:pPrChange w:id="3231"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232" w:author="Microsoft Office User" w:date="2023-06-05T20:05:00Z">
              <w:r w:rsidRPr="00A23238" w:rsidDel="00F432D0">
                <w:delText>-</w:delText>
              </w:r>
            </w:del>
          </w:p>
        </w:tc>
        <w:tc>
          <w:tcPr>
            <w:tcW w:w="1511" w:type="dxa"/>
          </w:tcPr>
          <w:p w14:paraId="4804860D" w14:textId="0D755DDB" w:rsidR="00B56541"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233" w:author="Microsoft Office User" w:date="2023-06-05T20:05:00Z"/>
              </w:rPr>
              <w:pPrChange w:id="3234"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235" w:author="Microsoft Office User" w:date="2023-06-05T20:05:00Z">
              <w:r w:rsidRPr="00A23238" w:rsidDel="00F432D0">
                <w:delText>-</w:delText>
              </w:r>
            </w:del>
          </w:p>
        </w:tc>
        <w:tc>
          <w:tcPr>
            <w:tcW w:w="1315" w:type="dxa"/>
          </w:tcPr>
          <w:p w14:paraId="70977F21" w14:textId="57D96D48" w:rsidR="00B56541"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236" w:author="Microsoft Office User" w:date="2023-06-05T20:05:00Z"/>
              </w:rPr>
              <w:pPrChange w:id="323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238" w:author="Microsoft Office User" w:date="2023-06-05T20:05:00Z">
              <w:r w:rsidRPr="00A23238" w:rsidDel="00F432D0">
                <w:delText>-</w:delText>
              </w:r>
            </w:del>
          </w:p>
        </w:tc>
        <w:tc>
          <w:tcPr>
            <w:tcW w:w="1196" w:type="dxa"/>
          </w:tcPr>
          <w:p w14:paraId="7EF51018" w14:textId="4AF66899"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239" w:author="Microsoft Office User" w:date="2023-06-05T20:05:00Z"/>
              </w:rPr>
              <w:pPrChange w:id="3240"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241" w:author="Microsoft Office User" w:date="2023-06-05T20:05:00Z">
              <w:r w:rsidRPr="00A23238" w:rsidDel="00F432D0">
                <w:delText>-</w:delText>
              </w:r>
            </w:del>
          </w:p>
        </w:tc>
        <w:tc>
          <w:tcPr>
            <w:tcW w:w="1234" w:type="dxa"/>
          </w:tcPr>
          <w:p w14:paraId="1A775358" w14:textId="7FAF0E99"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242" w:author="Microsoft Office User" w:date="2023-06-05T20:05:00Z"/>
                <w:rPrChange w:id="3243" w:author="Microsoft Office User" w:date="2023-06-05T20:50:00Z">
                  <w:rPr>
                    <w:del w:id="3244" w:author="Microsoft Office User" w:date="2023-06-05T20:05:00Z"/>
                    <w:lang w:val="en-US"/>
                  </w:rPr>
                </w:rPrChange>
              </w:rPr>
              <w:pPrChange w:id="3245"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246" w:author="Microsoft Office User" w:date="2023-06-05T20:05:00Z">
              <w:r w:rsidRPr="00A23238" w:rsidDel="00F432D0">
                <w:delText>405 – Method not Allowed</w:delText>
              </w:r>
            </w:del>
          </w:p>
        </w:tc>
      </w:tr>
    </w:tbl>
    <w:p w14:paraId="275C1D8D" w14:textId="2D5CE7C5" w:rsidR="00CD7419" w:rsidRPr="00CD7419" w:rsidDel="00B278B9" w:rsidRDefault="00B56541">
      <w:pPr>
        <w:pStyle w:val="Prrafodelista"/>
        <w:numPr>
          <w:ilvl w:val="0"/>
          <w:numId w:val="20"/>
        </w:numPr>
        <w:rPr>
          <w:del w:id="3247" w:author="Microsoft Office User" w:date="2023-05-21T11:37:00Z"/>
          <w:color w:val="44546A" w:themeColor="text2"/>
          <w:sz w:val="22"/>
          <w:szCs w:val="20"/>
          <w:rPrChange w:id="3248" w:author="Microsoft Office User" w:date="2023-05-21T11:36:00Z">
            <w:rPr>
              <w:del w:id="3249" w:author="Microsoft Office User" w:date="2023-05-21T11:37:00Z"/>
              <w:i/>
              <w:iCs/>
            </w:rPr>
          </w:rPrChange>
        </w:rPr>
        <w:pPrChange w:id="3250" w:author="Microsoft Office User" w:date="2023-06-05T21:07:00Z">
          <w:pPr>
            <w:jc w:val="center"/>
          </w:pPr>
        </w:pPrChange>
      </w:pPr>
      <w:del w:id="3251" w:author="Microsoft Office User" w:date="2023-05-21T11:36:00Z">
        <w:r w:rsidRPr="00A23238" w:rsidDel="00CD7419">
          <w:rPr>
            <w:i/>
            <w:iCs/>
          </w:rPr>
          <w:delText xml:space="preserve">Tabla </w:delText>
        </w:r>
        <w:r w:rsidDel="00CD7419">
          <w:rPr>
            <w:i/>
            <w:iCs/>
          </w:rPr>
          <w:delText>3</w:delText>
        </w:r>
        <w:r w:rsidRPr="00A23238" w:rsidDel="00CD7419">
          <w:rPr>
            <w:i/>
            <w:iCs/>
          </w:rPr>
          <w:delText>: Recurso /alumnos/id/</w:delText>
        </w:r>
        <w:r w:rsidDel="00CD7419">
          <w:rPr>
            <w:i/>
            <w:iCs/>
          </w:rPr>
          <w:delText>CV</w:delText>
        </w:r>
      </w:del>
    </w:p>
    <w:p w14:paraId="62D7549A" w14:textId="77777777" w:rsidR="00B56541" w:rsidDel="00B278B9" w:rsidRDefault="00B56541">
      <w:pPr>
        <w:pStyle w:val="Prrafodelista"/>
        <w:numPr>
          <w:ilvl w:val="0"/>
          <w:numId w:val="20"/>
        </w:numPr>
        <w:rPr>
          <w:del w:id="3252" w:author="Microsoft Office User" w:date="2023-05-21T11:37:00Z"/>
          <w:i/>
          <w:iCs/>
        </w:rPr>
        <w:pPrChange w:id="3253" w:author="Microsoft Office User" w:date="2023-06-05T21:07:00Z">
          <w:pPr>
            <w:jc w:val="center"/>
          </w:pPr>
        </w:pPrChange>
      </w:pPr>
    </w:p>
    <w:p w14:paraId="5C9FF91D" w14:textId="00500810" w:rsidR="00DC41EC" w:rsidDel="00B278B9" w:rsidRDefault="00DC41EC">
      <w:pPr>
        <w:pStyle w:val="Prrafodelista"/>
        <w:numPr>
          <w:ilvl w:val="0"/>
          <w:numId w:val="20"/>
        </w:numPr>
        <w:rPr>
          <w:del w:id="3254" w:author="Microsoft Office User" w:date="2023-05-21T11:37:00Z"/>
          <w:i/>
          <w:iCs/>
        </w:rPr>
        <w:pPrChange w:id="3255" w:author="Microsoft Office User" w:date="2023-06-05T21:07:00Z">
          <w:pPr/>
        </w:pPrChange>
      </w:pPr>
    </w:p>
    <w:p w14:paraId="4887D0EA" w14:textId="5AD70F0C" w:rsidR="00B56541" w:rsidDel="00B278B9" w:rsidRDefault="00B56541">
      <w:pPr>
        <w:pStyle w:val="Prrafodelista"/>
        <w:numPr>
          <w:ilvl w:val="0"/>
          <w:numId w:val="20"/>
        </w:numPr>
        <w:rPr>
          <w:del w:id="3256" w:author="Microsoft Office User" w:date="2023-05-21T11:37:00Z"/>
          <w:i/>
          <w:iCs/>
        </w:rPr>
        <w:pPrChange w:id="3257" w:author="Microsoft Office User" w:date="2023-06-05T21:07:00Z">
          <w:pPr>
            <w:ind w:left="1276"/>
            <w:jc w:val="center"/>
          </w:pPr>
        </w:pPrChange>
      </w:pPr>
    </w:p>
    <w:p w14:paraId="0769293D" w14:textId="59CC7A15" w:rsidR="00B56541" w:rsidDel="00F432D0" w:rsidRDefault="00B56541">
      <w:pPr>
        <w:pStyle w:val="Prrafodelista"/>
        <w:numPr>
          <w:ilvl w:val="0"/>
          <w:numId w:val="20"/>
        </w:numPr>
        <w:rPr>
          <w:del w:id="3258" w:author="Microsoft Office User" w:date="2023-06-05T20:05:00Z"/>
        </w:rPr>
        <w:pPrChange w:id="3259" w:author="Microsoft Office User" w:date="2023-06-05T21:07:00Z">
          <w:pPr>
            <w:ind w:left="1276"/>
            <w:jc w:val="center"/>
          </w:pPr>
        </w:pPrChange>
      </w:pPr>
    </w:p>
    <w:p w14:paraId="43BA57F4" w14:textId="1474560B" w:rsidR="00B56541" w:rsidDel="00F432D0" w:rsidRDefault="00B56541">
      <w:pPr>
        <w:pStyle w:val="Prrafodelista"/>
        <w:numPr>
          <w:ilvl w:val="0"/>
          <w:numId w:val="20"/>
        </w:numPr>
        <w:rPr>
          <w:del w:id="3260" w:author="Microsoft Office User" w:date="2023-06-05T20:05:00Z"/>
          <w:i/>
          <w:iCs/>
        </w:rPr>
        <w:pPrChange w:id="3261" w:author="Microsoft Office User" w:date="2023-06-05T21:07:00Z">
          <w:pPr>
            <w:ind w:left="1276"/>
            <w:jc w:val="center"/>
          </w:pPr>
        </w:pPrChange>
      </w:pPr>
    </w:p>
    <w:tbl>
      <w:tblPr>
        <w:tblStyle w:val="Tablaconcuadrcula7concolores-nfasis1"/>
        <w:tblW w:w="8088" w:type="dxa"/>
        <w:tblInd w:w="10" w:type="dxa"/>
        <w:tblLook w:val="04A0" w:firstRow="1" w:lastRow="0" w:firstColumn="1" w:lastColumn="0" w:noHBand="0" w:noVBand="1"/>
      </w:tblPr>
      <w:tblGrid>
        <w:gridCol w:w="1727"/>
        <w:gridCol w:w="1972"/>
        <w:gridCol w:w="1940"/>
        <w:gridCol w:w="1974"/>
        <w:gridCol w:w="1848"/>
        <w:gridCol w:w="1914"/>
      </w:tblGrid>
      <w:tr w:rsidR="00B56541" w:rsidRPr="00A23238" w:rsidDel="00F432D0" w14:paraId="12986BB6" w14:textId="0CB00989" w:rsidTr="00336679">
        <w:trPr>
          <w:cnfStyle w:val="100000000000" w:firstRow="1" w:lastRow="0" w:firstColumn="0" w:lastColumn="0" w:oddVBand="0" w:evenVBand="0" w:oddHBand="0" w:evenHBand="0" w:firstRowFirstColumn="0" w:firstRowLastColumn="0" w:lastRowFirstColumn="0" w:lastRowLastColumn="0"/>
          <w:trHeight w:val="759"/>
          <w:del w:id="3262" w:author="Microsoft Office User" w:date="2023-06-05T20:05:00Z"/>
        </w:trPr>
        <w:tc>
          <w:tcPr>
            <w:cnfStyle w:val="001000000100" w:firstRow="0" w:lastRow="0" w:firstColumn="1" w:lastColumn="0" w:oddVBand="0" w:evenVBand="0" w:oddHBand="0" w:evenHBand="0" w:firstRowFirstColumn="1" w:firstRowLastColumn="0" w:lastRowFirstColumn="0" w:lastRowLastColumn="0"/>
            <w:tcW w:w="1058" w:type="dxa"/>
          </w:tcPr>
          <w:p w14:paraId="40B77A10" w14:textId="2C9D576D" w:rsidR="00B56541" w:rsidRPr="00A23238" w:rsidDel="00F432D0" w:rsidRDefault="00B56541">
            <w:pPr>
              <w:pStyle w:val="Prrafodelista"/>
              <w:numPr>
                <w:ilvl w:val="0"/>
                <w:numId w:val="20"/>
              </w:numPr>
              <w:rPr>
                <w:del w:id="3263" w:author="Microsoft Office User" w:date="2023-06-05T20:05:00Z"/>
              </w:rPr>
              <w:pPrChange w:id="3264" w:author="Microsoft Office User" w:date="2023-06-05T21:07:00Z">
                <w:pPr>
                  <w:jc w:val="center"/>
                </w:pPr>
              </w:pPrChange>
            </w:pPr>
            <w:del w:id="3265" w:author="Microsoft Office User" w:date="2023-06-05T20:05:00Z">
              <w:r w:rsidRPr="00A23238" w:rsidDel="00F432D0">
                <w:delText>Método</w:delText>
              </w:r>
            </w:del>
          </w:p>
        </w:tc>
        <w:tc>
          <w:tcPr>
            <w:tcW w:w="1774" w:type="dxa"/>
          </w:tcPr>
          <w:p w14:paraId="59D298B2" w14:textId="5F656B2C"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266" w:author="Microsoft Office User" w:date="2023-06-05T20:05:00Z"/>
              </w:rPr>
              <w:pPrChange w:id="3267"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268" w:author="Microsoft Office User" w:date="2023-06-05T20:05:00Z">
              <w:r w:rsidRPr="00A23238" w:rsidDel="00F432D0">
                <w:delText>URI</w:delText>
              </w:r>
            </w:del>
          </w:p>
        </w:tc>
        <w:tc>
          <w:tcPr>
            <w:tcW w:w="1511" w:type="dxa"/>
          </w:tcPr>
          <w:p w14:paraId="7F38B92E" w14:textId="74AA4662"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269" w:author="Microsoft Office User" w:date="2023-06-05T20:05:00Z"/>
              </w:rPr>
              <w:pPrChange w:id="3270"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271" w:author="Microsoft Office User" w:date="2023-06-05T20:05:00Z">
              <w:r w:rsidRPr="00A23238" w:rsidDel="00F432D0">
                <w:delText>Utilidad</w:delText>
              </w:r>
            </w:del>
          </w:p>
        </w:tc>
        <w:tc>
          <w:tcPr>
            <w:tcW w:w="1315" w:type="dxa"/>
          </w:tcPr>
          <w:p w14:paraId="3E2515B8" w14:textId="18CA02A3"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272" w:author="Microsoft Office User" w:date="2023-06-05T20:05:00Z"/>
              </w:rPr>
              <w:pPrChange w:id="3273"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274" w:author="Microsoft Office User" w:date="2023-06-05T20:05:00Z">
              <w:r w:rsidRPr="00A23238" w:rsidDel="00F432D0">
                <w:delText>Semántica</w:delText>
              </w:r>
            </w:del>
          </w:p>
        </w:tc>
        <w:tc>
          <w:tcPr>
            <w:tcW w:w="1196" w:type="dxa"/>
          </w:tcPr>
          <w:p w14:paraId="2FBEFF00" w14:textId="16703C53"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275" w:author="Microsoft Office User" w:date="2023-06-05T20:05:00Z"/>
              </w:rPr>
              <w:pPrChange w:id="3276"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277" w:author="Microsoft Office User" w:date="2023-06-05T20:05:00Z">
              <w:r w:rsidRPr="00A23238" w:rsidDel="00F432D0">
                <w:delText>Cuerpo Solicitud</w:delText>
              </w:r>
            </w:del>
          </w:p>
        </w:tc>
        <w:tc>
          <w:tcPr>
            <w:tcW w:w="1234" w:type="dxa"/>
          </w:tcPr>
          <w:p w14:paraId="4D495D98" w14:textId="6D4860A2"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278" w:author="Microsoft Office User" w:date="2023-06-05T20:05:00Z"/>
              </w:rPr>
              <w:pPrChange w:id="3279"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280" w:author="Microsoft Office User" w:date="2023-06-05T20:05:00Z">
              <w:r w:rsidRPr="00A23238" w:rsidDel="00F432D0">
                <w:delText>Códigos de respuesta</w:delText>
              </w:r>
            </w:del>
          </w:p>
        </w:tc>
      </w:tr>
      <w:tr w:rsidR="00B56541" w:rsidRPr="00E50974" w:rsidDel="00F432D0" w14:paraId="4263387C" w14:textId="4C901260" w:rsidTr="00336679">
        <w:trPr>
          <w:cnfStyle w:val="000000100000" w:firstRow="0" w:lastRow="0" w:firstColumn="0" w:lastColumn="0" w:oddVBand="0" w:evenVBand="0" w:oddHBand="1" w:evenHBand="0" w:firstRowFirstColumn="0" w:firstRowLastColumn="0" w:lastRowFirstColumn="0" w:lastRowLastColumn="0"/>
          <w:trHeight w:val="759"/>
          <w:del w:id="3281"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58" w:type="dxa"/>
          </w:tcPr>
          <w:p w14:paraId="7C68D046" w14:textId="0A0E73D2" w:rsidR="00B56541" w:rsidRPr="00A23238" w:rsidDel="00F432D0" w:rsidRDefault="00B56541">
            <w:pPr>
              <w:pStyle w:val="Prrafodelista"/>
              <w:numPr>
                <w:ilvl w:val="0"/>
                <w:numId w:val="20"/>
              </w:numPr>
              <w:rPr>
                <w:del w:id="3282" w:author="Microsoft Office User" w:date="2023-06-05T20:05:00Z"/>
              </w:rPr>
              <w:pPrChange w:id="3283" w:author="Microsoft Office User" w:date="2023-06-05T21:07:00Z">
                <w:pPr/>
              </w:pPrChange>
            </w:pPr>
            <w:del w:id="3284" w:author="Microsoft Office User" w:date="2023-06-05T20:05:00Z">
              <w:r w:rsidRPr="00A23238" w:rsidDel="00F432D0">
                <w:delText>POST</w:delText>
              </w:r>
            </w:del>
          </w:p>
        </w:tc>
        <w:tc>
          <w:tcPr>
            <w:tcW w:w="1774" w:type="dxa"/>
          </w:tcPr>
          <w:p w14:paraId="5C0AFF3F" w14:textId="645BABF2"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285" w:author="Microsoft Office User" w:date="2023-06-05T20:05:00Z"/>
              </w:rPr>
              <w:pPrChange w:id="3286"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287" w:author="Microsoft Office User" w:date="2023-06-05T20:05:00Z">
              <w:r w:rsidRPr="00A23238" w:rsidDel="00F432D0">
                <w:delText>/empresas</w:delText>
              </w:r>
            </w:del>
          </w:p>
        </w:tc>
        <w:tc>
          <w:tcPr>
            <w:tcW w:w="1511" w:type="dxa"/>
          </w:tcPr>
          <w:p w14:paraId="2CEEEA6E" w14:textId="7A655001"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288" w:author="Microsoft Office User" w:date="2023-06-05T20:05:00Z"/>
              </w:rPr>
              <w:pPrChange w:id="3289"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290" w:author="Microsoft Office User" w:date="2023-06-05T20:05:00Z">
              <w:r w:rsidRPr="00A23238" w:rsidDel="00F432D0">
                <w:delText>Añade una nueva empresa</w:delText>
              </w:r>
              <w:r w:rsidDel="00F432D0">
                <w:delText>.</w:delText>
              </w:r>
            </w:del>
          </w:p>
        </w:tc>
        <w:tc>
          <w:tcPr>
            <w:tcW w:w="1315" w:type="dxa"/>
          </w:tcPr>
          <w:p w14:paraId="64A44FEE" w14:textId="757FE925"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291" w:author="Microsoft Office User" w:date="2023-06-05T20:05:00Z"/>
              </w:rPr>
              <w:pPrChange w:id="3292"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293" w:author="Microsoft Office User" w:date="2023-06-05T20:05:00Z">
              <w:r w:rsidRPr="00A23238" w:rsidDel="00F432D0">
                <w:delText>JSON</w:delText>
              </w:r>
            </w:del>
          </w:p>
        </w:tc>
        <w:tc>
          <w:tcPr>
            <w:tcW w:w="1196" w:type="dxa"/>
          </w:tcPr>
          <w:p w14:paraId="0E9B52BA" w14:textId="2D772FC6"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294" w:author="Microsoft Office User" w:date="2023-06-05T20:05:00Z"/>
              </w:rPr>
              <w:pPrChange w:id="3295"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296" w:author="Microsoft Office User" w:date="2023-06-05T20:05:00Z">
              <w:r w:rsidRPr="00A23238" w:rsidDel="00F432D0">
                <w:delText>Atributos de una nueva empresa</w:delText>
              </w:r>
            </w:del>
          </w:p>
        </w:tc>
        <w:tc>
          <w:tcPr>
            <w:tcW w:w="1234" w:type="dxa"/>
          </w:tcPr>
          <w:p w14:paraId="20C417FE" w14:textId="07F56E06"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297" w:author="Microsoft Office User" w:date="2023-06-05T20:05:00Z"/>
                <w:rPrChange w:id="3298" w:author="Microsoft Office User" w:date="2023-06-05T20:50:00Z">
                  <w:rPr>
                    <w:del w:id="3299" w:author="Microsoft Office User" w:date="2023-06-05T20:05:00Z"/>
                    <w:lang w:val="en-US"/>
                  </w:rPr>
                </w:rPrChange>
              </w:rPr>
              <w:pPrChange w:id="3300"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301" w:author="Microsoft Office User" w:date="2023-06-05T20:05:00Z">
              <w:r w:rsidRPr="00E50974" w:rsidDel="00F432D0">
                <w:rPr>
                  <w:rPrChange w:id="3302" w:author="Microsoft Office User" w:date="2023-06-05T20:50:00Z">
                    <w:rPr>
                      <w:lang w:val="en-US"/>
                    </w:rPr>
                  </w:rPrChange>
                </w:rPr>
                <w:delText>201 – Created</w:delText>
              </w:r>
            </w:del>
          </w:p>
          <w:p w14:paraId="1DD9232C" w14:textId="75268F30"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303" w:author="Microsoft Office User" w:date="2023-06-05T20:05:00Z"/>
                <w:rPrChange w:id="3304" w:author="Microsoft Office User" w:date="2023-06-05T20:50:00Z">
                  <w:rPr>
                    <w:del w:id="3305" w:author="Microsoft Office User" w:date="2023-06-05T20:05:00Z"/>
                    <w:lang w:val="en-US"/>
                  </w:rPr>
                </w:rPrChange>
              </w:rPr>
              <w:pPrChange w:id="3306"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307" w:author="Microsoft Office User" w:date="2023-06-05T20:05:00Z">
              <w:r w:rsidRPr="00E50974" w:rsidDel="00F432D0">
                <w:rPr>
                  <w:rPrChange w:id="3308" w:author="Microsoft Office User" w:date="2023-06-05T20:50:00Z">
                    <w:rPr>
                      <w:lang w:val="en-US"/>
                    </w:rPr>
                  </w:rPrChange>
                </w:rPr>
                <w:delText>400 – Bad Request</w:delText>
              </w:r>
            </w:del>
          </w:p>
          <w:p w14:paraId="49FB2264" w14:textId="11A39B78"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309" w:author="Microsoft Office User" w:date="2023-06-05T20:05:00Z"/>
                <w:rPrChange w:id="3310" w:author="Microsoft Office User" w:date="2023-06-05T20:50:00Z">
                  <w:rPr>
                    <w:del w:id="3311" w:author="Microsoft Office User" w:date="2023-06-05T20:05:00Z"/>
                    <w:lang w:val="en-US"/>
                  </w:rPr>
                </w:rPrChange>
              </w:rPr>
              <w:pPrChange w:id="3312"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313" w:author="Microsoft Office User" w:date="2023-06-05T20:05:00Z">
              <w:r w:rsidRPr="00E50974" w:rsidDel="00F432D0">
                <w:rPr>
                  <w:rPrChange w:id="3314" w:author="Microsoft Office User" w:date="2023-06-05T20:50:00Z">
                    <w:rPr>
                      <w:lang w:val="en-US"/>
                    </w:rPr>
                  </w:rPrChange>
                </w:rPr>
                <w:delText>500 – Internal Server Error</w:delText>
              </w:r>
            </w:del>
          </w:p>
        </w:tc>
      </w:tr>
      <w:tr w:rsidR="00B56541" w:rsidRPr="00E50974" w:rsidDel="00F432D0" w14:paraId="13DC34E6" w14:textId="18360F25" w:rsidTr="00336679">
        <w:trPr>
          <w:trHeight w:val="759"/>
          <w:del w:id="3315"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58" w:type="dxa"/>
          </w:tcPr>
          <w:p w14:paraId="737AC4EF" w14:textId="676E6B60" w:rsidR="00B56541" w:rsidRPr="00A23238" w:rsidDel="00F432D0" w:rsidRDefault="00B56541">
            <w:pPr>
              <w:pStyle w:val="Prrafodelista"/>
              <w:numPr>
                <w:ilvl w:val="0"/>
                <w:numId w:val="20"/>
              </w:numPr>
              <w:rPr>
                <w:del w:id="3316" w:author="Microsoft Office User" w:date="2023-06-05T20:05:00Z"/>
              </w:rPr>
              <w:pPrChange w:id="3317" w:author="Microsoft Office User" w:date="2023-06-05T21:07:00Z">
                <w:pPr/>
              </w:pPrChange>
            </w:pPr>
            <w:del w:id="3318" w:author="Microsoft Office User" w:date="2023-06-05T20:05:00Z">
              <w:r w:rsidRPr="00A23238" w:rsidDel="00F432D0">
                <w:delText>GET</w:delText>
              </w:r>
            </w:del>
          </w:p>
        </w:tc>
        <w:tc>
          <w:tcPr>
            <w:tcW w:w="1774" w:type="dxa"/>
          </w:tcPr>
          <w:p w14:paraId="47E20780" w14:textId="109FF665"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319" w:author="Microsoft Office User" w:date="2023-06-05T20:05:00Z"/>
              </w:rPr>
              <w:pPrChange w:id="3320"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321" w:author="Microsoft Office User" w:date="2023-06-05T20:05:00Z">
              <w:r w:rsidRPr="00A23238" w:rsidDel="00F432D0">
                <w:delText>/empresas</w:delText>
              </w:r>
            </w:del>
          </w:p>
        </w:tc>
        <w:tc>
          <w:tcPr>
            <w:tcW w:w="1511" w:type="dxa"/>
          </w:tcPr>
          <w:p w14:paraId="45468AF2" w14:textId="7F3B8873"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322" w:author="Microsoft Office User" w:date="2023-06-05T20:05:00Z"/>
              </w:rPr>
              <w:pPrChange w:id="3323"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324" w:author="Microsoft Office User" w:date="2023-06-05T20:05:00Z">
              <w:r w:rsidRPr="00A23238" w:rsidDel="00F432D0">
                <w:delText>Se obtienen un listado de tod</w:delText>
              </w:r>
              <w:r w:rsidDel="00F432D0">
                <w:delText>a</w:delText>
              </w:r>
              <w:r w:rsidRPr="00A23238" w:rsidDel="00F432D0">
                <w:delText>s las empresas</w:delText>
              </w:r>
              <w:r w:rsidDel="00F432D0">
                <w:delText>.</w:delText>
              </w:r>
            </w:del>
          </w:p>
        </w:tc>
        <w:tc>
          <w:tcPr>
            <w:tcW w:w="1315" w:type="dxa"/>
          </w:tcPr>
          <w:p w14:paraId="3E4D50C3" w14:textId="3FE26ADD"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325" w:author="Microsoft Office User" w:date="2023-06-05T20:05:00Z"/>
              </w:rPr>
              <w:pPrChange w:id="3326"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327" w:author="Microsoft Office User" w:date="2023-06-05T20:05:00Z">
              <w:r w:rsidRPr="00A23238" w:rsidDel="00F432D0">
                <w:delText>JSON</w:delText>
              </w:r>
            </w:del>
          </w:p>
        </w:tc>
        <w:tc>
          <w:tcPr>
            <w:tcW w:w="1196" w:type="dxa"/>
          </w:tcPr>
          <w:p w14:paraId="3720236E" w14:textId="6C2A78D9"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328" w:author="Microsoft Office User" w:date="2023-06-05T20:05:00Z"/>
              </w:rPr>
              <w:pPrChange w:id="3329"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p>
        </w:tc>
        <w:tc>
          <w:tcPr>
            <w:tcW w:w="1234" w:type="dxa"/>
          </w:tcPr>
          <w:p w14:paraId="5FC46E26" w14:textId="0A8B07F0"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330" w:author="Microsoft Office User" w:date="2023-06-05T20:05:00Z"/>
                <w:rPrChange w:id="3331" w:author="Microsoft Office User" w:date="2023-06-05T20:50:00Z">
                  <w:rPr>
                    <w:del w:id="3332" w:author="Microsoft Office User" w:date="2023-06-05T20:05:00Z"/>
                    <w:lang w:val="en-US"/>
                  </w:rPr>
                </w:rPrChange>
              </w:rPr>
              <w:pPrChange w:id="3333"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334" w:author="Microsoft Office User" w:date="2023-06-05T20:05:00Z">
              <w:r w:rsidRPr="00E50974" w:rsidDel="00F432D0">
                <w:rPr>
                  <w:rPrChange w:id="3335" w:author="Microsoft Office User" w:date="2023-06-05T20:50:00Z">
                    <w:rPr>
                      <w:lang w:val="en-US"/>
                    </w:rPr>
                  </w:rPrChange>
                </w:rPr>
                <w:delText>200 – OK</w:delText>
              </w:r>
            </w:del>
          </w:p>
          <w:p w14:paraId="0DC29D72" w14:textId="57BCFF70"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336" w:author="Microsoft Office User" w:date="2023-06-05T20:05:00Z"/>
                <w:rPrChange w:id="3337" w:author="Microsoft Office User" w:date="2023-06-05T20:50:00Z">
                  <w:rPr>
                    <w:del w:id="3338" w:author="Microsoft Office User" w:date="2023-06-05T20:05:00Z"/>
                    <w:lang w:val="en-US"/>
                  </w:rPr>
                </w:rPrChange>
              </w:rPr>
              <w:pPrChange w:id="3339"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340" w:author="Microsoft Office User" w:date="2023-06-05T20:05:00Z">
              <w:r w:rsidRPr="00E50974" w:rsidDel="00F432D0">
                <w:rPr>
                  <w:rPrChange w:id="3341" w:author="Microsoft Office User" w:date="2023-06-05T20:50:00Z">
                    <w:rPr>
                      <w:lang w:val="en-US"/>
                    </w:rPr>
                  </w:rPrChange>
                </w:rPr>
                <w:delText>404 – Not Found</w:delText>
              </w:r>
            </w:del>
          </w:p>
          <w:p w14:paraId="7E1ED8A1" w14:textId="0C130A1E"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342" w:author="Microsoft Office User" w:date="2023-06-05T20:05:00Z"/>
                <w:rPrChange w:id="3343" w:author="Microsoft Office User" w:date="2023-06-05T20:50:00Z">
                  <w:rPr>
                    <w:del w:id="3344" w:author="Microsoft Office User" w:date="2023-06-05T20:05:00Z"/>
                    <w:lang w:val="en-US"/>
                  </w:rPr>
                </w:rPrChange>
              </w:rPr>
              <w:pPrChange w:id="3345"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346" w:author="Microsoft Office User" w:date="2023-06-05T20:05:00Z">
              <w:r w:rsidRPr="00E50974" w:rsidDel="00F432D0">
                <w:rPr>
                  <w:rPrChange w:id="3347" w:author="Microsoft Office User" w:date="2023-06-05T20:50:00Z">
                    <w:rPr>
                      <w:lang w:val="en-US"/>
                    </w:rPr>
                  </w:rPrChange>
                </w:rPr>
                <w:delText>400 – Bad request</w:delText>
              </w:r>
            </w:del>
          </w:p>
          <w:p w14:paraId="4E8D0A97" w14:textId="7DD61023"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348" w:author="Microsoft Office User" w:date="2023-06-05T20:05:00Z"/>
                <w:rPrChange w:id="3349" w:author="Microsoft Office User" w:date="2023-06-05T20:50:00Z">
                  <w:rPr>
                    <w:del w:id="3350" w:author="Microsoft Office User" w:date="2023-06-05T20:05:00Z"/>
                    <w:lang w:val="en-US"/>
                  </w:rPr>
                </w:rPrChange>
              </w:rPr>
              <w:pPrChange w:id="3351"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352" w:author="Microsoft Office User" w:date="2023-06-05T20:05:00Z">
              <w:r w:rsidRPr="00E50974" w:rsidDel="00F432D0">
                <w:rPr>
                  <w:rPrChange w:id="3353" w:author="Microsoft Office User" w:date="2023-06-05T20:50:00Z">
                    <w:rPr>
                      <w:lang w:val="en-US"/>
                    </w:rPr>
                  </w:rPrChange>
                </w:rPr>
                <w:delText>500 – Internal Server Error</w:delText>
              </w:r>
            </w:del>
          </w:p>
        </w:tc>
      </w:tr>
      <w:tr w:rsidR="00B56541" w:rsidRPr="00B56541" w:rsidDel="00F432D0" w14:paraId="4BD5D231" w14:textId="77132086" w:rsidTr="00336679">
        <w:trPr>
          <w:cnfStyle w:val="000000100000" w:firstRow="0" w:lastRow="0" w:firstColumn="0" w:lastColumn="0" w:oddVBand="0" w:evenVBand="0" w:oddHBand="1" w:evenHBand="0" w:firstRowFirstColumn="0" w:firstRowLastColumn="0" w:lastRowFirstColumn="0" w:lastRowLastColumn="0"/>
          <w:trHeight w:val="759"/>
          <w:del w:id="3354"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58" w:type="dxa"/>
          </w:tcPr>
          <w:p w14:paraId="01E62091" w14:textId="4105E2BB" w:rsidR="00B56541" w:rsidRPr="00A23238" w:rsidDel="00F432D0" w:rsidRDefault="00B56541">
            <w:pPr>
              <w:pStyle w:val="Prrafodelista"/>
              <w:numPr>
                <w:ilvl w:val="0"/>
                <w:numId w:val="20"/>
              </w:numPr>
              <w:rPr>
                <w:del w:id="3355" w:author="Microsoft Office User" w:date="2023-06-05T20:05:00Z"/>
              </w:rPr>
              <w:pPrChange w:id="3356" w:author="Microsoft Office User" w:date="2023-06-05T21:07:00Z">
                <w:pPr/>
              </w:pPrChange>
            </w:pPr>
            <w:del w:id="3357" w:author="Microsoft Office User" w:date="2023-06-05T20:05:00Z">
              <w:r w:rsidRPr="00A23238" w:rsidDel="00F432D0">
                <w:delText>PUT</w:delText>
              </w:r>
              <w:r w:rsidDel="00F432D0">
                <w:delText>, DELETE, PATCH</w:delText>
              </w:r>
            </w:del>
          </w:p>
        </w:tc>
        <w:tc>
          <w:tcPr>
            <w:tcW w:w="1774" w:type="dxa"/>
          </w:tcPr>
          <w:p w14:paraId="747C1950" w14:textId="0C17A3CE"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358" w:author="Microsoft Office User" w:date="2023-06-05T20:05:00Z"/>
              </w:rPr>
              <w:pPrChange w:id="3359"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360" w:author="Microsoft Office User" w:date="2023-06-05T20:05:00Z">
              <w:r w:rsidRPr="00A23238" w:rsidDel="00F432D0">
                <w:delText>-</w:delText>
              </w:r>
            </w:del>
          </w:p>
        </w:tc>
        <w:tc>
          <w:tcPr>
            <w:tcW w:w="1511" w:type="dxa"/>
          </w:tcPr>
          <w:p w14:paraId="57E40C92" w14:textId="02142181"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361" w:author="Microsoft Office User" w:date="2023-06-05T20:05:00Z"/>
              </w:rPr>
              <w:pPrChange w:id="3362"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363" w:author="Microsoft Office User" w:date="2023-06-05T20:05:00Z">
              <w:r w:rsidRPr="00A23238" w:rsidDel="00F432D0">
                <w:delText>-</w:delText>
              </w:r>
            </w:del>
          </w:p>
        </w:tc>
        <w:tc>
          <w:tcPr>
            <w:tcW w:w="1315" w:type="dxa"/>
          </w:tcPr>
          <w:p w14:paraId="62C32D34" w14:textId="532EEDC0"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364" w:author="Microsoft Office User" w:date="2023-06-05T20:05:00Z"/>
              </w:rPr>
              <w:pPrChange w:id="3365"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366" w:author="Microsoft Office User" w:date="2023-06-05T20:05:00Z">
              <w:r w:rsidRPr="00A23238" w:rsidDel="00F432D0">
                <w:delText>-</w:delText>
              </w:r>
            </w:del>
          </w:p>
        </w:tc>
        <w:tc>
          <w:tcPr>
            <w:tcW w:w="1196" w:type="dxa"/>
          </w:tcPr>
          <w:p w14:paraId="74AA20DE" w14:textId="7022F9B6"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367" w:author="Microsoft Office User" w:date="2023-06-05T20:05:00Z"/>
              </w:rPr>
              <w:pPrChange w:id="3368"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369" w:author="Microsoft Office User" w:date="2023-06-05T20:05:00Z">
              <w:r w:rsidRPr="00A23238" w:rsidDel="00F432D0">
                <w:delText>-</w:delText>
              </w:r>
            </w:del>
          </w:p>
        </w:tc>
        <w:tc>
          <w:tcPr>
            <w:tcW w:w="1234" w:type="dxa"/>
          </w:tcPr>
          <w:p w14:paraId="7403AB76" w14:textId="5F1300D0"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370" w:author="Microsoft Office User" w:date="2023-06-05T20:05:00Z"/>
                <w:rPrChange w:id="3371" w:author="Microsoft Office User" w:date="2023-06-05T20:50:00Z">
                  <w:rPr>
                    <w:del w:id="3372" w:author="Microsoft Office User" w:date="2023-06-05T20:05:00Z"/>
                    <w:lang w:val="en-US"/>
                  </w:rPr>
                </w:rPrChange>
              </w:rPr>
              <w:pPrChange w:id="337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374" w:author="Microsoft Office User" w:date="2023-06-05T20:05:00Z">
              <w:r w:rsidRPr="00A23238" w:rsidDel="00F432D0">
                <w:delText>405 – Method not Allowed</w:delText>
              </w:r>
            </w:del>
          </w:p>
        </w:tc>
      </w:tr>
    </w:tbl>
    <w:p w14:paraId="79485EE3" w14:textId="10BA1B71" w:rsidR="00B278B9" w:rsidRPr="00B278B9" w:rsidDel="00F432D0" w:rsidRDefault="00B56541">
      <w:pPr>
        <w:pStyle w:val="Prrafodelista"/>
        <w:numPr>
          <w:ilvl w:val="0"/>
          <w:numId w:val="20"/>
        </w:numPr>
        <w:rPr>
          <w:del w:id="3375" w:author="Microsoft Office User" w:date="2023-06-05T20:05:00Z"/>
          <w:rPrChange w:id="3376" w:author="Microsoft Office User" w:date="2023-05-21T11:38:00Z">
            <w:rPr>
              <w:del w:id="3377" w:author="Microsoft Office User" w:date="2023-06-05T20:05:00Z"/>
              <w:i/>
              <w:iCs/>
            </w:rPr>
          </w:rPrChange>
        </w:rPr>
        <w:pPrChange w:id="3378" w:author="Microsoft Office User" w:date="2023-06-05T21:07:00Z">
          <w:pPr>
            <w:jc w:val="center"/>
          </w:pPr>
        </w:pPrChange>
      </w:pPr>
      <w:del w:id="3379" w:author="Microsoft Office User" w:date="2023-05-21T11:37:00Z">
        <w:r w:rsidRPr="00A23238" w:rsidDel="00B278B9">
          <w:rPr>
            <w:i/>
            <w:iCs/>
          </w:rPr>
          <w:delText xml:space="preserve">Tabla </w:delText>
        </w:r>
        <w:r w:rsidR="001071D2" w:rsidDel="00B278B9">
          <w:rPr>
            <w:i/>
            <w:iCs/>
          </w:rPr>
          <w:delText>4</w:delText>
        </w:r>
        <w:r w:rsidRPr="00A23238" w:rsidDel="00B278B9">
          <w:rPr>
            <w:i/>
            <w:iCs/>
          </w:rPr>
          <w:delText>: Recurso /empresas</w:delText>
        </w:r>
      </w:del>
    </w:p>
    <w:tbl>
      <w:tblPr>
        <w:tblStyle w:val="Tablaconcuadrcula7concolores-nfasis1"/>
        <w:tblW w:w="8088" w:type="dxa"/>
        <w:tblInd w:w="10" w:type="dxa"/>
        <w:tblLook w:val="04A0" w:firstRow="1" w:lastRow="0" w:firstColumn="1" w:lastColumn="0" w:noHBand="0" w:noVBand="1"/>
      </w:tblPr>
      <w:tblGrid>
        <w:gridCol w:w="1727"/>
        <w:gridCol w:w="2246"/>
        <w:gridCol w:w="1878"/>
        <w:gridCol w:w="1974"/>
        <w:gridCol w:w="1848"/>
        <w:gridCol w:w="1914"/>
      </w:tblGrid>
      <w:tr w:rsidR="00B56541" w:rsidRPr="00A23238" w:rsidDel="00F432D0" w14:paraId="6C066E49" w14:textId="4C3490A3" w:rsidTr="00336679">
        <w:trPr>
          <w:cnfStyle w:val="100000000000" w:firstRow="1" w:lastRow="0" w:firstColumn="0" w:lastColumn="0" w:oddVBand="0" w:evenVBand="0" w:oddHBand="0" w:evenHBand="0" w:firstRowFirstColumn="0" w:firstRowLastColumn="0" w:lastRowFirstColumn="0" w:lastRowLastColumn="0"/>
          <w:trHeight w:val="759"/>
          <w:del w:id="3380" w:author="Microsoft Office User" w:date="2023-06-05T20:05:00Z"/>
        </w:trPr>
        <w:tc>
          <w:tcPr>
            <w:cnfStyle w:val="001000000100" w:firstRow="0" w:lastRow="0" w:firstColumn="1" w:lastColumn="0" w:oddVBand="0" w:evenVBand="0" w:oddHBand="0" w:evenHBand="0" w:firstRowFirstColumn="1" w:firstRowLastColumn="0" w:lastRowFirstColumn="0" w:lastRowLastColumn="0"/>
            <w:tcW w:w="1058" w:type="dxa"/>
          </w:tcPr>
          <w:p w14:paraId="49EA8E18" w14:textId="064D0D3F" w:rsidR="00B56541" w:rsidRPr="00A23238" w:rsidDel="00F432D0" w:rsidRDefault="00B56541">
            <w:pPr>
              <w:pStyle w:val="Prrafodelista"/>
              <w:numPr>
                <w:ilvl w:val="0"/>
                <w:numId w:val="20"/>
              </w:numPr>
              <w:rPr>
                <w:del w:id="3381" w:author="Microsoft Office User" w:date="2023-06-05T20:05:00Z"/>
              </w:rPr>
              <w:pPrChange w:id="3382" w:author="Microsoft Office User" w:date="2023-06-05T21:07:00Z">
                <w:pPr>
                  <w:jc w:val="center"/>
                </w:pPr>
              </w:pPrChange>
            </w:pPr>
            <w:del w:id="3383" w:author="Microsoft Office User" w:date="2023-06-05T20:05:00Z">
              <w:r w:rsidRPr="00A23238" w:rsidDel="00F432D0">
                <w:delText>Método</w:delText>
              </w:r>
            </w:del>
          </w:p>
        </w:tc>
        <w:tc>
          <w:tcPr>
            <w:tcW w:w="1774" w:type="dxa"/>
          </w:tcPr>
          <w:p w14:paraId="465A03D6" w14:textId="44C99C9F"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384" w:author="Microsoft Office User" w:date="2023-06-05T20:05:00Z"/>
              </w:rPr>
              <w:pPrChange w:id="3385"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386" w:author="Microsoft Office User" w:date="2023-06-05T20:05:00Z">
              <w:r w:rsidRPr="00A23238" w:rsidDel="00F432D0">
                <w:delText>URI</w:delText>
              </w:r>
            </w:del>
          </w:p>
        </w:tc>
        <w:tc>
          <w:tcPr>
            <w:tcW w:w="1511" w:type="dxa"/>
          </w:tcPr>
          <w:p w14:paraId="06520FC6" w14:textId="24B3BC1D"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387" w:author="Microsoft Office User" w:date="2023-06-05T20:05:00Z"/>
              </w:rPr>
              <w:pPrChange w:id="3388"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389" w:author="Microsoft Office User" w:date="2023-06-05T20:05:00Z">
              <w:r w:rsidRPr="00A23238" w:rsidDel="00F432D0">
                <w:delText>Utilidad</w:delText>
              </w:r>
            </w:del>
          </w:p>
        </w:tc>
        <w:tc>
          <w:tcPr>
            <w:tcW w:w="1315" w:type="dxa"/>
          </w:tcPr>
          <w:p w14:paraId="1533C90B" w14:textId="439A2717"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390" w:author="Microsoft Office User" w:date="2023-06-05T20:05:00Z"/>
              </w:rPr>
              <w:pPrChange w:id="3391"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392" w:author="Microsoft Office User" w:date="2023-06-05T20:05:00Z">
              <w:r w:rsidRPr="00A23238" w:rsidDel="00F432D0">
                <w:delText>Semántica</w:delText>
              </w:r>
            </w:del>
          </w:p>
        </w:tc>
        <w:tc>
          <w:tcPr>
            <w:tcW w:w="1196" w:type="dxa"/>
          </w:tcPr>
          <w:p w14:paraId="7EB4619E" w14:textId="59744FCE"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393" w:author="Microsoft Office User" w:date="2023-06-05T20:05:00Z"/>
              </w:rPr>
              <w:pPrChange w:id="3394"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395" w:author="Microsoft Office User" w:date="2023-06-05T20:05:00Z">
              <w:r w:rsidRPr="00A23238" w:rsidDel="00F432D0">
                <w:delText>Cuerpo Solicitud</w:delText>
              </w:r>
            </w:del>
          </w:p>
        </w:tc>
        <w:tc>
          <w:tcPr>
            <w:tcW w:w="1234" w:type="dxa"/>
          </w:tcPr>
          <w:p w14:paraId="6911D432" w14:textId="061419F5"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396" w:author="Microsoft Office User" w:date="2023-06-05T20:05:00Z"/>
              </w:rPr>
              <w:pPrChange w:id="3397"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398" w:author="Microsoft Office User" w:date="2023-06-05T20:05:00Z">
              <w:r w:rsidRPr="00A23238" w:rsidDel="00F432D0">
                <w:delText>Códigos de respuesta</w:delText>
              </w:r>
            </w:del>
          </w:p>
        </w:tc>
      </w:tr>
      <w:tr w:rsidR="00B56541" w:rsidRPr="00E50974" w:rsidDel="00F432D0" w14:paraId="2BE3EE62" w14:textId="3F0989E7" w:rsidTr="00336679">
        <w:trPr>
          <w:cnfStyle w:val="000000100000" w:firstRow="0" w:lastRow="0" w:firstColumn="0" w:lastColumn="0" w:oddVBand="0" w:evenVBand="0" w:oddHBand="1" w:evenHBand="0" w:firstRowFirstColumn="0" w:firstRowLastColumn="0" w:lastRowFirstColumn="0" w:lastRowLastColumn="0"/>
          <w:trHeight w:val="759"/>
          <w:del w:id="3399"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58" w:type="dxa"/>
          </w:tcPr>
          <w:p w14:paraId="4DC1C47B" w14:textId="15EC2C6A" w:rsidR="00B56541" w:rsidRPr="00A23238" w:rsidDel="00F432D0" w:rsidRDefault="00B56541">
            <w:pPr>
              <w:pStyle w:val="Prrafodelista"/>
              <w:numPr>
                <w:ilvl w:val="0"/>
                <w:numId w:val="20"/>
              </w:numPr>
              <w:rPr>
                <w:del w:id="3400" w:author="Microsoft Office User" w:date="2023-06-05T20:05:00Z"/>
              </w:rPr>
              <w:pPrChange w:id="3401" w:author="Microsoft Office User" w:date="2023-06-05T21:07:00Z">
                <w:pPr/>
              </w:pPrChange>
            </w:pPr>
            <w:del w:id="3402" w:author="Microsoft Office User" w:date="2023-06-05T20:05:00Z">
              <w:r w:rsidRPr="00A23238" w:rsidDel="00F432D0">
                <w:delText>GET</w:delText>
              </w:r>
            </w:del>
          </w:p>
        </w:tc>
        <w:tc>
          <w:tcPr>
            <w:tcW w:w="1774" w:type="dxa"/>
          </w:tcPr>
          <w:p w14:paraId="1D9B7422" w14:textId="193B869E"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03" w:author="Microsoft Office User" w:date="2023-06-05T20:05:00Z"/>
              </w:rPr>
              <w:pPrChange w:id="3404"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405" w:author="Microsoft Office User" w:date="2023-06-05T20:05:00Z">
              <w:r w:rsidRPr="00A23238" w:rsidDel="00F432D0">
                <w:delText>/empresas/id</w:delText>
              </w:r>
            </w:del>
          </w:p>
        </w:tc>
        <w:tc>
          <w:tcPr>
            <w:tcW w:w="1511" w:type="dxa"/>
          </w:tcPr>
          <w:p w14:paraId="6FC300D5" w14:textId="1CFE4EA1"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06" w:author="Microsoft Office User" w:date="2023-06-05T20:05:00Z"/>
              </w:rPr>
              <w:pPrChange w:id="3407"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408" w:author="Microsoft Office User" w:date="2023-06-05T20:05:00Z">
              <w:r w:rsidRPr="00A23238" w:rsidDel="00F432D0">
                <w:delText>Se obtiene todos los atributos de una empresa por su id</w:delText>
              </w:r>
            </w:del>
          </w:p>
        </w:tc>
        <w:tc>
          <w:tcPr>
            <w:tcW w:w="1315" w:type="dxa"/>
          </w:tcPr>
          <w:p w14:paraId="2703EC55" w14:textId="287B487C"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09" w:author="Microsoft Office User" w:date="2023-06-05T20:05:00Z"/>
              </w:rPr>
              <w:pPrChange w:id="3410"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411" w:author="Microsoft Office User" w:date="2023-06-05T20:05:00Z">
              <w:r w:rsidRPr="00A23238" w:rsidDel="00F432D0">
                <w:delText>JSON</w:delText>
              </w:r>
            </w:del>
          </w:p>
        </w:tc>
        <w:tc>
          <w:tcPr>
            <w:tcW w:w="1196" w:type="dxa"/>
          </w:tcPr>
          <w:p w14:paraId="5C8E4395" w14:textId="2223F3B2"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12" w:author="Microsoft Office User" w:date="2023-06-05T20:05:00Z"/>
              </w:rPr>
              <w:pPrChange w:id="3413"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414" w:author="Microsoft Office User" w:date="2023-06-05T20:05:00Z">
              <w:r w:rsidDel="00F432D0">
                <w:delText>-</w:delText>
              </w:r>
            </w:del>
          </w:p>
        </w:tc>
        <w:tc>
          <w:tcPr>
            <w:tcW w:w="1234" w:type="dxa"/>
          </w:tcPr>
          <w:p w14:paraId="5E1F6BCA" w14:textId="7766148E"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15" w:author="Microsoft Office User" w:date="2023-06-05T20:05:00Z"/>
                <w:rPrChange w:id="3416" w:author="Microsoft Office User" w:date="2023-06-05T20:50:00Z">
                  <w:rPr>
                    <w:del w:id="3417" w:author="Microsoft Office User" w:date="2023-06-05T20:05:00Z"/>
                    <w:lang w:val="en-US"/>
                  </w:rPr>
                </w:rPrChange>
              </w:rPr>
              <w:pPrChange w:id="3418"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419" w:author="Microsoft Office User" w:date="2023-06-05T20:05:00Z">
              <w:r w:rsidRPr="00E50974" w:rsidDel="00F432D0">
                <w:rPr>
                  <w:rPrChange w:id="3420" w:author="Microsoft Office User" w:date="2023-06-05T20:50:00Z">
                    <w:rPr>
                      <w:lang w:val="en-US"/>
                    </w:rPr>
                  </w:rPrChange>
                </w:rPr>
                <w:delText>200 – OK</w:delText>
              </w:r>
            </w:del>
          </w:p>
          <w:p w14:paraId="76771EE3" w14:textId="697CEE98"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21" w:author="Microsoft Office User" w:date="2023-06-05T20:05:00Z"/>
                <w:rPrChange w:id="3422" w:author="Microsoft Office User" w:date="2023-06-05T20:50:00Z">
                  <w:rPr>
                    <w:del w:id="3423" w:author="Microsoft Office User" w:date="2023-06-05T20:05:00Z"/>
                    <w:lang w:val="en-US"/>
                  </w:rPr>
                </w:rPrChange>
              </w:rPr>
              <w:pPrChange w:id="3424"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425" w:author="Microsoft Office User" w:date="2023-06-05T20:05:00Z">
              <w:r w:rsidRPr="00E50974" w:rsidDel="00F432D0">
                <w:rPr>
                  <w:rPrChange w:id="3426" w:author="Microsoft Office User" w:date="2023-06-05T20:50:00Z">
                    <w:rPr>
                      <w:lang w:val="en-US"/>
                    </w:rPr>
                  </w:rPrChange>
                </w:rPr>
                <w:delText>404 – Not Found</w:delText>
              </w:r>
            </w:del>
          </w:p>
          <w:p w14:paraId="52E8E9FE" w14:textId="65FD7AB7"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27" w:author="Microsoft Office User" w:date="2023-06-05T20:05:00Z"/>
                <w:rPrChange w:id="3428" w:author="Microsoft Office User" w:date="2023-06-05T20:50:00Z">
                  <w:rPr>
                    <w:del w:id="3429" w:author="Microsoft Office User" w:date="2023-06-05T20:05:00Z"/>
                    <w:lang w:val="en-US"/>
                  </w:rPr>
                </w:rPrChange>
              </w:rPr>
              <w:pPrChange w:id="3430"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431" w:author="Microsoft Office User" w:date="2023-06-05T20:05:00Z">
              <w:r w:rsidRPr="00E50974" w:rsidDel="00F432D0">
                <w:rPr>
                  <w:rPrChange w:id="3432" w:author="Microsoft Office User" w:date="2023-06-05T20:50:00Z">
                    <w:rPr>
                      <w:lang w:val="en-US"/>
                    </w:rPr>
                  </w:rPrChange>
                </w:rPr>
                <w:delText>400 – Bad request</w:delText>
              </w:r>
            </w:del>
          </w:p>
          <w:p w14:paraId="0905503D" w14:textId="35B0145A"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33" w:author="Microsoft Office User" w:date="2023-06-05T20:05:00Z"/>
                <w:rPrChange w:id="3434" w:author="Microsoft Office User" w:date="2023-06-05T20:50:00Z">
                  <w:rPr>
                    <w:del w:id="3435" w:author="Microsoft Office User" w:date="2023-06-05T20:05:00Z"/>
                    <w:lang w:val="en-US"/>
                  </w:rPr>
                </w:rPrChange>
              </w:rPr>
              <w:pPrChange w:id="3436"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437" w:author="Microsoft Office User" w:date="2023-06-05T20:05:00Z">
              <w:r w:rsidRPr="00E50974" w:rsidDel="00F432D0">
                <w:rPr>
                  <w:rPrChange w:id="3438" w:author="Microsoft Office User" w:date="2023-06-05T20:50:00Z">
                    <w:rPr>
                      <w:lang w:val="en-US"/>
                    </w:rPr>
                  </w:rPrChange>
                </w:rPr>
                <w:delText>500 – Internal Server Error</w:delText>
              </w:r>
            </w:del>
          </w:p>
        </w:tc>
      </w:tr>
      <w:tr w:rsidR="00B56541" w:rsidRPr="00E50974" w:rsidDel="00F432D0" w14:paraId="50389327" w14:textId="09F65F04" w:rsidTr="00336679">
        <w:trPr>
          <w:trHeight w:val="759"/>
          <w:del w:id="3439"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58" w:type="dxa"/>
          </w:tcPr>
          <w:p w14:paraId="623CDE3F" w14:textId="439D33B7" w:rsidR="00B56541" w:rsidRPr="00A23238" w:rsidDel="00F432D0" w:rsidRDefault="00B56541">
            <w:pPr>
              <w:pStyle w:val="Prrafodelista"/>
              <w:numPr>
                <w:ilvl w:val="0"/>
                <w:numId w:val="20"/>
              </w:numPr>
              <w:rPr>
                <w:del w:id="3440" w:author="Microsoft Office User" w:date="2023-06-05T20:05:00Z"/>
              </w:rPr>
              <w:pPrChange w:id="3441" w:author="Microsoft Office User" w:date="2023-06-05T21:07:00Z">
                <w:pPr/>
              </w:pPrChange>
            </w:pPr>
            <w:del w:id="3442" w:author="Microsoft Office User" w:date="2023-06-05T20:05:00Z">
              <w:r w:rsidRPr="00A23238" w:rsidDel="00F432D0">
                <w:delText>PUT</w:delText>
              </w:r>
            </w:del>
          </w:p>
        </w:tc>
        <w:tc>
          <w:tcPr>
            <w:tcW w:w="1774" w:type="dxa"/>
          </w:tcPr>
          <w:p w14:paraId="5426FD03" w14:textId="2280B380"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443" w:author="Microsoft Office User" w:date="2023-06-05T20:05:00Z"/>
              </w:rPr>
              <w:pPrChange w:id="3444"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445" w:author="Microsoft Office User" w:date="2023-06-05T20:05:00Z">
              <w:r w:rsidRPr="00A23238" w:rsidDel="00F432D0">
                <w:delText>/empresas/id</w:delText>
              </w:r>
            </w:del>
          </w:p>
        </w:tc>
        <w:tc>
          <w:tcPr>
            <w:tcW w:w="1511" w:type="dxa"/>
          </w:tcPr>
          <w:p w14:paraId="76C54C08" w14:textId="22AC4033"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446" w:author="Microsoft Office User" w:date="2023-06-05T20:05:00Z"/>
              </w:rPr>
              <w:pPrChange w:id="344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commentRangeStart w:id="3448"/>
            <w:del w:id="3449" w:author="Microsoft Office User" w:date="2023-06-05T20:05:00Z">
              <w:r w:rsidDel="00F432D0">
                <w:delText>Modificar un atributo de una empresa</w:delText>
              </w:r>
              <w:commentRangeEnd w:id="3448"/>
              <w:r w:rsidR="00355ED0" w:rsidDel="00F432D0">
                <w:rPr>
                  <w:rStyle w:val="Refdecomentario"/>
                  <w:color w:val="auto"/>
                </w:rPr>
                <w:commentReference w:id="3448"/>
              </w:r>
            </w:del>
          </w:p>
        </w:tc>
        <w:tc>
          <w:tcPr>
            <w:tcW w:w="1315" w:type="dxa"/>
          </w:tcPr>
          <w:p w14:paraId="0A02B6FC" w14:textId="1ACB725E"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450" w:author="Microsoft Office User" w:date="2023-06-05T20:05:00Z"/>
              </w:rPr>
              <w:pPrChange w:id="3451"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452" w:author="Microsoft Office User" w:date="2023-06-05T20:05:00Z">
              <w:r w:rsidDel="00F432D0">
                <w:delText>JSON</w:delText>
              </w:r>
            </w:del>
          </w:p>
        </w:tc>
        <w:tc>
          <w:tcPr>
            <w:tcW w:w="1196" w:type="dxa"/>
          </w:tcPr>
          <w:p w14:paraId="2532A090" w14:textId="382957F8"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453" w:author="Microsoft Office User" w:date="2023-06-05T20:05:00Z"/>
              </w:rPr>
              <w:pPrChange w:id="3454"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455" w:author="Microsoft Office User" w:date="2023-06-05T20:05:00Z">
              <w:r w:rsidDel="00F432D0">
                <w:delText>Atributos de una empresa</w:delText>
              </w:r>
            </w:del>
          </w:p>
        </w:tc>
        <w:tc>
          <w:tcPr>
            <w:tcW w:w="1234" w:type="dxa"/>
          </w:tcPr>
          <w:p w14:paraId="7D190E88" w14:textId="1505EC91"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456" w:author="Microsoft Office User" w:date="2023-06-05T20:05:00Z"/>
                <w:rPrChange w:id="3457" w:author="Microsoft Office User" w:date="2023-06-05T20:50:00Z">
                  <w:rPr>
                    <w:del w:id="3458" w:author="Microsoft Office User" w:date="2023-06-05T20:05:00Z"/>
                    <w:lang w:val="en-US"/>
                  </w:rPr>
                </w:rPrChange>
              </w:rPr>
              <w:pPrChange w:id="3459" w:author="Microsoft Office User" w:date="2023-06-05T21:07:00Z">
                <w:pPr>
                  <w:jc w:val="left"/>
                  <w:cnfStyle w:val="000000000000" w:firstRow="0" w:lastRow="0" w:firstColumn="0" w:lastColumn="0" w:oddVBand="0" w:evenVBand="0" w:oddHBand="0" w:evenHBand="0" w:firstRowFirstColumn="0" w:firstRowLastColumn="0" w:lastRowFirstColumn="0" w:lastRowLastColumn="0"/>
                </w:pPr>
              </w:pPrChange>
            </w:pPr>
            <w:del w:id="3460" w:author="Microsoft Office User" w:date="2023-06-05T20:05:00Z">
              <w:r w:rsidRPr="00E50974" w:rsidDel="00F432D0">
                <w:rPr>
                  <w:rPrChange w:id="3461" w:author="Microsoft Office User" w:date="2023-06-05T20:50:00Z">
                    <w:rPr>
                      <w:lang w:val="en-US"/>
                    </w:rPr>
                  </w:rPrChange>
                </w:rPr>
                <w:delText>200 – OK</w:delText>
              </w:r>
            </w:del>
          </w:p>
          <w:p w14:paraId="454F62A1" w14:textId="0871A458"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462" w:author="Microsoft Office User" w:date="2023-06-05T20:05:00Z"/>
                <w:rPrChange w:id="3463" w:author="Microsoft Office User" w:date="2023-06-05T20:50:00Z">
                  <w:rPr>
                    <w:del w:id="3464" w:author="Microsoft Office User" w:date="2023-06-05T20:05:00Z"/>
                    <w:lang w:val="en-US"/>
                  </w:rPr>
                </w:rPrChange>
              </w:rPr>
              <w:pPrChange w:id="3465"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466" w:author="Microsoft Office User" w:date="2023-06-05T20:05:00Z">
              <w:r w:rsidRPr="00E50974" w:rsidDel="00F432D0">
                <w:rPr>
                  <w:rPrChange w:id="3467" w:author="Microsoft Office User" w:date="2023-06-05T20:50:00Z">
                    <w:rPr>
                      <w:lang w:val="en-US"/>
                    </w:rPr>
                  </w:rPrChange>
                </w:rPr>
                <w:delText>404 – Not Found</w:delText>
              </w:r>
            </w:del>
          </w:p>
          <w:p w14:paraId="118791A2" w14:textId="2D20B220"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468" w:author="Microsoft Office User" w:date="2023-06-05T20:05:00Z"/>
                <w:rPrChange w:id="3469" w:author="Microsoft Office User" w:date="2023-06-05T20:50:00Z">
                  <w:rPr>
                    <w:del w:id="3470" w:author="Microsoft Office User" w:date="2023-06-05T20:05:00Z"/>
                    <w:lang w:val="en-US"/>
                  </w:rPr>
                </w:rPrChange>
              </w:rPr>
              <w:pPrChange w:id="3471" w:author="Microsoft Office User" w:date="2023-06-05T21:07:00Z">
                <w:pPr>
                  <w:jc w:val="left"/>
                  <w:cnfStyle w:val="000000000000" w:firstRow="0" w:lastRow="0" w:firstColumn="0" w:lastColumn="0" w:oddVBand="0" w:evenVBand="0" w:oddHBand="0" w:evenHBand="0" w:firstRowFirstColumn="0" w:firstRowLastColumn="0" w:lastRowFirstColumn="0" w:lastRowLastColumn="0"/>
                </w:pPr>
              </w:pPrChange>
            </w:pPr>
            <w:del w:id="3472" w:author="Microsoft Office User" w:date="2023-06-05T20:05:00Z">
              <w:r w:rsidRPr="00E50974" w:rsidDel="00F432D0">
                <w:rPr>
                  <w:rPrChange w:id="3473" w:author="Microsoft Office User" w:date="2023-06-05T20:50:00Z">
                    <w:rPr>
                      <w:lang w:val="en-US"/>
                    </w:rPr>
                  </w:rPrChange>
                </w:rPr>
                <w:delText>400 – Bad Request</w:delText>
              </w:r>
            </w:del>
          </w:p>
          <w:p w14:paraId="0916F16D" w14:textId="6B21C7AE"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474" w:author="Microsoft Office User" w:date="2023-06-05T20:05:00Z"/>
                <w:rPrChange w:id="3475" w:author="Microsoft Office User" w:date="2023-06-05T20:50:00Z">
                  <w:rPr>
                    <w:del w:id="3476" w:author="Microsoft Office User" w:date="2023-06-05T20:05:00Z"/>
                    <w:lang w:val="en-US"/>
                  </w:rPr>
                </w:rPrChange>
              </w:rPr>
              <w:pPrChange w:id="347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478" w:author="Microsoft Office User" w:date="2023-06-05T20:05:00Z">
              <w:r w:rsidRPr="00E50974" w:rsidDel="00F432D0">
                <w:rPr>
                  <w:rPrChange w:id="3479" w:author="Microsoft Office User" w:date="2023-06-05T20:50:00Z">
                    <w:rPr>
                      <w:lang w:val="en-US"/>
                    </w:rPr>
                  </w:rPrChange>
                </w:rPr>
                <w:delText>500 – Internal Server Error</w:delText>
              </w:r>
            </w:del>
          </w:p>
        </w:tc>
      </w:tr>
      <w:tr w:rsidR="00B56541" w:rsidRPr="00B56541" w:rsidDel="00F432D0" w14:paraId="2F3ED95B" w14:textId="1505AD39" w:rsidTr="00336679">
        <w:trPr>
          <w:cnfStyle w:val="000000100000" w:firstRow="0" w:lastRow="0" w:firstColumn="0" w:lastColumn="0" w:oddVBand="0" w:evenVBand="0" w:oddHBand="1" w:evenHBand="0" w:firstRowFirstColumn="0" w:firstRowLastColumn="0" w:lastRowFirstColumn="0" w:lastRowLastColumn="0"/>
          <w:trHeight w:val="759"/>
          <w:del w:id="3480"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58" w:type="dxa"/>
          </w:tcPr>
          <w:p w14:paraId="55E6B3FF" w14:textId="0D071465" w:rsidR="00B56541" w:rsidRPr="00A23238" w:rsidDel="00F432D0" w:rsidRDefault="00B56541">
            <w:pPr>
              <w:pStyle w:val="Prrafodelista"/>
              <w:numPr>
                <w:ilvl w:val="0"/>
                <w:numId w:val="20"/>
              </w:numPr>
              <w:rPr>
                <w:del w:id="3481" w:author="Microsoft Office User" w:date="2023-06-05T20:05:00Z"/>
              </w:rPr>
              <w:pPrChange w:id="3482" w:author="Microsoft Office User" w:date="2023-06-05T21:07:00Z">
                <w:pPr/>
              </w:pPrChange>
            </w:pPr>
            <w:del w:id="3483" w:author="Microsoft Office User" w:date="2023-06-05T20:05:00Z">
              <w:r w:rsidDel="00F432D0">
                <w:delText xml:space="preserve">POST, </w:delText>
              </w:r>
              <w:r w:rsidRPr="00A23238" w:rsidDel="00F432D0">
                <w:delText>PATCH</w:delText>
              </w:r>
              <w:r w:rsidDel="00F432D0">
                <w:delText>, DELETE</w:delText>
              </w:r>
            </w:del>
          </w:p>
        </w:tc>
        <w:tc>
          <w:tcPr>
            <w:tcW w:w="1774" w:type="dxa"/>
          </w:tcPr>
          <w:p w14:paraId="0E94317B" w14:textId="796E70F3"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84" w:author="Microsoft Office User" w:date="2023-06-05T20:05:00Z"/>
              </w:rPr>
              <w:pPrChange w:id="3485"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486" w:author="Microsoft Office User" w:date="2023-06-05T20:05:00Z">
              <w:r w:rsidDel="00F432D0">
                <w:delText>-</w:delText>
              </w:r>
            </w:del>
          </w:p>
        </w:tc>
        <w:tc>
          <w:tcPr>
            <w:tcW w:w="1511" w:type="dxa"/>
          </w:tcPr>
          <w:p w14:paraId="663AE81D" w14:textId="41125F91" w:rsidR="00B56541"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87" w:author="Microsoft Office User" w:date="2023-06-05T20:05:00Z"/>
              </w:rPr>
              <w:pPrChange w:id="3488"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489" w:author="Microsoft Office User" w:date="2023-06-05T20:05:00Z">
              <w:r w:rsidDel="00F432D0">
                <w:delText>-</w:delText>
              </w:r>
            </w:del>
          </w:p>
        </w:tc>
        <w:tc>
          <w:tcPr>
            <w:tcW w:w="1315" w:type="dxa"/>
          </w:tcPr>
          <w:p w14:paraId="7CE795B8" w14:textId="2260074E" w:rsidR="00B56541"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90" w:author="Microsoft Office User" w:date="2023-06-05T20:05:00Z"/>
              </w:rPr>
              <w:pPrChange w:id="3491"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492" w:author="Microsoft Office User" w:date="2023-06-05T20:05:00Z">
              <w:r w:rsidDel="00F432D0">
                <w:delText>-</w:delText>
              </w:r>
            </w:del>
          </w:p>
        </w:tc>
        <w:tc>
          <w:tcPr>
            <w:tcW w:w="1196" w:type="dxa"/>
          </w:tcPr>
          <w:p w14:paraId="5B67B757" w14:textId="329CF5EF"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93" w:author="Microsoft Office User" w:date="2023-06-05T20:05:00Z"/>
              </w:rPr>
              <w:pPrChange w:id="3494"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495" w:author="Microsoft Office User" w:date="2023-06-05T20:05:00Z">
              <w:r w:rsidDel="00F432D0">
                <w:delText>-</w:delText>
              </w:r>
            </w:del>
          </w:p>
        </w:tc>
        <w:tc>
          <w:tcPr>
            <w:tcW w:w="1234" w:type="dxa"/>
          </w:tcPr>
          <w:p w14:paraId="34F17C6B" w14:textId="513FBB6A"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96" w:author="Microsoft Office User" w:date="2023-06-05T20:05:00Z"/>
                <w:rPrChange w:id="3497" w:author="Microsoft Office User" w:date="2023-06-05T20:50:00Z">
                  <w:rPr>
                    <w:del w:id="3498" w:author="Microsoft Office User" w:date="2023-06-05T20:05:00Z"/>
                    <w:lang w:val="en-US"/>
                  </w:rPr>
                </w:rPrChange>
              </w:rPr>
              <w:pPrChange w:id="3499"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500" w:author="Microsoft Office User" w:date="2023-06-05T20:05:00Z">
              <w:r w:rsidRPr="00A23238" w:rsidDel="00F432D0">
                <w:delText>405 – Method not Allowed</w:delText>
              </w:r>
            </w:del>
          </w:p>
        </w:tc>
      </w:tr>
    </w:tbl>
    <w:p w14:paraId="51B2DA78" w14:textId="29321058" w:rsidR="002B2507" w:rsidRPr="002B2507" w:rsidDel="00F432D0" w:rsidRDefault="00B56541">
      <w:pPr>
        <w:pStyle w:val="Prrafodelista"/>
        <w:numPr>
          <w:ilvl w:val="0"/>
          <w:numId w:val="20"/>
        </w:numPr>
        <w:rPr>
          <w:del w:id="3501" w:author="Microsoft Office User" w:date="2023-06-05T20:05:00Z"/>
          <w:color w:val="44546A" w:themeColor="text2"/>
          <w:sz w:val="22"/>
          <w:szCs w:val="20"/>
          <w:rPrChange w:id="3502" w:author="Microsoft Office User" w:date="2023-05-21T11:38:00Z">
            <w:rPr>
              <w:del w:id="3503" w:author="Microsoft Office User" w:date="2023-06-05T20:05:00Z"/>
              <w:i/>
              <w:iCs/>
            </w:rPr>
          </w:rPrChange>
        </w:rPr>
        <w:pPrChange w:id="3504" w:author="Microsoft Office User" w:date="2023-06-05T21:07:00Z">
          <w:pPr>
            <w:jc w:val="center"/>
          </w:pPr>
        </w:pPrChange>
      </w:pPr>
      <w:del w:id="3505" w:author="Microsoft Office User" w:date="2023-05-21T11:38:00Z">
        <w:r w:rsidRPr="00A23238" w:rsidDel="002B2507">
          <w:rPr>
            <w:i/>
            <w:iCs/>
          </w:rPr>
          <w:delText xml:space="preserve">Tabla </w:delText>
        </w:r>
        <w:r w:rsidR="00AC7A51" w:rsidDel="002B2507">
          <w:rPr>
            <w:i/>
            <w:iCs/>
          </w:rPr>
          <w:delText>5</w:delText>
        </w:r>
        <w:r w:rsidRPr="00A23238" w:rsidDel="002B2507">
          <w:rPr>
            <w:i/>
            <w:iCs/>
          </w:rPr>
          <w:delText>: Recurso /empresas/id</w:delText>
        </w:r>
      </w:del>
    </w:p>
    <w:tbl>
      <w:tblPr>
        <w:tblStyle w:val="Tablaconcuadrcula7concolores-nfasis1"/>
        <w:tblW w:w="9711" w:type="dxa"/>
        <w:tblInd w:w="15" w:type="dxa"/>
        <w:tblLook w:val="04A0" w:firstRow="1" w:lastRow="0" w:firstColumn="1" w:lastColumn="0" w:noHBand="0" w:noVBand="1"/>
        <w:tblPrChange w:id="3506" w:author="Microsoft Office User" w:date="2023-04-22T18:07:00Z">
          <w:tblPr>
            <w:tblStyle w:val="Tablaconcuadrcula7concolores-nfasis1"/>
            <w:tblW w:w="9042" w:type="dxa"/>
            <w:tblInd w:w="10" w:type="dxa"/>
            <w:tblLook w:val="04A0" w:firstRow="1" w:lastRow="0" w:firstColumn="1" w:lastColumn="0" w:noHBand="0" w:noVBand="1"/>
          </w:tblPr>
        </w:tblPrChange>
      </w:tblPr>
      <w:tblGrid>
        <w:gridCol w:w="1727"/>
        <w:gridCol w:w="4075"/>
        <w:gridCol w:w="1824"/>
        <w:gridCol w:w="1974"/>
        <w:gridCol w:w="1797"/>
        <w:gridCol w:w="1914"/>
        <w:tblGridChange w:id="3507">
          <w:tblGrid>
            <w:gridCol w:w="1007"/>
            <w:gridCol w:w="3355"/>
            <w:gridCol w:w="1824"/>
            <w:gridCol w:w="1254"/>
            <w:gridCol w:w="1077"/>
            <w:gridCol w:w="1194"/>
          </w:tblGrid>
        </w:tblGridChange>
      </w:tblGrid>
      <w:tr w:rsidR="00C74854" w:rsidRPr="00A23238" w:rsidDel="00784D70" w14:paraId="0747F0E3" w14:textId="368FAB67" w:rsidTr="00784D70">
        <w:trPr>
          <w:cnfStyle w:val="100000000000" w:firstRow="1" w:lastRow="0" w:firstColumn="0" w:lastColumn="0" w:oddVBand="0" w:evenVBand="0" w:oddHBand="0" w:evenHBand="0" w:firstRowFirstColumn="0" w:firstRowLastColumn="0" w:lastRowFirstColumn="0" w:lastRowLastColumn="0"/>
          <w:trHeight w:val="759"/>
          <w:del w:id="3508" w:author="Microsoft Office User" w:date="2023-04-22T18:07:00Z"/>
          <w:trPrChange w:id="3509" w:author="Microsoft Office User" w:date="2023-04-22T18:07:00Z">
            <w:trPr>
              <w:trHeight w:val="759"/>
            </w:trPr>
          </w:trPrChange>
        </w:trPr>
        <w:tc>
          <w:tcPr>
            <w:cnfStyle w:val="001000000100" w:firstRow="0" w:lastRow="0" w:firstColumn="1" w:lastColumn="0" w:oddVBand="0" w:evenVBand="0" w:oddHBand="0" w:evenHBand="0" w:firstRowFirstColumn="1" w:firstRowLastColumn="0" w:lastRowFirstColumn="0" w:lastRowLastColumn="0"/>
            <w:tcW w:w="0" w:type="dxa"/>
            <w:tcPrChange w:id="3510" w:author="Microsoft Office User" w:date="2023-04-22T18:07:00Z">
              <w:tcPr>
                <w:tcW w:w="1007" w:type="dxa"/>
              </w:tcPr>
            </w:tcPrChange>
          </w:tcPr>
          <w:p w14:paraId="65641AAA" w14:textId="7DDE19A2" w:rsidR="00C74854" w:rsidRPr="00A23238" w:rsidDel="00784D70" w:rsidRDefault="00C74854">
            <w:pPr>
              <w:pStyle w:val="Prrafodelista"/>
              <w:numPr>
                <w:ilvl w:val="0"/>
                <w:numId w:val="20"/>
              </w:numPr>
              <w:cnfStyle w:val="101000000100" w:firstRow="1" w:lastRow="0" w:firstColumn="1" w:lastColumn="0" w:oddVBand="0" w:evenVBand="0" w:oddHBand="0" w:evenHBand="0" w:firstRowFirstColumn="1" w:firstRowLastColumn="0" w:lastRowFirstColumn="0" w:lastRowLastColumn="0"/>
              <w:rPr>
                <w:del w:id="3511" w:author="Microsoft Office User" w:date="2023-04-22T18:07:00Z"/>
              </w:rPr>
              <w:pPrChange w:id="3512" w:author="Microsoft Office User" w:date="2023-06-05T21:07:00Z">
                <w:pPr>
                  <w:jc w:val="center"/>
                  <w:cnfStyle w:val="101000000100" w:firstRow="1" w:lastRow="0" w:firstColumn="1" w:lastColumn="0" w:oddVBand="0" w:evenVBand="0" w:oddHBand="0" w:evenHBand="0" w:firstRowFirstColumn="1" w:firstRowLastColumn="0" w:lastRowFirstColumn="0" w:lastRowLastColumn="0"/>
                </w:pPr>
              </w:pPrChange>
            </w:pPr>
            <w:del w:id="3513" w:author="Microsoft Office User" w:date="2023-04-22T18:07:00Z">
              <w:r w:rsidRPr="00A23238" w:rsidDel="00784D70">
                <w:delText>Método</w:delText>
              </w:r>
            </w:del>
          </w:p>
        </w:tc>
        <w:tc>
          <w:tcPr>
            <w:tcW w:w="0" w:type="dxa"/>
            <w:tcPrChange w:id="3514" w:author="Microsoft Office User" w:date="2023-04-22T18:07:00Z">
              <w:tcPr>
                <w:tcW w:w="3355" w:type="dxa"/>
              </w:tcPr>
            </w:tcPrChange>
          </w:tcPr>
          <w:p w14:paraId="4C5FCBD1" w14:textId="72425F1B" w:rsidR="00C74854" w:rsidRPr="00A23238" w:rsidDel="00784D70" w:rsidRDefault="00C74854">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515" w:author="Microsoft Office User" w:date="2023-04-22T18:07:00Z"/>
              </w:rPr>
              <w:pPrChange w:id="3516"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517" w:author="Microsoft Office User" w:date="2023-04-22T18:07:00Z">
              <w:r w:rsidRPr="00A23238" w:rsidDel="00784D70">
                <w:delText>URI</w:delText>
              </w:r>
            </w:del>
          </w:p>
        </w:tc>
        <w:tc>
          <w:tcPr>
            <w:tcW w:w="1824" w:type="dxa"/>
            <w:tcPrChange w:id="3518" w:author="Microsoft Office User" w:date="2023-04-22T18:07:00Z">
              <w:tcPr>
                <w:tcW w:w="1104" w:type="dxa"/>
              </w:tcPr>
            </w:tcPrChange>
          </w:tcPr>
          <w:p w14:paraId="121AE586" w14:textId="0F8854F1" w:rsidR="00C74854" w:rsidRPr="00A23238" w:rsidDel="00784D70" w:rsidRDefault="00C74854">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519" w:author="Microsoft Office User" w:date="2023-04-22T18:07:00Z"/>
              </w:rPr>
              <w:pPrChange w:id="3520"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521" w:author="Microsoft Office User" w:date="2023-04-22T18:07:00Z">
              <w:r w:rsidRPr="00A23238" w:rsidDel="00784D70">
                <w:delText>Utilidad</w:delText>
              </w:r>
            </w:del>
          </w:p>
        </w:tc>
        <w:tc>
          <w:tcPr>
            <w:tcW w:w="0" w:type="dxa"/>
            <w:tcPrChange w:id="3522" w:author="Microsoft Office User" w:date="2023-04-22T18:07:00Z">
              <w:tcPr>
                <w:tcW w:w="1254" w:type="dxa"/>
              </w:tcPr>
            </w:tcPrChange>
          </w:tcPr>
          <w:p w14:paraId="2CE3FBEE" w14:textId="3E3146FA" w:rsidR="00C74854" w:rsidRPr="00A23238" w:rsidDel="00784D70" w:rsidRDefault="00C74854">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523" w:author="Microsoft Office User" w:date="2023-04-22T18:07:00Z"/>
              </w:rPr>
              <w:pPrChange w:id="3524"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525" w:author="Microsoft Office User" w:date="2023-04-22T18:07:00Z">
              <w:r w:rsidRPr="00A23238" w:rsidDel="00784D70">
                <w:delText>Semántica</w:delText>
              </w:r>
            </w:del>
          </w:p>
        </w:tc>
        <w:tc>
          <w:tcPr>
            <w:tcW w:w="1077" w:type="dxa"/>
            <w:tcPrChange w:id="3526" w:author="Microsoft Office User" w:date="2023-04-22T18:07:00Z">
              <w:tcPr>
                <w:tcW w:w="1128" w:type="dxa"/>
              </w:tcPr>
            </w:tcPrChange>
          </w:tcPr>
          <w:p w14:paraId="4144A06B" w14:textId="606F5050" w:rsidR="00C74854" w:rsidRPr="00A23238" w:rsidDel="00784D70" w:rsidRDefault="00C74854">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527" w:author="Microsoft Office User" w:date="2023-04-22T18:07:00Z"/>
              </w:rPr>
              <w:pPrChange w:id="3528"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529" w:author="Microsoft Office User" w:date="2023-04-22T18:07:00Z">
              <w:r w:rsidRPr="00A23238" w:rsidDel="00784D70">
                <w:delText>Cuerpo Solicitud</w:delText>
              </w:r>
            </w:del>
          </w:p>
        </w:tc>
        <w:tc>
          <w:tcPr>
            <w:tcW w:w="0" w:type="dxa"/>
            <w:tcPrChange w:id="3530" w:author="Microsoft Office User" w:date="2023-04-22T18:07:00Z">
              <w:tcPr>
                <w:tcW w:w="1194" w:type="dxa"/>
              </w:tcPr>
            </w:tcPrChange>
          </w:tcPr>
          <w:p w14:paraId="00CB033D" w14:textId="3801C281" w:rsidR="00C74854" w:rsidRPr="00A23238" w:rsidDel="00784D70" w:rsidRDefault="00C74854">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531" w:author="Microsoft Office User" w:date="2023-04-22T18:07:00Z"/>
              </w:rPr>
              <w:pPrChange w:id="3532"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533" w:author="Microsoft Office User" w:date="2023-04-22T18:07:00Z">
              <w:r w:rsidRPr="00A23238" w:rsidDel="00784D70">
                <w:delText>Códigos de respuesta</w:delText>
              </w:r>
            </w:del>
          </w:p>
        </w:tc>
      </w:tr>
      <w:tr w:rsidR="00C74854" w:rsidRPr="00BF7E58" w:rsidDel="00784D70" w14:paraId="3AC0A04E" w14:textId="46336C0C" w:rsidTr="00784D70">
        <w:trPr>
          <w:cnfStyle w:val="000000100000" w:firstRow="0" w:lastRow="0" w:firstColumn="0" w:lastColumn="0" w:oddVBand="0" w:evenVBand="0" w:oddHBand="1" w:evenHBand="0" w:firstRowFirstColumn="0" w:firstRowLastColumn="0" w:lastRowFirstColumn="0" w:lastRowLastColumn="0"/>
          <w:trHeight w:val="759"/>
          <w:del w:id="3534" w:author="Microsoft Office User" w:date="2023-04-22T18:07:00Z"/>
          <w:trPrChange w:id="3535" w:author="Microsoft Office User" w:date="2023-04-22T18:07: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3536" w:author="Microsoft Office User" w:date="2023-04-22T18:07:00Z">
              <w:tcPr>
                <w:tcW w:w="1007" w:type="dxa"/>
              </w:tcPr>
            </w:tcPrChange>
          </w:tcPr>
          <w:p w14:paraId="6DF0F101" w14:textId="205FCA45" w:rsidR="00C74854" w:rsidRPr="00A23238" w:rsidDel="00784D70" w:rsidRDefault="00C74854">
            <w:pPr>
              <w:pStyle w:val="Prrafodelista"/>
              <w:numPr>
                <w:ilvl w:val="0"/>
                <w:numId w:val="20"/>
              </w:numPr>
              <w:cnfStyle w:val="001000100000" w:firstRow="0" w:lastRow="0" w:firstColumn="1" w:lastColumn="0" w:oddVBand="0" w:evenVBand="0" w:oddHBand="1" w:evenHBand="0" w:firstRowFirstColumn="0" w:firstRowLastColumn="0" w:lastRowFirstColumn="0" w:lastRowLastColumn="0"/>
              <w:rPr>
                <w:del w:id="3537" w:author="Microsoft Office User" w:date="2023-04-22T18:07:00Z"/>
              </w:rPr>
              <w:pPrChange w:id="3538" w:author="Microsoft Office User" w:date="2023-06-05T21:07:00Z">
                <w:pPr>
                  <w:cnfStyle w:val="001000100000" w:firstRow="0" w:lastRow="0" w:firstColumn="1" w:lastColumn="0" w:oddVBand="0" w:evenVBand="0" w:oddHBand="1" w:evenHBand="0" w:firstRowFirstColumn="0" w:firstRowLastColumn="0" w:lastRowFirstColumn="0" w:lastRowLastColumn="0"/>
                </w:pPr>
              </w:pPrChange>
            </w:pPr>
            <w:del w:id="3539" w:author="Microsoft Office User" w:date="2023-04-22T18:07:00Z">
              <w:r w:rsidRPr="00A23238" w:rsidDel="00784D70">
                <w:delText>GET</w:delText>
              </w:r>
            </w:del>
          </w:p>
        </w:tc>
        <w:tc>
          <w:tcPr>
            <w:tcW w:w="0" w:type="dxa"/>
            <w:tcPrChange w:id="3540" w:author="Microsoft Office User" w:date="2023-04-22T18:07:00Z">
              <w:tcPr>
                <w:tcW w:w="3355" w:type="dxa"/>
              </w:tcPr>
            </w:tcPrChange>
          </w:tcPr>
          <w:p w14:paraId="4F5AB613" w14:textId="6CF8BC46" w:rsidR="00C74854" w:rsidRPr="00A23238"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541" w:author="Microsoft Office User" w:date="2023-04-22T18:07:00Z"/>
              </w:rPr>
              <w:pPrChange w:id="3542"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543" w:author="Microsoft Office User" w:date="2023-04-22T18:07:00Z">
              <w:r w:rsidRPr="00A23238" w:rsidDel="00784D70">
                <w:delText>/empresas/</w:delText>
              </w:r>
              <w:r w:rsidDel="00784D70">
                <w:delText>ofertas</w:delText>
              </w:r>
            </w:del>
          </w:p>
        </w:tc>
        <w:tc>
          <w:tcPr>
            <w:tcW w:w="1824" w:type="dxa"/>
            <w:tcPrChange w:id="3544" w:author="Microsoft Office User" w:date="2023-04-22T18:07:00Z">
              <w:tcPr>
                <w:tcW w:w="1104" w:type="dxa"/>
              </w:tcPr>
            </w:tcPrChange>
          </w:tcPr>
          <w:p w14:paraId="6607DF20" w14:textId="00A9CF06" w:rsidR="00C74854" w:rsidRPr="00A23238"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545" w:author="Microsoft Office User" w:date="2023-04-22T18:07:00Z"/>
              </w:rPr>
              <w:pPrChange w:id="3546"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commentRangeStart w:id="3547"/>
            <w:commentRangeStart w:id="3548"/>
            <w:commentRangeStart w:id="3549"/>
            <w:del w:id="3550" w:author="Microsoft Office User" w:date="2023-04-22T18:07:00Z">
              <w:r w:rsidRPr="00A23238" w:rsidDel="00784D70">
                <w:delText xml:space="preserve">Se obtiene todos los atributos </w:delText>
              </w:r>
              <w:r w:rsidDel="00784D70">
                <w:delText>de todas las ofertas</w:delText>
              </w:r>
              <w:commentRangeEnd w:id="3547"/>
              <w:r w:rsidR="00355ED0" w:rsidDel="00784D70">
                <w:rPr>
                  <w:rStyle w:val="Refdecomentario"/>
                  <w:color w:val="auto"/>
                </w:rPr>
                <w:commentReference w:id="3547"/>
              </w:r>
              <w:commentRangeEnd w:id="3548"/>
              <w:r w:rsidR="005669FA" w:rsidDel="00784D70">
                <w:rPr>
                  <w:rStyle w:val="Refdecomentario"/>
                  <w:color w:val="auto"/>
                </w:rPr>
                <w:commentReference w:id="3548"/>
              </w:r>
            </w:del>
            <w:commentRangeEnd w:id="3549"/>
            <w:del w:id="3551" w:author="Microsoft Office User" w:date="2023-06-05T20:05:00Z">
              <w:r w:rsidR="00395D7E" w:rsidDel="00F432D0">
                <w:rPr>
                  <w:rStyle w:val="Refdecomentario"/>
                </w:rPr>
                <w:commentReference w:id="3549"/>
              </w:r>
            </w:del>
          </w:p>
        </w:tc>
        <w:tc>
          <w:tcPr>
            <w:tcW w:w="0" w:type="dxa"/>
            <w:tcPrChange w:id="3552" w:author="Microsoft Office User" w:date="2023-04-22T18:07:00Z">
              <w:tcPr>
                <w:tcW w:w="1254" w:type="dxa"/>
              </w:tcPr>
            </w:tcPrChange>
          </w:tcPr>
          <w:p w14:paraId="5707C1DD" w14:textId="52C4D727" w:rsidR="00C74854" w:rsidRPr="00A23238"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553" w:author="Microsoft Office User" w:date="2023-04-22T18:07:00Z"/>
              </w:rPr>
              <w:pPrChange w:id="3554"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555" w:author="Microsoft Office User" w:date="2023-04-22T18:07:00Z">
              <w:r w:rsidRPr="00A23238" w:rsidDel="00784D70">
                <w:delText>JSON</w:delText>
              </w:r>
            </w:del>
          </w:p>
        </w:tc>
        <w:tc>
          <w:tcPr>
            <w:tcW w:w="1077" w:type="dxa"/>
            <w:tcPrChange w:id="3556" w:author="Microsoft Office User" w:date="2023-04-22T18:07:00Z">
              <w:tcPr>
                <w:tcW w:w="1128" w:type="dxa"/>
              </w:tcPr>
            </w:tcPrChange>
          </w:tcPr>
          <w:p w14:paraId="5FA5230F" w14:textId="73430C97" w:rsidR="00C74854" w:rsidRPr="00A23238"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557" w:author="Microsoft Office User" w:date="2023-04-22T18:07:00Z"/>
              </w:rPr>
              <w:pPrChange w:id="3558"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559" w:author="Microsoft Office User" w:date="2023-04-22T18:07:00Z">
              <w:r w:rsidDel="00784D70">
                <w:delText>-</w:delText>
              </w:r>
            </w:del>
          </w:p>
        </w:tc>
        <w:tc>
          <w:tcPr>
            <w:tcW w:w="0" w:type="dxa"/>
            <w:tcPrChange w:id="3560" w:author="Microsoft Office User" w:date="2023-04-22T18:07:00Z">
              <w:tcPr>
                <w:tcW w:w="1194" w:type="dxa"/>
              </w:tcPr>
            </w:tcPrChange>
          </w:tcPr>
          <w:p w14:paraId="5D3EE63E" w14:textId="31227FC2" w:rsidR="00C74854" w:rsidRPr="00E50974"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561" w:author="Microsoft Office User" w:date="2023-04-22T18:07:00Z"/>
                <w:rPrChange w:id="3562" w:author="Microsoft Office User" w:date="2023-06-05T20:50:00Z">
                  <w:rPr>
                    <w:del w:id="3563" w:author="Microsoft Office User" w:date="2023-04-22T18:07:00Z"/>
                    <w:lang w:val="en-US"/>
                  </w:rPr>
                </w:rPrChange>
              </w:rPr>
              <w:pPrChange w:id="3564"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565" w:author="Microsoft Office User" w:date="2023-04-22T18:07:00Z">
              <w:r w:rsidRPr="00E50974" w:rsidDel="00784D70">
                <w:rPr>
                  <w:rPrChange w:id="3566" w:author="Microsoft Office User" w:date="2023-06-05T20:50:00Z">
                    <w:rPr>
                      <w:lang w:val="en-US"/>
                    </w:rPr>
                  </w:rPrChange>
                </w:rPr>
                <w:delText>200 – OK</w:delText>
              </w:r>
            </w:del>
          </w:p>
          <w:p w14:paraId="5113B2A9" w14:textId="7AE499C1" w:rsidR="00C74854" w:rsidRPr="00E50974"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567" w:author="Microsoft Office User" w:date="2023-04-22T18:07:00Z"/>
                <w:rPrChange w:id="3568" w:author="Microsoft Office User" w:date="2023-06-05T20:50:00Z">
                  <w:rPr>
                    <w:del w:id="3569" w:author="Microsoft Office User" w:date="2023-04-22T18:07:00Z"/>
                    <w:lang w:val="en-US"/>
                  </w:rPr>
                </w:rPrChange>
              </w:rPr>
              <w:pPrChange w:id="3570"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571" w:author="Microsoft Office User" w:date="2023-04-22T18:07:00Z">
              <w:r w:rsidRPr="00E50974" w:rsidDel="00784D70">
                <w:rPr>
                  <w:rPrChange w:id="3572" w:author="Microsoft Office User" w:date="2023-06-05T20:50:00Z">
                    <w:rPr>
                      <w:lang w:val="en-US"/>
                    </w:rPr>
                  </w:rPrChange>
                </w:rPr>
                <w:delText>404 – Not Found</w:delText>
              </w:r>
            </w:del>
          </w:p>
          <w:p w14:paraId="7BB9EAF0" w14:textId="1D2B8266" w:rsidR="00C74854" w:rsidRPr="00E50974"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573" w:author="Microsoft Office User" w:date="2023-04-22T18:07:00Z"/>
                <w:rPrChange w:id="3574" w:author="Microsoft Office User" w:date="2023-06-05T20:50:00Z">
                  <w:rPr>
                    <w:del w:id="3575" w:author="Microsoft Office User" w:date="2023-04-22T18:07:00Z"/>
                    <w:lang w:val="en-US"/>
                  </w:rPr>
                </w:rPrChange>
              </w:rPr>
              <w:pPrChange w:id="3576"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577" w:author="Microsoft Office User" w:date="2023-04-22T18:07:00Z">
              <w:r w:rsidRPr="00E50974" w:rsidDel="00784D70">
                <w:rPr>
                  <w:rPrChange w:id="3578" w:author="Microsoft Office User" w:date="2023-06-05T20:50:00Z">
                    <w:rPr>
                      <w:lang w:val="en-US"/>
                    </w:rPr>
                  </w:rPrChange>
                </w:rPr>
                <w:delText>400 – Bad request</w:delText>
              </w:r>
            </w:del>
          </w:p>
          <w:p w14:paraId="2676E875" w14:textId="2035ACD0" w:rsidR="00C74854" w:rsidRPr="00E50974"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579" w:author="Microsoft Office User" w:date="2023-04-22T18:07:00Z"/>
                <w:rPrChange w:id="3580" w:author="Microsoft Office User" w:date="2023-06-05T20:50:00Z">
                  <w:rPr>
                    <w:del w:id="3581" w:author="Microsoft Office User" w:date="2023-04-22T18:07:00Z"/>
                    <w:lang w:val="en-US"/>
                  </w:rPr>
                </w:rPrChange>
              </w:rPr>
              <w:pPrChange w:id="3582"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583" w:author="Microsoft Office User" w:date="2023-04-22T18:07:00Z">
              <w:r w:rsidRPr="00E50974" w:rsidDel="00784D70">
                <w:rPr>
                  <w:rPrChange w:id="3584" w:author="Microsoft Office User" w:date="2023-06-05T20:50:00Z">
                    <w:rPr>
                      <w:lang w:val="en-US"/>
                    </w:rPr>
                  </w:rPrChange>
                </w:rPr>
                <w:delText>500 – Internal Server Error</w:delText>
              </w:r>
            </w:del>
          </w:p>
        </w:tc>
      </w:tr>
      <w:tr w:rsidR="00C74854" w:rsidRPr="00BF7E58" w:rsidDel="00784D70" w14:paraId="62066A4F" w14:textId="1A09EB22" w:rsidTr="00784D70">
        <w:trPr>
          <w:trHeight w:val="759"/>
          <w:del w:id="3585" w:author="Microsoft Office User" w:date="2023-04-22T18:07:00Z"/>
          <w:trPrChange w:id="3586" w:author="Microsoft Office User" w:date="2023-04-22T18:07: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3587" w:author="Microsoft Office User" w:date="2023-04-22T18:07:00Z">
              <w:tcPr>
                <w:tcW w:w="1007" w:type="dxa"/>
              </w:tcPr>
            </w:tcPrChange>
          </w:tcPr>
          <w:p w14:paraId="0AD294F9" w14:textId="45434EE8" w:rsidR="00C74854" w:rsidRPr="00A23238" w:rsidDel="00784D70" w:rsidRDefault="00C74854">
            <w:pPr>
              <w:pStyle w:val="Prrafodelista"/>
              <w:numPr>
                <w:ilvl w:val="0"/>
                <w:numId w:val="20"/>
              </w:numPr>
              <w:rPr>
                <w:del w:id="3588" w:author="Microsoft Office User" w:date="2023-04-22T18:07:00Z"/>
              </w:rPr>
              <w:pPrChange w:id="3589" w:author="Microsoft Office User" w:date="2023-06-05T21:07:00Z">
                <w:pPr/>
              </w:pPrChange>
            </w:pPr>
            <w:del w:id="3590" w:author="Microsoft Office User" w:date="2023-04-22T18:07:00Z">
              <w:r w:rsidDel="00784D70">
                <w:delText>GET</w:delText>
              </w:r>
            </w:del>
          </w:p>
        </w:tc>
        <w:tc>
          <w:tcPr>
            <w:tcW w:w="0" w:type="dxa"/>
            <w:tcPrChange w:id="3591" w:author="Microsoft Office User" w:date="2023-04-22T18:07:00Z">
              <w:tcPr>
                <w:tcW w:w="3355" w:type="dxa"/>
              </w:tcPr>
            </w:tcPrChange>
          </w:tcPr>
          <w:p w14:paraId="4BA9D69E" w14:textId="2F3BE907" w:rsidR="00C74854" w:rsidRPr="00A23238" w:rsidDel="00784D70" w:rsidRDefault="00C74854">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592" w:author="Microsoft Office User" w:date="2023-04-22T18:07:00Z"/>
              </w:rPr>
              <w:pPrChange w:id="3593"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594" w:author="Microsoft Office User" w:date="2023-04-22T18:07:00Z">
              <w:r w:rsidRPr="00A23238" w:rsidDel="00784D70">
                <w:delText>/empresas/</w:delText>
              </w:r>
              <w:r w:rsidDel="00784D70">
                <w:delText>ofertas?estado=”SIN ASIGNAR”</w:delText>
              </w:r>
            </w:del>
          </w:p>
        </w:tc>
        <w:tc>
          <w:tcPr>
            <w:tcW w:w="1824" w:type="dxa"/>
            <w:tcPrChange w:id="3595" w:author="Microsoft Office User" w:date="2023-04-22T18:07:00Z">
              <w:tcPr>
                <w:tcW w:w="1104" w:type="dxa"/>
              </w:tcPr>
            </w:tcPrChange>
          </w:tcPr>
          <w:p w14:paraId="4D9B5426" w14:textId="0D77BE7F" w:rsidR="00C74854" w:rsidRPr="00A23238" w:rsidDel="00784D70" w:rsidRDefault="00C74854">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596" w:author="Microsoft Office User" w:date="2023-04-22T18:07:00Z"/>
              </w:rPr>
              <w:pPrChange w:id="359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commentRangeStart w:id="3598"/>
            <w:commentRangeStart w:id="3599"/>
            <w:commentRangeStart w:id="3600"/>
            <w:del w:id="3601" w:author="Microsoft Office User" w:date="2023-04-22T18:07:00Z">
              <w:r w:rsidRPr="00A23238" w:rsidDel="00784D70">
                <w:delText xml:space="preserve">Se obtiene todos los </w:delText>
              </w:r>
              <w:commentRangeEnd w:id="3598"/>
              <w:r w:rsidR="00355ED0" w:rsidDel="00784D70">
                <w:rPr>
                  <w:rStyle w:val="Refdecomentario"/>
                  <w:color w:val="auto"/>
                </w:rPr>
                <w:commentReference w:id="3598"/>
              </w:r>
              <w:r w:rsidRPr="00A23238" w:rsidDel="00784D70">
                <w:delText xml:space="preserve">atributos </w:delText>
              </w:r>
              <w:r w:rsidDel="00784D70">
                <w:delText xml:space="preserve">de las </w:delText>
              </w:r>
              <w:commentRangeEnd w:id="3599"/>
              <w:r w:rsidR="005669FA" w:rsidDel="00784D70">
                <w:rPr>
                  <w:rStyle w:val="Refdecomentario"/>
                  <w:color w:val="auto"/>
                </w:rPr>
                <w:commentReference w:id="3599"/>
              </w:r>
            </w:del>
            <w:commentRangeEnd w:id="3600"/>
            <w:del w:id="3602" w:author="Microsoft Office User" w:date="2023-06-05T20:05:00Z">
              <w:r w:rsidR="00395D7E" w:rsidDel="00F432D0">
                <w:rPr>
                  <w:rStyle w:val="Refdecomentario"/>
                </w:rPr>
                <w:commentReference w:id="3600"/>
              </w:r>
            </w:del>
            <w:del w:id="3603" w:author="Microsoft Office User" w:date="2023-04-22T18:07:00Z">
              <w:r w:rsidDel="00784D70">
                <w:delText>ofertas que están sin asignar.</w:delText>
              </w:r>
            </w:del>
          </w:p>
        </w:tc>
        <w:tc>
          <w:tcPr>
            <w:tcW w:w="0" w:type="dxa"/>
            <w:tcPrChange w:id="3604" w:author="Microsoft Office User" w:date="2023-04-22T18:07:00Z">
              <w:tcPr>
                <w:tcW w:w="1254" w:type="dxa"/>
              </w:tcPr>
            </w:tcPrChange>
          </w:tcPr>
          <w:p w14:paraId="5AF80D18" w14:textId="57C17EF2" w:rsidR="00C74854" w:rsidRPr="00A23238" w:rsidDel="00784D70" w:rsidRDefault="00C74854">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605" w:author="Microsoft Office User" w:date="2023-04-22T18:07:00Z"/>
              </w:rPr>
              <w:pPrChange w:id="3606"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607" w:author="Microsoft Office User" w:date="2023-04-22T18:07:00Z">
              <w:r w:rsidDel="00784D70">
                <w:delText>JSON</w:delText>
              </w:r>
            </w:del>
          </w:p>
        </w:tc>
        <w:tc>
          <w:tcPr>
            <w:tcW w:w="1077" w:type="dxa"/>
            <w:tcPrChange w:id="3608" w:author="Microsoft Office User" w:date="2023-04-22T18:07:00Z">
              <w:tcPr>
                <w:tcW w:w="1128" w:type="dxa"/>
              </w:tcPr>
            </w:tcPrChange>
          </w:tcPr>
          <w:p w14:paraId="791B4302" w14:textId="0AA8849F" w:rsidR="00C74854" w:rsidRPr="00A23238" w:rsidDel="00784D70" w:rsidRDefault="00C74854">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609" w:author="Microsoft Office User" w:date="2023-04-22T18:07:00Z"/>
              </w:rPr>
              <w:pPrChange w:id="3610"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611" w:author="Microsoft Office User" w:date="2023-04-22T18:07:00Z">
              <w:r w:rsidDel="00784D70">
                <w:delText>-</w:delText>
              </w:r>
            </w:del>
          </w:p>
        </w:tc>
        <w:tc>
          <w:tcPr>
            <w:tcW w:w="0" w:type="dxa"/>
            <w:tcPrChange w:id="3612" w:author="Microsoft Office User" w:date="2023-04-22T18:07:00Z">
              <w:tcPr>
                <w:tcW w:w="1194" w:type="dxa"/>
              </w:tcPr>
            </w:tcPrChange>
          </w:tcPr>
          <w:p w14:paraId="25E69625" w14:textId="6D3A534A" w:rsidR="00C74854" w:rsidRPr="00E50974" w:rsidDel="00784D70" w:rsidRDefault="00C74854">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613" w:author="Microsoft Office User" w:date="2023-04-22T18:07:00Z"/>
                <w:rPrChange w:id="3614" w:author="Microsoft Office User" w:date="2023-06-05T20:50:00Z">
                  <w:rPr>
                    <w:del w:id="3615" w:author="Microsoft Office User" w:date="2023-04-22T18:07:00Z"/>
                    <w:lang w:val="en-US"/>
                  </w:rPr>
                </w:rPrChange>
              </w:rPr>
              <w:pPrChange w:id="3616" w:author="Microsoft Office User" w:date="2023-06-05T21:07:00Z">
                <w:pPr>
                  <w:jc w:val="left"/>
                  <w:cnfStyle w:val="000000000000" w:firstRow="0" w:lastRow="0" w:firstColumn="0" w:lastColumn="0" w:oddVBand="0" w:evenVBand="0" w:oddHBand="0" w:evenHBand="0" w:firstRowFirstColumn="0" w:firstRowLastColumn="0" w:lastRowFirstColumn="0" w:lastRowLastColumn="0"/>
                </w:pPr>
              </w:pPrChange>
            </w:pPr>
            <w:del w:id="3617" w:author="Microsoft Office User" w:date="2023-04-22T18:07:00Z">
              <w:r w:rsidRPr="00E50974" w:rsidDel="00784D70">
                <w:rPr>
                  <w:rPrChange w:id="3618" w:author="Microsoft Office User" w:date="2023-06-05T20:50:00Z">
                    <w:rPr>
                      <w:lang w:val="en-US"/>
                    </w:rPr>
                  </w:rPrChange>
                </w:rPr>
                <w:delText>200 – OK</w:delText>
              </w:r>
            </w:del>
          </w:p>
          <w:p w14:paraId="1A1ACB02" w14:textId="426CC4D9" w:rsidR="00C74854" w:rsidRPr="00E50974" w:rsidDel="00784D70" w:rsidRDefault="00C74854">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619" w:author="Microsoft Office User" w:date="2023-04-22T18:07:00Z"/>
                <w:rPrChange w:id="3620" w:author="Microsoft Office User" w:date="2023-06-05T20:50:00Z">
                  <w:rPr>
                    <w:del w:id="3621" w:author="Microsoft Office User" w:date="2023-04-22T18:07:00Z"/>
                    <w:lang w:val="en-US"/>
                  </w:rPr>
                </w:rPrChange>
              </w:rPr>
              <w:pPrChange w:id="3622"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623" w:author="Microsoft Office User" w:date="2023-04-22T18:07:00Z">
              <w:r w:rsidRPr="00E50974" w:rsidDel="00784D70">
                <w:rPr>
                  <w:rPrChange w:id="3624" w:author="Microsoft Office User" w:date="2023-06-05T20:50:00Z">
                    <w:rPr>
                      <w:lang w:val="en-US"/>
                    </w:rPr>
                  </w:rPrChange>
                </w:rPr>
                <w:delText>404 – Not Found</w:delText>
              </w:r>
            </w:del>
          </w:p>
          <w:p w14:paraId="10EABCBC" w14:textId="64CCB7E2" w:rsidR="00C74854" w:rsidRPr="00E50974" w:rsidDel="00784D70" w:rsidRDefault="00C74854">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625" w:author="Microsoft Office User" w:date="2023-04-22T18:07:00Z"/>
                <w:rPrChange w:id="3626" w:author="Microsoft Office User" w:date="2023-06-05T20:50:00Z">
                  <w:rPr>
                    <w:del w:id="3627" w:author="Microsoft Office User" w:date="2023-04-22T18:07:00Z"/>
                    <w:lang w:val="en-US"/>
                  </w:rPr>
                </w:rPrChange>
              </w:rPr>
              <w:pPrChange w:id="3628" w:author="Microsoft Office User" w:date="2023-06-05T21:07:00Z">
                <w:pPr>
                  <w:jc w:val="left"/>
                  <w:cnfStyle w:val="000000000000" w:firstRow="0" w:lastRow="0" w:firstColumn="0" w:lastColumn="0" w:oddVBand="0" w:evenVBand="0" w:oddHBand="0" w:evenHBand="0" w:firstRowFirstColumn="0" w:firstRowLastColumn="0" w:lastRowFirstColumn="0" w:lastRowLastColumn="0"/>
                </w:pPr>
              </w:pPrChange>
            </w:pPr>
            <w:del w:id="3629" w:author="Microsoft Office User" w:date="2023-04-22T18:07:00Z">
              <w:r w:rsidRPr="00E50974" w:rsidDel="00784D70">
                <w:rPr>
                  <w:rPrChange w:id="3630" w:author="Microsoft Office User" w:date="2023-06-05T20:50:00Z">
                    <w:rPr>
                      <w:lang w:val="en-US"/>
                    </w:rPr>
                  </w:rPrChange>
                </w:rPr>
                <w:delText>400 – Bad Request</w:delText>
              </w:r>
            </w:del>
          </w:p>
          <w:p w14:paraId="185723D5" w14:textId="3B5DD6E5" w:rsidR="00C74854" w:rsidRPr="00E50974" w:rsidDel="00784D70" w:rsidRDefault="00C74854">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631" w:author="Microsoft Office User" w:date="2023-04-22T18:07:00Z"/>
                <w:rPrChange w:id="3632" w:author="Microsoft Office User" w:date="2023-06-05T20:50:00Z">
                  <w:rPr>
                    <w:del w:id="3633" w:author="Microsoft Office User" w:date="2023-04-22T18:07:00Z"/>
                    <w:lang w:val="en-US"/>
                  </w:rPr>
                </w:rPrChange>
              </w:rPr>
              <w:pPrChange w:id="3634"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635" w:author="Microsoft Office User" w:date="2023-04-22T18:07:00Z">
              <w:r w:rsidRPr="00E50974" w:rsidDel="00784D70">
                <w:rPr>
                  <w:rPrChange w:id="3636" w:author="Microsoft Office User" w:date="2023-06-05T20:50:00Z">
                    <w:rPr>
                      <w:lang w:val="en-US"/>
                    </w:rPr>
                  </w:rPrChange>
                </w:rPr>
                <w:delText>500 – Internal Server Error</w:delText>
              </w:r>
            </w:del>
          </w:p>
        </w:tc>
      </w:tr>
      <w:tr w:rsidR="00C74854" w:rsidRPr="00B56541" w:rsidDel="00784D70" w14:paraId="652E1552" w14:textId="3D93F486" w:rsidTr="00784D70">
        <w:trPr>
          <w:cnfStyle w:val="000000100000" w:firstRow="0" w:lastRow="0" w:firstColumn="0" w:lastColumn="0" w:oddVBand="0" w:evenVBand="0" w:oddHBand="1" w:evenHBand="0" w:firstRowFirstColumn="0" w:firstRowLastColumn="0" w:lastRowFirstColumn="0" w:lastRowLastColumn="0"/>
          <w:trHeight w:val="759"/>
          <w:del w:id="3637" w:author="Microsoft Office User" w:date="2023-04-22T18:07:00Z"/>
          <w:trPrChange w:id="3638" w:author="Microsoft Office User" w:date="2023-04-22T18:07: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3639" w:author="Microsoft Office User" w:date="2023-04-22T18:07:00Z">
              <w:tcPr>
                <w:tcW w:w="1007" w:type="dxa"/>
              </w:tcPr>
            </w:tcPrChange>
          </w:tcPr>
          <w:p w14:paraId="2B2940ED" w14:textId="7DC5548F" w:rsidR="00C74854" w:rsidRPr="00A23238" w:rsidDel="00784D70" w:rsidRDefault="00C74854">
            <w:pPr>
              <w:pStyle w:val="Prrafodelista"/>
              <w:numPr>
                <w:ilvl w:val="0"/>
                <w:numId w:val="20"/>
              </w:numPr>
              <w:cnfStyle w:val="001000100000" w:firstRow="0" w:lastRow="0" w:firstColumn="1" w:lastColumn="0" w:oddVBand="0" w:evenVBand="0" w:oddHBand="1" w:evenHBand="0" w:firstRowFirstColumn="0" w:firstRowLastColumn="0" w:lastRowFirstColumn="0" w:lastRowLastColumn="0"/>
              <w:rPr>
                <w:del w:id="3640" w:author="Microsoft Office User" w:date="2023-04-22T18:07:00Z"/>
              </w:rPr>
              <w:pPrChange w:id="3641" w:author="Microsoft Office User" w:date="2023-06-05T21:07:00Z">
                <w:pPr>
                  <w:cnfStyle w:val="001000100000" w:firstRow="0" w:lastRow="0" w:firstColumn="1" w:lastColumn="0" w:oddVBand="0" w:evenVBand="0" w:oddHBand="1" w:evenHBand="0" w:firstRowFirstColumn="0" w:firstRowLastColumn="0" w:lastRowFirstColumn="0" w:lastRowLastColumn="0"/>
                </w:pPr>
              </w:pPrChange>
            </w:pPr>
            <w:del w:id="3642" w:author="Microsoft Office User" w:date="2023-04-22T18:07:00Z">
              <w:r w:rsidDel="00784D70">
                <w:delText xml:space="preserve">POST, </w:delText>
              </w:r>
              <w:r w:rsidRPr="00A23238" w:rsidDel="00784D70">
                <w:delText>PATCH</w:delText>
              </w:r>
              <w:r w:rsidDel="00784D70">
                <w:delText>, DELETE</w:delText>
              </w:r>
            </w:del>
          </w:p>
        </w:tc>
        <w:tc>
          <w:tcPr>
            <w:tcW w:w="0" w:type="dxa"/>
            <w:tcPrChange w:id="3643" w:author="Microsoft Office User" w:date="2023-04-22T18:07:00Z">
              <w:tcPr>
                <w:tcW w:w="3355" w:type="dxa"/>
              </w:tcPr>
            </w:tcPrChange>
          </w:tcPr>
          <w:p w14:paraId="68AC90F9" w14:textId="2B8E4E81" w:rsidR="00C74854" w:rsidRPr="00A23238"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644" w:author="Microsoft Office User" w:date="2023-04-22T18:07:00Z"/>
              </w:rPr>
              <w:pPrChange w:id="3645"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646" w:author="Microsoft Office User" w:date="2023-04-22T18:07:00Z">
              <w:r w:rsidDel="00784D70">
                <w:delText>-</w:delText>
              </w:r>
            </w:del>
          </w:p>
        </w:tc>
        <w:tc>
          <w:tcPr>
            <w:tcW w:w="1824" w:type="dxa"/>
            <w:tcPrChange w:id="3647" w:author="Microsoft Office User" w:date="2023-04-22T18:07:00Z">
              <w:tcPr>
                <w:tcW w:w="1104" w:type="dxa"/>
              </w:tcPr>
            </w:tcPrChange>
          </w:tcPr>
          <w:p w14:paraId="3F42883C" w14:textId="2D630894" w:rsidR="00C74854"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648" w:author="Microsoft Office User" w:date="2023-04-22T18:07:00Z"/>
              </w:rPr>
              <w:pPrChange w:id="3649"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650" w:author="Microsoft Office User" w:date="2023-04-22T18:07:00Z">
              <w:r w:rsidDel="00784D70">
                <w:delText>-</w:delText>
              </w:r>
            </w:del>
          </w:p>
        </w:tc>
        <w:tc>
          <w:tcPr>
            <w:tcW w:w="0" w:type="dxa"/>
            <w:tcPrChange w:id="3651" w:author="Microsoft Office User" w:date="2023-04-22T18:07:00Z">
              <w:tcPr>
                <w:tcW w:w="1254" w:type="dxa"/>
              </w:tcPr>
            </w:tcPrChange>
          </w:tcPr>
          <w:p w14:paraId="76712F39" w14:textId="5E85E207" w:rsidR="00C74854"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652" w:author="Microsoft Office User" w:date="2023-04-22T18:07:00Z"/>
              </w:rPr>
              <w:pPrChange w:id="365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654" w:author="Microsoft Office User" w:date="2023-04-22T18:07:00Z">
              <w:r w:rsidDel="00784D70">
                <w:delText>-</w:delText>
              </w:r>
            </w:del>
          </w:p>
        </w:tc>
        <w:tc>
          <w:tcPr>
            <w:tcW w:w="1077" w:type="dxa"/>
            <w:tcPrChange w:id="3655" w:author="Microsoft Office User" w:date="2023-04-22T18:07:00Z">
              <w:tcPr>
                <w:tcW w:w="1128" w:type="dxa"/>
              </w:tcPr>
            </w:tcPrChange>
          </w:tcPr>
          <w:p w14:paraId="6F2D9E35" w14:textId="2CD71AAE" w:rsidR="00C74854" w:rsidRPr="00A23238"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656" w:author="Microsoft Office User" w:date="2023-04-22T18:07:00Z"/>
              </w:rPr>
              <w:pPrChange w:id="3657"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658" w:author="Microsoft Office User" w:date="2023-04-22T18:07:00Z">
              <w:r w:rsidDel="00784D70">
                <w:delText>-</w:delText>
              </w:r>
            </w:del>
          </w:p>
        </w:tc>
        <w:tc>
          <w:tcPr>
            <w:tcW w:w="0" w:type="dxa"/>
            <w:tcPrChange w:id="3659" w:author="Microsoft Office User" w:date="2023-04-22T18:07:00Z">
              <w:tcPr>
                <w:tcW w:w="1194" w:type="dxa"/>
              </w:tcPr>
            </w:tcPrChange>
          </w:tcPr>
          <w:p w14:paraId="441B44E0" w14:textId="25A4C7DB" w:rsidR="00C74854" w:rsidRPr="00E50974"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660" w:author="Microsoft Office User" w:date="2023-04-22T18:07:00Z"/>
                <w:rPrChange w:id="3661" w:author="Microsoft Office User" w:date="2023-06-05T20:50:00Z">
                  <w:rPr>
                    <w:del w:id="3662" w:author="Microsoft Office User" w:date="2023-04-22T18:07:00Z"/>
                    <w:lang w:val="en-US"/>
                  </w:rPr>
                </w:rPrChange>
              </w:rPr>
              <w:pPrChange w:id="366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664" w:author="Microsoft Office User" w:date="2023-04-22T18:07:00Z">
              <w:r w:rsidRPr="00A23238" w:rsidDel="00784D70">
                <w:delText>405 – Method not Allowed</w:delText>
              </w:r>
            </w:del>
          </w:p>
        </w:tc>
      </w:tr>
    </w:tbl>
    <w:p w14:paraId="33F4E3B9" w14:textId="1BB69E3D" w:rsidR="00C74854" w:rsidDel="00784D70" w:rsidRDefault="00C74854">
      <w:pPr>
        <w:pStyle w:val="Prrafodelista"/>
        <w:numPr>
          <w:ilvl w:val="0"/>
          <w:numId w:val="20"/>
        </w:numPr>
        <w:rPr>
          <w:del w:id="3665" w:author="Microsoft Office User" w:date="2023-04-22T18:07:00Z"/>
          <w:i/>
          <w:iCs/>
        </w:rPr>
        <w:pPrChange w:id="3666" w:author="Microsoft Office User" w:date="2023-06-05T21:07:00Z">
          <w:pPr>
            <w:ind w:left="1276"/>
            <w:jc w:val="center"/>
          </w:pPr>
        </w:pPrChange>
      </w:pPr>
      <w:del w:id="3667" w:author="Microsoft Office User" w:date="2023-04-22T18:07:00Z">
        <w:r w:rsidRPr="00A23238" w:rsidDel="00784D70">
          <w:rPr>
            <w:i/>
            <w:iCs/>
          </w:rPr>
          <w:delText xml:space="preserve">Tabla </w:delText>
        </w:r>
        <w:r w:rsidR="00AC7A51" w:rsidDel="00784D70">
          <w:rPr>
            <w:i/>
            <w:iCs/>
          </w:rPr>
          <w:delText>6</w:delText>
        </w:r>
        <w:r w:rsidRPr="00A23238" w:rsidDel="00784D70">
          <w:rPr>
            <w:i/>
            <w:iCs/>
          </w:rPr>
          <w:delText>: Recurso /empresas/</w:delText>
        </w:r>
        <w:r w:rsidDel="00784D70">
          <w:rPr>
            <w:i/>
            <w:iCs/>
          </w:rPr>
          <w:delText>ofertas</w:delText>
        </w:r>
      </w:del>
    </w:p>
    <w:p w14:paraId="57A5C132" w14:textId="45D3D326" w:rsidR="00A87D54" w:rsidRPr="00A23238" w:rsidDel="00F432D0" w:rsidRDefault="00A87D54">
      <w:pPr>
        <w:pStyle w:val="Prrafodelista"/>
        <w:numPr>
          <w:ilvl w:val="0"/>
          <w:numId w:val="20"/>
        </w:numPr>
        <w:rPr>
          <w:del w:id="3668" w:author="Microsoft Office User" w:date="2023-06-05T20:05:00Z"/>
          <w:i/>
          <w:iCs/>
        </w:rPr>
        <w:pPrChange w:id="3669" w:author="Microsoft Office User" w:date="2023-06-05T21:07:00Z">
          <w:pPr/>
        </w:pPrChange>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A23238" w:rsidRPr="00A23238" w:rsidDel="00F432D0" w14:paraId="53C8286A" w14:textId="5915C5C8" w:rsidTr="009E098D">
        <w:trPr>
          <w:cnfStyle w:val="100000000000" w:firstRow="1" w:lastRow="0" w:firstColumn="0" w:lastColumn="0" w:oddVBand="0" w:evenVBand="0" w:oddHBand="0" w:evenHBand="0" w:firstRowFirstColumn="0" w:firstRowLastColumn="0" w:lastRowFirstColumn="0" w:lastRowLastColumn="0"/>
          <w:trHeight w:val="759"/>
          <w:del w:id="3670" w:author="Microsoft Office User" w:date="2023-06-05T20:05:00Z"/>
        </w:trPr>
        <w:tc>
          <w:tcPr>
            <w:cnfStyle w:val="001000000100" w:firstRow="0" w:lastRow="0" w:firstColumn="1" w:lastColumn="0" w:oddVBand="0" w:evenVBand="0" w:oddHBand="0" w:evenHBand="0" w:firstRowFirstColumn="1" w:firstRowLastColumn="0" w:lastRowFirstColumn="0" w:lastRowLastColumn="0"/>
            <w:tcW w:w="1008" w:type="dxa"/>
          </w:tcPr>
          <w:p w14:paraId="3DC1EB33" w14:textId="524180AB" w:rsidR="00A23238" w:rsidRPr="00A23238" w:rsidDel="00F432D0" w:rsidRDefault="00A23238">
            <w:pPr>
              <w:pStyle w:val="Prrafodelista"/>
              <w:numPr>
                <w:ilvl w:val="0"/>
                <w:numId w:val="20"/>
              </w:numPr>
              <w:rPr>
                <w:del w:id="3671" w:author="Microsoft Office User" w:date="2023-06-05T20:05:00Z"/>
              </w:rPr>
              <w:pPrChange w:id="3672" w:author="Microsoft Office User" w:date="2023-06-05T21:07:00Z">
                <w:pPr>
                  <w:jc w:val="center"/>
                </w:pPr>
              </w:pPrChange>
            </w:pPr>
            <w:del w:id="3673" w:author="Microsoft Office User" w:date="2023-06-05T20:05:00Z">
              <w:r w:rsidRPr="00A23238" w:rsidDel="00F432D0">
                <w:delText>Método</w:delText>
              </w:r>
            </w:del>
          </w:p>
        </w:tc>
        <w:tc>
          <w:tcPr>
            <w:tcW w:w="2394" w:type="dxa"/>
          </w:tcPr>
          <w:p w14:paraId="5368DC2B" w14:textId="215F4966" w:rsidR="00A23238" w:rsidRPr="00A23238" w:rsidDel="00F432D0" w:rsidRDefault="00A23238">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674" w:author="Microsoft Office User" w:date="2023-06-05T20:05:00Z"/>
              </w:rPr>
              <w:pPrChange w:id="3675"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676" w:author="Microsoft Office User" w:date="2023-06-05T20:05:00Z">
              <w:r w:rsidRPr="00A23238" w:rsidDel="00F432D0">
                <w:delText>URI</w:delText>
              </w:r>
            </w:del>
          </w:p>
        </w:tc>
        <w:tc>
          <w:tcPr>
            <w:tcW w:w="1257" w:type="dxa"/>
          </w:tcPr>
          <w:p w14:paraId="78D332E3" w14:textId="2459D72D" w:rsidR="00A23238" w:rsidRPr="00A23238" w:rsidDel="00F432D0" w:rsidRDefault="00A23238">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677" w:author="Microsoft Office User" w:date="2023-06-05T20:05:00Z"/>
              </w:rPr>
              <w:pPrChange w:id="3678"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679" w:author="Microsoft Office User" w:date="2023-06-05T20:05:00Z">
              <w:r w:rsidRPr="00A23238" w:rsidDel="00F432D0">
                <w:delText>Utilidad</w:delText>
              </w:r>
            </w:del>
          </w:p>
        </w:tc>
        <w:tc>
          <w:tcPr>
            <w:tcW w:w="1254" w:type="dxa"/>
          </w:tcPr>
          <w:p w14:paraId="5954236D" w14:textId="1F6EDC7A" w:rsidR="00A23238" w:rsidRPr="00A23238" w:rsidDel="00F432D0" w:rsidRDefault="00A23238">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680" w:author="Microsoft Office User" w:date="2023-06-05T20:05:00Z"/>
              </w:rPr>
              <w:pPrChange w:id="3681"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682" w:author="Microsoft Office User" w:date="2023-06-05T20:05:00Z">
              <w:r w:rsidRPr="00A23238" w:rsidDel="00F432D0">
                <w:delText>Semántica</w:delText>
              </w:r>
            </w:del>
          </w:p>
        </w:tc>
        <w:tc>
          <w:tcPr>
            <w:tcW w:w="1141" w:type="dxa"/>
          </w:tcPr>
          <w:p w14:paraId="0BDFFB45" w14:textId="3A89BEBF" w:rsidR="00A23238" w:rsidRPr="00A23238" w:rsidDel="00F432D0" w:rsidRDefault="00A23238">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683" w:author="Microsoft Office User" w:date="2023-06-05T20:05:00Z"/>
              </w:rPr>
              <w:pPrChange w:id="3684"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685" w:author="Microsoft Office User" w:date="2023-06-05T20:05:00Z">
              <w:r w:rsidRPr="00A23238" w:rsidDel="00F432D0">
                <w:delText>Cuerpo Solicitud</w:delText>
              </w:r>
            </w:del>
          </w:p>
        </w:tc>
        <w:tc>
          <w:tcPr>
            <w:tcW w:w="1593" w:type="dxa"/>
          </w:tcPr>
          <w:p w14:paraId="2AB74469" w14:textId="08A5BB79" w:rsidR="00A23238" w:rsidRPr="00A23238" w:rsidDel="00F432D0" w:rsidRDefault="00A23238">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686" w:author="Microsoft Office User" w:date="2023-06-05T20:05:00Z"/>
              </w:rPr>
              <w:pPrChange w:id="3687"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688" w:author="Microsoft Office User" w:date="2023-06-05T20:05:00Z">
              <w:r w:rsidRPr="00A23238" w:rsidDel="00F432D0">
                <w:delText>Códigos de respuesta</w:delText>
              </w:r>
            </w:del>
          </w:p>
        </w:tc>
      </w:tr>
      <w:tr w:rsidR="00A23238" w:rsidRPr="00E50974" w:rsidDel="00F432D0" w14:paraId="3AC416C2" w14:textId="4594418B" w:rsidTr="009E098D">
        <w:trPr>
          <w:cnfStyle w:val="000000100000" w:firstRow="0" w:lastRow="0" w:firstColumn="0" w:lastColumn="0" w:oddVBand="0" w:evenVBand="0" w:oddHBand="1" w:evenHBand="0" w:firstRowFirstColumn="0" w:firstRowLastColumn="0" w:lastRowFirstColumn="0" w:lastRowLastColumn="0"/>
          <w:trHeight w:val="759"/>
          <w:del w:id="3689"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08" w:type="dxa"/>
          </w:tcPr>
          <w:p w14:paraId="40C35428" w14:textId="54B62D0F" w:rsidR="00A23238" w:rsidRPr="00A23238" w:rsidDel="00F432D0" w:rsidRDefault="00A23238">
            <w:pPr>
              <w:pStyle w:val="Prrafodelista"/>
              <w:numPr>
                <w:ilvl w:val="0"/>
                <w:numId w:val="20"/>
              </w:numPr>
              <w:rPr>
                <w:del w:id="3690" w:author="Microsoft Office User" w:date="2023-06-05T20:05:00Z"/>
              </w:rPr>
              <w:pPrChange w:id="3691" w:author="Microsoft Office User" w:date="2023-06-05T21:07:00Z">
                <w:pPr/>
              </w:pPrChange>
            </w:pPr>
            <w:del w:id="3692" w:author="Microsoft Office User" w:date="2023-06-05T20:05:00Z">
              <w:r w:rsidRPr="00A23238" w:rsidDel="00F432D0">
                <w:delText>POST</w:delText>
              </w:r>
            </w:del>
          </w:p>
        </w:tc>
        <w:tc>
          <w:tcPr>
            <w:tcW w:w="2394" w:type="dxa"/>
          </w:tcPr>
          <w:p w14:paraId="208060B8" w14:textId="41D17AF6" w:rsidR="00A23238" w:rsidRPr="00A23238" w:rsidDel="00F432D0" w:rsidRDefault="00A23238">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693" w:author="Microsoft Office User" w:date="2023-06-05T20:05:00Z"/>
              </w:rPr>
              <w:pPrChange w:id="3694"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695" w:author="Microsoft Office User" w:date="2023-06-05T20:05:00Z">
              <w:r w:rsidRPr="00A23238" w:rsidDel="00F432D0">
                <w:delText>/empresas/id/ofertas</w:delText>
              </w:r>
            </w:del>
          </w:p>
        </w:tc>
        <w:tc>
          <w:tcPr>
            <w:tcW w:w="1257" w:type="dxa"/>
          </w:tcPr>
          <w:p w14:paraId="780B32AE" w14:textId="14381E05" w:rsidR="00A23238" w:rsidRPr="00A23238" w:rsidDel="00F432D0" w:rsidRDefault="00A23238">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696" w:author="Microsoft Office User" w:date="2023-06-05T20:05:00Z"/>
              </w:rPr>
              <w:pPrChange w:id="3697"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698" w:author="Microsoft Office User" w:date="2023-06-05T20:05:00Z">
              <w:r w:rsidRPr="00A23238" w:rsidDel="00F432D0">
                <w:delText>Una empresa especifica crea una nueva oferta</w:delText>
              </w:r>
            </w:del>
          </w:p>
        </w:tc>
        <w:tc>
          <w:tcPr>
            <w:tcW w:w="1254" w:type="dxa"/>
          </w:tcPr>
          <w:p w14:paraId="60A4341F" w14:textId="217B5ECE" w:rsidR="00A23238" w:rsidRPr="00A23238" w:rsidDel="00F432D0" w:rsidRDefault="00A23238">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699" w:author="Microsoft Office User" w:date="2023-06-05T20:05:00Z"/>
              </w:rPr>
              <w:pPrChange w:id="3700"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701" w:author="Microsoft Office User" w:date="2023-06-05T20:05:00Z">
              <w:r w:rsidRPr="00A23238" w:rsidDel="00F432D0">
                <w:delText>JSON</w:delText>
              </w:r>
            </w:del>
          </w:p>
        </w:tc>
        <w:tc>
          <w:tcPr>
            <w:tcW w:w="1141" w:type="dxa"/>
          </w:tcPr>
          <w:p w14:paraId="16706D4B" w14:textId="72C47C42" w:rsidR="00A23238" w:rsidRPr="00A23238" w:rsidDel="00F432D0" w:rsidRDefault="00A23238">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702" w:author="Microsoft Office User" w:date="2023-06-05T20:05:00Z"/>
              </w:rPr>
              <w:pPrChange w:id="3703"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704" w:author="Microsoft Office User" w:date="2023-06-05T20:05:00Z">
              <w:r w:rsidRPr="00A23238" w:rsidDel="00F432D0">
                <w:delText>Atributos de una oferta</w:delText>
              </w:r>
            </w:del>
          </w:p>
        </w:tc>
        <w:tc>
          <w:tcPr>
            <w:tcW w:w="1593" w:type="dxa"/>
          </w:tcPr>
          <w:p w14:paraId="64E0DC82" w14:textId="03F4B5BE" w:rsidR="00B80799" w:rsidRPr="00E50974" w:rsidDel="00F432D0" w:rsidRDefault="00B80799">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705" w:author="Microsoft Office User" w:date="2023-06-05T20:05:00Z"/>
                <w:rPrChange w:id="3706" w:author="Microsoft Office User" w:date="2023-06-05T20:50:00Z">
                  <w:rPr>
                    <w:del w:id="3707" w:author="Microsoft Office User" w:date="2023-06-05T20:05:00Z"/>
                    <w:lang w:val="en-US"/>
                  </w:rPr>
                </w:rPrChange>
              </w:rPr>
              <w:pPrChange w:id="3708"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709" w:author="Microsoft Office User" w:date="2023-06-05T20:05:00Z">
              <w:r w:rsidRPr="00E50974" w:rsidDel="00F432D0">
                <w:rPr>
                  <w:rPrChange w:id="3710" w:author="Microsoft Office User" w:date="2023-06-05T20:50:00Z">
                    <w:rPr>
                      <w:lang w:val="en-US"/>
                    </w:rPr>
                  </w:rPrChange>
                </w:rPr>
                <w:delText>201 – Created</w:delText>
              </w:r>
            </w:del>
          </w:p>
          <w:p w14:paraId="41B5265D" w14:textId="62DC3624" w:rsidR="009E098D" w:rsidRPr="00E50974" w:rsidDel="00F432D0" w:rsidRDefault="009E098D">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711" w:author="Microsoft Office User" w:date="2023-06-05T20:05:00Z"/>
                <w:rPrChange w:id="3712" w:author="Microsoft Office User" w:date="2023-06-05T20:50:00Z">
                  <w:rPr>
                    <w:del w:id="3713" w:author="Microsoft Office User" w:date="2023-06-05T20:05:00Z"/>
                    <w:lang w:val="en-US"/>
                  </w:rPr>
                </w:rPrChange>
              </w:rPr>
              <w:pPrChange w:id="3714"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715" w:author="Microsoft Office User" w:date="2023-06-05T20:05:00Z">
              <w:r w:rsidRPr="00E50974" w:rsidDel="00F432D0">
                <w:rPr>
                  <w:rPrChange w:id="3716" w:author="Microsoft Office User" w:date="2023-06-05T20:50:00Z">
                    <w:rPr>
                      <w:lang w:val="en-US"/>
                    </w:rPr>
                  </w:rPrChange>
                </w:rPr>
                <w:delText>400 – Bad Request</w:delText>
              </w:r>
            </w:del>
          </w:p>
          <w:p w14:paraId="750ACF6A" w14:textId="2313B1AF" w:rsidR="00A23238" w:rsidRPr="00E50974" w:rsidDel="00F432D0" w:rsidRDefault="009E098D">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717" w:author="Microsoft Office User" w:date="2023-06-05T20:05:00Z"/>
                <w:rPrChange w:id="3718" w:author="Microsoft Office User" w:date="2023-06-05T20:50:00Z">
                  <w:rPr>
                    <w:del w:id="3719" w:author="Microsoft Office User" w:date="2023-06-05T20:05:00Z"/>
                    <w:lang w:val="en-US"/>
                  </w:rPr>
                </w:rPrChange>
              </w:rPr>
              <w:pPrChange w:id="3720"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721" w:author="Microsoft Office User" w:date="2023-06-05T20:05:00Z">
              <w:r w:rsidRPr="00E50974" w:rsidDel="00F432D0">
                <w:rPr>
                  <w:rPrChange w:id="3722" w:author="Microsoft Office User" w:date="2023-06-05T20:50:00Z">
                    <w:rPr>
                      <w:lang w:val="en-US"/>
                    </w:rPr>
                  </w:rPrChange>
                </w:rPr>
                <w:delText>500 – Internal Server Error</w:delText>
              </w:r>
            </w:del>
          </w:p>
        </w:tc>
      </w:tr>
      <w:tr w:rsidR="00A23238" w:rsidRPr="00E50974" w:rsidDel="00F432D0" w14:paraId="57028E12" w14:textId="4AACD82B" w:rsidTr="009E098D">
        <w:trPr>
          <w:trHeight w:val="759"/>
          <w:del w:id="3723"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08" w:type="dxa"/>
          </w:tcPr>
          <w:p w14:paraId="0FA9F70F" w14:textId="0A461727" w:rsidR="00A23238" w:rsidRPr="00A23238" w:rsidDel="00F432D0" w:rsidRDefault="00A23238">
            <w:pPr>
              <w:pStyle w:val="Prrafodelista"/>
              <w:numPr>
                <w:ilvl w:val="0"/>
                <w:numId w:val="20"/>
              </w:numPr>
              <w:rPr>
                <w:del w:id="3724" w:author="Microsoft Office User" w:date="2023-06-05T20:05:00Z"/>
              </w:rPr>
              <w:pPrChange w:id="3725" w:author="Microsoft Office User" w:date="2023-06-05T21:07:00Z">
                <w:pPr/>
              </w:pPrChange>
            </w:pPr>
            <w:del w:id="3726" w:author="Microsoft Office User" w:date="2023-06-05T20:05:00Z">
              <w:r w:rsidRPr="00A23238" w:rsidDel="00F432D0">
                <w:delText>GET</w:delText>
              </w:r>
            </w:del>
          </w:p>
        </w:tc>
        <w:tc>
          <w:tcPr>
            <w:tcW w:w="2394" w:type="dxa"/>
          </w:tcPr>
          <w:p w14:paraId="0677A11E" w14:textId="28A70F36" w:rsidR="00A23238" w:rsidRPr="00A23238" w:rsidDel="00F432D0" w:rsidRDefault="00A23238">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727" w:author="Microsoft Office User" w:date="2023-06-05T20:05:00Z"/>
              </w:rPr>
              <w:pPrChange w:id="3728"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729" w:author="Microsoft Office User" w:date="2023-06-05T20:05:00Z">
              <w:r w:rsidRPr="00A23238" w:rsidDel="00F432D0">
                <w:delText>/empresas/id/ofertas</w:delText>
              </w:r>
            </w:del>
          </w:p>
        </w:tc>
        <w:tc>
          <w:tcPr>
            <w:tcW w:w="1257" w:type="dxa"/>
          </w:tcPr>
          <w:p w14:paraId="366CA4E3" w14:textId="7F5352F5" w:rsidR="00A23238" w:rsidRPr="00A23238" w:rsidDel="00F432D0" w:rsidRDefault="00A23238">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730" w:author="Microsoft Office User" w:date="2023-06-05T20:05:00Z"/>
              </w:rPr>
              <w:pPrChange w:id="3731" w:author="Microsoft Office User" w:date="2023-06-05T21:07:00Z">
                <w:pPr>
                  <w:jc w:val="left"/>
                  <w:cnfStyle w:val="000000000000" w:firstRow="0" w:lastRow="0" w:firstColumn="0" w:lastColumn="0" w:oddVBand="0" w:evenVBand="0" w:oddHBand="0" w:evenHBand="0" w:firstRowFirstColumn="0" w:firstRowLastColumn="0" w:lastRowFirstColumn="0" w:lastRowLastColumn="0"/>
                </w:pPr>
              </w:pPrChange>
            </w:pPr>
            <w:del w:id="3732" w:author="Microsoft Office User" w:date="2023-06-05T20:05:00Z">
              <w:r w:rsidRPr="00A23238" w:rsidDel="00F432D0">
                <w:delText>Se obtiene un listado de todas las ofertas de una empresa especifica</w:delText>
              </w:r>
            </w:del>
          </w:p>
        </w:tc>
        <w:tc>
          <w:tcPr>
            <w:tcW w:w="1254" w:type="dxa"/>
          </w:tcPr>
          <w:p w14:paraId="00FE59A8" w14:textId="070D0263" w:rsidR="00A23238" w:rsidRPr="00A23238" w:rsidDel="00F432D0" w:rsidRDefault="00A23238">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733" w:author="Microsoft Office User" w:date="2023-06-05T20:05:00Z"/>
              </w:rPr>
              <w:pPrChange w:id="3734"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735" w:author="Microsoft Office User" w:date="2023-06-05T20:05:00Z">
              <w:r w:rsidRPr="00A23238" w:rsidDel="00F432D0">
                <w:delText>JSON</w:delText>
              </w:r>
            </w:del>
          </w:p>
        </w:tc>
        <w:tc>
          <w:tcPr>
            <w:tcW w:w="1141" w:type="dxa"/>
          </w:tcPr>
          <w:p w14:paraId="38C2368F" w14:textId="19214491" w:rsidR="00A23238" w:rsidRPr="00A23238" w:rsidDel="00F432D0" w:rsidRDefault="00A23238">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736" w:author="Microsoft Office User" w:date="2023-06-05T20:05:00Z"/>
              </w:rPr>
              <w:pPrChange w:id="373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p>
        </w:tc>
        <w:tc>
          <w:tcPr>
            <w:tcW w:w="1593" w:type="dxa"/>
          </w:tcPr>
          <w:p w14:paraId="0DB3CC18" w14:textId="1C2C21F5" w:rsidR="00A23238" w:rsidRPr="00E50974" w:rsidDel="00F432D0" w:rsidRDefault="00A23238">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738" w:author="Microsoft Office User" w:date="2023-06-05T20:05:00Z"/>
                <w:rPrChange w:id="3739" w:author="Microsoft Office User" w:date="2023-06-05T20:50:00Z">
                  <w:rPr>
                    <w:del w:id="3740" w:author="Microsoft Office User" w:date="2023-06-05T20:05:00Z"/>
                    <w:lang w:val="en-US"/>
                  </w:rPr>
                </w:rPrChange>
              </w:rPr>
              <w:pPrChange w:id="3741"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742" w:author="Microsoft Office User" w:date="2023-06-05T20:05:00Z">
              <w:r w:rsidRPr="00E50974" w:rsidDel="00F432D0">
                <w:rPr>
                  <w:rPrChange w:id="3743" w:author="Microsoft Office User" w:date="2023-06-05T20:50:00Z">
                    <w:rPr>
                      <w:lang w:val="en-US"/>
                    </w:rPr>
                  </w:rPrChange>
                </w:rPr>
                <w:delText>200 – OK</w:delText>
              </w:r>
            </w:del>
          </w:p>
          <w:p w14:paraId="45A95FE1" w14:textId="28AB737D" w:rsidR="00A23238" w:rsidRPr="00E50974" w:rsidDel="00F432D0" w:rsidRDefault="00A23238">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744" w:author="Microsoft Office User" w:date="2023-06-05T20:05:00Z"/>
                <w:rPrChange w:id="3745" w:author="Microsoft Office User" w:date="2023-06-05T20:50:00Z">
                  <w:rPr>
                    <w:del w:id="3746" w:author="Microsoft Office User" w:date="2023-06-05T20:05:00Z"/>
                    <w:lang w:val="en-US"/>
                  </w:rPr>
                </w:rPrChange>
              </w:rPr>
              <w:pPrChange w:id="374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748" w:author="Microsoft Office User" w:date="2023-06-05T20:05:00Z">
              <w:r w:rsidRPr="00E50974" w:rsidDel="00F432D0">
                <w:rPr>
                  <w:rPrChange w:id="3749" w:author="Microsoft Office User" w:date="2023-06-05T20:50:00Z">
                    <w:rPr>
                      <w:lang w:val="en-US"/>
                    </w:rPr>
                  </w:rPrChange>
                </w:rPr>
                <w:delText>404 – Not Found</w:delText>
              </w:r>
            </w:del>
          </w:p>
          <w:p w14:paraId="0DD00632" w14:textId="72CAB098" w:rsidR="00A23238" w:rsidRPr="00E50974" w:rsidDel="00F432D0" w:rsidRDefault="00A23238">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750" w:author="Microsoft Office User" w:date="2023-06-05T20:05:00Z"/>
                <w:rPrChange w:id="3751" w:author="Microsoft Office User" w:date="2023-06-05T20:50:00Z">
                  <w:rPr>
                    <w:del w:id="3752" w:author="Microsoft Office User" w:date="2023-06-05T20:05:00Z"/>
                    <w:lang w:val="en-US"/>
                  </w:rPr>
                </w:rPrChange>
              </w:rPr>
              <w:pPrChange w:id="3753"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754" w:author="Microsoft Office User" w:date="2023-06-05T20:05:00Z">
              <w:r w:rsidRPr="00E50974" w:rsidDel="00F432D0">
                <w:rPr>
                  <w:rPrChange w:id="3755" w:author="Microsoft Office User" w:date="2023-06-05T20:50:00Z">
                    <w:rPr>
                      <w:lang w:val="en-US"/>
                    </w:rPr>
                  </w:rPrChange>
                </w:rPr>
                <w:delText>400 – Bad request</w:delText>
              </w:r>
            </w:del>
          </w:p>
          <w:p w14:paraId="008A5C46" w14:textId="70E635DA" w:rsidR="00A23238" w:rsidRPr="00E50974" w:rsidDel="00F432D0" w:rsidRDefault="00A23238">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756" w:author="Microsoft Office User" w:date="2023-06-05T20:05:00Z"/>
                <w:rPrChange w:id="3757" w:author="Microsoft Office User" w:date="2023-06-05T20:50:00Z">
                  <w:rPr>
                    <w:del w:id="3758" w:author="Microsoft Office User" w:date="2023-06-05T20:05:00Z"/>
                    <w:lang w:val="en-US"/>
                  </w:rPr>
                </w:rPrChange>
              </w:rPr>
              <w:pPrChange w:id="3759"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760" w:author="Microsoft Office User" w:date="2023-06-05T20:05:00Z">
              <w:r w:rsidRPr="00E50974" w:rsidDel="00F432D0">
                <w:rPr>
                  <w:rPrChange w:id="3761" w:author="Microsoft Office User" w:date="2023-06-05T20:50:00Z">
                    <w:rPr>
                      <w:lang w:val="en-US"/>
                    </w:rPr>
                  </w:rPrChange>
                </w:rPr>
                <w:delText>500 – Internal Server Error</w:delText>
              </w:r>
            </w:del>
          </w:p>
        </w:tc>
      </w:tr>
      <w:tr w:rsidR="00A23238" w:rsidRPr="00A23238" w:rsidDel="00F432D0" w14:paraId="1E90E25A" w14:textId="6F3AD902" w:rsidTr="009E098D">
        <w:trPr>
          <w:cnfStyle w:val="000000100000" w:firstRow="0" w:lastRow="0" w:firstColumn="0" w:lastColumn="0" w:oddVBand="0" w:evenVBand="0" w:oddHBand="1" w:evenHBand="0" w:firstRowFirstColumn="0" w:firstRowLastColumn="0" w:lastRowFirstColumn="0" w:lastRowLastColumn="0"/>
          <w:trHeight w:val="759"/>
          <w:del w:id="3762"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08" w:type="dxa"/>
          </w:tcPr>
          <w:p w14:paraId="18111B90" w14:textId="78195CBC" w:rsidR="00A23238" w:rsidRPr="00A23238" w:rsidDel="00F432D0" w:rsidRDefault="00A23238">
            <w:pPr>
              <w:pStyle w:val="Prrafodelista"/>
              <w:numPr>
                <w:ilvl w:val="0"/>
                <w:numId w:val="20"/>
              </w:numPr>
              <w:rPr>
                <w:del w:id="3763" w:author="Microsoft Office User" w:date="2023-06-05T20:05:00Z"/>
              </w:rPr>
              <w:pPrChange w:id="3764" w:author="Microsoft Office User" w:date="2023-06-05T21:07:00Z">
                <w:pPr/>
              </w:pPrChange>
            </w:pPr>
            <w:del w:id="3765" w:author="Microsoft Office User" w:date="2023-06-05T20:05:00Z">
              <w:r w:rsidRPr="00A23238" w:rsidDel="00F432D0">
                <w:delText>PUT</w:delText>
              </w:r>
              <w:r w:rsidR="00A87D54" w:rsidDel="00F432D0">
                <w:delText>, DELETE, PATCH</w:delText>
              </w:r>
            </w:del>
          </w:p>
        </w:tc>
        <w:tc>
          <w:tcPr>
            <w:tcW w:w="2394" w:type="dxa"/>
          </w:tcPr>
          <w:p w14:paraId="635B2C24" w14:textId="3B27FE37" w:rsidR="00A23238" w:rsidRPr="00A23238" w:rsidDel="00F432D0" w:rsidRDefault="00A23238">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766" w:author="Microsoft Office User" w:date="2023-06-05T20:05:00Z"/>
              </w:rPr>
              <w:pPrChange w:id="3767"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768" w:author="Microsoft Office User" w:date="2023-06-05T20:05:00Z">
              <w:r w:rsidRPr="00A23238" w:rsidDel="00F432D0">
                <w:delText>-</w:delText>
              </w:r>
            </w:del>
          </w:p>
        </w:tc>
        <w:tc>
          <w:tcPr>
            <w:tcW w:w="1257" w:type="dxa"/>
          </w:tcPr>
          <w:p w14:paraId="3BB95033" w14:textId="0D2C4C1C" w:rsidR="00A23238" w:rsidRPr="00A23238" w:rsidDel="00F432D0" w:rsidRDefault="00A23238">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769" w:author="Microsoft Office User" w:date="2023-06-05T20:05:00Z"/>
              </w:rPr>
              <w:pPrChange w:id="3770"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771" w:author="Microsoft Office User" w:date="2023-06-05T20:05:00Z">
              <w:r w:rsidRPr="00A23238" w:rsidDel="00F432D0">
                <w:delText>-</w:delText>
              </w:r>
            </w:del>
          </w:p>
        </w:tc>
        <w:tc>
          <w:tcPr>
            <w:tcW w:w="1254" w:type="dxa"/>
          </w:tcPr>
          <w:p w14:paraId="4F467650" w14:textId="35A886C2" w:rsidR="00A23238" w:rsidRPr="00A23238" w:rsidDel="00F432D0" w:rsidRDefault="00A23238">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772" w:author="Microsoft Office User" w:date="2023-06-05T20:05:00Z"/>
              </w:rPr>
              <w:pPrChange w:id="377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774" w:author="Microsoft Office User" w:date="2023-06-05T20:05:00Z">
              <w:r w:rsidRPr="00A23238" w:rsidDel="00F432D0">
                <w:delText>-</w:delText>
              </w:r>
            </w:del>
          </w:p>
        </w:tc>
        <w:tc>
          <w:tcPr>
            <w:tcW w:w="1141" w:type="dxa"/>
          </w:tcPr>
          <w:p w14:paraId="5D35C755" w14:textId="3633C2C6" w:rsidR="00A23238" w:rsidRPr="00A23238" w:rsidDel="00F432D0" w:rsidRDefault="00A23238">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775" w:author="Microsoft Office User" w:date="2023-06-05T20:05:00Z"/>
              </w:rPr>
              <w:pPrChange w:id="3776"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777" w:author="Microsoft Office User" w:date="2023-06-05T20:05:00Z">
              <w:r w:rsidRPr="00A23238" w:rsidDel="00F432D0">
                <w:delText>-</w:delText>
              </w:r>
            </w:del>
          </w:p>
        </w:tc>
        <w:tc>
          <w:tcPr>
            <w:tcW w:w="1593" w:type="dxa"/>
          </w:tcPr>
          <w:p w14:paraId="732CF3C6" w14:textId="4C157BCA" w:rsidR="00A23238" w:rsidRPr="00A23238" w:rsidDel="00F432D0" w:rsidRDefault="00A23238">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778" w:author="Microsoft Office User" w:date="2023-06-05T20:05:00Z"/>
              </w:rPr>
              <w:pPrChange w:id="3779"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780" w:author="Microsoft Office User" w:date="2023-06-05T20:05:00Z">
              <w:r w:rsidRPr="00A23238" w:rsidDel="00F432D0">
                <w:delText xml:space="preserve">405 – Method not Allowed </w:delText>
              </w:r>
            </w:del>
          </w:p>
        </w:tc>
      </w:tr>
    </w:tbl>
    <w:p w14:paraId="0F6AC155" w14:textId="24DBA65D" w:rsidR="00335742" w:rsidRPr="00335742" w:rsidDel="00F432D0" w:rsidRDefault="00A23238">
      <w:pPr>
        <w:pStyle w:val="Prrafodelista"/>
        <w:numPr>
          <w:ilvl w:val="0"/>
          <w:numId w:val="20"/>
        </w:numPr>
        <w:rPr>
          <w:del w:id="3781" w:author="Microsoft Office User" w:date="2023-06-05T20:05:00Z"/>
          <w:rPrChange w:id="3782" w:author="Microsoft Office User" w:date="2023-05-21T11:39:00Z">
            <w:rPr>
              <w:del w:id="3783" w:author="Microsoft Office User" w:date="2023-06-05T20:05:00Z"/>
              <w:i/>
              <w:iCs/>
            </w:rPr>
          </w:rPrChange>
        </w:rPr>
        <w:pPrChange w:id="3784" w:author="Microsoft Office User" w:date="2023-06-05T21:07:00Z">
          <w:pPr>
            <w:ind w:left="1276"/>
            <w:jc w:val="center"/>
          </w:pPr>
        </w:pPrChange>
      </w:pPr>
      <w:del w:id="3785" w:author="Microsoft Office User" w:date="2023-05-21T11:39:00Z">
        <w:r w:rsidRPr="00A23238" w:rsidDel="00335742">
          <w:rPr>
            <w:i/>
            <w:iCs/>
          </w:rPr>
          <w:delText xml:space="preserve">Tabla </w:delText>
        </w:r>
      </w:del>
      <w:del w:id="3786" w:author="Microsoft Office User" w:date="2023-04-22T18:07:00Z">
        <w:r w:rsidR="00AC7A51" w:rsidDel="00784D70">
          <w:rPr>
            <w:i/>
            <w:iCs/>
          </w:rPr>
          <w:delText>7</w:delText>
        </w:r>
      </w:del>
      <w:del w:id="3787" w:author="Microsoft Office User" w:date="2023-05-21T11:39:00Z">
        <w:r w:rsidRPr="00A23238" w:rsidDel="00335742">
          <w:rPr>
            <w:i/>
            <w:iCs/>
          </w:rPr>
          <w:delText>: Recurso /empresas/id/oferta</w:delText>
        </w:r>
        <w:r w:rsidR="009E098D" w:rsidDel="00335742">
          <w:rPr>
            <w:i/>
            <w:iCs/>
          </w:rPr>
          <w:delText>s</w:delText>
        </w:r>
      </w:del>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rsidDel="00F432D0" w14:paraId="14CDDBCA" w14:textId="4D43D4AD" w:rsidTr="00336679">
        <w:trPr>
          <w:cnfStyle w:val="100000000000" w:firstRow="1" w:lastRow="0" w:firstColumn="0" w:lastColumn="0" w:oddVBand="0" w:evenVBand="0" w:oddHBand="0" w:evenHBand="0" w:firstRowFirstColumn="0" w:firstRowLastColumn="0" w:lastRowFirstColumn="0" w:lastRowLastColumn="0"/>
          <w:trHeight w:val="759"/>
          <w:del w:id="3788" w:author="Microsoft Office User" w:date="2023-06-05T20:05:00Z"/>
        </w:trPr>
        <w:tc>
          <w:tcPr>
            <w:cnfStyle w:val="001000000100" w:firstRow="0" w:lastRow="0" w:firstColumn="1" w:lastColumn="0" w:oddVBand="0" w:evenVBand="0" w:oddHBand="0" w:evenHBand="0" w:firstRowFirstColumn="1" w:firstRowLastColumn="0" w:lastRowFirstColumn="0" w:lastRowLastColumn="0"/>
            <w:tcW w:w="1008" w:type="dxa"/>
          </w:tcPr>
          <w:p w14:paraId="7C7DA818" w14:textId="60351841" w:rsidR="007764D1" w:rsidRPr="00A23238" w:rsidDel="00F432D0" w:rsidRDefault="007764D1">
            <w:pPr>
              <w:pStyle w:val="Prrafodelista"/>
              <w:numPr>
                <w:ilvl w:val="0"/>
                <w:numId w:val="20"/>
              </w:numPr>
              <w:rPr>
                <w:del w:id="3789" w:author="Microsoft Office User" w:date="2023-06-05T20:05:00Z"/>
              </w:rPr>
              <w:pPrChange w:id="3790" w:author="Microsoft Office User" w:date="2023-06-05T21:07:00Z">
                <w:pPr>
                  <w:jc w:val="center"/>
                </w:pPr>
              </w:pPrChange>
            </w:pPr>
            <w:del w:id="3791" w:author="Microsoft Office User" w:date="2023-06-05T20:05:00Z">
              <w:r w:rsidRPr="00A23238" w:rsidDel="00F432D0">
                <w:delText>Método</w:delText>
              </w:r>
            </w:del>
          </w:p>
        </w:tc>
        <w:tc>
          <w:tcPr>
            <w:tcW w:w="2394" w:type="dxa"/>
          </w:tcPr>
          <w:p w14:paraId="7BA696BA" w14:textId="73F66659" w:rsidR="007764D1" w:rsidRPr="00A23238" w:rsidDel="00F432D0" w:rsidRDefault="007764D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792" w:author="Microsoft Office User" w:date="2023-06-05T20:05:00Z"/>
              </w:rPr>
              <w:pPrChange w:id="3793"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794" w:author="Microsoft Office User" w:date="2023-06-05T20:05:00Z">
              <w:r w:rsidRPr="00A23238" w:rsidDel="00F432D0">
                <w:delText>URI</w:delText>
              </w:r>
            </w:del>
          </w:p>
        </w:tc>
        <w:tc>
          <w:tcPr>
            <w:tcW w:w="1257" w:type="dxa"/>
          </w:tcPr>
          <w:p w14:paraId="40F16112" w14:textId="6C62EBB4" w:rsidR="007764D1" w:rsidRPr="00A23238" w:rsidDel="00F432D0" w:rsidRDefault="007764D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795" w:author="Microsoft Office User" w:date="2023-06-05T20:05:00Z"/>
              </w:rPr>
              <w:pPrChange w:id="3796"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797" w:author="Microsoft Office User" w:date="2023-06-05T20:05:00Z">
              <w:r w:rsidRPr="00A23238" w:rsidDel="00F432D0">
                <w:delText>Utilidad</w:delText>
              </w:r>
            </w:del>
          </w:p>
        </w:tc>
        <w:tc>
          <w:tcPr>
            <w:tcW w:w="1254" w:type="dxa"/>
          </w:tcPr>
          <w:p w14:paraId="0725C0FD" w14:textId="5BDD0701" w:rsidR="007764D1" w:rsidRPr="00A23238" w:rsidDel="00F432D0" w:rsidRDefault="007764D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798" w:author="Microsoft Office User" w:date="2023-06-05T20:05:00Z"/>
              </w:rPr>
              <w:pPrChange w:id="3799"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800" w:author="Microsoft Office User" w:date="2023-06-05T20:05:00Z">
              <w:r w:rsidRPr="00A23238" w:rsidDel="00F432D0">
                <w:delText>Semántica</w:delText>
              </w:r>
            </w:del>
          </w:p>
        </w:tc>
        <w:tc>
          <w:tcPr>
            <w:tcW w:w="1141" w:type="dxa"/>
          </w:tcPr>
          <w:p w14:paraId="4E696E65" w14:textId="669123E5" w:rsidR="007764D1" w:rsidRPr="00A23238" w:rsidDel="00F432D0" w:rsidRDefault="007764D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801" w:author="Microsoft Office User" w:date="2023-06-05T20:05:00Z"/>
              </w:rPr>
              <w:pPrChange w:id="3802"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803" w:author="Microsoft Office User" w:date="2023-06-05T20:05:00Z">
              <w:r w:rsidRPr="00A23238" w:rsidDel="00F432D0">
                <w:delText>Cuerpo Solicitud</w:delText>
              </w:r>
            </w:del>
          </w:p>
        </w:tc>
        <w:tc>
          <w:tcPr>
            <w:tcW w:w="1593" w:type="dxa"/>
          </w:tcPr>
          <w:p w14:paraId="3DBCF348" w14:textId="4943E8B9" w:rsidR="007764D1" w:rsidRPr="00A23238" w:rsidDel="00F432D0" w:rsidRDefault="007764D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804" w:author="Microsoft Office User" w:date="2023-06-05T20:05:00Z"/>
              </w:rPr>
              <w:pPrChange w:id="3805"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806" w:author="Microsoft Office User" w:date="2023-06-05T20:05:00Z">
              <w:r w:rsidRPr="00A23238" w:rsidDel="00F432D0">
                <w:delText>Códigos de respuesta</w:delText>
              </w:r>
            </w:del>
          </w:p>
        </w:tc>
      </w:tr>
      <w:tr w:rsidR="007764D1" w:rsidRPr="00E50974" w:rsidDel="00F432D0" w14:paraId="4D67A6F5" w14:textId="443D63C9" w:rsidTr="00336679">
        <w:trPr>
          <w:cnfStyle w:val="000000100000" w:firstRow="0" w:lastRow="0" w:firstColumn="0" w:lastColumn="0" w:oddVBand="0" w:evenVBand="0" w:oddHBand="1" w:evenHBand="0" w:firstRowFirstColumn="0" w:firstRowLastColumn="0" w:lastRowFirstColumn="0" w:lastRowLastColumn="0"/>
          <w:trHeight w:val="759"/>
          <w:del w:id="3807"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08" w:type="dxa"/>
          </w:tcPr>
          <w:p w14:paraId="38758490" w14:textId="25663C97" w:rsidR="007764D1" w:rsidRPr="00A23238" w:rsidDel="00F432D0" w:rsidRDefault="007764D1">
            <w:pPr>
              <w:pStyle w:val="Prrafodelista"/>
              <w:numPr>
                <w:ilvl w:val="0"/>
                <w:numId w:val="20"/>
              </w:numPr>
              <w:rPr>
                <w:del w:id="3808" w:author="Microsoft Office User" w:date="2023-06-05T20:05:00Z"/>
              </w:rPr>
              <w:pPrChange w:id="3809" w:author="Microsoft Office User" w:date="2023-06-05T21:07:00Z">
                <w:pPr/>
              </w:pPrChange>
            </w:pPr>
            <w:del w:id="3810" w:author="Microsoft Office User" w:date="2023-06-05T20:05:00Z">
              <w:r w:rsidRPr="00A23238" w:rsidDel="00F432D0">
                <w:delText>GET</w:delText>
              </w:r>
            </w:del>
          </w:p>
        </w:tc>
        <w:tc>
          <w:tcPr>
            <w:tcW w:w="2394" w:type="dxa"/>
          </w:tcPr>
          <w:p w14:paraId="0F6B5A4A" w14:textId="55F47521" w:rsidR="007764D1" w:rsidRPr="00A23238"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811" w:author="Microsoft Office User" w:date="2023-06-05T20:05:00Z"/>
              </w:rPr>
              <w:pPrChange w:id="3812"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813" w:author="Microsoft Office User" w:date="2023-06-05T20:05:00Z">
              <w:r w:rsidRPr="00A23238" w:rsidDel="00F432D0">
                <w:delText>/empresas/id/ofertas/id</w:delText>
              </w:r>
            </w:del>
          </w:p>
        </w:tc>
        <w:tc>
          <w:tcPr>
            <w:tcW w:w="1257" w:type="dxa"/>
          </w:tcPr>
          <w:p w14:paraId="2473716C" w14:textId="58C55F4A" w:rsidR="007764D1" w:rsidRPr="00A23238"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814" w:author="Microsoft Office User" w:date="2023-06-05T20:05:00Z"/>
              </w:rPr>
              <w:pPrChange w:id="3815"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816" w:author="Microsoft Office User" w:date="2023-06-05T20:05:00Z">
              <w:r w:rsidRPr="00A23238" w:rsidDel="00F432D0">
                <w:delText>Se obtiene una oferta especifica de una empresa especifica</w:delText>
              </w:r>
            </w:del>
          </w:p>
        </w:tc>
        <w:tc>
          <w:tcPr>
            <w:tcW w:w="1254" w:type="dxa"/>
          </w:tcPr>
          <w:p w14:paraId="7BD2F9F9" w14:textId="4ADD5A28" w:rsidR="007764D1" w:rsidRPr="00A23238"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817" w:author="Microsoft Office User" w:date="2023-06-05T20:05:00Z"/>
              </w:rPr>
              <w:pPrChange w:id="3818"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819" w:author="Microsoft Office User" w:date="2023-06-05T20:05:00Z">
              <w:r w:rsidRPr="00A23238" w:rsidDel="00F432D0">
                <w:delText>JSON</w:delText>
              </w:r>
            </w:del>
          </w:p>
        </w:tc>
        <w:tc>
          <w:tcPr>
            <w:tcW w:w="1141" w:type="dxa"/>
          </w:tcPr>
          <w:p w14:paraId="67CCB912" w14:textId="28D88521" w:rsidR="007764D1" w:rsidRPr="00A23238"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820" w:author="Microsoft Office User" w:date="2023-06-05T20:05:00Z"/>
              </w:rPr>
              <w:pPrChange w:id="3821"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p>
        </w:tc>
        <w:tc>
          <w:tcPr>
            <w:tcW w:w="1593" w:type="dxa"/>
          </w:tcPr>
          <w:p w14:paraId="7C179680" w14:textId="36A1601E" w:rsidR="007764D1" w:rsidRPr="00E50974"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822" w:author="Microsoft Office User" w:date="2023-06-05T20:05:00Z"/>
                <w:rPrChange w:id="3823" w:author="Microsoft Office User" w:date="2023-06-05T20:50:00Z">
                  <w:rPr>
                    <w:del w:id="3824" w:author="Microsoft Office User" w:date="2023-06-05T20:05:00Z"/>
                    <w:lang w:val="en-US"/>
                  </w:rPr>
                </w:rPrChange>
              </w:rPr>
              <w:pPrChange w:id="3825"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826" w:author="Microsoft Office User" w:date="2023-06-05T20:05:00Z">
              <w:r w:rsidRPr="00E50974" w:rsidDel="00F432D0">
                <w:rPr>
                  <w:rPrChange w:id="3827" w:author="Microsoft Office User" w:date="2023-06-05T20:50:00Z">
                    <w:rPr>
                      <w:lang w:val="en-US"/>
                    </w:rPr>
                  </w:rPrChange>
                </w:rPr>
                <w:delText>200 – OK</w:delText>
              </w:r>
            </w:del>
          </w:p>
          <w:p w14:paraId="2FF5B41F" w14:textId="2C2E9B6E" w:rsidR="007764D1" w:rsidRPr="00E50974"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828" w:author="Microsoft Office User" w:date="2023-06-05T20:05:00Z"/>
                <w:rPrChange w:id="3829" w:author="Microsoft Office User" w:date="2023-06-05T20:50:00Z">
                  <w:rPr>
                    <w:del w:id="3830" w:author="Microsoft Office User" w:date="2023-06-05T20:05:00Z"/>
                    <w:lang w:val="en-US"/>
                  </w:rPr>
                </w:rPrChange>
              </w:rPr>
              <w:pPrChange w:id="3831"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832" w:author="Microsoft Office User" w:date="2023-06-05T20:05:00Z">
              <w:r w:rsidRPr="00E50974" w:rsidDel="00F432D0">
                <w:rPr>
                  <w:rPrChange w:id="3833" w:author="Microsoft Office User" w:date="2023-06-05T20:50:00Z">
                    <w:rPr>
                      <w:lang w:val="en-US"/>
                    </w:rPr>
                  </w:rPrChange>
                </w:rPr>
                <w:delText>404 – Not Found</w:delText>
              </w:r>
            </w:del>
          </w:p>
          <w:p w14:paraId="000BDA6A" w14:textId="091430B7" w:rsidR="007764D1" w:rsidRPr="00E50974"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834" w:author="Microsoft Office User" w:date="2023-06-05T20:05:00Z"/>
                <w:rPrChange w:id="3835" w:author="Microsoft Office User" w:date="2023-06-05T20:50:00Z">
                  <w:rPr>
                    <w:del w:id="3836" w:author="Microsoft Office User" w:date="2023-06-05T20:05:00Z"/>
                    <w:lang w:val="en-US"/>
                  </w:rPr>
                </w:rPrChange>
              </w:rPr>
              <w:pPrChange w:id="3837"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838" w:author="Microsoft Office User" w:date="2023-06-05T20:05:00Z">
              <w:r w:rsidRPr="00E50974" w:rsidDel="00F432D0">
                <w:rPr>
                  <w:rPrChange w:id="3839" w:author="Microsoft Office User" w:date="2023-06-05T20:50:00Z">
                    <w:rPr>
                      <w:lang w:val="en-US"/>
                    </w:rPr>
                  </w:rPrChange>
                </w:rPr>
                <w:delText>400 – Bad request</w:delText>
              </w:r>
            </w:del>
          </w:p>
          <w:p w14:paraId="7215E7B9" w14:textId="459A1C53" w:rsidR="007764D1" w:rsidRPr="00E50974"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840" w:author="Microsoft Office User" w:date="2023-06-05T20:05:00Z"/>
                <w:rPrChange w:id="3841" w:author="Microsoft Office User" w:date="2023-06-05T20:50:00Z">
                  <w:rPr>
                    <w:del w:id="3842" w:author="Microsoft Office User" w:date="2023-06-05T20:05:00Z"/>
                    <w:lang w:val="en-US"/>
                  </w:rPr>
                </w:rPrChange>
              </w:rPr>
              <w:pPrChange w:id="3843"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844" w:author="Microsoft Office User" w:date="2023-06-05T20:05:00Z">
              <w:r w:rsidRPr="00E50974" w:rsidDel="00F432D0">
                <w:rPr>
                  <w:rPrChange w:id="3845" w:author="Microsoft Office User" w:date="2023-06-05T20:50:00Z">
                    <w:rPr>
                      <w:lang w:val="en-US"/>
                    </w:rPr>
                  </w:rPrChange>
                </w:rPr>
                <w:delText>500 – Internal Server Error</w:delText>
              </w:r>
            </w:del>
          </w:p>
        </w:tc>
      </w:tr>
      <w:tr w:rsidR="007764D1" w:rsidRPr="00E50974" w:rsidDel="00F432D0" w14:paraId="7E4FC3E3" w14:textId="56759871" w:rsidTr="00336679">
        <w:trPr>
          <w:trHeight w:val="759"/>
          <w:del w:id="3846"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08" w:type="dxa"/>
          </w:tcPr>
          <w:p w14:paraId="1C7CDD7F" w14:textId="1BDE33E0" w:rsidR="007764D1" w:rsidRPr="00A23238" w:rsidDel="00F432D0" w:rsidRDefault="007764D1">
            <w:pPr>
              <w:pStyle w:val="Prrafodelista"/>
              <w:numPr>
                <w:ilvl w:val="0"/>
                <w:numId w:val="20"/>
              </w:numPr>
              <w:rPr>
                <w:del w:id="3847" w:author="Microsoft Office User" w:date="2023-06-05T20:05:00Z"/>
              </w:rPr>
              <w:pPrChange w:id="3848" w:author="Microsoft Office User" w:date="2023-06-05T21:07:00Z">
                <w:pPr/>
              </w:pPrChange>
            </w:pPr>
            <w:del w:id="3849" w:author="Microsoft Office User" w:date="2023-06-05T20:05:00Z">
              <w:r w:rsidRPr="00A23238" w:rsidDel="00F432D0">
                <w:delText>PUT</w:delText>
              </w:r>
            </w:del>
          </w:p>
        </w:tc>
        <w:tc>
          <w:tcPr>
            <w:tcW w:w="2394" w:type="dxa"/>
          </w:tcPr>
          <w:p w14:paraId="7D4A1877" w14:textId="550E7D67" w:rsidR="007764D1" w:rsidRPr="00A23238" w:rsidDel="00F432D0" w:rsidRDefault="007764D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850" w:author="Microsoft Office User" w:date="2023-06-05T20:05:00Z"/>
              </w:rPr>
              <w:pPrChange w:id="3851"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852" w:author="Microsoft Office User" w:date="2023-06-05T20:05:00Z">
              <w:r w:rsidRPr="00A23238" w:rsidDel="00F432D0">
                <w:delText>/empresas/id/ofertas/id</w:delText>
              </w:r>
            </w:del>
          </w:p>
        </w:tc>
        <w:tc>
          <w:tcPr>
            <w:tcW w:w="1257" w:type="dxa"/>
          </w:tcPr>
          <w:p w14:paraId="1E998A70" w14:textId="4C07472D" w:rsidR="007764D1" w:rsidRPr="00A23238" w:rsidDel="00F432D0" w:rsidRDefault="007764D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853" w:author="Microsoft Office User" w:date="2023-06-05T20:05:00Z"/>
              </w:rPr>
              <w:pPrChange w:id="3854" w:author="Microsoft Office User" w:date="2023-06-05T21:07:00Z">
                <w:pPr>
                  <w:jc w:val="left"/>
                  <w:cnfStyle w:val="000000000000" w:firstRow="0" w:lastRow="0" w:firstColumn="0" w:lastColumn="0" w:oddVBand="0" w:evenVBand="0" w:oddHBand="0" w:evenHBand="0" w:firstRowFirstColumn="0" w:firstRowLastColumn="0" w:lastRowFirstColumn="0" w:lastRowLastColumn="0"/>
                </w:pPr>
              </w:pPrChange>
            </w:pPr>
            <w:commentRangeStart w:id="3855"/>
            <w:commentRangeStart w:id="3856"/>
            <w:del w:id="3857" w:author="Microsoft Office User" w:date="2023-06-05T20:05:00Z">
              <w:r w:rsidDel="00F432D0">
                <w:delText xml:space="preserve">Modificación del campo de alumno asignado y del campo </w:delText>
              </w:r>
            </w:del>
            <w:del w:id="3858" w:author="Microsoft Office User" w:date="2023-05-06T18:45:00Z">
              <w:r w:rsidDel="00A67651">
                <w:delText>para verificar si la oferta esta asignada</w:delText>
              </w:r>
              <w:commentRangeEnd w:id="3855"/>
              <w:r w:rsidR="00355ED0" w:rsidDel="00A67651">
                <w:rPr>
                  <w:rStyle w:val="Refdecomentario"/>
                  <w:color w:val="auto"/>
                </w:rPr>
                <w:commentReference w:id="3855"/>
              </w:r>
              <w:commentRangeEnd w:id="3856"/>
              <w:r w:rsidR="005669FA" w:rsidDel="00A67651">
                <w:rPr>
                  <w:rStyle w:val="Refdecomentario"/>
                  <w:color w:val="auto"/>
                </w:rPr>
                <w:commentReference w:id="3856"/>
              </w:r>
            </w:del>
          </w:p>
        </w:tc>
        <w:tc>
          <w:tcPr>
            <w:tcW w:w="1254" w:type="dxa"/>
          </w:tcPr>
          <w:p w14:paraId="0360B23F" w14:textId="6598E673" w:rsidR="007764D1" w:rsidRPr="00A23238" w:rsidDel="00F432D0" w:rsidRDefault="007764D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859" w:author="Microsoft Office User" w:date="2023-06-05T20:05:00Z"/>
              </w:rPr>
              <w:pPrChange w:id="3860"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861" w:author="Microsoft Office User" w:date="2023-06-05T20:05:00Z">
              <w:r w:rsidDel="00F432D0">
                <w:delText>JSON</w:delText>
              </w:r>
            </w:del>
          </w:p>
        </w:tc>
        <w:tc>
          <w:tcPr>
            <w:tcW w:w="1141" w:type="dxa"/>
          </w:tcPr>
          <w:p w14:paraId="2FA2E046" w14:textId="30D64A5C" w:rsidR="007764D1" w:rsidRPr="00A23238" w:rsidDel="00F432D0" w:rsidRDefault="007764D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862" w:author="Microsoft Office User" w:date="2023-06-05T20:05:00Z"/>
              </w:rPr>
              <w:pPrChange w:id="3863"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864" w:author="Microsoft Office User" w:date="2023-06-05T20:05:00Z">
              <w:r w:rsidDel="00F432D0">
                <w:delText>Atributo alumno y asignado de una oferta</w:delText>
              </w:r>
            </w:del>
          </w:p>
        </w:tc>
        <w:tc>
          <w:tcPr>
            <w:tcW w:w="1593" w:type="dxa"/>
          </w:tcPr>
          <w:p w14:paraId="52D60E7F" w14:textId="2900C239" w:rsidR="007764D1" w:rsidRPr="00E50974" w:rsidDel="00F432D0" w:rsidRDefault="007764D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865" w:author="Microsoft Office User" w:date="2023-06-05T20:05:00Z"/>
                <w:rPrChange w:id="3866" w:author="Microsoft Office User" w:date="2023-06-05T20:50:00Z">
                  <w:rPr>
                    <w:del w:id="3867" w:author="Microsoft Office User" w:date="2023-06-05T20:05:00Z"/>
                    <w:lang w:val="en-US"/>
                  </w:rPr>
                </w:rPrChange>
              </w:rPr>
              <w:pPrChange w:id="3868"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869" w:author="Microsoft Office User" w:date="2023-06-05T20:05:00Z">
              <w:r w:rsidRPr="00E50974" w:rsidDel="00F432D0">
                <w:rPr>
                  <w:rPrChange w:id="3870" w:author="Microsoft Office User" w:date="2023-06-05T20:50:00Z">
                    <w:rPr>
                      <w:lang w:val="en-US"/>
                    </w:rPr>
                  </w:rPrChange>
                </w:rPr>
                <w:delText>200 – OK</w:delText>
              </w:r>
            </w:del>
          </w:p>
          <w:p w14:paraId="78F6F81F" w14:textId="1B4CCCA8" w:rsidR="007764D1" w:rsidRPr="00E50974" w:rsidDel="00F432D0" w:rsidRDefault="007764D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871" w:author="Microsoft Office User" w:date="2023-06-05T20:05:00Z"/>
                <w:rPrChange w:id="3872" w:author="Microsoft Office User" w:date="2023-06-05T20:50:00Z">
                  <w:rPr>
                    <w:del w:id="3873" w:author="Microsoft Office User" w:date="2023-06-05T20:05:00Z"/>
                    <w:lang w:val="en-US"/>
                  </w:rPr>
                </w:rPrChange>
              </w:rPr>
              <w:pPrChange w:id="3874"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875" w:author="Microsoft Office User" w:date="2023-06-05T20:05:00Z">
              <w:r w:rsidRPr="00E50974" w:rsidDel="00F432D0">
                <w:rPr>
                  <w:rPrChange w:id="3876" w:author="Microsoft Office User" w:date="2023-06-05T20:50:00Z">
                    <w:rPr>
                      <w:lang w:val="en-US"/>
                    </w:rPr>
                  </w:rPrChange>
                </w:rPr>
                <w:delText>404 – Not Found</w:delText>
              </w:r>
            </w:del>
          </w:p>
          <w:p w14:paraId="3599C33C" w14:textId="70FEAB60" w:rsidR="007764D1" w:rsidRPr="00E50974" w:rsidDel="00F432D0" w:rsidRDefault="007764D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877" w:author="Microsoft Office User" w:date="2023-06-05T20:05:00Z"/>
                <w:rPrChange w:id="3878" w:author="Microsoft Office User" w:date="2023-06-05T20:50:00Z">
                  <w:rPr>
                    <w:del w:id="3879" w:author="Microsoft Office User" w:date="2023-06-05T20:05:00Z"/>
                    <w:lang w:val="en-US"/>
                  </w:rPr>
                </w:rPrChange>
              </w:rPr>
              <w:pPrChange w:id="3880"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881" w:author="Microsoft Office User" w:date="2023-06-05T20:05:00Z">
              <w:r w:rsidRPr="00E50974" w:rsidDel="00F432D0">
                <w:rPr>
                  <w:rPrChange w:id="3882" w:author="Microsoft Office User" w:date="2023-06-05T20:50:00Z">
                    <w:rPr>
                      <w:lang w:val="en-US"/>
                    </w:rPr>
                  </w:rPrChange>
                </w:rPr>
                <w:delText>400 – Bad request</w:delText>
              </w:r>
            </w:del>
          </w:p>
          <w:p w14:paraId="678F44D0" w14:textId="5130C154" w:rsidR="007764D1" w:rsidRPr="00E50974" w:rsidDel="00F432D0" w:rsidRDefault="007764D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883" w:author="Microsoft Office User" w:date="2023-06-05T20:05:00Z"/>
                <w:rPrChange w:id="3884" w:author="Microsoft Office User" w:date="2023-06-05T20:50:00Z">
                  <w:rPr>
                    <w:del w:id="3885" w:author="Microsoft Office User" w:date="2023-06-05T20:05:00Z"/>
                    <w:lang w:val="en-US"/>
                  </w:rPr>
                </w:rPrChange>
              </w:rPr>
              <w:pPrChange w:id="3886"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887" w:author="Microsoft Office User" w:date="2023-06-05T20:05:00Z">
              <w:r w:rsidRPr="00E50974" w:rsidDel="00F432D0">
                <w:rPr>
                  <w:rPrChange w:id="3888" w:author="Microsoft Office User" w:date="2023-06-05T20:50:00Z">
                    <w:rPr>
                      <w:lang w:val="en-US"/>
                    </w:rPr>
                  </w:rPrChange>
                </w:rPr>
                <w:delText>500 – Internal</w:delText>
              </w:r>
            </w:del>
          </w:p>
        </w:tc>
      </w:tr>
      <w:tr w:rsidR="007764D1" w:rsidRPr="00A23238" w:rsidDel="00F432D0" w14:paraId="209042E8" w14:textId="3C842402" w:rsidTr="00336679">
        <w:trPr>
          <w:cnfStyle w:val="000000100000" w:firstRow="0" w:lastRow="0" w:firstColumn="0" w:lastColumn="0" w:oddVBand="0" w:evenVBand="0" w:oddHBand="1" w:evenHBand="0" w:firstRowFirstColumn="0" w:firstRowLastColumn="0" w:lastRowFirstColumn="0" w:lastRowLastColumn="0"/>
          <w:trHeight w:val="759"/>
          <w:del w:id="3889"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08" w:type="dxa"/>
          </w:tcPr>
          <w:p w14:paraId="551AE3FC" w14:textId="380BB57A" w:rsidR="007764D1" w:rsidRPr="00A23238" w:rsidDel="00F432D0" w:rsidRDefault="007764D1">
            <w:pPr>
              <w:pStyle w:val="Prrafodelista"/>
              <w:numPr>
                <w:ilvl w:val="0"/>
                <w:numId w:val="20"/>
              </w:numPr>
              <w:rPr>
                <w:del w:id="3890" w:author="Microsoft Office User" w:date="2023-06-05T20:05:00Z"/>
              </w:rPr>
              <w:pPrChange w:id="3891" w:author="Microsoft Office User" w:date="2023-06-05T21:07:00Z">
                <w:pPr/>
              </w:pPrChange>
            </w:pPr>
            <w:del w:id="3892" w:author="Microsoft Office User" w:date="2023-06-05T20:05:00Z">
              <w:r w:rsidDel="00F432D0">
                <w:delText xml:space="preserve">POST, </w:delText>
              </w:r>
              <w:r w:rsidRPr="00A23238" w:rsidDel="00F432D0">
                <w:delText>DELETE</w:delText>
              </w:r>
              <w:r w:rsidDel="00F432D0">
                <w:delText>, PATCH</w:delText>
              </w:r>
            </w:del>
          </w:p>
        </w:tc>
        <w:tc>
          <w:tcPr>
            <w:tcW w:w="2394" w:type="dxa"/>
          </w:tcPr>
          <w:p w14:paraId="03A91297" w14:textId="41C60D9B" w:rsidR="007764D1" w:rsidRPr="00A23238"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893" w:author="Microsoft Office User" w:date="2023-06-05T20:05:00Z"/>
              </w:rPr>
              <w:pPrChange w:id="3894"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895" w:author="Microsoft Office User" w:date="2023-06-05T20:05:00Z">
              <w:r w:rsidDel="00F432D0">
                <w:delText>-</w:delText>
              </w:r>
            </w:del>
          </w:p>
        </w:tc>
        <w:tc>
          <w:tcPr>
            <w:tcW w:w="1257" w:type="dxa"/>
          </w:tcPr>
          <w:p w14:paraId="083AEEBF" w14:textId="627E0E1F" w:rsidR="007764D1" w:rsidRPr="00A23238"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896" w:author="Microsoft Office User" w:date="2023-06-05T20:05:00Z"/>
              </w:rPr>
              <w:pPrChange w:id="3897"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898" w:author="Microsoft Office User" w:date="2023-06-05T20:05:00Z">
              <w:r w:rsidDel="00F432D0">
                <w:delText>-</w:delText>
              </w:r>
            </w:del>
          </w:p>
        </w:tc>
        <w:tc>
          <w:tcPr>
            <w:tcW w:w="1254" w:type="dxa"/>
          </w:tcPr>
          <w:p w14:paraId="57E5B83A" w14:textId="60F3B3D9" w:rsidR="007764D1" w:rsidRPr="00A23238"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899" w:author="Microsoft Office User" w:date="2023-06-05T20:05:00Z"/>
              </w:rPr>
              <w:pPrChange w:id="3900"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901" w:author="Microsoft Office User" w:date="2023-06-05T20:05:00Z">
              <w:r w:rsidDel="00F432D0">
                <w:delText>-</w:delText>
              </w:r>
            </w:del>
          </w:p>
        </w:tc>
        <w:tc>
          <w:tcPr>
            <w:tcW w:w="1141" w:type="dxa"/>
          </w:tcPr>
          <w:p w14:paraId="22D974AB" w14:textId="50A0CBCC" w:rsidR="007764D1" w:rsidRPr="00A23238"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902" w:author="Microsoft Office User" w:date="2023-06-05T20:05:00Z"/>
              </w:rPr>
              <w:pPrChange w:id="390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904" w:author="Microsoft Office User" w:date="2023-06-05T20:05:00Z">
              <w:r w:rsidRPr="00A23238" w:rsidDel="00F432D0">
                <w:delText>-</w:delText>
              </w:r>
            </w:del>
          </w:p>
        </w:tc>
        <w:tc>
          <w:tcPr>
            <w:tcW w:w="1593" w:type="dxa"/>
          </w:tcPr>
          <w:p w14:paraId="0B5D97AB" w14:textId="22CD640E" w:rsidR="007764D1" w:rsidRPr="00A23238"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905" w:author="Microsoft Office User" w:date="2023-06-05T20:05:00Z"/>
              </w:rPr>
              <w:pPrChange w:id="3906"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907" w:author="Microsoft Office User" w:date="2023-06-05T20:05:00Z">
              <w:r w:rsidRPr="00E50974" w:rsidDel="00F432D0">
                <w:rPr>
                  <w:rPrChange w:id="3908" w:author="Microsoft Office User" w:date="2023-06-05T20:50:00Z">
                    <w:rPr>
                      <w:lang w:val="en-US"/>
                    </w:rPr>
                  </w:rPrChange>
                </w:rPr>
                <w:delText xml:space="preserve"> </w:delText>
              </w:r>
              <w:r w:rsidRPr="00A23238" w:rsidDel="00F432D0">
                <w:delText>405 – Method not Allowed</w:delText>
              </w:r>
            </w:del>
          </w:p>
        </w:tc>
      </w:tr>
    </w:tbl>
    <w:p w14:paraId="350D105C" w14:textId="1EAA59E4" w:rsidR="00CD207F" w:rsidRPr="00CD207F" w:rsidDel="00F432D0" w:rsidRDefault="007764D1">
      <w:pPr>
        <w:pStyle w:val="Prrafodelista"/>
        <w:numPr>
          <w:ilvl w:val="0"/>
          <w:numId w:val="20"/>
        </w:numPr>
        <w:rPr>
          <w:del w:id="3909" w:author="Microsoft Office User" w:date="2023-06-05T20:05:00Z"/>
          <w:color w:val="44546A" w:themeColor="text2"/>
          <w:sz w:val="22"/>
          <w:szCs w:val="20"/>
          <w:rPrChange w:id="3910" w:author="Microsoft Office User" w:date="2023-05-21T11:39:00Z">
            <w:rPr>
              <w:del w:id="3911" w:author="Microsoft Office User" w:date="2023-06-05T20:05:00Z"/>
              <w:i/>
              <w:iCs/>
            </w:rPr>
          </w:rPrChange>
        </w:rPr>
        <w:pPrChange w:id="3912" w:author="Microsoft Office User" w:date="2023-06-05T21:07:00Z">
          <w:pPr>
            <w:ind w:left="993"/>
            <w:jc w:val="center"/>
          </w:pPr>
        </w:pPrChange>
      </w:pPr>
      <w:del w:id="3913" w:author="Microsoft Office User" w:date="2023-05-21T11:39:00Z">
        <w:r w:rsidRPr="00A23238" w:rsidDel="00CD207F">
          <w:rPr>
            <w:i/>
            <w:iCs/>
          </w:rPr>
          <w:delText xml:space="preserve">Tabla </w:delText>
        </w:r>
      </w:del>
      <w:del w:id="3914" w:author="Microsoft Office User" w:date="2023-04-22T18:07:00Z">
        <w:r w:rsidR="00AC7A51" w:rsidDel="00784D70">
          <w:rPr>
            <w:i/>
            <w:iCs/>
          </w:rPr>
          <w:delText>8</w:delText>
        </w:r>
      </w:del>
      <w:del w:id="3915" w:author="Microsoft Office User" w:date="2023-05-21T11:39:00Z">
        <w:r w:rsidRPr="00A23238" w:rsidDel="00CD207F">
          <w:rPr>
            <w:i/>
            <w:iCs/>
          </w:rPr>
          <w:delText>: Recurso /empresas/id/oferta</w:delText>
        </w:r>
        <w:r w:rsidDel="00CD207F">
          <w:rPr>
            <w:i/>
            <w:iCs/>
          </w:rPr>
          <w:delText>s/id</w:delText>
        </w:r>
      </w:del>
    </w:p>
    <w:p w14:paraId="52BA26D7" w14:textId="51924000" w:rsidR="007764D1" w:rsidDel="00676568" w:rsidRDefault="007764D1">
      <w:pPr>
        <w:pStyle w:val="Prrafodelista"/>
        <w:numPr>
          <w:ilvl w:val="0"/>
          <w:numId w:val="20"/>
        </w:numPr>
        <w:rPr>
          <w:del w:id="3916" w:author="Microsoft Office User" w:date="2023-06-05T21:06:00Z"/>
          <w:i/>
          <w:iCs/>
        </w:rPr>
        <w:pPrChange w:id="3917" w:author="Microsoft Office User" w:date="2023-06-05T21:07:00Z">
          <w:pPr>
            <w:ind w:left="1276"/>
            <w:jc w:val="center"/>
          </w:pPr>
        </w:pPrChange>
      </w:pPr>
    </w:p>
    <w:tbl>
      <w:tblPr>
        <w:tblStyle w:val="Tablaconcuadrcula7concolores"/>
        <w:tblW w:w="8647" w:type="dxa"/>
        <w:tblInd w:w="-5" w:type="dxa"/>
        <w:tblLayout w:type="fixed"/>
        <w:tblLook w:val="04A0" w:firstRow="1" w:lastRow="0" w:firstColumn="1" w:lastColumn="0" w:noHBand="0" w:noVBand="1"/>
      </w:tblPr>
      <w:tblGrid>
        <w:gridCol w:w="1008"/>
        <w:gridCol w:w="2394"/>
        <w:gridCol w:w="1257"/>
        <w:gridCol w:w="1254"/>
        <w:gridCol w:w="1141"/>
        <w:gridCol w:w="1593"/>
        <w:tblGridChange w:id="3918">
          <w:tblGrid>
            <w:gridCol w:w="25"/>
            <w:gridCol w:w="983"/>
            <w:gridCol w:w="25"/>
            <w:gridCol w:w="2369"/>
            <w:gridCol w:w="25"/>
            <w:gridCol w:w="1232"/>
            <w:gridCol w:w="25"/>
            <w:gridCol w:w="1229"/>
            <w:gridCol w:w="25"/>
            <w:gridCol w:w="1116"/>
            <w:gridCol w:w="25"/>
            <w:gridCol w:w="1568"/>
            <w:gridCol w:w="25"/>
          </w:tblGrid>
        </w:tblGridChange>
      </w:tblGrid>
      <w:tr w:rsidR="00520411" w:rsidRPr="00A23238" w:rsidDel="00D53247" w14:paraId="7E09E41F" w14:textId="77777777" w:rsidTr="00676568">
        <w:trPr>
          <w:cnfStyle w:val="100000000000" w:firstRow="1" w:lastRow="0" w:firstColumn="0" w:lastColumn="0" w:oddVBand="0" w:evenVBand="0" w:oddHBand="0" w:evenHBand="0" w:firstRowFirstColumn="0" w:firstRowLastColumn="0" w:lastRowFirstColumn="0" w:lastRowLastColumn="0"/>
          <w:trHeight w:val="759"/>
          <w:del w:id="3919" w:author="Microsoft Office User" w:date="2023-06-05T21:04:00Z"/>
        </w:trPr>
        <w:tc>
          <w:tcPr>
            <w:cnfStyle w:val="001000000100" w:firstRow="0" w:lastRow="0" w:firstColumn="1" w:lastColumn="0" w:oddVBand="0" w:evenVBand="0" w:oddHBand="0" w:evenHBand="0" w:firstRowFirstColumn="1" w:firstRowLastColumn="0" w:lastRowFirstColumn="0" w:lastRowLastColumn="0"/>
            <w:tcW w:w="1008" w:type="dxa"/>
          </w:tcPr>
          <w:p w14:paraId="00DE5305" w14:textId="51FA1968" w:rsidR="0001644B" w:rsidRPr="00A23238" w:rsidDel="00D53247" w:rsidRDefault="0001644B">
            <w:pPr>
              <w:pStyle w:val="Prrafodelista"/>
              <w:numPr>
                <w:ilvl w:val="0"/>
                <w:numId w:val="20"/>
              </w:numPr>
              <w:rPr>
                <w:del w:id="3920" w:author="Microsoft Office User" w:date="2023-06-05T21:04:00Z"/>
              </w:rPr>
              <w:pPrChange w:id="3921" w:author="Microsoft Office User" w:date="2023-06-05T21:07:00Z">
                <w:pPr>
                  <w:jc w:val="center"/>
                </w:pPr>
              </w:pPrChange>
            </w:pPr>
            <w:del w:id="3922" w:author="Microsoft Office User" w:date="2023-06-05T21:04:00Z">
              <w:r w:rsidRPr="00A23238" w:rsidDel="00D53247">
                <w:delText>Método</w:delText>
              </w:r>
            </w:del>
          </w:p>
        </w:tc>
        <w:tc>
          <w:tcPr>
            <w:tcW w:w="2394" w:type="dxa"/>
          </w:tcPr>
          <w:p w14:paraId="6C239592" w14:textId="571BAA0B" w:rsidR="0001644B" w:rsidRPr="00A23238" w:rsidDel="00D53247" w:rsidRDefault="0001644B">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923" w:author="Microsoft Office User" w:date="2023-06-05T21:04:00Z"/>
              </w:rPr>
              <w:pPrChange w:id="3924"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925" w:author="Microsoft Office User" w:date="2023-06-05T21:04:00Z">
              <w:r w:rsidRPr="00A23238" w:rsidDel="00D53247">
                <w:delText>URI</w:delText>
              </w:r>
            </w:del>
          </w:p>
        </w:tc>
        <w:tc>
          <w:tcPr>
            <w:tcW w:w="1257" w:type="dxa"/>
          </w:tcPr>
          <w:p w14:paraId="2C2DE911" w14:textId="3EB369D7" w:rsidR="0001644B" w:rsidRPr="00A23238" w:rsidDel="00D53247" w:rsidRDefault="0001644B">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926" w:author="Microsoft Office User" w:date="2023-06-05T21:04:00Z"/>
              </w:rPr>
              <w:pPrChange w:id="3927"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928" w:author="Microsoft Office User" w:date="2023-06-05T21:04:00Z">
              <w:r w:rsidRPr="00A23238" w:rsidDel="00D53247">
                <w:delText>Utilidad</w:delText>
              </w:r>
            </w:del>
          </w:p>
        </w:tc>
        <w:tc>
          <w:tcPr>
            <w:tcW w:w="1254" w:type="dxa"/>
          </w:tcPr>
          <w:p w14:paraId="78530D42" w14:textId="2E709681" w:rsidR="0001644B" w:rsidRPr="00A23238" w:rsidDel="00D53247" w:rsidRDefault="0001644B">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929" w:author="Microsoft Office User" w:date="2023-06-05T21:04:00Z"/>
              </w:rPr>
              <w:pPrChange w:id="3930"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931" w:author="Microsoft Office User" w:date="2023-06-05T21:04:00Z">
              <w:r w:rsidRPr="00A23238" w:rsidDel="00D53247">
                <w:delText>Semántica</w:delText>
              </w:r>
            </w:del>
          </w:p>
        </w:tc>
        <w:tc>
          <w:tcPr>
            <w:tcW w:w="1141" w:type="dxa"/>
          </w:tcPr>
          <w:p w14:paraId="2530A63F" w14:textId="3BC4C795" w:rsidR="0001644B" w:rsidRPr="00A23238" w:rsidDel="00D53247" w:rsidRDefault="0001644B">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932" w:author="Microsoft Office User" w:date="2023-06-05T21:04:00Z"/>
              </w:rPr>
              <w:pPrChange w:id="3933"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934" w:author="Microsoft Office User" w:date="2023-06-05T21:04:00Z">
              <w:r w:rsidRPr="00A23238" w:rsidDel="00D53247">
                <w:delText>Cuerpo Solicitud</w:delText>
              </w:r>
            </w:del>
          </w:p>
        </w:tc>
        <w:tc>
          <w:tcPr>
            <w:tcW w:w="1593" w:type="dxa"/>
          </w:tcPr>
          <w:p w14:paraId="56668FBC" w14:textId="59B9FA4E" w:rsidR="0001644B" w:rsidRPr="00A23238" w:rsidDel="00D53247" w:rsidRDefault="0001644B">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935" w:author="Microsoft Office User" w:date="2023-06-05T21:04:00Z"/>
              </w:rPr>
              <w:pPrChange w:id="3936"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937" w:author="Microsoft Office User" w:date="2023-06-05T21:04:00Z">
              <w:r w:rsidRPr="00A23238" w:rsidDel="00D53247">
                <w:delText>Códigos de respuesta</w:delText>
              </w:r>
            </w:del>
          </w:p>
        </w:tc>
      </w:tr>
      <w:tr w:rsidR="00D53247" w:rsidRPr="0047007B" w:rsidDel="00D53247" w14:paraId="4E47C438" w14:textId="77777777" w:rsidTr="00676568">
        <w:trPr>
          <w:cnfStyle w:val="000000100000" w:firstRow="0" w:lastRow="0" w:firstColumn="0" w:lastColumn="0" w:oddVBand="0" w:evenVBand="0" w:oddHBand="1" w:evenHBand="0" w:firstRowFirstColumn="0" w:firstRowLastColumn="0" w:lastRowFirstColumn="0" w:lastRowLastColumn="0"/>
          <w:trHeight w:val="759"/>
          <w:del w:id="3938" w:author="Microsoft Office User" w:date="2023-06-05T21:04:00Z"/>
        </w:trPr>
        <w:tc>
          <w:tcPr>
            <w:cnfStyle w:val="001000000000" w:firstRow="0" w:lastRow="0" w:firstColumn="1" w:lastColumn="0" w:oddVBand="0" w:evenVBand="0" w:oddHBand="0" w:evenHBand="0" w:firstRowFirstColumn="0" w:firstRowLastColumn="0" w:lastRowFirstColumn="0" w:lastRowLastColumn="0"/>
            <w:tcW w:w="1008" w:type="dxa"/>
          </w:tcPr>
          <w:p w14:paraId="4EE82608" w14:textId="4CA12535" w:rsidR="0001644B" w:rsidRPr="00A23238" w:rsidDel="00D53247" w:rsidRDefault="0001644B">
            <w:pPr>
              <w:pStyle w:val="Prrafodelista"/>
              <w:numPr>
                <w:ilvl w:val="0"/>
                <w:numId w:val="20"/>
              </w:numPr>
              <w:rPr>
                <w:del w:id="3939" w:author="Microsoft Office User" w:date="2023-06-05T21:04:00Z"/>
              </w:rPr>
              <w:pPrChange w:id="3940" w:author="Microsoft Office User" w:date="2023-06-05T21:07:00Z">
                <w:pPr/>
              </w:pPrChange>
            </w:pPr>
            <w:del w:id="3941" w:author="Microsoft Office User" w:date="2023-06-05T21:04:00Z">
              <w:r w:rsidRPr="00A23238" w:rsidDel="00D53247">
                <w:delText>GET</w:delText>
              </w:r>
            </w:del>
          </w:p>
        </w:tc>
        <w:tc>
          <w:tcPr>
            <w:tcW w:w="2394" w:type="dxa"/>
          </w:tcPr>
          <w:p w14:paraId="3B07EEE7" w14:textId="106C56AB" w:rsidR="0001644B" w:rsidRPr="00A23238"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942" w:author="Microsoft Office User" w:date="2023-06-05T21:04:00Z"/>
              </w:rPr>
              <w:pPrChange w:id="394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944" w:author="Microsoft Office User" w:date="2023-06-05T21:04:00Z">
              <w:r w:rsidRPr="00A23238" w:rsidDel="00D53247">
                <w:delText>/</w:delText>
              </w:r>
              <w:r w:rsidDel="00D53247">
                <w:delText>ofertas</w:delText>
              </w:r>
            </w:del>
          </w:p>
        </w:tc>
        <w:tc>
          <w:tcPr>
            <w:tcW w:w="1257" w:type="dxa"/>
          </w:tcPr>
          <w:p w14:paraId="3A64E045" w14:textId="57690EA6" w:rsidR="0001644B" w:rsidRPr="00A23238"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945" w:author="Microsoft Office User" w:date="2023-06-05T21:04:00Z"/>
              </w:rPr>
              <w:pPrChange w:id="3946"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commentRangeStart w:id="3947"/>
            <w:del w:id="3948" w:author="Microsoft Office User" w:date="2023-06-05T21:04:00Z">
              <w:r w:rsidRPr="00A23238" w:rsidDel="00D53247">
                <w:delText xml:space="preserve">Se obtiene todos los atributos </w:delText>
              </w:r>
              <w:r w:rsidDel="00D53247">
                <w:delText>de todas las ofertas</w:delText>
              </w:r>
              <w:commentRangeEnd w:id="3947"/>
              <w:r w:rsidDel="00D53247">
                <w:rPr>
                  <w:rStyle w:val="Refdecomentario"/>
                  <w:color w:val="auto"/>
                </w:rPr>
                <w:commentReference w:id="3947"/>
              </w:r>
            </w:del>
          </w:p>
        </w:tc>
        <w:tc>
          <w:tcPr>
            <w:tcW w:w="1254" w:type="dxa"/>
          </w:tcPr>
          <w:p w14:paraId="4AFC946D" w14:textId="343AACDB" w:rsidR="0001644B" w:rsidRPr="00A23238"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949" w:author="Microsoft Office User" w:date="2023-06-05T21:04:00Z"/>
              </w:rPr>
              <w:pPrChange w:id="3950"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951" w:author="Microsoft Office User" w:date="2023-06-05T21:04:00Z">
              <w:r w:rsidRPr="00A23238" w:rsidDel="00D53247">
                <w:delText>JSON</w:delText>
              </w:r>
            </w:del>
          </w:p>
        </w:tc>
        <w:tc>
          <w:tcPr>
            <w:tcW w:w="1141" w:type="dxa"/>
          </w:tcPr>
          <w:p w14:paraId="56D6FFE0" w14:textId="4A061EB5" w:rsidR="0001644B" w:rsidRPr="00A23238"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952" w:author="Microsoft Office User" w:date="2023-06-05T21:04:00Z"/>
              </w:rPr>
              <w:pPrChange w:id="3953"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p>
        </w:tc>
        <w:tc>
          <w:tcPr>
            <w:tcW w:w="1593" w:type="dxa"/>
          </w:tcPr>
          <w:p w14:paraId="11230BE5" w14:textId="6AF1CEA4" w:rsidR="0001644B" w:rsidRPr="0047007B"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954" w:author="Microsoft Office User" w:date="2023-06-05T21:04:00Z"/>
                <w:rPrChange w:id="3955" w:author="Microsoft Office User" w:date="2023-06-05T21:09:00Z">
                  <w:rPr>
                    <w:del w:id="3956" w:author="Microsoft Office User" w:date="2023-06-05T21:04:00Z"/>
                    <w:lang w:val="en-US"/>
                  </w:rPr>
                </w:rPrChange>
              </w:rPr>
              <w:pPrChange w:id="3957"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958" w:author="Microsoft Office User" w:date="2023-06-05T21:04:00Z">
              <w:r w:rsidRPr="0047007B" w:rsidDel="00D53247">
                <w:rPr>
                  <w:rPrChange w:id="3959" w:author="Microsoft Office User" w:date="2023-06-05T21:09:00Z">
                    <w:rPr>
                      <w:lang w:val="en-US"/>
                    </w:rPr>
                  </w:rPrChange>
                </w:rPr>
                <w:delText>200 – OK</w:delText>
              </w:r>
            </w:del>
          </w:p>
          <w:p w14:paraId="088C09AA" w14:textId="3812EC2B" w:rsidR="0001644B" w:rsidRPr="0047007B"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960" w:author="Microsoft Office User" w:date="2023-06-05T21:04:00Z"/>
                <w:rPrChange w:id="3961" w:author="Microsoft Office User" w:date="2023-06-05T21:09:00Z">
                  <w:rPr>
                    <w:del w:id="3962" w:author="Microsoft Office User" w:date="2023-06-05T21:04:00Z"/>
                    <w:lang w:val="en-US"/>
                  </w:rPr>
                </w:rPrChange>
              </w:rPr>
              <w:pPrChange w:id="396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964" w:author="Microsoft Office User" w:date="2023-06-05T21:04:00Z">
              <w:r w:rsidRPr="0047007B" w:rsidDel="00D53247">
                <w:rPr>
                  <w:rPrChange w:id="3965" w:author="Microsoft Office User" w:date="2023-06-05T21:09:00Z">
                    <w:rPr>
                      <w:lang w:val="en-US"/>
                    </w:rPr>
                  </w:rPrChange>
                </w:rPr>
                <w:delText>404 – Not Found</w:delText>
              </w:r>
            </w:del>
          </w:p>
          <w:p w14:paraId="7F5B7E71" w14:textId="6106AF4A" w:rsidR="0001644B" w:rsidRPr="0047007B"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966" w:author="Microsoft Office User" w:date="2023-06-05T21:04:00Z"/>
                <w:rPrChange w:id="3967" w:author="Microsoft Office User" w:date="2023-06-05T21:09:00Z">
                  <w:rPr>
                    <w:del w:id="3968" w:author="Microsoft Office User" w:date="2023-06-05T21:04:00Z"/>
                    <w:lang w:val="en-US"/>
                  </w:rPr>
                </w:rPrChange>
              </w:rPr>
              <w:pPrChange w:id="3969"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970" w:author="Microsoft Office User" w:date="2023-06-05T21:04:00Z">
              <w:r w:rsidRPr="0047007B" w:rsidDel="00D53247">
                <w:rPr>
                  <w:rPrChange w:id="3971" w:author="Microsoft Office User" w:date="2023-06-05T21:09:00Z">
                    <w:rPr>
                      <w:lang w:val="en-US"/>
                    </w:rPr>
                  </w:rPrChange>
                </w:rPr>
                <w:delText>400 – Bad request</w:delText>
              </w:r>
            </w:del>
          </w:p>
          <w:p w14:paraId="740EC463" w14:textId="2F857B07" w:rsidR="0001644B" w:rsidRPr="0047007B"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972" w:author="Microsoft Office User" w:date="2023-06-05T21:04:00Z"/>
                <w:rPrChange w:id="3973" w:author="Microsoft Office User" w:date="2023-06-05T21:09:00Z">
                  <w:rPr>
                    <w:del w:id="3974" w:author="Microsoft Office User" w:date="2023-06-05T21:04:00Z"/>
                    <w:lang w:val="en-US"/>
                  </w:rPr>
                </w:rPrChange>
              </w:rPr>
              <w:pPrChange w:id="3975"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976" w:author="Microsoft Office User" w:date="2023-06-05T21:04:00Z">
              <w:r w:rsidRPr="0047007B" w:rsidDel="00D53247">
                <w:rPr>
                  <w:rPrChange w:id="3977" w:author="Microsoft Office User" w:date="2023-06-05T21:09:00Z">
                    <w:rPr>
                      <w:lang w:val="en-US"/>
                    </w:rPr>
                  </w:rPrChange>
                </w:rPr>
                <w:delText>500 – Internal Server Error</w:delText>
              </w:r>
            </w:del>
          </w:p>
        </w:tc>
      </w:tr>
      <w:tr w:rsidR="0001644B" w:rsidRPr="0047007B" w:rsidDel="00D53247" w14:paraId="09305E10" w14:textId="05B3F440" w:rsidTr="00676568">
        <w:tblPrEx>
          <w:tblW w:w="8647" w:type="dxa"/>
          <w:tblInd w:w="-5" w:type="dxa"/>
          <w:tblLayout w:type="fixed"/>
          <w:tblPrExChange w:id="3978" w:author="Microsoft Office User" w:date="2023-06-05T20:30:00Z">
            <w:tblPrEx>
              <w:tblW w:w="8647" w:type="dxa"/>
              <w:tblInd w:w="-5" w:type="dxa"/>
              <w:tblLayout w:type="fixed"/>
            </w:tblPrEx>
          </w:tblPrExChange>
        </w:tblPrEx>
        <w:trPr>
          <w:trHeight w:val="759"/>
          <w:del w:id="3979" w:author="Microsoft Office User" w:date="2023-06-05T21:04:00Z"/>
          <w:trPrChange w:id="3980" w:author="Microsoft Office User" w:date="2023-06-05T20:30:00Z">
            <w:trPr>
              <w:gridBefore w:val="1"/>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3981" w:author="Microsoft Office User" w:date="2023-06-05T20:30:00Z">
              <w:tcPr>
                <w:tcW w:w="1008" w:type="dxa"/>
                <w:gridSpan w:val="2"/>
              </w:tcPr>
            </w:tcPrChange>
          </w:tcPr>
          <w:p w14:paraId="554347C4" w14:textId="395ADE4A" w:rsidR="0001644B" w:rsidRPr="00A23238" w:rsidDel="00D53247" w:rsidRDefault="0001644B">
            <w:pPr>
              <w:pStyle w:val="Prrafodelista"/>
              <w:numPr>
                <w:ilvl w:val="0"/>
                <w:numId w:val="20"/>
              </w:numPr>
              <w:rPr>
                <w:del w:id="3982" w:author="Microsoft Office User" w:date="2023-06-05T21:04:00Z"/>
              </w:rPr>
              <w:pPrChange w:id="3983" w:author="Microsoft Office User" w:date="2023-06-05T21:07:00Z">
                <w:pPr/>
              </w:pPrChange>
            </w:pPr>
            <w:del w:id="3984" w:author="Microsoft Office User" w:date="2023-06-05T21:04:00Z">
              <w:r w:rsidDel="00D53247">
                <w:delText>GET</w:delText>
              </w:r>
            </w:del>
          </w:p>
        </w:tc>
        <w:tc>
          <w:tcPr>
            <w:tcW w:w="0" w:type="dxa"/>
            <w:tcPrChange w:id="3985" w:author="Microsoft Office User" w:date="2023-06-05T20:30:00Z">
              <w:tcPr>
                <w:tcW w:w="2394" w:type="dxa"/>
                <w:gridSpan w:val="2"/>
              </w:tcPr>
            </w:tcPrChange>
          </w:tcPr>
          <w:p w14:paraId="112520AB" w14:textId="41B5FD80" w:rsidR="0001644B" w:rsidRPr="00A23238"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986" w:author="Microsoft Office User" w:date="2023-06-05T21:04:00Z"/>
              </w:rPr>
              <w:pPrChange w:id="398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988" w:author="Microsoft Office User" w:date="2023-06-05T21:04:00Z">
              <w:r w:rsidDel="00D53247">
                <w:delText>/ofertas?estado=”SIN ASIGNAR”</w:delText>
              </w:r>
            </w:del>
          </w:p>
        </w:tc>
        <w:tc>
          <w:tcPr>
            <w:tcW w:w="0" w:type="dxa"/>
            <w:tcPrChange w:id="3989" w:author="Microsoft Office User" w:date="2023-06-05T20:30:00Z">
              <w:tcPr>
                <w:tcW w:w="1257" w:type="dxa"/>
                <w:gridSpan w:val="2"/>
              </w:tcPr>
            </w:tcPrChange>
          </w:tcPr>
          <w:p w14:paraId="5862FA44" w14:textId="3234A2ED" w:rsidR="0001644B" w:rsidRPr="00A23238"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990" w:author="Microsoft Office User" w:date="2023-06-05T21:04:00Z"/>
              </w:rPr>
              <w:pPrChange w:id="3991" w:author="Microsoft Office User" w:date="2023-06-05T21:07:00Z">
                <w:pPr>
                  <w:jc w:val="left"/>
                  <w:cnfStyle w:val="000000000000" w:firstRow="0" w:lastRow="0" w:firstColumn="0" w:lastColumn="0" w:oddVBand="0" w:evenVBand="0" w:oddHBand="0" w:evenHBand="0" w:firstRowFirstColumn="0" w:firstRowLastColumn="0" w:lastRowFirstColumn="0" w:lastRowLastColumn="0"/>
                </w:pPr>
              </w:pPrChange>
            </w:pPr>
            <w:commentRangeStart w:id="3992"/>
            <w:commentRangeStart w:id="3993"/>
            <w:del w:id="3994" w:author="Microsoft Office User" w:date="2023-06-05T21:04:00Z">
              <w:r w:rsidRPr="00A23238" w:rsidDel="00D53247">
                <w:delText xml:space="preserve">Se obtiene todos los </w:delText>
              </w:r>
              <w:commentRangeEnd w:id="3992"/>
              <w:r w:rsidDel="00D53247">
                <w:rPr>
                  <w:rStyle w:val="Refdecomentario"/>
                  <w:color w:val="auto"/>
                </w:rPr>
                <w:commentReference w:id="3992"/>
              </w:r>
              <w:commentRangeEnd w:id="3993"/>
              <w:r w:rsidR="005669FA" w:rsidDel="00D53247">
                <w:rPr>
                  <w:rStyle w:val="Refdecomentario"/>
                  <w:color w:val="auto"/>
                </w:rPr>
                <w:commentReference w:id="3993"/>
              </w:r>
              <w:r w:rsidRPr="00A23238" w:rsidDel="00D53247">
                <w:delText xml:space="preserve">atributos </w:delText>
              </w:r>
              <w:r w:rsidDel="00D53247">
                <w:delText>de las ofertas que están sin asignar.</w:delText>
              </w:r>
            </w:del>
          </w:p>
        </w:tc>
        <w:tc>
          <w:tcPr>
            <w:tcW w:w="0" w:type="dxa"/>
            <w:tcPrChange w:id="3995" w:author="Microsoft Office User" w:date="2023-06-05T20:30:00Z">
              <w:tcPr>
                <w:tcW w:w="1254" w:type="dxa"/>
                <w:gridSpan w:val="2"/>
              </w:tcPr>
            </w:tcPrChange>
          </w:tcPr>
          <w:p w14:paraId="6827DABE" w14:textId="4B89C5DF" w:rsidR="0001644B" w:rsidRPr="00A23238"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996" w:author="Microsoft Office User" w:date="2023-06-05T21:04:00Z"/>
              </w:rPr>
              <w:pPrChange w:id="399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998" w:author="Microsoft Office User" w:date="2023-06-05T21:04:00Z">
              <w:r w:rsidDel="00D53247">
                <w:delText>JSON</w:delText>
              </w:r>
            </w:del>
          </w:p>
        </w:tc>
        <w:tc>
          <w:tcPr>
            <w:tcW w:w="0" w:type="dxa"/>
            <w:tcPrChange w:id="3999" w:author="Microsoft Office User" w:date="2023-06-05T20:30:00Z">
              <w:tcPr>
                <w:tcW w:w="1141" w:type="dxa"/>
                <w:gridSpan w:val="2"/>
              </w:tcPr>
            </w:tcPrChange>
          </w:tcPr>
          <w:p w14:paraId="5BFF9545" w14:textId="5B126DF5" w:rsidR="0001644B" w:rsidRPr="00A23238"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4000" w:author="Microsoft Office User" w:date="2023-06-05T21:04:00Z"/>
              </w:rPr>
              <w:pPrChange w:id="4001"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4002" w:author="Microsoft Office User" w:date="2023-06-05T21:04:00Z">
              <w:r w:rsidDel="00D53247">
                <w:delText>-</w:delText>
              </w:r>
            </w:del>
          </w:p>
        </w:tc>
        <w:tc>
          <w:tcPr>
            <w:tcW w:w="0" w:type="dxa"/>
            <w:tcPrChange w:id="4003" w:author="Microsoft Office User" w:date="2023-06-05T20:30:00Z">
              <w:tcPr>
                <w:tcW w:w="1593" w:type="dxa"/>
                <w:gridSpan w:val="2"/>
              </w:tcPr>
            </w:tcPrChange>
          </w:tcPr>
          <w:p w14:paraId="4FE2791D" w14:textId="483C34E7" w:rsidR="0001644B" w:rsidRPr="0047007B"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4004" w:author="Microsoft Office User" w:date="2023-06-05T21:04:00Z"/>
                <w:rPrChange w:id="4005" w:author="Microsoft Office User" w:date="2023-06-05T21:09:00Z">
                  <w:rPr>
                    <w:del w:id="4006" w:author="Microsoft Office User" w:date="2023-06-05T21:04:00Z"/>
                    <w:lang w:val="en-US"/>
                  </w:rPr>
                </w:rPrChange>
              </w:rPr>
              <w:pPrChange w:id="4007" w:author="Microsoft Office User" w:date="2023-06-05T21:07:00Z">
                <w:pPr>
                  <w:jc w:val="left"/>
                  <w:cnfStyle w:val="000000000000" w:firstRow="0" w:lastRow="0" w:firstColumn="0" w:lastColumn="0" w:oddVBand="0" w:evenVBand="0" w:oddHBand="0" w:evenHBand="0" w:firstRowFirstColumn="0" w:firstRowLastColumn="0" w:lastRowFirstColumn="0" w:lastRowLastColumn="0"/>
                </w:pPr>
              </w:pPrChange>
            </w:pPr>
            <w:del w:id="4008" w:author="Microsoft Office User" w:date="2023-06-05T21:04:00Z">
              <w:r w:rsidRPr="0047007B" w:rsidDel="00D53247">
                <w:rPr>
                  <w:rPrChange w:id="4009" w:author="Microsoft Office User" w:date="2023-06-05T21:09:00Z">
                    <w:rPr>
                      <w:lang w:val="en-US"/>
                    </w:rPr>
                  </w:rPrChange>
                </w:rPr>
                <w:delText>200 – OK</w:delText>
              </w:r>
            </w:del>
          </w:p>
          <w:p w14:paraId="3E4D39F5" w14:textId="7BFA5BCF" w:rsidR="0001644B" w:rsidRPr="0047007B"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4010" w:author="Microsoft Office User" w:date="2023-06-05T21:04:00Z"/>
                <w:rPrChange w:id="4011" w:author="Microsoft Office User" w:date="2023-06-05T21:09:00Z">
                  <w:rPr>
                    <w:del w:id="4012" w:author="Microsoft Office User" w:date="2023-06-05T21:04:00Z"/>
                    <w:lang w:val="en-US"/>
                  </w:rPr>
                </w:rPrChange>
              </w:rPr>
              <w:pPrChange w:id="4013"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4014" w:author="Microsoft Office User" w:date="2023-06-05T21:04:00Z">
              <w:r w:rsidRPr="0047007B" w:rsidDel="00D53247">
                <w:rPr>
                  <w:rPrChange w:id="4015" w:author="Microsoft Office User" w:date="2023-06-05T21:09:00Z">
                    <w:rPr>
                      <w:lang w:val="en-US"/>
                    </w:rPr>
                  </w:rPrChange>
                </w:rPr>
                <w:delText>404 – Not Found</w:delText>
              </w:r>
            </w:del>
          </w:p>
          <w:p w14:paraId="33B53F7A" w14:textId="15A998F5" w:rsidR="0001644B" w:rsidRPr="0047007B"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4016" w:author="Microsoft Office User" w:date="2023-06-05T21:04:00Z"/>
                <w:rPrChange w:id="4017" w:author="Microsoft Office User" w:date="2023-06-05T21:09:00Z">
                  <w:rPr>
                    <w:del w:id="4018" w:author="Microsoft Office User" w:date="2023-06-05T21:04:00Z"/>
                    <w:lang w:val="en-US"/>
                  </w:rPr>
                </w:rPrChange>
              </w:rPr>
              <w:pPrChange w:id="4019" w:author="Microsoft Office User" w:date="2023-06-05T21:07:00Z">
                <w:pPr>
                  <w:jc w:val="left"/>
                  <w:cnfStyle w:val="000000000000" w:firstRow="0" w:lastRow="0" w:firstColumn="0" w:lastColumn="0" w:oddVBand="0" w:evenVBand="0" w:oddHBand="0" w:evenHBand="0" w:firstRowFirstColumn="0" w:firstRowLastColumn="0" w:lastRowFirstColumn="0" w:lastRowLastColumn="0"/>
                </w:pPr>
              </w:pPrChange>
            </w:pPr>
            <w:del w:id="4020" w:author="Microsoft Office User" w:date="2023-06-05T21:04:00Z">
              <w:r w:rsidRPr="0047007B" w:rsidDel="00D53247">
                <w:rPr>
                  <w:rPrChange w:id="4021" w:author="Microsoft Office User" w:date="2023-06-05T21:09:00Z">
                    <w:rPr>
                      <w:lang w:val="en-US"/>
                    </w:rPr>
                  </w:rPrChange>
                </w:rPr>
                <w:delText>400 – Bad Request</w:delText>
              </w:r>
            </w:del>
          </w:p>
          <w:p w14:paraId="781CF001" w14:textId="7206B0A7" w:rsidR="0001644B" w:rsidRPr="0047007B"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4022" w:author="Microsoft Office User" w:date="2023-06-05T21:04:00Z"/>
                <w:rPrChange w:id="4023" w:author="Microsoft Office User" w:date="2023-06-05T21:09:00Z">
                  <w:rPr>
                    <w:del w:id="4024" w:author="Microsoft Office User" w:date="2023-06-05T21:04:00Z"/>
                    <w:lang w:val="en-US"/>
                  </w:rPr>
                </w:rPrChange>
              </w:rPr>
              <w:pPrChange w:id="4025"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4026" w:author="Microsoft Office User" w:date="2023-06-05T21:04:00Z">
              <w:r w:rsidRPr="0047007B" w:rsidDel="00D53247">
                <w:rPr>
                  <w:rPrChange w:id="4027" w:author="Microsoft Office User" w:date="2023-06-05T21:09:00Z">
                    <w:rPr>
                      <w:lang w:val="en-US"/>
                    </w:rPr>
                  </w:rPrChange>
                </w:rPr>
                <w:delText>500 – Internal Server Error</w:delText>
              </w:r>
            </w:del>
          </w:p>
        </w:tc>
      </w:tr>
      <w:tr w:rsidR="00D53247" w:rsidRPr="0047007B" w:rsidDel="00D53247" w14:paraId="323F8750" w14:textId="77777777" w:rsidTr="00676568">
        <w:trPr>
          <w:cnfStyle w:val="000000100000" w:firstRow="0" w:lastRow="0" w:firstColumn="0" w:lastColumn="0" w:oddVBand="0" w:evenVBand="0" w:oddHBand="1" w:evenHBand="0" w:firstRowFirstColumn="0" w:firstRowLastColumn="0" w:lastRowFirstColumn="0" w:lastRowLastColumn="0"/>
          <w:trHeight w:val="759"/>
          <w:del w:id="4028" w:author="Microsoft Office User" w:date="2023-06-05T21:04:00Z"/>
        </w:trPr>
        <w:tc>
          <w:tcPr>
            <w:cnfStyle w:val="001000000000" w:firstRow="0" w:lastRow="0" w:firstColumn="1" w:lastColumn="0" w:oddVBand="0" w:evenVBand="0" w:oddHBand="0" w:evenHBand="0" w:firstRowFirstColumn="0" w:firstRowLastColumn="0" w:lastRowFirstColumn="0" w:lastRowLastColumn="0"/>
            <w:tcW w:w="1008" w:type="dxa"/>
          </w:tcPr>
          <w:p w14:paraId="1F8BF270" w14:textId="25248ACB" w:rsidR="0001644B" w:rsidDel="00D53247" w:rsidRDefault="0001644B">
            <w:pPr>
              <w:pStyle w:val="Prrafodelista"/>
              <w:numPr>
                <w:ilvl w:val="0"/>
                <w:numId w:val="20"/>
              </w:numPr>
              <w:rPr>
                <w:del w:id="4029" w:author="Microsoft Office User" w:date="2023-06-05T21:04:00Z"/>
              </w:rPr>
              <w:pPrChange w:id="4030" w:author="Microsoft Office User" w:date="2023-06-05T21:07:00Z">
                <w:pPr/>
              </w:pPrChange>
            </w:pPr>
            <w:del w:id="4031" w:author="Microsoft Office User" w:date="2023-06-05T21:04:00Z">
              <w:r w:rsidDel="00D53247">
                <w:delText>GET</w:delText>
              </w:r>
            </w:del>
          </w:p>
        </w:tc>
        <w:tc>
          <w:tcPr>
            <w:tcW w:w="2394" w:type="dxa"/>
          </w:tcPr>
          <w:p w14:paraId="56E07932" w14:textId="7BF721D7" w:rsidR="0001644B"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4032" w:author="Microsoft Office User" w:date="2023-06-05T21:04:00Z"/>
              </w:rPr>
              <w:pPrChange w:id="403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4034" w:author="Microsoft Office User" w:date="2023-06-05T21:04:00Z">
              <w:r w:rsidDel="00D53247">
                <w:delText>/ofertas?alumno=alumno_id</w:delText>
              </w:r>
            </w:del>
          </w:p>
        </w:tc>
        <w:tc>
          <w:tcPr>
            <w:tcW w:w="1257" w:type="dxa"/>
          </w:tcPr>
          <w:p w14:paraId="7C964A14" w14:textId="3E407A43" w:rsidR="0001644B" w:rsidRPr="00A23238"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4035" w:author="Microsoft Office User" w:date="2023-06-05T21:04:00Z"/>
              </w:rPr>
              <w:pPrChange w:id="4036"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4037" w:author="Microsoft Office User" w:date="2023-06-05T21:04:00Z">
              <w:r w:rsidRPr="00A23238" w:rsidDel="00D53247">
                <w:delText xml:space="preserve">Se obtiene </w:delText>
              </w:r>
              <w:r w:rsidDel="00D53247">
                <w:delText>la oferta asignada de un alumno especifico.</w:delText>
              </w:r>
            </w:del>
          </w:p>
        </w:tc>
        <w:tc>
          <w:tcPr>
            <w:tcW w:w="1254" w:type="dxa"/>
          </w:tcPr>
          <w:p w14:paraId="2CA4D615" w14:textId="57A6A320" w:rsidR="0001644B"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4038" w:author="Microsoft Office User" w:date="2023-06-05T21:04:00Z"/>
              </w:rPr>
              <w:pPrChange w:id="4039"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4040" w:author="Microsoft Office User" w:date="2023-06-05T21:04:00Z">
              <w:r w:rsidDel="00D53247">
                <w:delText>JSON</w:delText>
              </w:r>
            </w:del>
          </w:p>
        </w:tc>
        <w:tc>
          <w:tcPr>
            <w:tcW w:w="1141" w:type="dxa"/>
          </w:tcPr>
          <w:p w14:paraId="4AB59DFF" w14:textId="058B8363" w:rsidR="0001644B"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4041" w:author="Microsoft Office User" w:date="2023-06-05T21:04:00Z"/>
              </w:rPr>
              <w:pPrChange w:id="4042"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4043" w:author="Microsoft Office User" w:date="2023-06-05T21:04:00Z">
              <w:r w:rsidDel="00D53247">
                <w:delText>-</w:delText>
              </w:r>
            </w:del>
          </w:p>
        </w:tc>
        <w:tc>
          <w:tcPr>
            <w:tcW w:w="1593" w:type="dxa"/>
          </w:tcPr>
          <w:p w14:paraId="7AFB2DB0" w14:textId="40825267" w:rsidR="0001644B" w:rsidRPr="0047007B"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4044" w:author="Microsoft Office User" w:date="2023-06-05T21:04:00Z"/>
                <w:rPrChange w:id="4045" w:author="Microsoft Office User" w:date="2023-06-05T21:09:00Z">
                  <w:rPr>
                    <w:del w:id="4046" w:author="Microsoft Office User" w:date="2023-06-05T21:04:00Z"/>
                    <w:lang w:val="en-US"/>
                  </w:rPr>
                </w:rPrChange>
              </w:rPr>
              <w:pPrChange w:id="4047"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4048" w:author="Microsoft Office User" w:date="2023-06-05T21:04:00Z">
              <w:r w:rsidRPr="0047007B" w:rsidDel="00D53247">
                <w:rPr>
                  <w:rPrChange w:id="4049" w:author="Microsoft Office User" w:date="2023-06-05T21:09:00Z">
                    <w:rPr>
                      <w:lang w:val="en-US"/>
                    </w:rPr>
                  </w:rPrChange>
                </w:rPr>
                <w:delText>200 – OK</w:delText>
              </w:r>
            </w:del>
          </w:p>
          <w:p w14:paraId="1114AE5A" w14:textId="30D08B01" w:rsidR="0001644B" w:rsidRPr="0047007B"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4050" w:author="Microsoft Office User" w:date="2023-06-05T21:04:00Z"/>
                <w:rPrChange w:id="4051" w:author="Microsoft Office User" w:date="2023-06-05T21:09:00Z">
                  <w:rPr>
                    <w:del w:id="4052" w:author="Microsoft Office User" w:date="2023-06-05T21:04:00Z"/>
                    <w:lang w:val="en-US"/>
                  </w:rPr>
                </w:rPrChange>
              </w:rPr>
              <w:pPrChange w:id="405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4054" w:author="Microsoft Office User" w:date="2023-06-05T21:04:00Z">
              <w:r w:rsidRPr="0047007B" w:rsidDel="00D53247">
                <w:rPr>
                  <w:rPrChange w:id="4055" w:author="Microsoft Office User" w:date="2023-06-05T21:09:00Z">
                    <w:rPr>
                      <w:lang w:val="en-US"/>
                    </w:rPr>
                  </w:rPrChange>
                </w:rPr>
                <w:delText>404 – Not Found</w:delText>
              </w:r>
            </w:del>
          </w:p>
          <w:p w14:paraId="61717E72" w14:textId="5BA86561" w:rsidR="0001644B" w:rsidRPr="0047007B"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4056" w:author="Microsoft Office User" w:date="2023-06-05T21:04:00Z"/>
                <w:rPrChange w:id="4057" w:author="Microsoft Office User" w:date="2023-06-05T21:09:00Z">
                  <w:rPr>
                    <w:del w:id="4058" w:author="Microsoft Office User" w:date="2023-06-05T21:04:00Z"/>
                    <w:lang w:val="en-US"/>
                  </w:rPr>
                </w:rPrChange>
              </w:rPr>
              <w:pPrChange w:id="4059"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4060" w:author="Microsoft Office User" w:date="2023-06-05T21:04:00Z">
              <w:r w:rsidRPr="0047007B" w:rsidDel="00D53247">
                <w:rPr>
                  <w:rPrChange w:id="4061" w:author="Microsoft Office User" w:date="2023-06-05T21:09:00Z">
                    <w:rPr>
                      <w:lang w:val="en-US"/>
                    </w:rPr>
                  </w:rPrChange>
                </w:rPr>
                <w:delText>400 – Bad Request</w:delText>
              </w:r>
            </w:del>
          </w:p>
          <w:p w14:paraId="347B2C95" w14:textId="2E373E7E" w:rsidR="0001644B" w:rsidRPr="0047007B"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4062" w:author="Microsoft Office User" w:date="2023-06-05T21:04:00Z"/>
                <w:rPrChange w:id="4063" w:author="Microsoft Office User" w:date="2023-06-05T21:09:00Z">
                  <w:rPr>
                    <w:del w:id="4064" w:author="Microsoft Office User" w:date="2023-06-05T21:04:00Z"/>
                    <w:lang w:val="en-US"/>
                  </w:rPr>
                </w:rPrChange>
              </w:rPr>
              <w:pPrChange w:id="4065"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4066" w:author="Microsoft Office User" w:date="2023-06-05T21:04:00Z">
              <w:r w:rsidRPr="0047007B" w:rsidDel="00D53247">
                <w:rPr>
                  <w:rPrChange w:id="4067" w:author="Microsoft Office User" w:date="2023-06-05T21:09:00Z">
                    <w:rPr>
                      <w:lang w:val="en-US"/>
                    </w:rPr>
                  </w:rPrChange>
                </w:rPr>
                <w:delText>500 – Internal Server Error</w:delText>
              </w:r>
            </w:del>
          </w:p>
        </w:tc>
      </w:tr>
      <w:tr w:rsidR="0001644B" w:rsidRPr="00A23238" w:rsidDel="00D53247" w14:paraId="545252C4" w14:textId="01D29FD3" w:rsidTr="00676568">
        <w:tblPrEx>
          <w:tblW w:w="8647" w:type="dxa"/>
          <w:tblInd w:w="-5" w:type="dxa"/>
          <w:tblLayout w:type="fixed"/>
          <w:tblPrExChange w:id="4068" w:author="Microsoft Office User" w:date="2023-06-05T20:30:00Z">
            <w:tblPrEx>
              <w:tblW w:w="8647" w:type="dxa"/>
              <w:tblInd w:w="-5" w:type="dxa"/>
              <w:tblLayout w:type="fixed"/>
            </w:tblPrEx>
          </w:tblPrExChange>
        </w:tblPrEx>
        <w:trPr>
          <w:trHeight w:val="759"/>
          <w:del w:id="4069" w:author="Microsoft Office User" w:date="2023-06-05T21:04:00Z"/>
          <w:trPrChange w:id="4070" w:author="Microsoft Office User" w:date="2023-06-05T20:30:00Z">
            <w:trPr>
              <w:gridBefore w:val="1"/>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4071" w:author="Microsoft Office User" w:date="2023-06-05T20:30:00Z">
              <w:tcPr>
                <w:tcW w:w="1008" w:type="dxa"/>
                <w:gridSpan w:val="2"/>
              </w:tcPr>
            </w:tcPrChange>
          </w:tcPr>
          <w:p w14:paraId="1F953D7E" w14:textId="0CA95FAD" w:rsidR="0001644B" w:rsidRPr="00A23238" w:rsidDel="00D53247" w:rsidRDefault="0001644B">
            <w:pPr>
              <w:pStyle w:val="Prrafodelista"/>
              <w:numPr>
                <w:ilvl w:val="0"/>
                <w:numId w:val="20"/>
              </w:numPr>
              <w:rPr>
                <w:del w:id="4072" w:author="Microsoft Office User" w:date="2023-06-05T21:04:00Z"/>
              </w:rPr>
              <w:pPrChange w:id="4073" w:author="Microsoft Office User" w:date="2023-06-05T21:07:00Z">
                <w:pPr/>
              </w:pPrChange>
            </w:pPr>
            <w:del w:id="4074" w:author="Microsoft Office User" w:date="2023-06-05T21:04:00Z">
              <w:r w:rsidDel="00D53247">
                <w:delText xml:space="preserve">POST, </w:delText>
              </w:r>
              <w:r w:rsidRPr="00A23238" w:rsidDel="00D53247">
                <w:delText>DELETE</w:delText>
              </w:r>
              <w:r w:rsidDel="00D53247">
                <w:delText>, PATCH</w:delText>
              </w:r>
            </w:del>
          </w:p>
        </w:tc>
        <w:tc>
          <w:tcPr>
            <w:tcW w:w="0" w:type="dxa"/>
            <w:tcPrChange w:id="4075" w:author="Microsoft Office User" w:date="2023-06-05T20:30:00Z">
              <w:tcPr>
                <w:tcW w:w="2394" w:type="dxa"/>
                <w:gridSpan w:val="2"/>
              </w:tcPr>
            </w:tcPrChange>
          </w:tcPr>
          <w:p w14:paraId="3B64CEA9" w14:textId="12954698" w:rsidR="0001644B" w:rsidRPr="00A23238"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4076" w:author="Microsoft Office User" w:date="2023-06-05T21:04:00Z"/>
              </w:rPr>
              <w:pPrChange w:id="407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4078" w:author="Microsoft Office User" w:date="2023-06-05T21:04:00Z">
              <w:r w:rsidDel="00D53247">
                <w:delText>-</w:delText>
              </w:r>
            </w:del>
          </w:p>
        </w:tc>
        <w:tc>
          <w:tcPr>
            <w:tcW w:w="0" w:type="dxa"/>
            <w:tcPrChange w:id="4079" w:author="Microsoft Office User" w:date="2023-06-05T20:30:00Z">
              <w:tcPr>
                <w:tcW w:w="1257" w:type="dxa"/>
                <w:gridSpan w:val="2"/>
              </w:tcPr>
            </w:tcPrChange>
          </w:tcPr>
          <w:p w14:paraId="2558F29A" w14:textId="401FF0D0" w:rsidR="0001644B" w:rsidRPr="00A23238"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4080" w:author="Microsoft Office User" w:date="2023-06-05T21:04:00Z"/>
              </w:rPr>
              <w:pPrChange w:id="4081"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4082" w:author="Microsoft Office User" w:date="2023-06-05T21:04:00Z">
              <w:r w:rsidDel="00D53247">
                <w:delText>-</w:delText>
              </w:r>
            </w:del>
          </w:p>
        </w:tc>
        <w:tc>
          <w:tcPr>
            <w:tcW w:w="0" w:type="dxa"/>
            <w:tcPrChange w:id="4083" w:author="Microsoft Office User" w:date="2023-06-05T20:30:00Z">
              <w:tcPr>
                <w:tcW w:w="1254" w:type="dxa"/>
                <w:gridSpan w:val="2"/>
              </w:tcPr>
            </w:tcPrChange>
          </w:tcPr>
          <w:p w14:paraId="605FC32D" w14:textId="7E5276A6" w:rsidR="0001644B" w:rsidRPr="00A23238"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4084" w:author="Microsoft Office User" w:date="2023-06-05T21:04:00Z"/>
              </w:rPr>
              <w:pPrChange w:id="4085"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4086" w:author="Microsoft Office User" w:date="2023-06-05T21:04:00Z">
              <w:r w:rsidDel="00D53247">
                <w:delText>-</w:delText>
              </w:r>
            </w:del>
          </w:p>
        </w:tc>
        <w:tc>
          <w:tcPr>
            <w:tcW w:w="0" w:type="dxa"/>
            <w:tcPrChange w:id="4087" w:author="Microsoft Office User" w:date="2023-06-05T20:30:00Z">
              <w:tcPr>
                <w:tcW w:w="1141" w:type="dxa"/>
                <w:gridSpan w:val="2"/>
              </w:tcPr>
            </w:tcPrChange>
          </w:tcPr>
          <w:p w14:paraId="54CF8F41" w14:textId="3163EE86" w:rsidR="0001644B" w:rsidRPr="00A23238"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4088" w:author="Microsoft Office User" w:date="2023-06-05T21:04:00Z"/>
              </w:rPr>
              <w:pPrChange w:id="4089"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4090" w:author="Microsoft Office User" w:date="2023-06-05T21:04:00Z">
              <w:r w:rsidRPr="00A23238" w:rsidDel="00D53247">
                <w:delText>-</w:delText>
              </w:r>
            </w:del>
          </w:p>
        </w:tc>
        <w:tc>
          <w:tcPr>
            <w:tcW w:w="0" w:type="dxa"/>
            <w:tcPrChange w:id="4091" w:author="Microsoft Office User" w:date="2023-06-05T20:30:00Z">
              <w:tcPr>
                <w:tcW w:w="1593" w:type="dxa"/>
                <w:gridSpan w:val="2"/>
              </w:tcPr>
            </w:tcPrChange>
          </w:tcPr>
          <w:p w14:paraId="39B79EC2" w14:textId="2C6A3727" w:rsidR="0001644B" w:rsidRPr="00A23238"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4092" w:author="Microsoft Office User" w:date="2023-06-05T21:04:00Z"/>
              </w:rPr>
              <w:pPrChange w:id="4093"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4094" w:author="Microsoft Office User" w:date="2023-06-05T21:04:00Z">
              <w:r w:rsidRPr="0047007B" w:rsidDel="00D53247">
                <w:rPr>
                  <w:rPrChange w:id="4095" w:author="Microsoft Office User" w:date="2023-06-05T21:09:00Z">
                    <w:rPr>
                      <w:lang w:val="en-US"/>
                    </w:rPr>
                  </w:rPrChange>
                </w:rPr>
                <w:delText xml:space="preserve"> </w:delText>
              </w:r>
              <w:r w:rsidRPr="00A23238" w:rsidDel="00D53247">
                <w:delText>405 – Method not Allowed</w:delText>
              </w:r>
            </w:del>
          </w:p>
        </w:tc>
      </w:tr>
    </w:tbl>
    <w:p w14:paraId="666CF919" w14:textId="7FD79A1B" w:rsidR="00EA1B51" w:rsidRPr="00676568" w:rsidDel="006075EF" w:rsidRDefault="0001644B">
      <w:pPr>
        <w:rPr>
          <w:del w:id="4096" w:author="Microsoft Office User" w:date="2023-06-05T20:09:00Z"/>
          <w:color w:val="44546A" w:themeColor="text2"/>
          <w:sz w:val="22"/>
          <w:szCs w:val="20"/>
          <w:rPrChange w:id="4097" w:author="Microsoft Office User" w:date="2023-06-05T21:07:00Z">
            <w:rPr>
              <w:del w:id="4098" w:author="Microsoft Office User" w:date="2023-06-05T20:09:00Z"/>
              <w:i/>
              <w:iCs/>
            </w:rPr>
          </w:rPrChange>
        </w:rPr>
        <w:pPrChange w:id="4099" w:author="Microsoft Office User" w:date="2023-06-05T21:07:00Z">
          <w:pPr>
            <w:ind w:left="993"/>
            <w:jc w:val="center"/>
          </w:pPr>
        </w:pPrChange>
      </w:pPr>
      <w:del w:id="4100" w:author="Microsoft Office User" w:date="2023-05-21T11:40:00Z">
        <w:r w:rsidRPr="00676568" w:rsidDel="00EA1B51">
          <w:rPr>
            <w:i/>
            <w:iCs/>
            <w:rPrChange w:id="4101" w:author="Microsoft Office User" w:date="2023-06-05T21:07:00Z">
              <w:rPr/>
            </w:rPrChange>
          </w:rPr>
          <w:delText>Tabla</w:delText>
        </w:r>
      </w:del>
      <w:del w:id="4102" w:author="Microsoft Office User" w:date="2023-04-22T18:07:00Z">
        <w:r w:rsidRPr="00676568" w:rsidDel="00784D70">
          <w:rPr>
            <w:i/>
            <w:iCs/>
            <w:rPrChange w:id="4103" w:author="Microsoft Office User" w:date="2023-06-05T21:07:00Z">
              <w:rPr/>
            </w:rPrChange>
          </w:rPr>
          <w:delText xml:space="preserve"> 9</w:delText>
        </w:r>
      </w:del>
      <w:del w:id="4104" w:author="Microsoft Office User" w:date="2023-05-21T11:40:00Z">
        <w:r w:rsidRPr="00676568" w:rsidDel="00EA1B51">
          <w:rPr>
            <w:i/>
            <w:iCs/>
            <w:rPrChange w:id="4105" w:author="Microsoft Office User" w:date="2023-06-05T21:07:00Z">
              <w:rPr/>
            </w:rPrChange>
          </w:rPr>
          <w:delText>: Recurso /ofertas</w:delText>
        </w:r>
      </w:del>
    </w:p>
    <w:p w14:paraId="0289127D" w14:textId="77777777" w:rsidR="007764D1" w:rsidRPr="00A23238" w:rsidRDefault="007764D1">
      <w:pPr>
        <w:pPrChange w:id="4106" w:author="Microsoft Office User" w:date="2023-06-05T21:07:00Z">
          <w:pPr>
            <w:ind w:left="993"/>
            <w:jc w:val="center"/>
          </w:pPr>
        </w:pPrChange>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rsidDel="00F432D0" w14:paraId="5B4E90C9" w14:textId="1BE91F59" w:rsidTr="00336679">
        <w:trPr>
          <w:cnfStyle w:val="100000000000" w:firstRow="1" w:lastRow="0" w:firstColumn="0" w:lastColumn="0" w:oddVBand="0" w:evenVBand="0" w:oddHBand="0" w:evenHBand="0" w:firstRowFirstColumn="0" w:firstRowLastColumn="0" w:lastRowFirstColumn="0" w:lastRowLastColumn="0"/>
          <w:trHeight w:val="759"/>
          <w:del w:id="4107" w:author="Microsoft Office User" w:date="2023-06-05T20:03:00Z"/>
        </w:trPr>
        <w:tc>
          <w:tcPr>
            <w:cnfStyle w:val="001000000100" w:firstRow="0" w:lastRow="0" w:firstColumn="1" w:lastColumn="0" w:oddVBand="0" w:evenVBand="0" w:oddHBand="0" w:evenHBand="0" w:firstRowFirstColumn="1" w:firstRowLastColumn="0" w:lastRowFirstColumn="0" w:lastRowLastColumn="0"/>
            <w:tcW w:w="1008" w:type="dxa"/>
          </w:tcPr>
          <w:p w14:paraId="1BA8195E" w14:textId="3A386BB5" w:rsidR="007764D1" w:rsidRPr="00A23238" w:rsidDel="00F432D0" w:rsidRDefault="007764D1" w:rsidP="00336679">
            <w:pPr>
              <w:jc w:val="center"/>
              <w:rPr>
                <w:del w:id="4108" w:author="Microsoft Office User" w:date="2023-06-05T20:03:00Z"/>
              </w:rPr>
            </w:pPr>
            <w:del w:id="4109" w:author="Microsoft Office User" w:date="2023-06-05T20:03:00Z">
              <w:r w:rsidRPr="00A23238" w:rsidDel="00F432D0">
                <w:delText>Método</w:delText>
              </w:r>
              <w:bookmarkStart w:id="4110" w:name="_Toc136889371"/>
              <w:bookmarkEnd w:id="4110"/>
            </w:del>
          </w:p>
        </w:tc>
        <w:tc>
          <w:tcPr>
            <w:tcW w:w="2394" w:type="dxa"/>
          </w:tcPr>
          <w:p w14:paraId="1AE1FA20" w14:textId="160D3D62" w:rsidR="007764D1" w:rsidRPr="00A23238" w:rsidDel="00F432D0" w:rsidRDefault="007764D1" w:rsidP="00336679">
            <w:pPr>
              <w:jc w:val="center"/>
              <w:cnfStyle w:val="100000000000" w:firstRow="1" w:lastRow="0" w:firstColumn="0" w:lastColumn="0" w:oddVBand="0" w:evenVBand="0" w:oddHBand="0" w:evenHBand="0" w:firstRowFirstColumn="0" w:firstRowLastColumn="0" w:lastRowFirstColumn="0" w:lastRowLastColumn="0"/>
              <w:rPr>
                <w:del w:id="4111" w:author="Microsoft Office User" w:date="2023-06-05T20:03:00Z"/>
              </w:rPr>
            </w:pPr>
            <w:del w:id="4112" w:author="Microsoft Office User" w:date="2023-06-05T20:03:00Z">
              <w:r w:rsidRPr="00A23238" w:rsidDel="00F432D0">
                <w:delText>URI</w:delText>
              </w:r>
              <w:bookmarkStart w:id="4113" w:name="_Toc136889372"/>
              <w:bookmarkEnd w:id="4113"/>
            </w:del>
          </w:p>
        </w:tc>
        <w:tc>
          <w:tcPr>
            <w:tcW w:w="1257" w:type="dxa"/>
          </w:tcPr>
          <w:p w14:paraId="6A456255" w14:textId="1DCC70D2" w:rsidR="007764D1" w:rsidRPr="00A23238" w:rsidDel="00F432D0" w:rsidRDefault="007764D1" w:rsidP="00336679">
            <w:pPr>
              <w:jc w:val="center"/>
              <w:cnfStyle w:val="100000000000" w:firstRow="1" w:lastRow="0" w:firstColumn="0" w:lastColumn="0" w:oddVBand="0" w:evenVBand="0" w:oddHBand="0" w:evenHBand="0" w:firstRowFirstColumn="0" w:firstRowLastColumn="0" w:lastRowFirstColumn="0" w:lastRowLastColumn="0"/>
              <w:rPr>
                <w:del w:id="4114" w:author="Microsoft Office User" w:date="2023-06-05T20:03:00Z"/>
              </w:rPr>
            </w:pPr>
            <w:del w:id="4115" w:author="Microsoft Office User" w:date="2023-06-05T20:03:00Z">
              <w:r w:rsidRPr="00A23238" w:rsidDel="00F432D0">
                <w:delText>Utilidad</w:delText>
              </w:r>
              <w:bookmarkStart w:id="4116" w:name="_Toc136889373"/>
              <w:bookmarkEnd w:id="4116"/>
            </w:del>
          </w:p>
        </w:tc>
        <w:tc>
          <w:tcPr>
            <w:tcW w:w="1254" w:type="dxa"/>
          </w:tcPr>
          <w:p w14:paraId="02DA4660" w14:textId="6E0231E8" w:rsidR="007764D1" w:rsidRPr="00A23238" w:rsidDel="00F432D0" w:rsidRDefault="007764D1" w:rsidP="00336679">
            <w:pPr>
              <w:jc w:val="center"/>
              <w:cnfStyle w:val="100000000000" w:firstRow="1" w:lastRow="0" w:firstColumn="0" w:lastColumn="0" w:oddVBand="0" w:evenVBand="0" w:oddHBand="0" w:evenHBand="0" w:firstRowFirstColumn="0" w:firstRowLastColumn="0" w:lastRowFirstColumn="0" w:lastRowLastColumn="0"/>
              <w:rPr>
                <w:del w:id="4117" w:author="Microsoft Office User" w:date="2023-06-05T20:03:00Z"/>
              </w:rPr>
            </w:pPr>
            <w:del w:id="4118" w:author="Microsoft Office User" w:date="2023-06-05T20:03:00Z">
              <w:r w:rsidRPr="00A23238" w:rsidDel="00F432D0">
                <w:delText>Semántica</w:delText>
              </w:r>
              <w:bookmarkStart w:id="4119" w:name="_Toc136889374"/>
              <w:bookmarkEnd w:id="4119"/>
            </w:del>
          </w:p>
        </w:tc>
        <w:tc>
          <w:tcPr>
            <w:tcW w:w="1141" w:type="dxa"/>
          </w:tcPr>
          <w:p w14:paraId="0ACA8F25" w14:textId="1BF07C68" w:rsidR="007764D1" w:rsidRPr="00A23238" w:rsidDel="00F432D0" w:rsidRDefault="007764D1" w:rsidP="00336679">
            <w:pPr>
              <w:jc w:val="center"/>
              <w:cnfStyle w:val="100000000000" w:firstRow="1" w:lastRow="0" w:firstColumn="0" w:lastColumn="0" w:oddVBand="0" w:evenVBand="0" w:oddHBand="0" w:evenHBand="0" w:firstRowFirstColumn="0" w:firstRowLastColumn="0" w:lastRowFirstColumn="0" w:lastRowLastColumn="0"/>
              <w:rPr>
                <w:del w:id="4120" w:author="Microsoft Office User" w:date="2023-06-05T20:03:00Z"/>
              </w:rPr>
            </w:pPr>
            <w:del w:id="4121" w:author="Microsoft Office User" w:date="2023-06-05T20:03:00Z">
              <w:r w:rsidRPr="00A23238" w:rsidDel="00F432D0">
                <w:delText>Cuerpo Solicitud</w:delText>
              </w:r>
              <w:bookmarkStart w:id="4122" w:name="_Toc136889375"/>
              <w:bookmarkEnd w:id="4122"/>
            </w:del>
          </w:p>
        </w:tc>
        <w:tc>
          <w:tcPr>
            <w:tcW w:w="1593" w:type="dxa"/>
          </w:tcPr>
          <w:p w14:paraId="17E22FC0" w14:textId="25FDFD3F" w:rsidR="007764D1" w:rsidRPr="00A23238" w:rsidDel="00F432D0" w:rsidRDefault="007764D1" w:rsidP="00336679">
            <w:pPr>
              <w:jc w:val="center"/>
              <w:cnfStyle w:val="100000000000" w:firstRow="1" w:lastRow="0" w:firstColumn="0" w:lastColumn="0" w:oddVBand="0" w:evenVBand="0" w:oddHBand="0" w:evenHBand="0" w:firstRowFirstColumn="0" w:firstRowLastColumn="0" w:lastRowFirstColumn="0" w:lastRowLastColumn="0"/>
              <w:rPr>
                <w:del w:id="4123" w:author="Microsoft Office User" w:date="2023-06-05T20:03:00Z"/>
              </w:rPr>
            </w:pPr>
            <w:del w:id="4124" w:author="Microsoft Office User" w:date="2023-06-05T20:03:00Z">
              <w:r w:rsidRPr="00A23238" w:rsidDel="00F432D0">
                <w:delText>Códigos de respuesta</w:delText>
              </w:r>
              <w:bookmarkStart w:id="4125" w:name="_Toc136889376"/>
              <w:bookmarkEnd w:id="4125"/>
            </w:del>
          </w:p>
        </w:tc>
        <w:bookmarkStart w:id="4126" w:name="_Toc136889377"/>
        <w:bookmarkEnd w:id="4126"/>
      </w:tr>
      <w:tr w:rsidR="007764D1" w:rsidRPr="0047007B" w:rsidDel="00F432D0" w14:paraId="1F87859C" w14:textId="1FE76BB0" w:rsidTr="00336679">
        <w:trPr>
          <w:cnfStyle w:val="000000100000" w:firstRow="0" w:lastRow="0" w:firstColumn="0" w:lastColumn="0" w:oddVBand="0" w:evenVBand="0" w:oddHBand="1" w:evenHBand="0" w:firstRowFirstColumn="0" w:firstRowLastColumn="0" w:lastRowFirstColumn="0" w:lastRowLastColumn="0"/>
          <w:trHeight w:val="759"/>
          <w:del w:id="4127" w:author="Microsoft Office User" w:date="2023-06-05T20:03:00Z"/>
        </w:trPr>
        <w:tc>
          <w:tcPr>
            <w:cnfStyle w:val="001000000000" w:firstRow="0" w:lastRow="0" w:firstColumn="1" w:lastColumn="0" w:oddVBand="0" w:evenVBand="0" w:oddHBand="0" w:evenHBand="0" w:firstRowFirstColumn="0" w:firstRowLastColumn="0" w:lastRowFirstColumn="0" w:lastRowLastColumn="0"/>
            <w:tcW w:w="1008" w:type="dxa"/>
          </w:tcPr>
          <w:p w14:paraId="70155AE0" w14:textId="7A13F9A6" w:rsidR="007764D1" w:rsidRPr="00A23238" w:rsidDel="00F432D0" w:rsidRDefault="007764D1" w:rsidP="007764D1">
            <w:pPr>
              <w:rPr>
                <w:del w:id="4128" w:author="Microsoft Office User" w:date="2023-06-05T20:03:00Z"/>
              </w:rPr>
            </w:pPr>
            <w:del w:id="4129" w:author="Microsoft Office User" w:date="2023-06-05T20:03:00Z">
              <w:r w:rsidRPr="00A23238" w:rsidDel="00F432D0">
                <w:delText>GET</w:delText>
              </w:r>
              <w:bookmarkStart w:id="4130" w:name="_Toc136889378"/>
              <w:bookmarkEnd w:id="4130"/>
            </w:del>
          </w:p>
        </w:tc>
        <w:tc>
          <w:tcPr>
            <w:tcW w:w="2394" w:type="dxa"/>
          </w:tcPr>
          <w:p w14:paraId="7E4C4273" w14:textId="76E28B2E" w:rsidR="007764D1" w:rsidRPr="00A23238" w:rsidDel="00F432D0" w:rsidRDefault="007764D1" w:rsidP="007764D1">
            <w:pPr>
              <w:cnfStyle w:val="000000100000" w:firstRow="0" w:lastRow="0" w:firstColumn="0" w:lastColumn="0" w:oddVBand="0" w:evenVBand="0" w:oddHBand="1" w:evenHBand="0" w:firstRowFirstColumn="0" w:firstRowLastColumn="0" w:lastRowFirstColumn="0" w:lastRowLastColumn="0"/>
              <w:rPr>
                <w:del w:id="4131" w:author="Microsoft Office User" w:date="2023-06-05T20:03:00Z"/>
              </w:rPr>
            </w:pPr>
            <w:del w:id="4132" w:author="Microsoft Office User" w:date="2023-06-05T20:03:00Z">
              <w:r w:rsidRPr="00A23238" w:rsidDel="00F432D0">
                <w:delText>/ofertas/id</w:delText>
              </w:r>
              <w:bookmarkStart w:id="4133" w:name="_Toc136889379"/>
              <w:bookmarkEnd w:id="4133"/>
            </w:del>
          </w:p>
        </w:tc>
        <w:tc>
          <w:tcPr>
            <w:tcW w:w="1257" w:type="dxa"/>
          </w:tcPr>
          <w:p w14:paraId="4E9E3860" w14:textId="3138EB58" w:rsidR="007764D1" w:rsidRPr="00A23238" w:rsidDel="00F432D0" w:rsidRDefault="007764D1" w:rsidP="007764D1">
            <w:pPr>
              <w:jc w:val="left"/>
              <w:cnfStyle w:val="000000100000" w:firstRow="0" w:lastRow="0" w:firstColumn="0" w:lastColumn="0" w:oddVBand="0" w:evenVBand="0" w:oddHBand="1" w:evenHBand="0" w:firstRowFirstColumn="0" w:firstRowLastColumn="0" w:lastRowFirstColumn="0" w:lastRowLastColumn="0"/>
              <w:rPr>
                <w:del w:id="4134" w:author="Microsoft Office User" w:date="2023-06-05T20:03:00Z"/>
              </w:rPr>
            </w:pPr>
            <w:del w:id="4135" w:author="Microsoft Office User" w:date="2023-06-05T20:03:00Z">
              <w:r w:rsidRPr="00A23238" w:rsidDel="00F432D0">
                <w:delText>Se obtiene una oferta especifica</w:delText>
              </w:r>
              <w:bookmarkStart w:id="4136" w:name="_Toc136889380"/>
              <w:bookmarkEnd w:id="4136"/>
            </w:del>
          </w:p>
        </w:tc>
        <w:tc>
          <w:tcPr>
            <w:tcW w:w="1254" w:type="dxa"/>
          </w:tcPr>
          <w:p w14:paraId="26E5ABCB" w14:textId="4FE4AD5B" w:rsidR="007764D1" w:rsidRPr="00A23238" w:rsidDel="00F432D0" w:rsidRDefault="007764D1" w:rsidP="007764D1">
            <w:pPr>
              <w:cnfStyle w:val="000000100000" w:firstRow="0" w:lastRow="0" w:firstColumn="0" w:lastColumn="0" w:oddVBand="0" w:evenVBand="0" w:oddHBand="1" w:evenHBand="0" w:firstRowFirstColumn="0" w:firstRowLastColumn="0" w:lastRowFirstColumn="0" w:lastRowLastColumn="0"/>
              <w:rPr>
                <w:del w:id="4137" w:author="Microsoft Office User" w:date="2023-06-05T20:03:00Z"/>
              </w:rPr>
            </w:pPr>
            <w:del w:id="4138" w:author="Microsoft Office User" w:date="2023-06-05T20:03:00Z">
              <w:r w:rsidRPr="00A23238" w:rsidDel="00F432D0">
                <w:delText>JSON</w:delText>
              </w:r>
              <w:bookmarkStart w:id="4139" w:name="_Toc136889381"/>
              <w:bookmarkEnd w:id="4139"/>
            </w:del>
          </w:p>
        </w:tc>
        <w:tc>
          <w:tcPr>
            <w:tcW w:w="1141" w:type="dxa"/>
          </w:tcPr>
          <w:p w14:paraId="53FC5A52" w14:textId="12DB56CD" w:rsidR="007764D1" w:rsidRPr="00A23238" w:rsidDel="00F432D0" w:rsidRDefault="007764D1" w:rsidP="007764D1">
            <w:pPr>
              <w:jc w:val="left"/>
              <w:cnfStyle w:val="000000100000" w:firstRow="0" w:lastRow="0" w:firstColumn="0" w:lastColumn="0" w:oddVBand="0" w:evenVBand="0" w:oddHBand="1" w:evenHBand="0" w:firstRowFirstColumn="0" w:firstRowLastColumn="0" w:lastRowFirstColumn="0" w:lastRowLastColumn="0"/>
              <w:rPr>
                <w:del w:id="4140" w:author="Microsoft Office User" w:date="2023-06-05T20:03:00Z"/>
              </w:rPr>
            </w:pPr>
            <w:bookmarkStart w:id="4141" w:name="_Toc136889382"/>
            <w:bookmarkEnd w:id="4141"/>
          </w:p>
        </w:tc>
        <w:tc>
          <w:tcPr>
            <w:tcW w:w="1593" w:type="dxa"/>
          </w:tcPr>
          <w:p w14:paraId="07F65CCF" w14:textId="525CC326" w:rsidR="007764D1" w:rsidRPr="0047007B" w:rsidDel="00F432D0" w:rsidRDefault="007764D1" w:rsidP="007764D1">
            <w:pPr>
              <w:cnfStyle w:val="000000100000" w:firstRow="0" w:lastRow="0" w:firstColumn="0" w:lastColumn="0" w:oddVBand="0" w:evenVBand="0" w:oddHBand="1" w:evenHBand="0" w:firstRowFirstColumn="0" w:firstRowLastColumn="0" w:lastRowFirstColumn="0" w:lastRowLastColumn="0"/>
              <w:rPr>
                <w:del w:id="4142" w:author="Microsoft Office User" w:date="2023-06-05T20:03:00Z"/>
                <w:rPrChange w:id="4143" w:author="Microsoft Office User" w:date="2023-06-05T21:09:00Z">
                  <w:rPr>
                    <w:del w:id="4144" w:author="Microsoft Office User" w:date="2023-06-05T20:03:00Z"/>
                    <w:lang w:val="en-US"/>
                  </w:rPr>
                </w:rPrChange>
              </w:rPr>
            </w:pPr>
            <w:del w:id="4145" w:author="Microsoft Office User" w:date="2023-06-05T20:03:00Z">
              <w:r w:rsidRPr="0047007B" w:rsidDel="00F432D0">
                <w:rPr>
                  <w:rPrChange w:id="4146" w:author="Microsoft Office User" w:date="2023-06-05T21:09:00Z">
                    <w:rPr>
                      <w:lang w:val="en-US"/>
                    </w:rPr>
                  </w:rPrChange>
                </w:rPr>
                <w:delText>200 – OK</w:delText>
              </w:r>
              <w:bookmarkStart w:id="4147" w:name="_Toc136889383"/>
              <w:bookmarkEnd w:id="4147"/>
            </w:del>
          </w:p>
          <w:p w14:paraId="115320A2" w14:textId="543F11E6" w:rsidR="007764D1" w:rsidRPr="0047007B" w:rsidDel="00F432D0" w:rsidRDefault="007764D1" w:rsidP="007764D1">
            <w:pPr>
              <w:cnfStyle w:val="000000100000" w:firstRow="0" w:lastRow="0" w:firstColumn="0" w:lastColumn="0" w:oddVBand="0" w:evenVBand="0" w:oddHBand="1" w:evenHBand="0" w:firstRowFirstColumn="0" w:firstRowLastColumn="0" w:lastRowFirstColumn="0" w:lastRowLastColumn="0"/>
              <w:rPr>
                <w:del w:id="4148" w:author="Microsoft Office User" w:date="2023-06-05T20:03:00Z"/>
                <w:rPrChange w:id="4149" w:author="Microsoft Office User" w:date="2023-06-05T21:09:00Z">
                  <w:rPr>
                    <w:del w:id="4150" w:author="Microsoft Office User" w:date="2023-06-05T20:03:00Z"/>
                    <w:lang w:val="en-US"/>
                  </w:rPr>
                </w:rPrChange>
              </w:rPr>
            </w:pPr>
            <w:del w:id="4151" w:author="Microsoft Office User" w:date="2023-06-05T20:03:00Z">
              <w:r w:rsidRPr="0047007B" w:rsidDel="00F432D0">
                <w:rPr>
                  <w:rPrChange w:id="4152" w:author="Microsoft Office User" w:date="2023-06-05T21:09:00Z">
                    <w:rPr>
                      <w:lang w:val="en-US"/>
                    </w:rPr>
                  </w:rPrChange>
                </w:rPr>
                <w:delText>404 – Not Found</w:delText>
              </w:r>
              <w:bookmarkStart w:id="4153" w:name="_Toc136889384"/>
              <w:bookmarkEnd w:id="4153"/>
            </w:del>
          </w:p>
          <w:p w14:paraId="3D179981" w14:textId="66804D8F" w:rsidR="007764D1" w:rsidRPr="0047007B" w:rsidDel="00F432D0" w:rsidRDefault="007764D1" w:rsidP="007764D1">
            <w:pPr>
              <w:cnfStyle w:val="000000100000" w:firstRow="0" w:lastRow="0" w:firstColumn="0" w:lastColumn="0" w:oddVBand="0" w:evenVBand="0" w:oddHBand="1" w:evenHBand="0" w:firstRowFirstColumn="0" w:firstRowLastColumn="0" w:lastRowFirstColumn="0" w:lastRowLastColumn="0"/>
              <w:rPr>
                <w:del w:id="4154" w:author="Microsoft Office User" w:date="2023-06-05T20:03:00Z"/>
                <w:rPrChange w:id="4155" w:author="Microsoft Office User" w:date="2023-06-05T21:09:00Z">
                  <w:rPr>
                    <w:del w:id="4156" w:author="Microsoft Office User" w:date="2023-06-05T20:03:00Z"/>
                    <w:lang w:val="en-US"/>
                  </w:rPr>
                </w:rPrChange>
              </w:rPr>
            </w:pPr>
            <w:del w:id="4157" w:author="Microsoft Office User" w:date="2023-06-05T20:03:00Z">
              <w:r w:rsidRPr="0047007B" w:rsidDel="00F432D0">
                <w:rPr>
                  <w:rPrChange w:id="4158" w:author="Microsoft Office User" w:date="2023-06-05T21:09:00Z">
                    <w:rPr>
                      <w:lang w:val="en-US"/>
                    </w:rPr>
                  </w:rPrChange>
                </w:rPr>
                <w:delText>400 – Bad request</w:delText>
              </w:r>
              <w:bookmarkStart w:id="4159" w:name="_Toc136889385"/>
              <w:bookmarkEnd w:id="4159"/>
            </w:del>
          </w:p>
          <w:p w14:paraId="547B76C0" w14:textId="35C69FA6" w:rsidR="007764D1" w:rsidRPr="0047007B" w:rsidDel="00F432D0" w:rsidRDefault="007764D1" w:rsidP="007764D1">
            <w:pPr>
              <w:jc w:val="left"/>
              <w:cnfStyle w:val="000000100000" w:firstRow="0" w:lastRow="0" w:firstColumn="0" w:lastColumn="0" w:oddVBand="0" w:evenVBand="0" w:oddHBand="1" w:evenHBand="0" w:firstRowFirstColumn="0" w:firstRowLastColumn="0" w:lastRowFirstColumn="0" w:lastRowLastColumn="0"/>
              <w:rPr>
                <w:del w:id="4160" w:author="Microsoft Office User" w:date="2023-06-05T20:03:00Z"/>
                <w:rPrChange w:id="4161" w:author="Microsoft Office User" w:date="2023-06-05T21:09:00Z">
                  <w:rPr>
                    <w:del w:id="4162" w:author="Microsoft Office User" w:date="2023-06-05T20:03:00Z"/>
                    <w:lang w:val="en-US"/>
                  </w:rPr>
                </w:rPrChange>
              </w:rPr>
            </w:pPr>
            <w:del w:id="4163" w:author="Microsoft Office User" w:date="2023-06-05T20:03:00Z">
              <w:r w:rsidRPr="0047007B" w:rsidDel="00F432D0">
                <w:rPr>
                  <w:rPrChange w:id="4164" w:author="Microsoft Office User" w:date="2023-06-05T21:09:00Z">
                    <w:rPr>
                      <w:lang w:val="en-US"/>
                    </w:rPr>
                  </w:rPrChange>
                </w:rPr>
                <w:delText>500 – Internal Server Error</w:delText>
              </w:r>
              <w:bookmarkStart w:id="4165" w:name="_Toc136889386"/>
              <w:bookmarkEnd w:id="4165"/>
            </w:del>
          </w:p>
        </w:tc>
        <w:bookmarkStart w:id="4166" w:name="_Toc136889387"/>
        <w:bookmarkEnd w:id="4166"/>
      </w:tr>
      <w:tr w:rsidR="0001644B" w:rsidRPr="002D098F" w:rsidDel="00F432D0" w14:paraId="4C8A566D" w14:textId="442DE4C4" w:rsidTr="00336679">
        <w:trPr>
          <w:trHeight w:val="759"/>
          <w:del w:id="4167" w:author="Microsoft Office User" w:date="2023-06-05T20:03:00Z"/>
        </w:trPr>
        <w:tc>
          <w:tcPr>
            <w:cnfStyle w:val="001000000000" w:firstRow="0" w:lastRow="0" w:firstColumn="1" w:lastColumn="0" w:oddVBand="0" w:evenVBand="0" w:oddHBand="0" w:evenHBand="0" w:firstRowFirstColumn="0" w:firstRowLastColumn="0" w:lastRowFirstColumn="0" w:lastRowLastColumn="0"/>
            <w:tcW w:w="1008" w:type="dxa"/>
          </w:tcPr>
          <w:p w14:paraId="2D1D6DB1" w14:textId="766757ED" w:rsidR="0001644B" w:rsidRPr="00A23238" w:rsidDel="00F432D0" w:rsidRDefault="0001644B" w:rsidP="0001644B">
            <w:pPr>
              <w:rPr>
                <w:del w:id="4168" w:author="Microsoft Office User" w:date="2023-06-05T20:03:00Z"/>
              </w:rPr>
            </w:pPr>
            <w:del w:id="4169" w:author="Microsoft Office User" w:date="2023-06-05T20:03:00Z">
              <w:r w:rsidDel="00F432D0">
                <w:delText xml:space="preserve">POST, </w:delText>
              </w:r>
              <w:r w:rsidRPr="00A23238" w:rsidDel="00F432D0">
                <w:delText>DELET</w:delText>
              </w:r>
              <w:r w:rsidDel="00F432D0">
                <w:delText>, PATCH, PUT</w:delText>
              </w:r>
              <w:bookmarkStart w:id="4170" w:name="_Toc136889388"/>
              <w:bookmarkEnd w:id="4170"/>
            </w:del>
          </w:p>
        </w:tc>
        <w:tc>
          <w:tcPr>
            <w:tcW w:w="2394" w:type="dxa"/>
          </w:tcPr>
          <w:p w14:paraId="5D05E5BB" w14:textId="59726CF2" w:rsidR="0001644B" w:rsidRPr="00A23238" w:rsidDel="00F432D0" w:rsidRDefault="0001644B" w:rsidP="0001644B">
            <w:pPr>
              <w:cnfStyle w:val="000000000000" w:firstRow="0" w:lastRow="0" w:firstColumn="0" w:lastColumn="0" w:oddVBand="0" w:evenVBand="0" w:oddHBand="0" w:evenHBand="0" w:firstRowFirstColumn="0" w:firstRowLastColumn="0" w:lastRowFirstColumn="0" w:lastRowLastColumn="0"/>
              <w:rPr>
                <w:del w:id="4171" w:author="Microsoft Office User" w:date="2023-06-05T20:03:00Z"/>
              </w:rPr>
            </w:pPr>
            <w:del w:id="4172" w:author="Microsoft Office User" w:date="2023-06-05T20:03:00Z">
              <w:r w:rsidDel="00F432D0">
                <w:delText>-</w:delText>
              </w:r>
              <w:bookmarkStart w:id="4173" w:name="_Toc136889389"/>
              <w:bookmarkEnd w:id="4173"/>
            </w:del>
          </w:p>
        </w:tc>
        <w:tc>
          <w:tcPr>
            <w:tcW w:w="1257" w:type="dxa"/>
          </w:tcPr>
          <w:p w14:paraId="464B2D3F" w14:textId="0ED0D390" w:rsidR="0001644B" w:rsidRPr="00A23238" w:rsidDel="00F432D0" w:rsidRDefault="0001644B" w:rsidP="0001644B">
            <w:pPr>
              <w:jc w:val="left"/>
              <w:cnfStyle w:val="000000000000" w:firstRow="0" w:lastRow="0" w:firstColumn="0" w:lastColumn="0" w:oddVBand="0" w:evenVBand="0" w:oddHBand="0" w:evenHBand="0" w:firstRowFirstColumn="0" w:firstRowLastColumn="0" w:lastRowFirstColumn="0" w:lastRowLastColumn="0"/>
              <w:rPr>
                <w:del w:id="4174" w:author="Microsoft Office User" w:date="2023-06-05T20:03:00Z"/>
              </w:rPr>
            </w:pPr>
            <w:del w:id="4175" w:author="Microsoft Office User" w:date="2023-06-05T20:03:00Z">
              <w:r w:rsidDel="00F432D0">
                <w:delText>-</w:delText>
              </w:r>
              <w:bookmarkStart w:id="4176" w:name="_Toc136889390"/>
              <w:bookmarkEnd w:id="4176"/>
            </w:del>
          </w:p>
        </w:tc>
        <w:tc>
          <w:tcPr>
            <w:tcW w:w="1254" w:type="dxa"/>
          </w:tcPr>
          <w:p w14:paraId="4D139C75" w14:textId="4B88E327" w:rsidR="0001644B" w:rsidRPr="00A23238" w:rsidDel="00F432D0" w:rsidRDefault="0001644B" w:rsidP="0001644B">
            <w:pPr>
              <w:cnfStyle w:val="000000000000" w:firstRow="0" w:lastRow="0" w:firstColumn="0" w:lastColumn="0" w:oddVBand="0" w:evenVBand="0" w:oddHBand="0" w:evenHBand="0" w:firstRowFirstColumn="0" w:firstRowLastColumn="0" w:lastRowFirstColumn="0" w:lastRowLastColumn="0"/>
              <w:rPr>
                <w:del w:id="4177" w:author="Microsoft Office User" w:date="2023-06-05T20:03:00Z"/>
              </w:rPr>
            </w:pPr>
            <w:del w:id="4178" w:author="Microsoft Office User" w:date="2023-06-05T20:03:00Z">
              <w:r w:rsidDel="00F432D0">
                <w:delText>-</w:delText>
              </w:r>
              <w:bookmarkStart w:id="4179" w:name="_Toc136889391"/>
              <w:bookmarkEnd w:id="4179"/>
            </w:del>
          </w:p>
        </w:tc>
        <w:tc>
          <w:tcPr>
            <w:tcW w:w="1141" w:type="dxa"/>
          </w:tcPr>
          <w:p w14:paraId="046614CA" w14:textId="7368F6FB" w:rsidR="0001644B" w:rsidRPr="00A23238" w:rsidDel="00F432D0" w:rsidRDefault="0001644B" w:rsidP="0001644B">
            <w:pPr>
              <w:cnfStyle w:val="000000000000" w:firstRow="0" w:lastRow="0" w:firstColumn="0" w:lastColumn="0" w:oddVBand="0" w:evenVBand="0" w:oddHBand="0" w:evenHBand="0" w:firstRowFirstColumn="0" w:firstRowLastColumn="0" w:lastRowFirstColumn="0" w:lastRowLastColumn="0"/>
              <w:rPr>
                <w:del w:id="4180" w:author="Microsoft Office User" w:date="2023-06-05T20:03:00Z"/>
              </w:rPr>
            </w:pPr>
            <w:del w:id="4181" w:author="Microsoft Office User" w:date="2023-06-05T20:03:00Z">
              <w:r w:rsidRPr="00A23238" w:rsidDel="00F432D0">
                <w:delText>-</w:delText>
              </w:r>
              <w:bookmarkStart w:id="4182" w:name="_Toc136889392"/>
              <w:bookmarkEnd w:id="4182"/>
            </w:del>
          </w:p>
        </w:tc>
        <w:tc>
          <w:tcPr>
            <w:tcW w:w="1593" w:type="dxa"/>
          </w:tcPr>
          <w:p w14:paraId="3873C647" w14:textId="6C383A9F" w:rsidR="0001644B" w:rsidRPr="0047007B" w:rsidDel="00F432D0" w:rsidRDefault="0001644B" w:rsidP="0001644B">
            <w:pPr>
              <w:cnfStyle w:val="000000000000" w:firstRow="0" w:lastRow="0" w:firstColumn="0" w:lastColumn="0" w:oddVBand="0" w:evenVBand="0" w:oddHBand="0" w:evenHBand="0" w:firstRowFirstColumn="0" w:firstRowLastColumn="0" w:lastRowFirstColumn="0" w:lastRowLastColumn="0"/>
              <w:rPr>
                <w:del w:id="4183" w:author="Microsoft Office User" w:date="2023-06-05T20:03:00Z"/>
                <w:rPrChange w:id="4184" w:author="Microsoft Office User" w:date="2023-06-05T21:09:00Z">
                  <w:rPr>
                    <w:del w:id="4185" w:author="Microsoft Office User" w:date="2023-06-05T20:03:00Z"/>
                    <w:lang w:val="en-US"/>
                  </w:rPr>
                </w:rPrChange>
              </w:rPr>
            </w:pPr>
            <w:del w:id="4186" w:author="Microsoft Office User" w:date="2023-06-05T20:03:00Z">
              <w:r w:rsidRPr="0047007B" w:rsidDel="00F432D0">
                <w:rPr>
                  <w:rPrChange w:id="4187" w:author="Microsoft Office User" w:date="2023-06-05T21:09:00Z">
                    <w:rPr>
                      <w:lang w:val="en-US"/>
                    </w:rPr>
                  </w:rPrChange>
                </w:rPr>
                <w:delText xml:space="preserve"> </w:delText>
              </w:r>
              <w:r w:rsidRPr="00A23238" w:rsidDel="00F432D0">
                <w:delText>405 – Method not Allowed</w:delText>
              </w:r>
              <w:bookmarkStart w:id="4188" w:name="_Toc136889393"/>
              <w:bookmarkEnd w:id="4188"/>
            </w:del>
          </w:p>
        </w:tc>
        <w:bookmarkStart w:id="4189" w:name="_Toc136889394"/>
        <w:bookmarkEnd w:id="4189"/>
      </w:tr>
    </w:tbl>
    <w:p w14:paraId="6D6B45D6" w14:textId="2A111CEC" w:rsidR="003F1A98" w:rsidRPr="003F1A98" w:rsidDel="00F432D0" w:rsidRDefault="007764D1">
      <w:pPr>
        <w:pStyle w:val="Descripcin"/>
        <w:jc w:val="center"/>
        <w:rPr>
          <w:del w:id="4190" w:author="Microsoft Office User" w:date="2023-06-05T20:03:00Z"/>
          <w:i w:val="0"/>
          <w:iCs w:val="0"/>
          <w:szCs w:val="20"/>
          <w:rPrChange w:id="4191" w:author="Microsoft Office User" w:date="2023-05-21T11:40:00Z">
            <w:rPr>
              <w:del w:id="4192" w:author="Microsoft Office User" w:date="2023-06-05T20:03:00Z"/>
              <w:i/>
              <w:iCs/>
            </w:rPr>
          </w:rPrChange>
        </w:rPr>
        <w:pPrChange w:id="4193" w:author="Microsoft Office User" w:date="2023-05-21T11:40:00Z">
          <w:pPr>
            <w:jc w:val="center"/>
          </w:pPr>
        </w:pPrChange>
      </w:pPr>
      <w:del w:id="4194" w:author="Microsoft Office User" w:date="2023-05-21T11:40:00Z">
        <w:r w:rsidRPr="00A23238" w:rsidDel="003F1A98">
          <w:delText xml:space="preserve">Tabla </w:delText>
        </w:r>
      </w:del>
      <w:del w:id="4195" w:author="Microsoft Office User" w:date="2023-04-22T18:07:00Z">
        <w:r w:rsidDel="00784D70">
          <w:delText>1</w:delText>
        </w:r>
        <w:r w:rsidR="00AC7A51" w:rsidDel="00784D70">
          <w:delText>0</w:delText>
        </w:r>
      </w:del>
      <w:del w:id="4196" w:author="Microsoft Office User" w:date="2023-05-21T11:40:00Z">
        <w:r w:rsidRPr="00A23238" w:rsidDel="003F1A98">
          <w:delText>: Recurso /</w:delText>
        </w:r>
        <w:r w:rsidDel="003F1A98">
          <w:delText>ofertas</w:delText>
        </w:r>
        <w:r w:rsidRPr="00A23238" w:rsidDel="003F1A98">
          <w:delText>/id</w:delText>
        </w:r>
      </w:del>
      <w:bookmarkStart w:id="4197" w:name="_Toc136889395"/>
      <w:bookmarkEnd w:id="4197"/>
    </w:p>
    <w:tbl>
      <w:tblPr>
        <w:tblStyle w:val="Tablaconcuadrcula7concolores-nfasis1"/>
        <w:tblW w:w="8647" w:type="dxa"/>
        <w:tblInd w:w="5" w:type="dxa"/>
        <w:tblLayout w:type="fixed"/>
        <w:tblLook w:val="04A0" w:firstRow="1" w:lastRow="0" w:firstColumn="1" w:lastColumn="0" w:noHBand="0" w:noVBand="1"/>
      </w:tblPr>
      <w:tblGrid>
        <w:gridCol w:w="1008"/>
        <w:gridCol w:w="2248"/>
        <w:gridCol w:w="1403"/>
        <w:gridCol w:w="1254"/>
        <w:gridCol w:w="1141"/>
        <w:gridCol w:w="1593"/>
      </w:tblGrid>
      <w:tr w:rsidR="0001644B" w:rsidRPr="00A23238" w:rsidDel="00F432D0" w14:paraId="791FD931" w14:textId="0A3CF086" w:rsidTr="002D098F">
        <w:trPr>
          <w:cnfStyle w:val="100000000000" w:firstRow="1" w:lastRow="0" w:firstColumn="0" w:lastColumn="0" w:oddVBand="0" w:evenVBand="0" w:oddHBand="0" w:evenHBand="0" w:firstRowFirstColumn="0" w:firstRowLastColumn="0" w:lastRowFirstColumn="0" w:lastRowLastColumn="0"/>
          <w:trHeight w:val="759"/>
          <w:del w:id="4198" w:author="Microsoft Office User" w:date="2023-06-05T20:03:00Z"/>
        </w:trPr>
        <w:tc>
          <w:tcPr>
            <w:cnfStyle w:val="001000000100" w:firstRow="0" w:lastRow="0" w:firstColumn="1" w:lastColumn="0" w:oddVBand="0" w:evenVBand="0" w:oddHBand="0" w:evenHBand="0" w:firstRowFirstColumn="1" w:firstRowLastColumn="0" w:lastRowFirstColumn="0" w:lastRowLastColumn="0"/>
            <w:tcW w:w="1008" w:type="dxa"/>
          </w:tcPr>
          <w:p w14:paraId="7B235D1C" w14:textId="310E4E86" w:rsidR="0001644B" w:rsidRPr="00A23238" w:rsidDel="00F432D0" w:rsidRDefault="0001644B" w:rsidP="002B5243">
            <w:pPr>
              <w:jc w:val="center"/>
              <w:rPr>
                <w:del w:id="4199" w:author="Microsoft Office User" w:date="2023-06-05T20:03:00Z"/>
              </w:rPr>
            </w:pPr>
            <w:del w:id="4200" w:author="Microsoft Office User" w:date="2023-06-05T20:03:00Z">
              <w:r w:rsidRPr="00A23238" w:rsidDel="00F432D0">
                <w:delText>Método</w:delText>
              </w:r>
              <w:bookmarkStart w:id="4201" w:name="_Toc136889396"/>
              <w:bookmarkEnd w:id="4201"/>
            </w:del>
          </w:p>
        </w:tc>
        <w:tc>
          <w:tcPr>
            <w:tcW w:w="2248" w:type="dxa"/>
          </w:tcPr>
          <w:p w14:paraId="16B7E74C" w14:textId="1D8787A6" w:rsidR="0001644B" w:rsidRPr="00A23238" w:rsidDel="00F432D0" w:rsidRDefault="0001644B" w:rsidP="002B5243">
            <w:pPr>
              <w:jc w:val="center"/>
              <w:cnfStyle w:val="100000000000" w:firstRow="1" w:lastRow="0" w:firstColumn="0" w:lastColumn="0" w:oddVBand="0" w:evenVBand="0" w:oddHBand="0" w:evenHBand="0" w:firstRowFirstColumn="0" w:firstRowLastColumn="0" w:lastRowFirstColumn="0" w:lastRowLastColumn="0"/>
              <w:rPr>
                <w:del w:id="4202" w:author="Microsoft Office User" w:date="2023-06-05T20:03:00Z"/>
              </w:rPr>
            </w:pPr>
            <w:del w:id="4203" w:author="Microsoft Office User" w:date="2023-06-05T20:03:00Z">
              <w:r w:rsidRPr="00A23238" w:rsidDel="00F432D0">
                <w:delText>URI</w:delText>
              </w:r>
              <w:bookmarkStart w:id="4204" w:name="_Toc136889397"/>
              <w:bookmarkEnd w:id="4204"/>
            </w:del>
          </w:p>
        </w:tc>
        <w:tc>
          <w:tcPr>
            <w:tcW w:w="1403" w:type="dxa"/>
          </w:tcPr>
          <w:p w14:paraId="28310648" w14:textId="0488DB62" w:rsidR="0001644B" w:rsidRPr="00A23238" w:rsidDel="00F432D0" w:rsidRDefault="0001644B" w:rsidP="002B5243">
            <w:pPr>
              <w:jc w:val="center"/>
              <w:cnfStyle w:val="100000000000" w:firstRow="1" w:lastRow="0" w:firstColumn="0" w:lastColumn="0" w:oddVBand="0" w:evenVBand="0" w:oddHBand="0" w:evenHBand="0" w:firstRowFirstColumn="0" w:firstRowLastColumn="0" w:lastRowFirstColumn="0" w:lastRowLastColumn="0"/>
              <w:rPr>
                <w:del w:id="4205" w:author="Microsoft Office User" w:date="2023-06-05T20:03:00Z"/>
              </w:rPr>
            </w:pPr>
            <w:del w:id="4206" w:author="Microsoft Office User" w:date="2023-06-05T20:03:00Z">
              <w:r w:rsidRPr="00A23238" w:rsidDel="00F432D0">
                <w:delText>Utilidad</w:delText>
              </w:r>
              <w:bookmarkStart w:id="4207" w:name="_Toc136889398"/>
              <w:bookmarkEnd w:id="4207"/>
            </w:del>
          </w:p>
        </w:tc>
        <w:tc>
          <w:tcPr>
            <w:tcW w:w="1254" w:type="dxa"/>
          </w:tcPr>
          <w:p w14:paraId="7BCAD06B" w14:textId="0076565C" w:rsidR="0001644B" w:rsidRPr="00A23238" w:rsidDel="00F432D0" w:rsidRDefault="0001644B" w:rsidP="002B5243">
            <w:pPr>
              <w:jc w:val="center"/>
              <w:cnfStyle w:val="100000000000" w:firstRow="1" w:lastRow="0" w:firstColumn="0" w:lastColumn="0" w:oddVBand="0" w:evenVBand="0" w:oddHBand="0" w:evenHBand="0" w:firstRowFirstColumn="0" w:firstRowLastColumn="0" w:lastRowFirstColumn="0" w:lastRowLastColumn="0"/>
              <w:rPr>
                <w:del w:id="4208" w:author="Microsoft Office User" w:date="2023-06-05T20:03:00Z"/>
              </w:rPr>
            </w:pPr>
            <w:del w:id="4209" w:author="Microsoft Office User" w:date="2023-06-05T20:03:00Z">
              <w:r w:rsidRPr="00A23238" w:rsidDel="00F432D0">
                <w:delText>Semántica</w:delText>
              </w:r>
              <w:bookmarkStart w:id="4210" w:name="_Toc136889399"/>
              <w:bookmarkEnd w:id="4210"/>
            </w:del>
          </w:p>
        </w:tc>
        <w:tc>
          <w:tcPr>
            <w:tcW w:w="1141" w:type="dxa"/>
          </w:tcPr>
          <w:p w14:paraId="2EAA9807" w14:textId="2361AE44" w:rsidR="0001644B" w:rsidRPr="00A23238" w:rsidDel="00F432D0" w:rsidRDefault="0001644B" w:rsidP="002B5243">
            <w:pPr>
              <w:jc w:val="center"/>
              <w:cnfStyle w:val="100000000000" w:firstRow="1" w:lastRow="0" w:firstColumn="0" w:lastColumn="0" w:oddVBand="0" w:evenVBand="0" w:oddHBand="0" w:evenHBand="0" w:firstRowFirstColumn="0" w:firstRowLastColumn="0" w:lastRowFirstColumn="0" w:lastRowLastColumn="0"/>
              <w:rPr>
                <w:del w:id="4211" w:author="Microsoft Office User" w:date="2023-06-05T20:03:00Z"/>
              </w:rPr>
            </w:pPr>
            <w:del w:id="4212" w:author="Microsoft Office User" w:date="2023-06-05T20:03:00Z">
              <w:r w:rsidRPr="00A23238" w:rsidDel="00F432D0">
                <w:delText>Cuerpo Solicitud</w:delText>
              </w:r>
              <w:bookmarkStart w:id="4213" w:name="_Toc136889400"/>
              <w:bookmarkEnd w:id="4213"/>
            </w:del>
          </w:p>
        </w:tc>
        <w:tc>
          <w:tcPr>
            <w:tcW w:w="1593" w:type="dxa"/>
          </w:tcPr>
          <w:p w14:paraId="61970175" w14:textId="111914BA" w:rsidR="0001644B" w:rsidRPr="00A23238" w:rsidDel="00F432D0" w:rsidRDefault="0001644B" w:rsidP="002B5243">
            <w:pPr>
              <w:jc w:val="center"/>
              <w:cnfStyle w:val="100000000000" w:firstRow="1" w:lastRow="0" w:firstColumn="0" w:lastColumn="0" w:oddVBand="0" w:evenVBand="0" w:oddHBand="0" w:evenHBand="0" w:firstRowFirstColumn="0" w:firstRowLastColumn="0" w:lastRowFirstColumn="0" w:lastRowLastColumn="0"/>
              <w:rPr>
                <w:del w:id="4214" w:author="Microsoft Office User" w:date="2023-06-05T20:03:00Z"/>
              </w:rPr>
            </w:pPr>
            <w:del w:id="4215" w:author="Microsoft Office User" w:date="2023-06-05T20:03:00Z">
              <w:r w:rsidRPr="00A23238" w:rsidDel="00F432D0">
                <w:delText>Códigos de respuesta</w:delText>
              </w:r>
              <w:bookmarkStart w:id="4216" w:name="_Toc136889401"/>
              <w:bookmarkEnd w:id="4216"/>
            </w:del>
          </w:p>
        </w:tc>
        <w:bookmarkStart w:id="4217" w:name="_Toc136889402"/>
        <w:bookmarkEnd w:id="4217"/>
      </w:tr>
      <w:tr w:rsidR="0001644B" w:rsidRPr="0047007B" w:rsidDel="00F432D0" w14:paraId="218455E5" w14:textId="6B87FD69" w:rsidTr="002D098F">
        <w:trPr>
          <w:cnfStyle w:val="000000100000" w:firstRow="0" w:lastRow="0" w:firstColumn="0" w:lastColumn="0" w:oddVBand="0" w:evenVBand="0" w:oddHBand="1" w:evenHBand="0" w:firstRowFirstColumn="0" w:firstRowLastColumn="0" w:lastRowFirstColumn="0" w:lastRowLastColumn="0"/>
          <w:trHeight w:val="759"/>
          <w:del w:id="4218" w:author="Microsoft Office User" w:date="2023-06-05T20:03:00Z"/>
        </w:trPr>
        <w:tc>
          <w:tcPr>
            <w:cnfStyle w:val="001000000000" w:firstRow="0" w:lastRow="0" w:firstColumn="1" w:lastColumn="0" w:oddVBand="0" w:evenVBand="0" w:oddHBand="0" w:evenHBand="0" w:firstRowFirstColumn="0" w:firstRowLastColumn="0" w:lastRowFirstColumn="0" w:lastRowLastColumn="0"/>
            <w:tcW w:w="1008" w:type="dxa"/>
          </w:tcPr>
          <w:p w14:paraId="55DC1806" w14:textId="6DD5E41E" w:rsidR="0001644B" w:rsidRPr="00A23238" w:rsidDel="00F432D0" w:rsidRDefault="0001644B" w:rsidP="0001644B">
            <w:pPr>
              <w:rPr>
                <w:del w:id="4219" w:author="Microsoft Office User" w:date="2023-06-05T20:03:00Z"/>
              </w:rPr>
            </w:pPr>
            <w:del w:id="4220" w:author="Microsoft Office User" w:date="2023-06-05T20:03:00Z">
              <w:r w:rsidRPr="00A23238" w:rsidDel="00F432D0">
                <w:delText>GET</w:delText>
              </w:r>
              <w:bookmarkStart w:id="4221" w:name="_Toc136889403"/>
              <w:bookmarkEnd w:id="4221"/>
            </w:del>
          </w:p>
        </w:tc>
        <w:tc>
          <w:tcPr>
            <w:tcW w:w="2248" w:type="dxa"/>
          </w:tcPr>
          <w:p w14:paraId="77927551" w14:textId="6394B74D" w:rsidR="0001644B" w:rsidRPr="00A23238" w:rsidDel="00F432D0" w:rsidRDefault="0001644B" w:rsidP="0001644B">
            <w:pPr>
              <w:cnfStyle w:val="000000100000" w:firstRow="0" w:lastRow="0" w:firstColumn="0" w:lastColumn="0" w:oddVBand="0" w:evenVBand="0" w:oddHBand="1" w:evenHBand="0" w:firstRowFirstColumn="0" w:firstRowLastColumn="0" w:lastRowFirstColumn="0" w:lastRowLastColumn="0"/>
              <w:rPr>
                <w:del w:id="4222" w:author="Microsoft Office User" w:date="2023-06-05T20:03:00Z"/>
              </w:rPr>
            </w:pPr>
            <w:del w:id="4223" w:author="Microsoft Office User" w:date="2023-06-05T20:03:00Z">
              <w:r w:rsidRPr="00A23238" w:rsidDel="00F432D0">
                <w:delText>/ofertas/</w:delText>
              </w:r>
              <w:r w:rsidDel="00F432D0">
                <w:delText>cvs?estado=”ASIGNADA”</w:delText>
              </w:r>
              <w:bookmarkStart w:id="4224" w:name="_Toc136889404"/>
              <w:bookmarkEnd w:id="4224"/>
            </w:del>
          </w:p>
        </w:tc>
        <w:tc>
          <w:tcPr>
            <w:tcW w:w="1403" w:type="dxa"/>
          </w:tcPr>
          <w:p w14:paraId="48ABAE25" w14:textId="230A18D9" w:rsidR="0001644B" w:rsidRPr="00A23238" w:rsidDel="00F432D0" w:rsidRDefault="0001644B" w:rsidP="0001644B">
            <w:pPr>
              <w:jc w:val="left"/>
              <w:cnfStyle w:val="000000100000" w:firstRow="0" w:lastRow="0" w:firstColumn="0" w:lastColumn="0" w:oddVBand="0" w:evenVBand="0" w:oddHBand="1" w:evenHBand="0" w:firstRowFirstColumn="0" w:firstRowLastColumn="0" w:lastRowFirstColumn="0" w:lastRowLastColumn="0"/>
              <w:rPr>
                <w:del w:id="4225" w:author="Microsoft Office User" w:date="2023-06-05T20:03:00Z"/>
              </w:rPr>
            </w:pPr>
            <w:del w:id="4226" w:author="Microsoft Office User" w:date="2023-06-05T20:03:00Z">
              <w:r w:rsidRPr="00A23238" w:rsidDel="00F432D0">
                <w:delText xml:space="preserve">Se obtiene </w:delText>
              </w:r>
              <w:r w:rsidDel="00F432D0">
                <w:delText>todos los CV</w:delText>
              </w:r>
              <w:r w:rsidRPr="00A23238" w:rsidDel="00F432D0">
                <w:delText xml:space="preserve"> </w:delText>
              </w:r>
              <w:r w:rsidDel="00F432D0">
                <w:delText>de los alumnos con una oferta asignada</w:delText>
              </w:r>
              <w:bookmarkStart w:id="4227" w:name="_Toc136889405"/>
              <w:bookmarkEnd w:id="4227"/>
            </w:del>
          </w:p>
        </w:tc>
        <w:tc>
          <w:tcPr>
            <w:tcW w:w="1254" w:type="dxa"/>
          </w:tcPr>
          <w:p w14:paraId="7D4495E2" w14:textId="139F88A7" w:rsidR="0001644B" w:rsidRPr="00A23238" w:rsidDel="00F432D0" w:rsidRDefault="0001644B" w:rsidP="0001644B">
            <w:pPr>
              <w:cnfStyle w:val="000000100000" w:firstRow="0" w:lastRow="0" w:firstColumn="0" w:lastColumn="0" w:oddVBand="0" w:evenVBand="0" w:oddHBand="1" w:evenHBand="0" w:firstRowFirstColumn="0" w:firstRowLastColumn="0" w:lastRowFirstColumn="0" w:lastRowLastColumn="0"/>
              <w:rPr>
                <w:del w:id="4228" w:author="Microsoft Office User" w:date="2023-06-05T20:03:00Z"/>
              </w:rPr>
            </w:pPr>
            <w:del w:id="4229" w:author="Microsoft Office User" w:date="2023-06-05T20:03:00Z">
              <w:r w:rsidRPr="00A23238" w:rsidDel="00F432D0">
                <w:delText>JSON</w:delText>
              </w:r>
              <w:bookmarkStart w:id="4230" w:name="_Toc136889406"/>
              <w:bookmarkEnd w:id="4230"/>
            </w:del>
          </w:p>
        </w:tc>
        <w:tc>
          <w:tcPr>
            <w:tcW w:w="1141" w:type="dxa"/>
          </w:tcPr>
          <w:p w14:paraId="4B36F424" w14:textId="3B0F3FF7" w:rsidR="0001644B" w:rsidRPr="00A23238" w:rsidDel="00F432D0" w:rsidRDefault="0001644B" w:rsidP="0001644B">
            <w:pPr>
              <w:jc w:val="left"/>
              <w:cnfStyle w:val="000000100000" w:firstRow="0" w:lastRow="0" w:firstColumn="0" w:lastColumn="0" w:oddVBand="0" w:evenVBand="0" w:oddHBand="1" w:evenHBand="0" w:firstRowFirstColumn="0" w:firstRowLastColumn="0" w:lastRowFirstColumn="0" w:lastRowLastColumn="0"/>
              <w:rPr>
                <w:del w:id="4231" w:author="Microsoft Office User" w:date="2023-06-05T20:03:00Z"/>
              </w:rPr>
            </w:pPr>
            <w:del w:id="4232" w:author="Microsoft Office User" w:date="2023-06-05T20:03:00Z">
              <w:r w:rsidDel="00F432D0">
                <w:delText>-</w:delText>
              </w:r>
              <w:bookmarkStart w:id="4233" w:name="_Toc136889407"/>
              <w:bookmarkEnd w:id="4233"/>
            </w:del>
          </w:p>
        </w:tc>
        <w:tc>
          <w:tcPr>
            <w:tcW w:w="1593" w:type="dxa"/>
          </w:tcPr>
          <w:p w14:paraId="3C1501E8" w14:textId="0327E29F" w:rsidR="0001644B" w:rsidRPr="0047007B" w:rsidDel="00F432D0" w:rsidRDefault="0001644B" w:rsidP="0001644B">
            <w:pPr>
              <w:cnfStyle w:val="000000100000" w:firstRow="0" w:lastRow="0" w:firstColumn="0" w:lastColumn="0" w:oddVBand="0" w:evenVBand="0" w:oddHBand="1" w:evenHBand="0" w:firstRowFirstColumn="0" w:firstRowLastColumn="0" w:lastRowFirstColumn="0" w:lastRowLastColumn="0"/>
              <w:rPr>
                <w:del w:id="4234" w:author="Microsoft Office User" w:date="2023-06-05T20:03:00Z"/>
                <w:rPrChange w:id="4235" w:author="Microsoft Office User" w:date="2023-06-05T21:09:00Z">
                  <w:rPr>
                    <w:del w:id="4236" w:author="Microsoft Office User" w:date="2023-06-05T20:03:00Z"/>
                    <w:lang w:val="en-US"/>
                  </w:rPr>
                </w:rPrChange>
              </w:rPr>
            </w:pPr>
            <w:del w:id="4237" w:author="Microsoft Office User" w:date="2023-06-05T20:03:00Z">
              <w:r w:rsidRPr="0047007B" w:rsidDel="00F432D0">
                <w:rPr>
                  <w:rPrChange w:id="4238" w:author="Microsoft Office User" w:date="2023-06-05T21:09:00Z">
                    <w:rPr>
                      <w:lang w:val="en-US"/>
                    </w:rPr>
                  </w:rPrChange>
                </w:rPr>
                <w:delText>200 – OK</w:delText>
              </w:r>
              <w:bookmarkStart w:id="4239" w:name="_Toc136889408"/>
              <w:bookmarkEnd w:id="4239"/>
            </w:del>
          </w:p>
          <w:p w14:paraId="0CF6EEFC" w14:textId="6EB78583" w:rsidR="0001644B" w:rsidRPr="0047007B" w:rsidDel="00F432D0" w:rsidRDefault="0001644B" w:rsidP="0001644B">
            <w:pPr>
              <w:cnfStyle w:val="000000100000" w:firstRow="0" w:lastRow="0" w:firstColumn="0" w:lastColumn="0" w:oddVBand="0" w:evenVBand="0" w:oddHBand="1" w:evenHBand="0" w:firstRowFirstColumn="0" w:firstRowLastColumn="0" w:lastRowFirstColumn="0" w:lastRowLastColumn="0"/>
              <w:rPr>
                <w:del w:id="4240" w:author="Microsoft Office User" w:date="2023-06-05T20:03:00Z"/>
                <w:rPrChange w:id="4241" w:author="Microsoft Office User" w:date="2023-06-05T21:09:00Z">
                  <w:rPr>
                    <w:del w:id="4242" w:author="Microsoft Office User" w:date="2023-06-05T20:03:00Z"/>
                    <w:lang w:val="en-US"/>
                  </w:rPr>
                </w:rPrChange>
              </w:rPr>
            </w:pPr>
            <w:del w:id="4243" w:author="Microsoft Office User" w:date="2023-06-05T20:03:00Z">
              <w:r w:rsidRPr="0047007B" w:rsidDel="00F432D0">
                <w:rPr>
                  <w:rPrChange w:id="4244" w:author="Microsoft Office User" w:date="2023-06-05T21:09:00Z">
                    <w:rPr>
                      <w:lang w:val="en-US"/>
                    </w:rPr>
                  </w:rPrChange>
                </w:rPr>
                <w:delText>404 – Not Found</w:delText>
              </w:r>
              <w:bookmarkStart w:id="4245" w:name="_Toc136889409"/>
              <w:bookmarkEnd w:id="4245"/>
            </w:del>
          </w:p>
          <w:p w14:paraId="783AFAE2" w14:textId="7176C70C" w:rsidR="0001644B" w:rsidRPr="0047007B" w:rsidDel="00F432D0" w:rsidRDefault="0001644B" w:rsidP="0001644B">
            <w:pPr>
              <w:cnfStyle w:val="000000100000" w:firstRow="0" w:lastRow="0" w:firstColumn="0" w:lastColumn="0" w:oddVBand="0" w:evenVBand="0" w:oddHBand="1" w:evenHBand="0" w:firstRowFirstColumn="0" w:firstRowLastColumn="0" w:lastRowFirstColumn="0" w:lastRowLastColumn="0"/>
              <w:rPr>
                <w:del w:id="4246" w:author="Microsoft Office User" w:date="2023-06-05T20:03:00Z"/>
                <w:rPrChange w:id="4247" w:author="Microsoft Office User" w:date="2023-06-05T21:09:00Z">
                  <w:rPr>
                    <w:del w:id="4248" w:author="Microsoft Office User" w:date="2023-06-05T20:03:00Z"/>
                    <w:lang w:val="en-US"/>
                  </w:rPr>
                </w:rPrChange>
              </w:rPr>
            </w:pPr>
            <w:del w:id="4249" w:author="Microsoft Office User" w:date="2023-06-05T20:03:00Z">
              <w:r w:rsidRPr="0047007B" w:rsidDel="00F432D0">
                <w:rPr>
                  <w:rPrChange w:id="4250" w:author="Microsoft Office User" w:date="2023-06-05T21:09:00Z">
                    <w:rPr>
                      <w:lang w:val="en-US"/>
                    </w:rPr>
                  </w:rPrChange>
                </w:rPr>
                <w:delText>400 – Bad request</w:delText>
              </w:r>
              <w:bookmarkStart w:id="4251" w:name="_Toc136889410"/>
              <w:bookmarkEnd w:id="4251"/>
            </w:del>
          </w:p>
          <w:p w14:paraId="34AE65CE" w14:textId="5E688A21" w:rsidR="0001644B" w:rsidRPr="0047007B" w:rsidDel="00F432D0" w:rsidRDefault="0001644B" w:rsidP="0001644B">
            <w:pPr>
              <w:jc w:val="left"/>
              <w:cnfStyle w:val="000000100000" w:firstRow="0" w:lastRow="0" w:firstColumn="0" w:lastColumn="0" w:oddVBand="0" w:evenVBand="0" w:oddHBand="1" w:evenHBand="0" w:firstRowFirstColumn="0" w:firstRowLastColumn="0" w:lastRowFirstColumn="0" w:lastRowLastColumn="0"/>
              <w:rPr>
                <w:del w:id="4252" w:author="Microsoft Office User" w:date="2023-06-05T20:03:00Z"/>
                <w:rPrChange w:id="4253" w:author="Microsoft Office User" w:date="2023-06-05T21:09:00Z">
                  <w:rPr>
                    <w:del w:id="4254" w:author="Microsoft Office User" w:date="2023-06-05T20:03:00Z"/>
                    <w:lang w:val="en-US"/>
                  </w:rPr>
                </w:rPrChange>
              </w:rPr>
            </w:pPr>
            <w:del w:id="4255" w:author="Microsoft Office User" w:date="2023-06-05T20:03:00Z">
              <w:r w:rsidRPr="0047007B" w:rsidDel="00F432D0">
                <w:rPr>
                  <w:rPrChange w:id="4256" w:author="Microsoft Office User" w:date="2023-06-05T21:09:00Z">
                    <w:rPr>
                      <w:lang w:val="en-US"/>
                    </w:rPr>
                  </w:rPrChange>
                </w:rPr>
                <w:delText>500 – Internal Server Error</w:delText>
              </w:r>
              <w:bookmarkStart w:id="4257" w:name="_Toc136889411"/>
              <w:bookmarkEnd w:id="4257"/>
            </w:del>
          </w:p>
        </w:tc>
        <w:bookmarkStart w:id="4258" w:name="_Toc136889412"/>
        <w:bookmarkEnd w:id="4258"/>
      </w:tr>
      <w:tr w:rsidR="0001644B" w:rsidRPr="002B5243" w:rsidDel="00F432D0" w14:paraId="205FBF45" w14:textId="67907ABB" w:rsidTr="002D098F">
        <w:trPr>
          <w:trHeight w:val="759"/>
          <w:del w:id="4259" w:author="Microsoft Office User" w:date="2023-06-05T20:03:00Z"/>
        </w:trPr>
        <w:tc>
          <w:tcPr>
            <w:cnfStyle w:val="001000000000" w:firstRow="0" w:lastRow="0" w:firstColumn="1" w:lastColumn="0" w:oddVBand="0" w:evenVBand="0" w:oddHBand="0" w:evenHBand="0" w:firstRowFirstColumn="0" w:firstRowLastColumn="0" w:lastRowFirstColumn="0" w:lastRowLastColumn="0"/>
            <w:tcW w:w="1008" w:type="dxa"/>
          </w:tcPr>
          <w:p w14:paraId="6CE005A9" w14:textId="10A1CF38" w:rsidR="0001644B" w:rsidRPr="00A23238" w:rsidDel="00F432D0" w:rsidRDefault="0001644B" w:rsidP="002B5243">
            <w:pPr>
              <w:rPr>
                <w:del w:id="4260" w:author="Microsoft Office User" w:date="2023-06-05T20:03:00Z"/>
              </w:rPr>
            </w:pPr>
            <w:del w:id="4261" w:author="Microsoft Office User" w:date="2023-06-05T20:03:00Z">
              <w:r w:rsidDel="00F432D0">
                <w:delText xml:space="preserve">POST, </w:delText>
              </w:r>
              <w:r w:rsidRPr="00A23238" w:rsidDel="00F432D0">
                <w:delText>DELET</w:delText>
              </w:r>
              <w:r w:rsidDel="00F432D0">
                <w:delText>, PATCH, PUT</w:delText>
              </w:r>
              <w:bookmarkStart w:id="4262" w:name="_Toc136889413"/>
              <w:bookmarkEnd w:id="4262"/>
            </w:del>
          </w:p>
        </w:tc>
        <w:tc>
          <w:tcPr>
            <w:tcW w:w="2248" w:type="dxa"/>
          </w:tcPr>
          <w:p w14:paraId="69460B92" w14:textId="0A04219E" w:rsidR="0001644B" w:rsidRPr="00A23238" w:rsidDel="00F432D0" w:rsidRDefault="0001644B" w:rsidP="002B5243">
            <w:pPr>
              <w:cnfStyle w:val="000000000000" w:firstRow="0" w:lastRow="0" w:firstColumn="0" w:lastColumn="0" w:oddVBand="0" w:evenVBand="0" w:oddHBand="0" w:evenHBand="0" w:firstRowFirstColumn="0" w:firstRowLastColumn="0" w:lastRowFirstColumn="0" w:lastRowLastColumn="0"/>
              <w:rPr>
                <w:del w:id="4263" w:author="Microsoft Office User" w:date="2023-06-05T20:03:00Z"/>
              </w:rPr>
            </w:pPr>
            <w:del w:id="4264" w:author="Microsoft Office User" w:date="2023-06-05T20:03:00Z">
              <w:r w:rsidDel="00F432D0">
                <w:delText>-</w:delText>
              </w:r>
              <w:bookmarkStart w:id="4265" w:name="_Toc136889414"/>
              <w:bookmarkEnd w:id="4265"/>
            </w:del>
          </w:p>
        </w:tc>
        <w:tc>
          <w:tcPr>
            <w:tcW w:w="1403" w:type="dxa"/>
          </w:tcPr>
          <w:p w14:paraId="3F36BE86" w14:textId="6884D1EC" w:rsidR="0001644B" w:rsidRPr="00A23238" w:rsidDel="00F432D0" w:rsidRDefault="0001644B" w:rsidP="002B5243">
            <w:pPr>
              <w:jc w:val="left"/>
              <w:cnfStyle w:val="000000000000" w:firstRow="0" w:lastRow="0" w:firstColumn="0" w:lastColumn="0" w:oddVBand="0" w:evenVBand="0" w:oddHBand="0" w:evenHBand="0" w:firstRowFirstColumn="0" w:firstRowLastColumn="0" w:lastRowFirstColumn="0" w:lastRowLastColumn="0"/>
              <w:rPr>
                <w:del w:id="4266" w:author="Microsoft Office User" w:date="2023-06-05T20:03:00Z"/>
              </w:rPr>
            </w:pPr>
            <w:del w:id="4267" w:author="Microsoft Office User" w:date="2023-06-05T20:03:00Z">
              <w:r w:rsidDel="00F432D0">
                <w:delText>-</w:delText>
              </w:r>
              <w:bookmarkStart w:id="4268" w:name="_Toc136889415"/>
              <w:bookmarkEnd w:id="4268"/>
            </w:del>
          </w:p>
        </w:tc>
        <w:tc>
          <w:tcPr>
            <w:tcW w:w="1254" w:type="dxa"/>
          </w:tcPr>
          <w:p w14:paraId="3237F665" w14:textId="330F59EF" w:rsidR="0001644B" w:rsidRPr="00A23238" w:rsidDel="00F432D0" w:rsidRDefault="0001644B" w:rsidP="002B5243">
            <w:pPr>
              <w:cnfStyle w:val="000000000000" w:firstRow="0" w:lastRow="0" w:firstColumn="0" w:lastColumn="0" w:oddVBand="0" w:evenVBand="0" w:oddHBand="0" w:evenHBand="0" w:firstRowFirstColumn="0" w:firstRowLastColumn="0" w:lastRowFirstColumn="0" w:lastRowLastColumn="0"/>
              <w:rPr>
                <w:del w:id="4269" w:author="Microsoft Office User" w:date="2023-06-05T20:03:00Z"/>
              </w:rPr>
            </w:pPr>
            <w:del w:id="4270" w:author="Microsoft Office User" w:date="2023-06-05T20:03:00Z">
              <w:r w:rsidDel="00F432D0">
                <w:delText>-</w:delText>
              </w:r>
              <w:bookmarkStart w:id="4271" w:name="_Toc136889416"/>
              <w:bookmarkEnd w:id="4271"/>
            </w:del>
          </w:p>
        </w:tc>
        <w:tc>
          <w:tcPr>
            <w:tcW w:w="1141" w:type="dxa"/>
          </w:tcPr>
          <w:p w14:paraId="27F440C2" w14:textId="0856287C" w:rsidR="0001644B" w:rsidRPr="00A23238" w:rsidDel="00F432D0" w:rsidRDefault="0001644B" w:rsidP="002B5243">
            <w:pPr>
              <w:cnfStyle w:val="000000000000" w:firstRow="0" w:lastRow="0" w:firstColumn="0" w:lastColumn="0" w:oddVBand="0" w:evenVBand="0" w:oddHBand="0" w:evenHBand="0" w:firstRowFirstColumn="0" w:firstRowLastColumn="0" w:lastRowFirstColumn="0" w:lastRowLastColumn="0"/>
              <w:rPr>
                <w:del w:id="4272" w:author="Microsoft Office User" w:date="2023-06-05T20:03:00Z"/>
              </w:rPr>
            </w:pPr>
            <w:del w:id="4273" w:author="Microsoft Office User" w:date="2023-06-05T20:03:00Z">
              <w:r w:rsidRPr="00A23238" w:rsidDel="00F432D0">
                <w:delText>-</w:delText>
              </w:r>
              <w:bookmarkStart w:id="4274" w:name="_Toc136889417"/>
              <w:bookmarkEnd w:id="4274"/>
            </w:del>
          </w:p>
        </w:tc>
        <w:tc>
          <w:tcPr>
            <w:tcW w:w="1593" w:type="dxa"/>
          </w:tcPr>
          <w:p w14:paraId="60651191" w14:textId="248042D4" w:rsidR="0001644B" w:rsidRPr="0047007B" w:rsidDel="00F432D0" w:rsidRDefault="0001644B" w:rsidP="002B5243">
            <w:pPr>
              <w:cnfStyle w:val="000000000000" w:firstRow="0" w:lastRow="0" w:firstColumn="0" w:lastColumn="0" w:oddVBand="0" w:evenVBand="0" w:oddHBand="0" w:evenHBand="0" w:firstRowFirstColumn="0" w:firstRowLastColumn="0" w:lastRowFirstColumn="0" w:lastRowLastColumn="0"/>
              <w:rPr>
                <w:del w:id="4275" w:author="Microsoft Office User" w:date="2023-06-05T20:03:00Z"/>
                <w:rPrChange w:id="4276" w:author="Microsoft Office User" w:date="2023-06-05T21:09:00Z">
                  <w:rPr>
                    <w:del w:id="4277" w:author="Microsoft Office User" w:date="2023-06-05T20:03:00Z"/>
                    <w:lang w:val="en-US"/>
                  </w:rPr>
                </w:rPrChange>
              </w:rPr>
            </w:pPr>
            <w:del w:id="4278" w:author="Microsoft Office User" w:date="2023-06-05T20:03:00Z">
              <w:r w:rsidRPr="0047007B" w:rsidDel="00F432D0">
                <w:rPr>
                  <w:rPrChange w:id="4279" w:author="Microsoft Office User" w:date="2023-06-05T21:09:00Z">
                    <w:rPr>
                      <w:lang w:val="en-US"/>
                    </w:rPr>
                  </w:rPrChange>
                </w:rPr>
                <w:delText xml:space="preserve"> </w:delText>
              </w:r>
              <w:r w:rsidRPr="00A23238" w:rsidDel="00F432D0">
                <w:delText>405 – Method not Allowed</w:delText>
              </w:r>
              <w:bookmarkStart w:id="4280" w:name="_Toc136889418"/>
              <w:bookmarkEnd w:id="4280"/>
            </w:del>
          </w:p>
        </w:tc>
        <w:bookmarkStart w:id="4281" w:name="_Toc136889419"/>
        <w:bookmarkEnd w:id="4281"/>
      </w:tr>
    </w:tbl>
    <w:p w14:paraId="4C73A4B1" w14:textId="19DAD84A" w:rsidR="0001644B" w:rsidRPr="004E5F10" w:rsidDel="00F432D0" w:rsidRDefault="0001644B" w:rsidP="004E5F10">
      <w:pPr>
        <w:pStyle w:val="Descripcin"/>
        <w:jc w:val="center"/>
        <w:rPr>
          <w:del w:id="4282" w:author="Microsoft Office User" w:date="2023-06-05T20:03:00Z"/>
          <w:i w:val="0"/>
          <w:iCs w:val="0"/>
          <w:szCs w:val="20"/>
        </w:rPr>
      </w:pPr>
      <w:del w:id="4283" w:author="Microsoft Office User" w:date="2023-05-21T11:41:00Z">
        <w:r w:rsidRPr="00A23238" w:rsidDel="0027448C">
          <w:delText xml:space="preserve">Tabla </w:delText>
        </w:r>
        <w:r w:rsidDel="0027448C">
          <w:delText>1</w:delText>
        </w:r>
      </w:del>
      <w:del w:id="4284" w:author="Microsoft Office User" w:date="2023-04-22T18:08:00Z">
        <w:r w:rsidDel="00784D70">
          <w:delText>1</w:delText>
        </w:r>
      </w:del>
      <w:del w:id="4285" w:author="Microsoft Office User" w:date="2023-05-21T11:41:00Z">
        <w:r w:rsidRPr="00A23238" w:rsidDel="0027448C">
          <w:delText>: Recurso /</w:delText>
        </w:r>
        <w:r w:rsidDel="0027448C">
          <w:delText>ofertas</w:delText>
        </w:r>
        <w:r w:rsidRPr="00A23238" w:rsidDel="0027448C">
          <w:delText>/</w:delText>
        </w:r>
        <w:r w:rsidDel="0027448C">
          <w:delText>cvs</w:delText>
        </w:r>
      </w:del>
      <w:bookmarkStart w:id="4286" w:name="_Toc136889420"/>
      <w:bookmarkEnd w:id="4286"/>
    </w:p>
    <w:p w14:paraId="7632092E" w14:textId="396DDCB7" w:rsidR="00EB67F1" w:rsidRDefault="00EB67F1" w:rsidP="001E7C58">
      <w:pPr>
        <w:pStyle w:val="Ttulo3"/>
      </w:pPr>
      <w:bookmarkStart w:id="4287" w:name="_Toc136889421"/>
      <w:r>
        <w:t>Diseño del algoritmo de recomendación</w:t>
      </w:r>
      <w:bookmarkEnd w:id="4287"/>
    </w:p>
    <w:p w14:paraId="48ECBD09" w14:textId="3C9CC9D0" w:rsidR="005E60E4" w:rsidRPr="005E60E4" w:rsidRDefault="005E60E4" w:rsidP="005E60E4">
      <w:commentRangeStart w:id="4288"/>
      <w:r>
        <w:t>El objetivo del algoritmo de recomendación es, cuando un alumno sin ofertas asignadas lo solicita</w:t>
      </w:r>
      <w:commentRangeEnd w:id="4288"/>
      <w:r>
        <w:rPr>
          <w:rStyle w:val="Refdecomentario"/>
        </w:rPr>
        <w:commentReference w:id="4288"/>
      </w:r>
      <w:r>
        <w:t xml:space="preserve">, recomendarle las ofertas no asignadas que más se adaptan a su CV. </w:t>
      </w:r>
    </w:p>
    <w:p w14:paraId="51483CFF" w14:textId="750547C9" w:rsidR="00234064" w:rsidRDefault="005E60E4" w:rsidP="00E6090A">
      <w:r w:rsidRPr="00F3614E">
        <w:t xml:space="preserve">De entre las alternativas para desarrollar un algoritmo de recomendación expuestas en el epígrafe 2.2.3, se ha </w:t>
      </w:r>
      <w:commentRangeStart w:id="4289"/>
      <w:r w:rsidR="00234064" w:rsidRPr="00FB78AC">
        <w:t xml:space="preserve">optado </w:t>
      </w:r>
      <w:r w:rsidRPr="00F3614E">
        <w:t xml:space="preserve">por un </w:t>
      </w:r>
      <w:r w:rsidR="00234064" w:rsidRPr="00FB78AC">
        <w:t xml:space="preserve">de filtrado colaborativo.  </w:t>
      </w:r>
      <w:r w:rsidR="00580555" w:rsidRPr="00F3614E">
        <w:t>Este diseño permite</w:t>
      </w:r>
      <w:r w:rsidR="00234064" w:rsidRPr="00FB78AC">
        <w:t xml:space="preserve"> recomendar a los </w:t>
      </w:r>
      <w:r w:rsidR="00580555" w:rsidRPr="00F3614E">
        <w:t xml:space="preserve">alumnos sin oferta asignada ofertas de trabajo o puesto de prácticas </w:t>
      </w:r>
      <w:r w:rsidR="00234064" w:rsidRPr="00FB78AC">
        <w:t>a las que son más afines en función de su perfil, es decir, su CV es afín a los requerimientos de la oferta.</w:t>
      </w:r>
      <w:commentRangeEnd w:id="4289"/>
      <w:r w:rsidR="00234064" w:rsidRPr="00F3614E">
        <w:rPr>
          <w:rPrChange w:id="4290" w:author="Microsoft Office User" w:date="2023-05-12T15:22:00Z">
            <w:rPr>
              <w:rStyle w:val="Refdecomentario"/>
            </w:rPr>
          </w:rPrChange>
        </w:rPr>
        <w:commentReference w:id="4289"/>
      </w:r>
      <w:r w:rsidR="00234064">
        <w:t xml:space="preserve"> </w:t>
      </w:r>
      <w:r w:rsidR="00580555">
        <w:t>De entre las me</w:t>
      </w:r>
      <w:r w:rsidR="00F3614E">
        <w:t>didas de similitud expuestas en el epígrafe 2.2.4, se ha optado por utilizar el coseno como medida de similitud.</w:t>
      </w:r>
    </w:p>
    <w:p w14:paraId="4E22FC8F" w14:textId="23630881" w:rsidR="003E1E1D" w:rsidRDefault="00D14566" w:rsidP="00E6090A">
      <w:r w:rsidRPr="00D14566">
        <w:t>El diseño del algoritmo de recomendación se fundamenta en el cálculo de similitud. Sin embargo, en este caso, la similitud no se calcula directamente entre el CV del alumno que solicita la recomendación y los requisitos de las ofertas sin asignar. Esta decisión se toma con el objetivo de simplificar el proceso</w:t>
      </w:r>
      <w:r>
        <w:t xml:space="preserve"> de creación de las ofertas</w:t>
      </w:r>
      <w:r w:rsidRPr="00D14566">
        <w:t xml:space="preserve"> </w:t>
      </w:r>
      <w:r>
        <w:t>por parte de</w:t>
      </w:r>
      <w:r w:rsidRPr="00D14566">
        <w:t xml:space="preserve"> las empresas, ya que solo necesitarán ingresar 13 parámetros para definir las ofertas, en contraste con los 36 parámetros que se encuentran en los CV de los alumnos</w:t>
      </w:r>
      <w:r w:rsidR="00E945C1">
        <w:t>.</w:t>
      </w:r>
      <w:commentRangeStart w:id="4291"/>
      <w:r w:rsidR="00E945C1">
        <w:t xml:space="preserve"> El algoritmo de recomendación estructura</w:t>
      </w:r>
      <w:r w:rsidR="00EA1233">
        <w:t xml:space="preserve"> el cálculo de la similitud</w:t>
      </w:r>
      <w:r w:rsidR="00E945C1">
        <w:t xml:space="preserve"> en 2 </w:t>
      </w:r>
      <w:r w:rsidR="00D82688">
        <w:t>APIs</w:t>
      </w:r>
      <w:r w:rsidR="00EC386A">
        <w:t xml:space="preserve"> cuya implementación se verá en </w:t>
      </w:r>
      <w:r w:rsidR="004F760A">
        <w:t>los</w:t>
      </w:r>
      <w:r w:rsidR="00EC386A">
        <w:t xml:space="preserve"> epígrafe</w:t>
      </w:r>
      <w:r w:rsidR="004F760A">
        <w:t>s</w:t>
      </w:r>
      <w:r w:rsidR="00EC386A">
        <w:t xml:space="preserve"> 6.1.</w:t>
      </w:r>
      <w:r w:rsidR="004F760A">
        <w:t>2.2. y 6.1.2.3</w:t>
      </w:r>
      <w:r w:rsidR="002E76C7">
        <w:t>.</w:t>
      </w:r>
      <w:r w:rsidR="00E945C1">
        <w:t>:</w:t>
      </w:r>
      <w:commentRangeEnd w:id="4291"/>
      <w:r w:rsidR="005669FA">
        <w:rPr>
          <w:rStyle w:val="Refdecomentario"/>
        </w:rPr>
        <w:commentReference w:id="4291"/>
      </w:r>
    </w:p>
    <w:p w14:paraId="3F82A6BA" w14:textId="2E8DDB55" w:rsidR="00E945C1" w:rsidRDefault="00E945C1">
      <w:pPr>
        <w:pStyle w:val="Prrafodelista"/>
        <w:numPr>
          <w:ilvl w:val="0"/>
          <w:numId w:val="24"/>
        </w:numPr>
      </w:pPr>
      <w:commentRangeStart w:id="4292"/>
      <w:r>
        <w:lastRenderedPageBreak/>
        <w:t>C</w:t>
      </w:r>
      <w:ins w:id="4293" w:author="Microsoft Office User" w:date="2023-04-22T18:42:00Z">
        <w:r w:rsidR="00C71FDD">
          <w:t>álculo</w:t>
        </w:r>
      </w:ins>
      <w:del w:id="4294" w:author="Microsoft Office User" w:date="2023-04-22T18:42:00Z">
        <w:r w:rsidDel="00C71FDD">
          <w:delText>alculador</w:delText>
        </w:r>
      </w:del>
      <w:r>
        <w:t xml:space="preserve"> </w:t>
      </w:r>
      <w:commentRangeEnd w:id="4292"/>
      <w:r w:rsidR="0077095B">
        <w:rPr>
          <w:rStyle w:val="Refdecomentario"/>
        </w:rPr>
        <w:commentReference w:id="4292"/>
      </w:r>
      <w:r w:rsidR="00364846">
        <w:t>de</w:t>
      </w:r>
      <w:r w:rsidR="00B42303" w:rsidRPr="00B42303">
        <w:t xml:space="preserve"> </w:t>
      </w:r>
      <w:r w:rsidR="00B42303">
        <w:t xml:space="preserve">similitud </w:t>
      </w:r>
      <w:r w:rsidR="00364846">
        <w:t xml:space="preserve">de </w:t>
      </w:r>
      <w:r>
        <w:t>ofertas sin asignar</w:t>
      </w:r>
      <w:r w:rsidR="00B42303">
        <w:t xml:space="preserve"> y ofertas que están asignadas</w:t>
      </w:r>
      <w:r>
        <w:t>: calcula la similitud, en función de los atributos de las ofertas (13 parámetros), entre las ofertas sin asignar que las empresas han imputado en el sistema y las ofertas que ya han sido asignadas a los alumnos por el administrador.</w:t>
      </w:r>
    </w:p>
    <w:p w14:paraId="47C7F8FE" w14:textId="754C9A0C" w:rsidR="00E945C1" w:rsidRDefault="00B42303">
      <w:pPr>
        <w:pStyle w:val="Prrafodelista"/>
        <w:numPr>
          <w:ilvl w:val="0"/>
          <w:numId w:val="24"/>
        </w:numPr>
      </w:pPr>
      <w:r>
        <w:t>Cálculo de similitud entre alumnos sin oferta asignada y alumnos con oferta asignada</w:t>
      </w:r>
      <w:r w:rsidR="00E945C1">
        <w:t xml:space="preserve">: calcula la similitud, en función del CV (36 parámetros), de un alumno sin oferta asignada con los alumnos que tienen una oferta asignada. Cuando un alumno sin oferta asignada solicita recomendación, el sistema le recomienda la/s oferta/s sin asignar que son similares a las ofertas asignadas a alumnos similares a él. </w:t>
      </w:r>
      <w:r w:rsidR="00E945C1" w:rsidRPr="00046125">
        <w:t>Se considera que si dos alumnos son similares pueden recibir ofertas similares, es decir, tienen afinidad a ofertas similares.</w:t>
      </w:r>
    </w:p>
    <w:p w14:paraId="3217526C" w14:textId="14F208B0" w:rsidR="00EB67F1" w:rsidRDefault="00EB67F1" w:rsidP="001E7C58">
      <w:pPr>
        <w:pStyle w:val="Ttulo3"/>
      </w:pPr>
      <w:bookmarkStart w:id="4295" w:name="_Toc136889422"/>
      <w:r>
        <w:t>Diseño de la base de datos</w:t>
      </w:r>
      <w:bookmarkEnd w:id="4295"/>
    </w:p>
    <w:p w14:paraId="57BA8448" w14:textId="4675A0F3" w:rsidR="00D16667" w:rsidRDefault="00D16667" w:rsidP="00E7281F">
      <w:r w:rsidRPr="00D16667">
        <w:t xml:space="preserve">Como se ha descrito detalladamente en </w:t>
      </w:r>
      <w:r>
        <w:t xml:space="preserve">el </w:t>
      </w:r>
      <w:r w:rsidR="001069D3">
        <w:t>epígrafe</w:t>
      </w:r>
      <w:r>
        <w:t xml:space="preserve"> 4.4</w:t>
      </w:r>
      <w:r w:rsidRPr="00D16667">
        <w:t xml:space="preserve"> de la arquitectura propuesta, resulta crucial contar con un sistema de almacenamiento de datos para asegurar la coherencia y consistencia de la información. En este sentido, se ha </w:t>
      </w:r>
      <w:del w:id="4296" w:author="Microsoft Office User" w:date="2023-06-05T21:54:00Z">
        <w:r w:rsidRPr="00D16667" w:rsidDel="0008502A">
          <w:delText xml:space="preserve">tomado </w:delText>
        </w:r>
      </w:del>
      <w:ins w:id="4297" w:author="Microsoft Office User" w:date="2023-06-05T21:54:00Z">
        <w:r w:rsidR="0008502A">
          <w:t>decidido</w:t>
        </w:r>
      </w:ins>
      <w:del w:id="4298" w:author="Microsoft Office User" w:date="2023-06-05T21:54:00Z">
        <w:r w:rsidRPr="00D16667" w:rsidDel="0008502A">
          <w:delText>la decisión de</w:delText>
        </w:r>
      </w:del>
      <w:r w:rsidRPr="00D16667">
        <w:t xml:space="preserve"> emplear una base de datos para llevar a cabo dicha tarea.</w:t>
      </w:r>
      <w:r w:rsidR="00F03B2F">
        <w:t xml:space="preserve"> </w:t>
      </w:r>
      <w:r w:rsidR="008F39F5">
        <w:t>El diseño de la base de datos h</w:t>
      </w:r>
      <w:r w:rsidR="008F39F5" w:rsidRPr="00D16667">
        <w:t xml:space="preserve">a sido elaborado tomando en cuenta los recursos y procesos identificados durante el análisis del dominio, como se detalla en </w:t>
      </w:r>
      <w:r w:rsidR="008F39F5">
        <w:t>el epígrafe 4.1.</w:t>
      </w:r>
      <w:r w:rsidR="00266BA7">
        <w:t xml:space="preserve"> </w:t>
      </w:r>
      <w:r w:rsidRPr="00D16667">
        <w:t xml:space="preserve">A continuación, se muestra </w:t>
      </w:r>
      <w:r w:rsidR="0011644F">
        <w:t>en la Ilustración 9</w:t>
      </w:r>
      <w:r w:rsidR="005B5851">
        <w:t xml:space="preserve"> el diagrama </w:t>
      </w:r>
      <w:r w:rsidR="00250942" w:rsidRPr="003364C7">
        <w:t>Entidad/Relación</w:t>
      </w:r>
      <w:r w:rsidR="0011644F">
        <w:t xml:space="preserve"> </w:t>
      </w:r>
      <w:r w:rsidRPr="00D16667">
        <w:t>propuesto que refleja las relaciones entre las diferentes tablas o entidades</w:t>
      </w:r>
      <w:r w:rsidR="00266BA7">
        <w:t>:</w:t>
      </w:r>
    </w:p>
    <w:p w14:paraId="6C214718" w14:textId="77777777" w:rsidR="001069D3" w:rsidRDefault="001069D3" w:rsidP="00E7281F"/>
    <w:p w14:paraId="1CBBA0E9" w14:textId="179EE93B" w:rsidR="00D16667" w:rsidRDefault="00D16667" w:rsidP="008D4BB3">
      <w:pPr>
        <w:pStyle w:val="Descripcin"/>
        <w:keepNext/>
        <w:jc w:val="center"/>
        <w:rPr>
          <w:ins w:id="4299" w:author="Microsoft Office User" w:date="2023-05-25T13:21:00Z"/>
        </w:rPr>
      </w:pPr>
      <w:bookmarkStart w:id="4300" w:name="_Toc136885549"/>
      <w:ins w:id="4301" w:author="Microsoft Office User" w:date="2023-05-25T13:21:00Z">
        <w:r>
          <w:lastRenderedPageBreak/>
          <w:t xml:space="preserve">Ilustración </w:t>
        </w:r>
        <w:r>
          <w:fldChar w:fldCharType="begin"/>
        </w:r>
        <w:r>
          <w:instrText xml:space="preserve"> SEQ Ilustración \* ARABIC </w:instrText>
        </w:r>
      </w:ins>
      <w:r>
        <w:fldChar w:fldCharType="separate"/>
      </w:r>
      <w:r w:rsidR="00DB606A">
        <w:rPr>
          <w:noProof/>
        </w:rPr>
        <w:t>9</w:t>
      </w:r>
      <w:ins w:id="4302" w:author="Microsoft Office User" w:date="2023-05-25T13:21:00Z">
        <w:r>
          <w:fldChar w:fldCharType="end"/>
        </w:r>
        <w:r>
          <w:t xml:space="preserve">: </w:t>
        </w:r>
        <w:r w:rsidRPr="007012A4">
          <w:t>Diagrama E/R de la base de datos</w:t>
        </w:r>
        <w:bookmarkEnd w:id="4300"/>
      </w:ins>
    </w:p>
    <w:p w14:paraId="6518D126" w14:textId="77777777" w:rsidR="00D16667" w:rsidRDefault="00D16667" w:rsidP="00D16667">
      <w:pPr>
        <w:keepNext/>
        <w:ind w:left="142"/>
        <w:jc w:val="center"/>
        <w:rPr>
          <w:ins w:id="4303" w:author="Microsoft Office User" w:date="2023-05-25T13:30:00Z"/>
        </w:rPr>
      </w:pPr>
      <w:r>
        <w:rPr>
          <w:noProof/>
          <w:lang w:eastAsia="es-ES"/>
        </w:rPr>
        <w:drawing>
          <wp:inline distT="0" distB="0" distL="0" distR="0" wp14:anchorId="589CC671" wp14:editId="1175BDB6">
            <wp:extent cx="5054886" cy="4656538"/>
            <wp:effectExtent l="0" t="0" r="0" b="4445"/>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43"/>
                    <a:stretch>
                      <a:fillRect/>
                    </a:stretch>
                  </pic:blipFill>
                  <pic:spPr>
                    <a:xfrm>
                      <a:off x="0" y="0"/>
                      <a:ext cx="5068443" cy="4669026"/>
                    </a:xfrm>
                    <a:prstGeom prst="rect">
                      <a:avLst/>
                    </a:prstGeom>
                  </pic:spPr>
                </pic:pic>
              </a:graphicData>
            </a:graphic>
          </wp:inline>
        </w:drawing>
      </w:r>
    </w:p>
    <w:p w14:paraId="041C9C17" w14:textId="77777777" w:rsidR="00D16667" w:rsidRPr="00CF08B2" w:rsidRDefault="00D16667">
      <w:pPr>
        <w:pStyle w:val="Prrafodelista"/>
        <w:keepNext/>
        <w:ind w:left="0"/>
        <w:jc w:val="center"/>
        <w:rPr>
          <w:ins w:id="4304" w:author="Microsoft Office User" w:date="2023-05-21T11:04:00Z"/>
          <w:i/>
          <w:iCs/>
          <w:color w:val="44546A" w:themeColor="text2"/>
          <w:sz w:val="22"/>
          <w:szCs w:val="18"/>
          <w:rPrChange w:id="4305" w:author="Microsoft Office User" w:date="2023-05-25T13:30:00Z">
            <w:rPr>
              <w:ins w:id="4306" w:author="Microsoft Office User" w:date="2023-05-21T11:04:00Z"/>
            </w:rPr>
          </w:rPrChange>
        </w:rPr>
        <w:pPrChange w:id="4307" w:author="Microsoft Office User" w:date="2023-05-25T13:30:00Z">
          <w:pPr>
            <w:keepNext/>
            <w:ind w:left="142"/>
          </w:pPr>
        </w:pPrChange>
      </w:pPr>
      <w:ins w:id="4308" w:author="Microsoft Office User" w:date="2023-05-25T13:30:00Z">
        <w:r w:rsidRPr="00D46BF7">
          <w:rPr>
            <w:i/>
            <w:iCs/>
            <w:color w:val="44546A" w:themeColor="text2"/>
            <w:sz w:val="22"/>
            <w:szCs w:val="18"/>
          </w:rPr>
          <w:t xml:space="preserve">Fuente: </w:t>
        </w:r>
        <w:r>
          <w:rPr>
            <w:i/>
            <w:iCs/>
            <w:color w:val="44546A" w:themeColor="text2"/>
            <w:sz w:val="22"/>
            <w:szCs w:val="18"/>
          </w:rPr>
          <w:t>Elaboración propia</w:t>
        </w:r>
      </w:ins>
    </w:p>
    <w:p w14:paraId="057915FF" w14:textId="75032BC1" w:rsidR="008E7D27" w:rsidRDefault="003364C7" w:rsidP="008E7D27">
      <w:pPr>
        <w:jc w:val="left"/>
        <w:rPr>
          <w:ins w:id="4309" w:author="Microsoft Office User" w:date="2023-05-21T11:03:00Z"/>
        </w:rPr>
      </w:pPr>
      <w:r w:rsidRPr="003364C7">
        <w:t>En el diagrama E/R presentado, se encuentran definidos todos los recursos que forman parte de la lógica de la aplicación, junto con las relaciones que existen entre ellos.</w:t>
      </w:r>
      <w:r>
        <w:t xml:space="preserve"> </w:t>
      </w:r>
      <w:r w:rsidR="008E7D27">
        <w:t>Como se puede ver en la Ilustración 9, cada una de las tablas mostradas contiene un PRIMARY KEY (PK).  Otras tablas, como cv y ofertas, contienen una o varias FOREIGN KEY (FK), las cuales hacen referencia a la PK de otras tablas. A continuación, se describen</w:t>
      </w:r>
      <w:r w:rsidR="00B90A22">
        <w:t>, con más detalle,</w:t>
      </w:r>
      <w:r w:rsidR="008E7D27">
        <w:t xml:space="preserve"> las tablas y los atributos</w:t>
      </w:r>
      <w:r w:rsidR="00B90A22">
        <w:t xml:space="preserve"> </w:t>
      </w:r>
      <w:r w:rsidR="008E7D27">
        <w:t>de cada de cada una de ellas:</w:t>
      </w:r>
    </w:p>
    <w:p w14:paraId="34BBC2FE" w14:textId="114D83EC" w:rsidR="00D16667" w:rsidRDefault="00D16667" w:rsidP="00E7281F"/>
    <w:p w14:paraId="183F2830" w14:textId="6E72E3BD" w:rsidR="001954AA" w:rsidRDefault="00E7281F" w:rsidP="003364C7">
      <w:pPr>
        <w:pStyle w:val="Prrafodelista"/>
        <w:numPr>
          <w:ilvl w:val="0"/>
          <w:numId w:val="22"/>
        </w:numPr>
      </w:pPr>
      <w:r>
        <w:lastRenderedPageBreak/>
        <w:t xml:space="preserve">Alumnos: tabla que almacena todos los alumnos registrados con </w:t>
      </w:r>
      <w:r w:rsidR="001954AA">
        <w:t>las siguientes</w:t>
      </w:r>
      <w:r>
        <w:t xml:space="preserve"> </w:t>
      </w:r>
      <w:r w:rsidR="001954AA">
        <w:t xml:space="preserve">columnas: </w:t>
      </w:r>
      <w:r w:rsidR="001954AA" w:rsidRPr="003364C7">
        <w:t>alumno_id (</w:t>
      </w:r>
      <w:r w:rsidR="001954AA" w:rsidRPr="00802212">
        <w:rPr>
          <w:i/>
          <w:iCs/>
        </w:rPr>
        <w:t>Primary Key</w:t>
      </w:r>
      <w:r w:rsidR="003364C7">
        <w:t xml:space="preserve">), </w:t>
      </w:r>
      <w:r w:rsidR="001954AA" w:rsidRPr="003364C7">
        <w:rPr>
          <w:i/>
          <w:iCs/>
        </w:rPr>
        <w:t>username</w:t>
      </w:r>
      <w:r w:rsidR="003364C7">
        <w:t xml:space="preserve">, </w:t>
      </w:r>
      <w:r w:rsidR="001954AA" w:rsidRPr="003364C7">
        <w:rPr>
          <w:i/>
          <w:iCs/>
        </w:rPr>
        <w:t>passwor</w:t>
      </w:r>
      <w:r w:rsidR="003364C7" w:rsidRPr="003364C7">
        <w:rPr>
          <w:i/>
          <w:iCs/>
        </w:rPr>
        <w:t>d</w:t>
      </w:r>
      <w:r w:rsidR="003364C7">
        <w:t xml:space="preserve">, </w:t>
      </w:r>
      <w:r w:rsidR="001954AA">
        <w:t>nombre</w:t>
      </w:r>
      <w:r w:rsidR="003364C7">
        <w:t xml:space="preserve">, </w:t>
      </w:r>
      <w:r w:rsidR="001954AA">
        <w:t>apellido</w:t>
      </w:r>
      <w:r w:rsidR="003364C7">
        <w:t xml:space="preserve">, teléfono y </w:t>
      </w:r>
      <w:r w:rsidR="001954AA">
        <w:t>email</w:t>
      </w:r>
      <w:r w:rsidR="003364C7">
        <w:t>.</w:t>
      </w:r>
    </w:p>
    <w:p w14:paraId="367E679A" w14:textId="4ECFCE56" w:rsidR="001954AA" w:rsidRPr="001954AA" w:rsidRDefault="00E7281F" w:rsidP="00B83DD1">
      <w:pPr>
        <w:pStyle w:val="Prrafodelista"/>
        <w:numPr>
          <w:ilvl w:val="0"/>
          <w:numId w:val="22"/>
        </w:numPr>
      </w:pPr>
      <w:r>
        <w:t xml:space="preserve">Admin: tabla que almacena todos los administradores registrados con </w:t>
      </w:r>
      <w:r w:rsidR="001954AA">
        <w:t>las siguientes</w:t>
      </w:r>
      <w:r>
        <w:t xml:space="preserve"> </w:t>
      </w:r>
      <w:r w:rsidR="001954AA">
        <w:t>columnas:</w:t>
      </w:r>
      <w:r w:rsidR="003364C7">
        <w:t xml:space="preserve"> </w:t>
      </w:r>
      <w:r w:rsidR="001954AA" w:rsidRPr="003364C7">
        <w:t>admin_id (</w:t>
      </w:r>
      <w:r w:rsidR="001954AA" w:rsidRPr="00802212">
        <w:rPr>
          <w:i/>
          <w:iCs/>
        </w:rPr>
        <w:t>Primary Key</w:t>
      </w:r>
      <w:r w:rsidR="001954AA" w:rsidRPr="003364C7">
        <w:t>)</w:t>
      </w:r>
      <w:r w:rsidR="003364C7">
        <w:t xml:space="preserve">, </w:t>
      </w:r>
      <w:r w:rsidR="001954AA">
        <w:t>username</w:t>
      </w:r>
      <w:r w:rsidR="003364C7">
        <w:t xml:space="preserve"> y </w:t>
      </w:r>
      <w:r w:rsidR="001954AA" w:rsidRPr="003364C7">
        <w:rPr>
          <w:i/>
          <w:iCs/>
        </w:rPr>
        <w:t>password</w:t>
      </w:r>
      <w:r w:rsidR="00B83DD1">
        <w:rPr>
          <w:i/>
          <w:iCs/>
        </w:rPr>
        <w:t>.</w:t>
      </w:r>
    </w:p>
    <w:p w14:paraId="1DD4A829" w14:textId="7428D16E" w:rsidR="001954AA" w:rsidRDefault="00E7281F" w:rsidP="00D14F10">
      <w:pPr>
        <w:pStyle w:val="Prrafodelista"/>
        <w:numPr>
          <w:ilvl w:val="0"/>
          <w:numId w:val="22"/>
        </w:numPr>
      </w:pPr>
      <w:r>
        <w:t>Empresas:</w:t>
      </w:r>
      <w:r w:rsidRPr="00DC7A0D">
        <w:t xml:space="preserve"> </w:t>
      </w:r>
      <w:r>
        <w:t xml:space="preserve">tabla que almacena todas las empresas registradas con </w:t>
      </w:r>
      <w:r w:rsidR="001954AA">
        <w:t>las siguientes columnas:</w:t>
      </w:r>
      <w:r w:rsidR="000A1435">
        <w:t xml:space="preserve"> </w:t>
      </w:r>
      <w:r w:rsidR="001954AA" w:rsidRPr="000A1435">
        <w:t>empresa_id (</w:t>
      </w:r>
      <w:r w:rsidR="001954AA" w:rsidRPr="00802212">
        <w:rPr>
          <w:i/>
          <w:iCs/>
        </w:rPr>
        <w:t>Primary Key</w:t>
      </w:r>
      <w:r w:rsidR="001954AA" w:rsidRPr="000A1435">
        <w:t>)</w:t>
      </w:r>
      <w:r w:rsidR="000A1435">
        <w:t xml:space="preserve">, </w:t>
      </w:r>
      <w:r w:rsidR="001954AA" w:rsidRPr="00D14F10">
        <w:rPr>
          <w:i/>
          <w:iCs/>
        </w:rPr>
        <w:t>username</w:t>
      </w:r>
      <w:r w:rsidR="000A1435">
        <w:t xml:space="preserve">, </w:t>
      </w:r>
      <w:r w:rsidR="001954AA" w:rsidRPr="00D14F10">
        <w:rPr>
          <w:i/>
          <w:iCs/>
        </w:rPr>
        <w:t>password</w:t>
      </w:r>
      <w:r w:rsidR="000A1435">
        <w:t xml:space="preserve">, </w:t>
      </w:r>
      <w:r w:rsidR="001954AA">
        <w:t>empresa_nombre</w:t>
      </w:r>
      <w:r w:rsidR="000A1435">
        <w:t xml:space="preserve">, </w:t>
      </w:r>
      <w:r w:rsidR="001954AA">
        <w:t>teléfono</w:t>
      </w:r>
      <w:r w:rsidR="000A1435">
        <w:t xml:space="preserve"> y </w:t>
      </w:r>
      <w:r w:rsidR="001954AA">
        <w:t>email</w:t>
      </w:r>
      <w:r w:rsidR="000A1435">
        <w:t>.</w:t>
      </w:r>
    </w:p>
    <w:p w14:paraId="5CF28EA6" w14:textId="77777777" w:rsidR="009C349B" w:rsidRDefault="00E7281F" w:rsidP="009C349B">
      <w:pPr>
        <w:pStyle w:val="Prrafodelista"/>
        <w:numPr>
          <w:ilvl w:val="0"/>
          <w:numId w:val="22"/>
        </w:numPr>
      </w:pPr>
      <w:r>
        <w:t xml:space="preserve">Cv: tabla que almacena todos los cv de cada alumno con </w:t>
      </w:r>
      <w:r w:rsidR="001954AA">
        <w:t>las siguientes columnas</w:t>
      </w:r>
      <w:r w:rsidR="00D14F10">
        <w:t xml:space="preserve">: </w:t>
      </w:r>
      <w:r w:rsidR="001954AA">
        <w:t xml:space="preserve">Id </w:t>
      </w:r>
      <w:r w:rsidR="001954AA" w:rsidRPr="00D14F10">
        <w:t>(</w:t>
      </w:r>
      <w:r w:rsidR="001954AA" w:rsidRPr="00802212">
        <w:rPr>
          <w:i/>
          <w:iCs/>
        </w:rPr>
        <w:t>Primary Key</w:t>
      </w:r>
      <w:r w:rsidR="001954AA" w:rsidRPr="00D14F10">
        <w:t>)</w:t>
      </w:r>
      <w:r w:rsidR="00D14F10">
        <w:t xml:space="preserve">, </w:t>
      </w:r>
      <w:r w:rsidR="001954AA" w:rsidRPr="00D14F10">
        <w:t>alumno_id (</w:t>
      </w:r>
      <w:r w:rsidR="001954AA" w:rsidRPr="00802212">
        <w:rPr>
          <w:i/>
          <w:iCs/>
        </w:rPr>
        <w:t>Foreign Key</w:t>
      </w:r>
      <w:r w:rsidR="00D14F10">
        <w:t xml:space="preserve">), </w:t>
      </w:r>
      <w:r w:rsidR="001954AA">
        <w:t>grado</w:t>
      </w:r>
      <w:r w:rsidR="00D14F10">
        <w:t xml:space="preserve">, </w:t>
      </w:r>
      <w:r w:rsidR="001954AA">
        <w:t>nota_media</w:t>
      </w:r>
      <w:r w:rsidR="00D14F10">
        <w:t>, n</w:t>
      </w:r>
      <w:r w:rsidR="001954AA">
        <w:t xml:space="preserve">iveles de idiomas, de </w:t>
      </w:r>
      <w:r w:rsidR="001954AA" w:rsidRPr="00802212">
        <w:rPr>
          <w:i/>
          <w:iCs/>
        </w:rPr>
        <w:t>soft-skills</w:t>
      </w:r>
      <w:r w:rsidR="001954AA">
        <w:t>, de competencias y lenguajes de programación</w:t>
      </w:r>
      <w:r w:rsidR="00D14F10">
        <w:t>:</w:t>
      </w:r>
    </w:p>
    <w:p w14:paraId="6AEC9D78" w14:textId="77777777" w:rsidR="009C349B" w:rsidRDefault="001954AA" w:rsidP="009C349B">
      <w:pPr>
        <w:pStyle w:val="Prrafodelista"/>
        <w:numPr>
          <w:ilvl w:val="1"/>
          <w:numId w:val="22"/>
        </w:numPr>
      </w:pPr>
      <w:r>
        <w:t>Idiomas: inglés, alemán y francés.</w:t>
      </w:r>
    </w:p>
    <w:p w14:paraId="098080AB" w14:textId="77777777" w:rsidR="009C349B" w:rsidRDefault="001954AA" w:rsidP="009C349B">
      <w:pPr>
        <w:pStyle w:val="Prrafodelista"/>
        <w:numPr>
          <w:ilvl w:val="1"/>
          <w:numId w:val="22"/>
        </w:numPr>
      </w:pPr>
      <w:r>
        <w:t>Soft-Skills: capacidad analítica, trabajo en equipo, comunicación, pensamiento crítico, innovación, liderazgo, toma de decisiones y resolución a problemas.</w:t>
      </w:r>
    </w:p>
    <w:p w14:paraId="120AE59A" w14:textId="77777777" w:rsidR="009C349B" w:rsidRDefault="001954AA" w:rsidP="009C349B">
      <w:pPr>
        <w:pStyle w:val="Prrafodelista"/>
        <w:numPr>
          <w:ilvl w:val="1"/>
          <w:numId w:val="22"/>
        </w:numPr>
      </w:pPr>
      <w:r>
        <w:t>Competencias: marketing, e-commerce, diseño gráfico, matemáticas, estadística, gestión de proyectos, redes sociales, sostenibilidad, inteligencia artificial, big data, machine learning, análisis de datos, bases de datos, cloud, IoT, redes, sistemas operativos, desarrollo web y diseño web.</w:t>
      </w:r>
    </w:p>
    <w:p w14:paraId="76DF3A68" w14:textId="0A12E5EA" w:rsidR="00E7281F" w:rsidRPr="004D740C" w:rsidRDefault="001954AA" w:rsidP="009C349B">
      <w:pPr>
        <w:pStyle w:val="Prrafodelista"/>
        <w:numPr>
          <w:ilvl w:val="1"/>
          <w:numId w:val="22"/>
        </w:numPr>
      </w:pPr>
      <w:r>
        <w:t>Lenguajes Programación: R, Java, Pascal y Python.</w:t>
      </w:r>
    </w:p>
    <w:p w14:paraId="65C23C75" w14:textId="77777777" w:rsidR="009C349B" w:rsidRDefault="00E7281F" w:rsidP="009C349B">
      <w:pPr>
        <w:pStyle w:val="Prrafodelista"/>
        <w:numPr>
          <w:ilvl w:val="0"/>
          <w:numId w:val="22"/>
        </w:numPr>
      </w:pPr>
      <w:r w:rsidRPr="004D740C">
        <w:t>Ofertas: tabla</w:t>
      </w:r>
      <w:r>
        <w:t xml:space="preserve"> que almacena todas las ofertas de cada empresa </w:t>
      </w:r>
      <w:r w:rsidR="004D740C">
        <w:t>en las siguientes columnas:</w:t>
      </w:r>
      <w:r w:rsidR="00D14F10">
        <w:t xml:space="preserve"> </w:t>
      </w:r>
      <w:r w:rsidR="004D740C" w:rsidRPr="00D14F10">
        <w:t>job_id: (</w:t>
      </w:r>
      <w:r w:rsidR="004D740C" w:rsidRPr="00802212">
        <w:rPr>
          <w:i/>
          <w:iCs/>
        </w:rPr>
        <w:t>Primary</w:t>
      </w:r>
      <w:r w:rsidR="004D740C" w:rsidRPr="00D14F10">
        <w:t xml:space="preserve"> </w:t>
      </w:r>
      <w:r w:rsidR="004D740C" w:rsidRPr="00802212">
        <w:rPr>
          <w:i/>
          <w:iCs/>
        </w:rPr>
        <w:t>Key</w:t>
      </w:r>
      <w:r w:rsidR="004D740C" w:rsidRPr="00D14F10">
        <w:t>)</w:t>
      </w:r>
      <w:r w:rsidR="00D14F10">
        <w:t xml:space="preserve">, </w:t>
      </w:r>
      <w:r w:rsidR="004D740C" w:rsidRPr="00D14F10">
        <w:t>alumno_id (</w:t>
      </w:r>
      <w:r w:rsidR="004D740C" w:rsidRPr="00D14F10">
        <w:rPr>
          <w:i/>
          <w:iCs/>
        </w:rPr>
        <w:t>Foreign</w:t>
      </w:r>
      <w:r w:rsidR="004D740C" w:rsidRPr="00D14F10">
        <w:t xml:space="preserve"> </w:t>
      </w:r>
      <w:r w:rsidR="004D740C" w:rsidRPr="00D14F10">
        <w:rPr>
          <w:i/>
          <w:iCs/>
        </w:rPr>
        <w:t>Key</w:t>
      </w:r>
      <w:r w:rsidR="004D740C" w:rsidRPr="00D14F10">
        <w:t>)</w:t>
      </w:r>
      <w:r w:rsidR="00B83DD1">
        <w:t xml:space="preserve">, </w:t>
      </w:r>
      <w:r w:rsidR="004D740C" w:rsidRPr="00B83DD1">
        <w:t>empresa_id (Foreign Key)</w:t>
      </w:r>
      <w:r w:rsidR="00B83DD1" w:rsidRPr="00B83DD1">
        <w:t xml:space="preserve">, </w:t>
      </w:r>
      <w:r w:rsidR="004D740C">
        <w:t>empresa_nombre</w:t>
      </w:r>
      <w:r w:rsidR="00B83DD1">
        <w:t xml:space="preserve">, </w:t>
      </w:r>
      <w:r w:rsidR="004D740C">
        <w:t>job_title</w:t>
      </w:r>
      <w:r w:rsidR="00385F7B">
        <w:t xml:space="preserve">, </w:t>
      </w:r>
      <w:r w:rsidR="004D740C">
        <w:t>ciudad</w:t>
      </w:r>
      <w:r w:rsidR="00385F7B">
        <w:t xml:space="preserve">, teléfono, </w:t>
      </w:r>
      <w:r w:rsidR="004D740C">
        <w:t>nombre_contacto</w:t>
      </w:r>
      <w:r w:rsidR="00385F7B">
        <w:t xml:space="preserve">, </w:t>
      </w:r>
      <w:r w:rsidR="004D740C">
        <w:t>estado</w:t>
      </w:r>
      <w:r w:rsidR="00385F7B">
        <w:t xml:space="preserve">, </w:t>
      </w:r>
      <w:r w:rsidR="00181FE0">
        <w:t>nota_media</w:t>
      </w:r>
      <w:r w:rsidR="00385F7B">
        <w:t xml:space="preserve">, </w:t>
      </w:r>
      <w:r w:rsidR="00181FE0">
        <w:t>grado</w:t>
      </w:r>
      <w:r w:rsidR="00385F7B">
        <w:t>, n</w:t>
      </w:r>
      <w:r w:rsidR="004D740C">
        <w:t xml:space="preserve">iveles de idiomas, de </w:t>
      </w:r>
      <w:r w:rsidR="004D740C" w:rsidRPr="00385F7B">
        <w:rPr>
          <w:i/>
          <w:iCs/>
        </w:rPr>
        <w:t>soft</w:t>
      </w:r>
      <w:r w:rsidR="004D740C">
        <w:t>-</w:t>
      </w:r>
      <w:r w:rsidR="004D740C" w:rsidRPr="00385F7B">
        <w:rPr>
          <w:i/>
          <w:iCs/>
        </w:rPr>
        <w:t>skills</w:t>
      </w:r>
      <w:r w:rsidR="004D740C">
        <w:t>, de competencias y lenguajes de programación</w:t>
      </w:r>
      <w:r w:rsidR="00385F7B">
        <w:t>:</w:t>
      </w:r>
      <w:r w:rsidR="004D740C">
        <w:t xml:space="preserve"> </w:t>
      </w:r>
    </w:p>
    <w:p w14:paraId="58A32FBD" w14:textId="77777777" w:rsidR="009C349B" w:rsidRDefault="004D740C" w:rsidP="009C349B">
      <w:pPr>
        <w:pStyle w:val="Prrafodelista"/>
        <w:numPr>
          <w:ilvl w:val="1"/>
          <w:numId w:val="22"/>
        </w:numPr>
      </w:pPr>
      <w:r>
        <w:t>Idiomas: inglés, alemán y francés.</w:t>
      </w:r>
    </w:p>
    <w:p w14:paraId="435F74E3" w14:textId="77777777" w:rsidR="009C349B" w:rsidRDefault="004D740C" w:rsidP="009C349B">
      <w:pPr>
        <w:pStyle w:val="Prrafodelista"/>
        <w:numPr>
          <w:ilvl w:val="1"/>
          <w:numId w:val="22"/>
        </w:numPr>
      </w:pPr>
      <w:r>
        <w:t>Soft-Skills: trabajo en equipo</w:t>
      </w:r>
      <w:r w:rsidR="00181FE0">
        <w:t xml:space="preserve"> y</w:t>
      </w:r>
      <w:r>
        <w:t xml:space="preserve"> comunicación</w:t>
      </w:r>
    </w:p>
    <w:p w14:paraId="6E4057D1" w14:textId="77777777" w:rsidR="009C349B" w:rsidRDefault="004D740C" w:rsidP="009C349B">
      <w:pPr>
        <w:pStyle w:val="Prrafodelista"/>
        <w:numPr>
          <w:ilvl w:val="1"/>
          <w:numId w:val="22"/>
        </w:numPr>
      </w:pPr>
      <w:r>
        <w:lastRenderedPageBreak/>
        <w:t xml:space="preserve">Competencias: matemáticas, estadística, gestión de proyectos, sostenibilidad, </w:t>
      </w:r>
      <w:r w:rsidR="00181FE0">
        <w:t>y</w:t>
      </w:r>
      <w:r>
        <w:t xml:space="preserve"> big data</w:t>
      </w:r>
      <w:r w:rsidR="00181FE0">
        <w:t>.</w:t>
      </w:r>
    </w:p>
    <w:p w14:paraId="4DAF7DB5" w14:textId="6E19C8FC" w:rsidR="0083602A" w:rsidRDefault="004D740C" w:rsidP="009C349B">
      <w:pPr>
        <w:pStyle w:val="Prrafodelista"/>
        <w:numPr>
          <w:ilvl w:val="1"/>
          <w:numId w:val="22"/>
        </w:numPr>
      </w:pPr>
      <w:r>
        <w:t>Programación</w:t>
      </w:r>
      <w:r w:rsidR="00181FE0">
        <w:t>.</w:t>
      </w:r>
    </w:p>
    <w:p w14:paraId="368F5E38" w14:textId="44501D3E" w:rsidR="00E7281F" w:rsidDel="0083602A" w:rsidRDefault="00E7281F">
      <w:pPr>
        <w:pStyle w:val="Descripcin"/>
        <w:jc w:val="center"/>
        <w:rPr>
          <w:del w:id="4310" w:author="Microsoft Office User" w:date="2023-05-21T11:04:00Z"/>
        </w:rPr>
        <w:pPrChange w:id="4311" w:author="Microsoft Office User" w:date="2023-05-21T10:45:00Z">
          <w:pPr>
            <w:ind w:left="142"/>
          </w:pPr>
        </w:pPrChange>
      </w:pPr>
      <w:bookmarkStart w:id="4312" w:name="_Toc135582787"/>
      <w:bookmarkStart w:id="4313" w:name="_Toc135928371"/>
      <w:bookmarkStart w:id="4314" w:name="_Toc136012000"/>
      <w:bookmarkStart w:id="4315" w:name="_Toc136018830"/>
      <w:bookmarkStart w:id="4316" w:name="_Toc136019709"/>
      <w:bookmarkStart w:id="4317" w:name="_Toc136020127"/>
      <w:bookmarkStart w:id="4318" w:name="_Toc136879467"/>
      <w:bookmarkStart w:id="4319" w:name="_Toc136879573"/>
      <w:bookmarkStart w:id="4320" w:name="_Toc136879710"/>
      <w:bookmarkStart w:id="4321" w:name="_Toc136889423"/>
      <w:bookmarkEnd w:id="4312"/>
      <w:bookmarkEnd w:id="4313"/>
      <w:bookmarkEnd w:id="4314"/>
      <w:bookmarkEnd w:id="4315"/>
      <w:bookmarkEnd w:id="4316"/>
      <w:bookmarkEnd w:id="4317"/>
      <w:bookmarkEnd w:id="4318"/>
      <w:bookmarkEnd w:id="4319"/>
      <w:bookmarkEnd w:id="4320"/>
      <w:bookmarkEnd w:id="4321"/>
    </w:p>
    <w:p w14:paraId="351E6A7A" w14:textId="06B27C7B" w:rsidR="00E7281F" w:rsidDel="00AC1373" w:rsidRDefault="00E7281F" w:rsidP="00E7281F">
      <w:pPr>
        <w:jc w:val="center"/>
        <w:rPr>
          <w:del w:id="4322" w:author="Microsoft Office User" w:date="2023-05-21T10:45:00Z"/>
          <w:i/>
          <w:iCs/>
        </w:rPr>
      </w:pPr>
      <w:del w:id="4323" w:author="Microsoft Office User" w:date="2023-05-21T10:45:00Z">
        <w:r w:rsidRPr="00181FE0" w:rsidDel="00AC1373">
          <w:rPr>
            <w:i/>
            <w:iCs/>
          </w:rPr>
          <w:delText>Ilustración X: Diagrama E/R de la base de datos</w:delText>
        </w:r>
        <w:bookmarkStart w:id="4324" w:name="_Toc135582788"/>
        <w:bookmarkStart w:id="4325" w:name="_Toc135928372"/>
        <w:bookmarkStart w:id="4326" w:name="_Toc136012001"/>
        <w:bookmarkStart w:id="4327" w:name="_Toc136018831"/>
        <w:bookmarkStart w:id="4328" w:name="_Toc136019710"/>
        <w:bookmarkStart w:id="4329" w:name="_Toc136020128"/>
        <w:bookmarkStart w:id="4330" w:name="_Toc136879468"/>
        <w:bookmarkStart w:id="4331" w:name="_Toc136879574"/>
        <w:bookmarkStart w:id="4332" w:name="_Toc136879711"/>
        <w:bookmarkStart w:id="4333" w:name="_Toc136889424"/>
        <w:bookmarkEnd w:id="4324"/>
        <w:bookmarkEnd w:id="4325"/>
        <w:bookmarkEnd w:id="4326"/>
        <w:bookmarkEnd w:id="4327"/>
        <w:bookmarkEnd w:id="4328"/>
        <w:bookmarkEnd w:id="4329"/>
        <w:bookmarkEnd w:id="4330"/>
        <w:bookmarkEnd w:id="4331"/>
        <w:bookmarkEnd w:id="4332"/>
        <w:bookmarkEnd w:id="4333"/>
      </w:del>
    </w:p>
    <w:p w14:paraId="6AE7A5E1" w14:textId="0D68C23C" w:rsidR="00E7281F" w:rsidRPr="003C263F" w:rsidDel="00754E91" w:rsidRDefault="00E7281F" w:rsidP="00E7281F">
      <w:pPr>
        <w:rPr>
          <w:del w:id="4334" w:author="Microsoft Office User" w:date="2023-05-02T10:11:00Z"/>
          <w:iCs/>
          <w:strike/>
        </w:rPr>
      </w:pPr>
      <w:del w:id="4335" w:author="Microsoft Office User" w:date="2023-05-02T10:11:00Z">
        <w:r w:rsidRPr="003C263F" w:rsidDel="00754E91">
          <w:rPr>
            <w:iCs/>
            <w:strike/>
          </w:rPr>
          <w:delText>El diagrama E/R de la base de datos muestra cómo se relacionan las diferentes tablas mencionadas anteriormente. Las cardinalidades entre tablas son las siguientes:</w:delText>
        </w:r>
        <w:bookmarkStart w:id="4336" w:name="_Toc134286058"/>
        <w:bookmarkStart w:id="4337" w:name="_Toc135582789"/>
        <w:bookmarkStart w:id="4338" w:name="_Toc135928373"/>
        <w:bookmarkStart w:id="4339" w:name="_Toc136012002"/>
        <w:bookmarkStart w:id="4340" w:name="_Toc136018832"/>
        <w:bookmarkStart w:id="4341" w:name="_Toc136019711"/>
        <w:bookmarkStart w:id="4342" w:name="_Toc136020129"/>
        <w:bookmarkStart w:id="4343" w:name="_Toc136879469"/>
        <w:bookmarkStart w:id="4344" w:name="_Toc136879575"/>
        <w:bookmarkStart w:id="4345" w:name="_Toc136879712"/>
        <w:bookmarkStart w:id="4346" w:name="_Toc136889425"/>
        <w:bookmarkEnd w:id="4336"/>
        <w:bookmarkEnd w:id="4337"/>
        <w:bookmarkEnd w:id="4338"/>
        <w:bookmarkEnd w:id="4339"/>
        <w:bookmarkEnd w:id="4340"/>
        <w:bookmarkEnd w:id="4341"/>
        <w:bookmarkEnd w:id="4342"/>
        <w:bookmarkEnd w:id="4343"/>
        <w:bookmarkEnd w:id="4344"/>
        <w:bookmarkEnd w:id="4345"/>
        <w:bookmarkEnd w:id="4346"/>
      </w:del>
    </w:p>
    <w:p w14:paraId="53D3A797" w14:textId="003253B3" w:rsidR="00E7281F" w:rsidRPr="003C263F" w:rsidDel="00754E91" w:rsidRDefault="00E7281F" w:rsidP="00E7281F">
      <w:pPr>
        <w:ind w:left="2694"/>
        <w:rPr>
          <w:del w:id="4347" w:author="Microsoft Office User" w:date="2023-05-02T10:11:00Z"/>
          <w:iCs/>
          <w:strike/>
        </w:rPr>
      </w:pPr>
      <w:del w:id="4348" w:author="Microsoft Office User" w:date="2023-05-02T10:11:00Z">
        <w:r w:rsidRPr="003C263F" w:rsidDel="00754E91">
          <w:rPr>
            <w:strike/>
            <w:noProof/>
            <w:lang w:eastAsia="es-ES"/>
          </w:rPr>
          <w:drawing>
            <wp:inline distT="0" distB="0" distL="0" distR="0" wp14:anchorId="22953AFA" wp14:editId="5204468F">
              <wp:extent cx="2078666" cy="1576252"/>
              <wp:effectExtent l="0" t="0" r="0" b="5080"/>
              <wp:docPr id="41" name="Picture 41" descr="Entity-Relationship Diagram Symbols and Notation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ity-Relationship Diagram Symbols and Notation | Lucidchar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86366" cy="1582091"/>
                      </a:xfrm>
                      <a:prstGeom prst="rect">
                        <a:avLst/>
                      </a:prstGeom>
                      <a:noFill/>
                      <a:ln>
                        <a:noFill/>
                      </a:ln>
                    </pic:spPr>
                  </pic:pic>
                </a:graphicData>
              </a:graphic>
            </wp:inline>
          </w:drawing>
        </w:r>
        <w:bookmarkStart w:id="4349" w:name="_Toc134286059"/>
        <w:bookmarkStart w:id="4350" w:name="_Toc135582790"/>
        <w:bookmarkStart w:id="4351" w:name="_Toc135928374"/>
        <w:bookmarkStart w:id="4352" w:name="_Toc136012003"/>
        <w:bookmarkStart w:id="4353" w:name="_Toc136018833"/>
        <w:bookmarkStart w:id="4354" w:name="_Toc136019712"/>
        <w:bookmarkStart w:id="4355" w:name="_Toc136020130"/>
        <w:bookmarkStart w:id="4356" w:name="_Toc136879470"/>
        <w:bookmarkStart w:id="4357" w:name="_Toc136879576"/>
        <w:bookmarkStart w:id="4358" w:name="_Toc136879713"/>
        <w:bookmarkStart w:id="4359" w:name="_Toc136889426"/>
        <w:bookmarkEnd w:id="4349"/>
        <w:bookmarkEnd w:id="4350"/>
        <w:bookmarkEnd w:id="4351"/>
        <w:bookmarkEnd w:id="4352"/>
        <w:bookmarkEnd w:id="4353"/>
        <w:bookmarkEnd w:id="4354"/>
        <w:bookmarkEnd w:id="4355"/>
        <w:bookmarkEnd w:id="4356"/>
        <w:bookmarkEnd w:id="4357"/>
        <w:bookmarkEnd w:id="4358"/>
        <w:bookmarkEnd w:id="4359"/>
      </w:del>
    </w:p>
    <w:p w14:paraId="2443F499" w14:textId="0F5E3FBE" w:rsidR="00E7281F" w:rsidRPr="003C263F" w:rsidDel="00754E91" w:rsidRDefault="00E7281F" w:rsidP="00181FE0">
      <w:pPr>
        <w:jc w:val="center"/>
        <w:rPr>
          <w:del w:id="4360" w:author="Microsoft Office User" w:date="2023-05-02T10:11:00Z"/>
          <w:i/>
          <w:iCs/>
          <w:strike/>
        </w:rPr>
      </w:pPr>
      <w:del w:id="4361" w:author="Microsoft Office User" w:date="2023-05-02T10:11:00Z">
        <w:r w:rsidRPr="003C263F" w:rsidDel="00754E91">
          <w:rPr>
            <w:i/>
            <w:iCs/>
            <w:strike/>
          </w:rPr>
          <w:delText>Ilustración X: Cardinalidades Diagrama E/R de la base de datos</w:delText>
        </w:r>
        <w:bookmarkStart w:id="4362" w:name="_Toc134286060"/>
        <w:bookmarkStart w:id="4363" w:name="_Toc135582791"/>
        <w:bookmarkStart w:id="4364" w:name="_Toc135928375"/>
        <w:bookmarkStart w:id="4365" w:name="_Toc136012004"/>
        <w:bookmarkStart w:id="4366" w:name="_Toc136018834"/>
        <w:bookmarkStart w:id="4367" w:name="_Toc136019713"/>
        <w:bookmarkStart w:id="4368" w:name="_Toc136020131"/>
        <w:bookmarkStart w:id="4369" w:name="_Toc136879471"/>
        <w:bookmarkStart w:id="4370" w:name="_Toc136879577"/>
        <w:bookmarkStart w:id="4371" w:name="_Toc136879714"/>
        <w:bookmarkStart w:id="4372" w:name="_Toc136889427"/>
        <w:bookmarkEnd w:id="4362"/>
        <w:bookmarkEnd w:id="4363"/>
        <w:bookmarkEnd w:id="4364"/>
        <w:bookmarkEnd w:id="4365"/>
        <w:bookmarkEnd w:id="4366"/>
        <w:bookmarkEnd w:id="4367"/>
        <w:bookmarkEnd w:id="4368"/>
        <w:bookmarkEnd w:id="4369"/>
        <w:bookmarkEnd w:id="4370"/>
        <w:bookmarkEnd w:id="4371"/>
        <w:bookmarkEnd w:id="4372"/>
      </w:del>
    </w:p>
    <w:p w14:paraId="793FA9A8" w14:textId="43D56A12" w:rsidR="00EB67F1" w:rsidDel="00754E91" w:rsidRDefault="00EB67F1" w:rsidP="00EB67F1">
      <w:pPr>
        <w:pStyle w:val="Ttulo4"/>
        <w:rPr>
          <w:del w:id="4373" w:author="Microsoft Office User" w:date="2023-05-02T10:11:00Z"/>
        </w:rPr>
      </w:pPr>
      <w:del w:id="4374" w:author="Microsoft Office User" w:date="2023-05-02T10:11:00Z">
        <w:r w:rsidDel="00754E91">
          <w:delText>Diseño físico de datos</w:delText>
        </w:r>
        <w:bookmarkStart w:id="4375" w:name="_Toc134286061"/>
        <w:bookmarkStart w:id="4376" w:name="_Toc135582792"/>
        <w:bookmarkStart w:id="4377" w:name="_Toc135928376"/>
        <w:bookmarkStart w:id="4378" w:name="_Toc136012005"/>
        <w:bookmarkStart w:id="4379" w:name="_Toc136018835"/>
        <w:bookmarkStart w:id="4380" w:name="_Toc136019714"/>
        <w:bookmarkStart w:id="4381" w:name="_Toc136020132"/>
        <w:bookmarkStart w:id="4382" w:name="_Toc136879472"/>
        <w:bookmarkStart w:id="4383" w:name="_Toc136879578"/>
        <w:bookmarkStart w:id="4384" w:name="_Toc136879715"/>
        <w:bookmarkStart w:id="4385" w:name="_Toc136889428"/>
        <w:bookmarkEnd w:id="4375"/>
        <w:bookmarkEnd w:id="4376"/>
        <w:bookmarkEnd w:id="4377"/>
        <w:bookmarkEnd w:id="4378"/>
        <w:bookmarkEnd w:id="4379"/>
        <w:bookmarkEnd w:id="4380"/>
        <w:bookmarkEnd w:id="4381"/>
        <w:bookmarkEnd w:id="4382"/>
        <w:bookmarkEnd w:id="4383"/>
        <w:bookmarkEnd w:id="4384"/>
        <w:bookmarkEnd w:id="4385"/>
      </w:del>
    </w:p>
    <w:p w14:paraId="0160AED7" w14:textId="7BF7A04E" w:rsidR="00EB67F1" w:rsidRPr="00EB67F1" w:rsidDel="00754E91" w:rsidRDefault="00120FEF" w:rsidP="00EB67F1">
      <w:pPr>
        <w:rPr>
          <w:del w:id="4386" w:author="Microsoft Office User" w:date="2023-05-02T10:11:00Z"/>
        </w:rPr>
      </w:pPr>
      <w:commentRangeStart w:id="4387"/>
      <w:del w:id="4388" w:author="Microsoft Office User" w:date="2023-05-02T10:11:00Z">
        <w:r w:rsidRPr="00120FEF" w:rsidDel="00754E91">
          <w:delText>Se llevará un proceso de normalización y de optimización para obtener las tablas de la base de datos.</w:delText>
        </w:r>
        <w:commentRangeEnd w:id="4387"/>
        <w:r w:rsidR="0077095B" w:rsidDel="00754E91">
          <w:rPr>
            <w:rStyle w:val="Refdecomentario"/>
          </w:rPr>
          <w:commentReference w:id="4387"/>
        </w:r>
        <w:bookmarkStart w:id="4389" w:name="_Toc134286062"/>
        <w:bookmarkStart w:id="4390" w:name="_Toc135582793"/>
        <w:bookmarkStart w:id="4391" w:name="_Toc135928377"/>
        <w:bookmarkStart w:id="4392" w:name="_Toc136012006"/>
        <w:bookmarkStart w:id="4393" w:name="_Toc136018836"/>
        <w:bookmarkStart w:id="4394" w:name="_Toc136019715"/>
        <w:bookmarkStart w:id="4395" w:name="_Toc136020133"/>
        <w:bookmarkStart w:id="4396" w:name="_Toc136879473"/>
        <w:bookmarkStart w:id="4397" w:name="_Toc136879579"/>
        <w:bookmarkStart w:id="4398" w:name="_Toc136879716"/>
        <w:bookmarkStart w:id="4399" w:name="_Toc136889429"/>
        <w:bookmarkEnd w:id="4389"/>
        <w:bookmarkEnd w:id="4390"/>
        <w:bookmarkEnd w:id="4391"/>
        <w:bookmarkEnd w:id="4392"/>
        <w:bookmarkEnd w:id="4393"/>
        <w:bookmarkEnd w:id="4394"/>
        <w:bookmarkEnd w:id="4395"/>
        <w:bookmarkEnd w:id="4396"/>
        <w:bookmarkEnd w:id="4397"/>
        <w:bookmarkEnd w:id="4398"/>
        <w:bookmarkEnd w:id="4399"/>
      </w:del>
    </w:p>
    <w:p w14:paraId="0A091F62" w14:textId="2D4FC172" w:rsidR="00EB67F1" w:rsidDel="00754E91" w:rsidRDefault="00EB67F1" w:rsidP="00EB67F1">
      <w:pPr>
        <w:pStyle w:val="Ttulo4"/>
        <w:rPr>
          <w:del w:id="4400" w:author="Microsoft Office User" w:date="2023-05-02T10:11:00Z"/>
        </w:rPr>
      </w:pPr>
      <w:del w:id="4401" w:author="Microsoft Office User" w:date="2023-05-02T10:11:00Z">
        <w:r w:rsidRPr="00EB67F1" w:rsidDel="00754E91">
          <w:delText>Migración y carga inicial de los datos (si procede)</w:delText>
        </w:r>
        <w:bookmarkStart w:id="4402" w:name="_Toc134286063"/>
        <w:bookmarkStart w:id="4403" w:name="_Toc135582794"/>
        <w:bookmarkStart w:id="4404" w:name="_Toc135928378"/>
        <w:bookmarkStart w:id="4405" w:name="_Toc136012007"/>
        <w:bookmarkStart w:id="4406" w:name="_Toc136018837"/>
        <w:bookmarkStart w:id="4407" w:name="_Toc136019716"/>
        <w:bookmarkStart w:id="4408" w:name="_Toc136020134"/>
        <w:bookmarkStart w:id="4409" w:name="_Toc136879474"/>
        <w:bookmarkStart w:id="4410" w:name="_Toc136879580"/>
        <w:bookmarkStart w:id="4411" w:name="_Toc136879717"/>
        <w:bookmarkStart w:id="4412" w:name="_Toc136889430"/>
        <w:bookmarkEnd w:id="4402"/>
        <w:bookmarkEnd w:id="4403"/>
        <w:bookmarkEnd w:id="4404"/>
        <w:bookmarkEnd w:id="4405"/>
        <w:bookmarkEnd w:id="4406"/>
        <w:bookmarkEnd w:id="4407"/>
        <w:bookmarkEnd w:id="4408"/>
        <w:bookmarkEnd w:id="4409"/>
        <w:bookmarkEnd w:id="4410"/>
        <w:bookmarkEnd w:id="4411"/>
        <w:bookmarkEnd w:id="4412"/>
      </w:del>
    </w:p>
    <w:p w14:paraId="7597D55F" w14:textId="76C8B4A4" w:rsidR="008F5F50" w:rsidRPr="00CF778D" w:rsidDel="00754E91" w:rsidRDefault="008F5F50" w:rsidP="00CF778D">
      <w:pPr>
        <w:rPr>
          <w:del w:id="4413" w:author="Microsoft Office User" w:date="2023-05-02T10:11:00Z"/>
        </w:rPr>
      </w:pPr>
      <w:commentRangeStart w:id="4414"/>
      <w:del w:id="4415" w:author="Microsoft Office User" w:date="2023-05-02T10:11:00Z">
        <w:r w:rsidRPr="008F5F50" w:rsidDel="00754E91">
          <w:delText>La carga inicial de los datos fue realizada manualmente debido a que la base de datos fue diseñada específicamente para ser utilizada en este proyecto y es de elaboración propia.</w:delText>
        </w:r>
        <w:commentRangeEnd w:id="4414"/>
        <w:r w:rsidR="0077095B" w:rsidDel="00754E91">
          <w:rPr>
            <w:rStyle w:val="Refdecomentario"/>
          </w:rPr>
          <w:commentReference w:id="4414"/>
        </w:r>
        <w:bookmarkStart w:id="4416" w:name="_Toc134286064"/>
        <w:bookmarkStart w:id="4417" w:name="_Toc135582795"/>
        <w:bookmarkStart w:id="4418" w:name="_Toc135928379"/>
        <w:bookmarkStart w:id="4419" w:name="_Toc136012008"/>
        <w:bookmarkStart w:id="4420" w:name="_Toc136018838"/>
        <w:bookmarkStart w:id="4421" w:name="_Toc136019717"/>
        <w:bookmarkStart w:id="4422" w:name="_Toc136020135"/>
        <w:bookmarkStart w:id="4423" w:name="_Toc136879475"/>
        <w:bookmarkStart w:id="4424" w:name="_Toc136879581"/>
        <w:bookmarkStart w:id="4425" w:name="_Toc136879718"/>
        <w:bookmarkStart w:id="4426" w:name="_Toc136889431"/>
        <w:bookmarkEnd w:id="4416"/>
        <w:bookmarkEnd w:id="4417"/>
        <w:bookmarkEnd w:id="4418"/>
        <w:bookmarkEnd w:id="4419"/>
        <w:bookmarkEnd w:id="4420"/>
        <w:bookmarkEnd w:id="4421"/>
        <w:bookmarkEnd w:id="4422"/>
        <w:bookmarkEnd w:id="4423"/>
        <w:bookmarkEnd w:id="4424"/>
        <w:bookmarkEnd w:id="4425"/>
        <w:bookmarkEnd w:id="4426"/>
      </w:del>
    </w:p>
    <w:p w14:paraId="4E29F3D6" w14:textId="2B57F2A3" w:rsidR="00120FEF" w:rsidRDefault="00120FEF" w:rsidP="00120FEF">
      <w:pPr>
        <w:pStyle w:val="Ttulo2"/>
      </w:pPr>
      <w:bookmarkStart w:id="4427" w:name="_Toc136889432"/>
      <w:r>
        <w:t xml:space="preserve">Diseño del </w:t>
      </w:r>
      <w:r w:rsidR="00644673" w:rsidRPr="00644673">
        <w:rPr>
          <w:i/>
          <w:iCs/>
        </w:rPr>
        <w:t>f</w:t>
      </w:r>
      <w:r w:rsidRPr="00644673">
        <w:rPr>
          <w:i/>
          <w:iCs/>
        </w:rPr>
        <w:t>rontend</w:t>
      </w:r>
      <w:bookmarkEnd w:id="4427"/>
    </w:p>
    <w:p w14:paraId="5B097D28" w14:textId="1B2F8F7F" w:rsidR="00B35356" w:rsidRPr="00B35356" w:rsidRDefault="008348C2" w:rsidP="00B35356">
      <w:r>
        <w:t xml:space="preserve">Como </w:t>
      </w:r>
      <w:ins w:id="4428" w:author="Microsoft Office User" w:date="2023-05-21T17:02:00Z">
        <w:r w:rsidR="008A72F1">
          <w:t xml:space="preserve">se ha mencionado en el </w:t>
        </w:r>
      </w:ins>
      <w:r w:rsidR="001702A1">
        <w:t>epígrafe</w:t>
      </w:r>
      <w:ins w:id="4429" w:author="Microsoft Office User" w:date="2023-05-21T17:02:00Z">
        <w:r w:rsidR="008A72F1">
          <w:t xml:space="preserve"> 4.4, </w:t>
        </w:r>
      </w:ins>
      <w:r>
        <w:t xml:space="preserve">la arquitectura planteada se divide en dos partes: el </w:t>
      </w:r>
      <w:r w:rsidRPr="008348C2">
        <w:rPr>
          <w:i/>
          <w:iCs/>
        </w:rPr>
        <w:t>backend</w:t>
      </w:r>
      <w:r>
        <w:rPr>
          <w:i/>
          <w:iCs/>
        </w:rPr>
        <w:t xml:space="preserve">, expuesto en el </w:t>
      </w:r>
      <w:r w:rsidR="00234784" w:rsidRPr="00234784">
        <w:t>epígrafe</w:t>
      </w:r>
      <w:ins w:id="4430" w:author="Microsoft Office User" w:date="2023-06-05T21:55:00Z">
        <w:r w:rsidR="00222A8D">
          <w:t xml:space="preserve"> anterior</w:t>
        </w:r>
      </w:ins>
      <w:r>
        <w:rPr>
          <w:i/>
          <w:iCs/>
        </w:rPr>
        <w:t xml:space="preserve">; y </w:t>
      </w:r>
      <w:ins w:id="4431" w:author="Microsoft Office User" w:date="2023-05-21T17:03:00Z">
        <w:r w:rsidR="008A72F1">
          <w:t xml:space="preserve">el </w:t>
        </w:r>
        <w:r w:rsidR="008A72F1" w:rsidRPr="008A72F1">
          <w:rPr>
            <w:i/>
            <w:iCs/>
            <w:rPrChange w:id="4432" w:author="Microsoft Office User" w:date="2023-05-21T17:03:00Z">
              <w:rPr/>
            </w:rPrChange>
          </w:rPr>
          <w:t>frontend</w:t>
        </w:r>
      </w:ins>
      <w:r w:rsidR="008812AE">
        <w:t xml:space="preserve"> (interfaz de usuario)</w:t>
      </w:r>
      <w:r>
        <w:t xml:space="preserve">, cuyo diseño va a ser presentado en este epígrafe. </w:t>
      </w:r>
    </w:p>
    <w:p w14:paraId="39E9A3E3" w14:textId="17B0D00F" w:rsidR="00401E6C" w:rsidRPr="00401E6C" w:rsidDel="008A72F1" w:rsidRDefault="00401E6C">
      <w:pPr>
        <w:rPr>
          <w:del w:id="4433" w:author="Microsoft Office User" w:date="2023-05-21T17:09:00Z"/>
        </w:rPr>
        <w:pPrChange w:id="4434" w:author="Microsoft Office User" w:date="2023-05-06T19:39:00Z">
          <w:pPr>
            <w:pStyle w:val="Ttulo3"/>
          </w:pPr>
        </w:pPrChange>
      </w:pPr>
    </w:p>
    <w:p w14:paraId="4B214941" w14:textId="71C930EE" w:rsidR="00401E6C" w:rsidDel="008A72F1" w:rsidRDefault="002F261B" w:rsidP="00B35356">
      <w:pPr>
        <w:rPr>
          <w:del w:id="4435" w:author="Microsoft Office User" w:date="2023-05-21T17:09:00Z"/>
        </w:rPr>
      </w:pPr>
      <w:commentRangeStart w:id="4436"/>
      <w:r w:rsidRPr="008A72F1">
        <w:t>La interfaz de usuario está formada por varias páginas con diferentes funcionalidades, para ello s</w:t>
      </w:r>
      <w:r w:rsidR="00B35356" w:rsidRPr="008A72F1">
        <w:t>e ha</w:t>
      </w:r>
      <w:ins w:id="4437" w:author="Microsoft Office User" w:date="2023-05-06T19:40:00Z">
        <w:r w:rsidR="00401E6C" w:rsidRPr="008A72F1">
          <w:t xml:space="preserve"> realizado un</w:t>
        </w:r>
      </w:ins>
      <w:del w:id="4438" w:author="Microsoft Office User" w:date="2023-05-06T19:40:00Z">
        <w:r w:rsidR="00B35356" w:rsidRPr="008A72F1" w:rsidDel="00401E6C">
          <w:delText>n</w:delText>
        </w:r>
      </w:del>
      <w:r w:rsidR="00B35356" w:rsidRPr="008A72F1">
        <w:t xml:space="preserve"> dise</w:t>
      </w:r>
      <w:ins w:id="4439" w:author="Microsoft Office User" w:date="2023-05-06T19:40:00Z">
        <w:r w:rsidR="00401E6C" w:rsidRPr="008A72F1">
          <w:t>ño de cada una de las pantallas de la aplicaci</w:t>
        </w:r>
      </w:ins>
      <w:ins w:id="4440" w:author="Microsoft Office User" w:date="2023-05-06T19:41:00Z">
        <w:r w:rsidR="00401E6C" w:rsidRPr="008A72F1">
          <w:t>ón</w:t>
        </w:r>
      </w:ins>
      <w:del w:id="4441" w:author="Microsoft Office User" w:date="2023-05-06T19:40:00Z">
        <w:r w:rsidR="00B35356" w:rsidRPr="008A72F1" w:rsidDel="00401E6C">
          <w:delText>ñado</w:delText>
        </w:r>
      </w:del>
      <w:ins w:id="4442" w:author="Microsoft Office User" w:date="2023-05-06T19:41:00Z">
        <w:r w:rsidR="00401E6C" w:rsidRPr="008A72F1">
          <w:t xml:space="preserve">. </w:t>
        </w:r>
        <w:r w:rsidR="00401E6C" w:rsidRPr="008A72F1">
          <w:rPr>
            <w:rPrChange w:id="4443" w:author="Microsoft Office User" w:date="2023-05-21T17:09:00Z">
              <w:rPr>
                <w:highlight w:val="green"/>
              </w:rPr>
            </w:rPrChange>
          </w:rPr>
          <w:t xml:space="preserve">A </w:t>
        </w:r>
      </w:ins>
      <w:ins w:id="4444" w:author="Microsoft Office User" w:date="2023-05-07T12:00:00Z">
        <w:r w:rsidR="0019079A" w:rsidRPr="008A72F1">
          <w:rPr>
            <w:rPrChange w:id="4445" w:author="Microsoft Office User" w:date="2023-05-21T17:09:00Z">
              <w:rPr>
                <w:highlight w:val="green"/>
              </w:rPr>
            </w:rPrChange>
          </w:rPr>
          <w:t>continuación,</w:t>
        </w:r>
      </w:ins>
      <w:ins w:id="4446" w:author="Microsoft Office User" w:date="2023-05-06T19:41:00Z">
        <w:r w:rsidR="00401E6C" w:rsidRPr="008A72F1">
          <w:rPr>
            <w:rPrChange w:id="4447" w:author="Microsoft Office User" w:date="2023-05-21T17:09:00Z">
              <w:rPr>
                <w:highlight w:val="green"/>
              </w:rPr>
            </w:rPrChange>
          </w:rPr>
          <w:t xml:space="preserve"> </w:t>
        </w:r>
      </w:ins>
      <w:ins w:id="4448" w:author="Microsoft Office User" w:date="2023-05-21T17:08:00Z">
        <w:r w:rsidR="008A72F1" w:rsidRPr="008A72F1">
          <w:rPr>
            <w:rPrChange w:id="4449" w:author="Microsoft Office User" w:date="2023-05-21T17:09:00Z">
              <w:rPr>
                <w:highlight w:val="green"/>
              </w:rPr>
            </w:rPrChange>
          </w:rPr>
          <w:t xml:space="preserve">en la Ilustración 10 </w:t>
        </w:r>
      </w:ins>
      <w:ins w:id="4450" w:author="Microsoft Office User" w:date="2023-05-06T19:41:00Z">
        <w:r w:rsidR="00401E6C" w:rsidRPr="008A72F1">
          <w:rPr>
            <w:rPrChange w:id="4451" w:author="Microsoft Office User" w:date="2023-05-21T17:09:00Z">
              <w:rPr>
                <w:highlight w:val="green"/>
              </w:rPr>
            </w:rPrChange>
          </w:rPr>
          <w:t>se muestra como ejemplo la pantalla de recomendac</w:t>
        </w:r>
      </w:ins>
      <w:ins w:id="4452" w:author="Microsoft Office User" w:date="2023-05-06T19:42:00Z">
        <w:r w:rsidR="00401E6C" w:rsidRPr="008A72F1">
          <w:rPr>
            <w:rPrChange w:id="4453" w:author="Microsoft Office User" w:date="2023-05-21T17:09:00Z">
              <w:rPr>
                <w:highlight w:val="green"/>
              </w:rPr>
            </w:rPrChange>
          </w:rPr>
          <w:t>ión</w:t>
        </w:r>
      </w:ins>
      <w:r w:rsidR="001702A1">
        <w:t xml:space="preserve"> de ofertas</w:t>
      </w:r>
      <w:ins w:id="4454" w:author="Microsoft Office User" w:date="2023-05-07T12:09:00Z">
        <w:r w:rsidR="005D05BB" w:rsidRPr="008A72F1">
          <w:rPr>
            <w:rPrChange w:id="4455" w:author="Microsoft Office User" w:date="2023-05-21T17:09:00Z">
              <w:rPr>
                <w:highlight w:val="green"/>
              </w:rPr>
            </w:rPrChange>
          </w:rPr>
          <w:t xml:space="preserve">, el resto de </w:t>
        </w:r>
      </w:ins>
      <w:ins w:id="4456" w:author="Microsoft Office User" w:date="2023-05-07T12:10:00Z">
        <w:r w:rsidR="005D05BB" w:rsidRPr="008A72F1">
          <w:rPr>
            <w:rPrChange w:id="4457" w:author="Microsoft Office User" w:date="2023-05-21T17:09:00Z">
              <w:rPr>
                <w:highlight w:val="green"/>
              </w:rPr>
            </w:rPrChange>
          </w:rPr>
          <w:t>las pantallas</w:t>
        </w:r>
      </w:ins>
      <w:ins w:id="4458" w:author="Microsoft Office User" w:date="2023-05-07T12:09:00Z">
        <w:r w:rsidR="005D05BB" w:rsidRPr="008A72F1">
          <w:rPr>
            <w:rPrChange w:id="4459" w:author="Microsoft Office User" w:date="2023-05-21T17:09:00Z">
              <w:rPr>
                <w:highlight w:val="green"/>
              </w:rPr>
            </w:rPrChange>
          </w:rPr>
          <w:t xml:space="preserve"> diseñadas </w:t>
        </w:r>
      </w:ins>
      <w:ins w:id="4460" w:author="Microsoft Office User" w:date="2023-05-07T12:10:00Z">
        <w:r w:rsidR="005D05BB" w:rsidRPr="008A72F1">
          <w:rPr>
            <w:rPrChange w:id="4461" w:author="Microsoft Office User" w:date="2023-05-21T17:09:00Z">
              <w:rPr>
                <w:highlight w:val="green"/>
              </w:rPr>
            </w:rPrChange>
          </w:rPr>
          <w:t xml:space="preserve">se incluyen en el Anexo </w:t>
        </w:r>
      </w:ins>
      <w:ins w:id="4462" w:author="Microsoft Office User" w:date="2023-06-05T20:09:00Z">
        <w:r w:rsidR="00AC6AAF">
          <w:t>B</w:t>
        </w:r>
      </w:ins>
      <w:ins w:id="4463" w:author="Microsoft Office User" w:date="2023-05-21T17:09:00Z">
        <w:r w:rsidR="008A72F1">
          <w:t>.</w:t>
        </w:r>
      </w:ins>
      <w:del w:id="4464" w:author="Microsoft Office User" w:date="2023-05-06T19:41:00Z">
        <w:r w:rsidR="00B35356" w:rsidRPr="008A72F1" w:rsidDel="00401E6C">
          <w:delText xml:space="preserve"> las siguientes ventanas</w:delText>
        </w:r>
        <w:r w:rsidRPr="008A72F1" w:rsidDel="00401E6C">
          <w:delText>:</w:delText>
        </w:r>
        <w:commentRangeEnd w:id="4436"/>
        <w:r w:rsidR="0077095B" w:rsidRPr="008A72F1" w:rsidDel="00401E6C">
          <w:rPr>
            <w:rStyle w:val="Refdecomentario"/>
          </w:rPr>
          <w:commentReference w:id="4436"/>
        </w:r>
      </w:del>
    </w:p>
    <w:p w14:paraId="1377DE31" w14:textId="0A4C0BAF" w:rsidR="00B35356" w:rsidDel="008A72F1" w:rsidRDefault="00F31C71" w:rsidP="00B35356">
      <w:pPr>
        <w:rPr>
          <w:moveFrom w:id="4465" w:author="Microsoft Office User" w:date="2023-05-21T17:10:00Z"/>
        </w:rPr>
      </w:pPr>
      <w:moveFromRangeStart w:id="4466" w:author="Microsoft Office User" w:date="2023-05-21T17:10:00Z" w:name="move135581455"/>
      <w:moveFrom w:id="4467" w:author="Microsoft Office User" w:date="2023-05-21T17:10:00Z">
        <w:r w:rsidRPr="00F31C71" w:rsidDel="008A72F1">
          <w:rPr>
            <w:noProof/>
          </w:rPr>
          <w:drawing>
            <wp:inline distT="0" distB="0" distL="0" distR="0" wp14:anchorId="4B80D392" wp14:editId="32105FC3">
              <wp:extent cx="5036185" cy="3454400"/>
              <wp:effectExtent l="0" t="0" r="5715"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5"/>
                      <a:stretch>
                        <a:fillRect/>
                      </a:stretch>
                    </pic:blipFill>
                    <pic:spPr>
                      <a:xfrm>
                        <a:off x="0" y="0"/>
                        <a:ext cx="5036185" cy="3454400"/>
                      </a:xfrm>
                      <a:prstGeom prst="rect">
                        <a:avLst/>
                      </a:prstGeom>
                    </pic:spPr>
                  </pic:pic>
                </a:graphicData>
              </a:graphic>
            </wp:inline>
          </w:drawing>
        </w:r>
      </w:moveFrom>
    </w:p>
    <w:p w14:paraId="4B846C31" w14:textId="2B4196D9" w:rsidR="009C4C58" w:rsidDel="008A72F1" w:rsidRDefault="00B35356" w:rsidP="009C4C58">
      <w:pPr>
        <w:jc w:val="center"/>
        <w:rPr>
          <w:moveFrom w:id="4468" w:author="Microsoft Office User" w:date="2023-05-21T17:10:00Z"/>
          <w:i/>
          <w:iCs/>
        </w:rPr>
      </w:pPr>
      <w:moveFrom w:id="4469" w:author="Microsoft Office User" w:date="2023-05-21T17:10:00Z">
        <w:r w:rsidRPr="00CE5888" w:rsidDel="008A72F1">
          <w:rPr>
            <w:i/>
            <w:iCs/>
          </w:rPr>
          <w:t xml:space="preserve">Ilustración </w:t>
        </w:r>
        <w:r w:rsidDel="008A72F1">
          <w:rPr>
            <w:i/>
            <w:iCs/>
          </w:rPr>
          <w:t>X: Ventana Login</w:t>
        </w:r>
      </w:moveFrom>
    </w:p>
    <w:p w14:paraId="56D66D83" w14:textId="20ADBBE6" w:rsidR="00B35356" w:rsidDel="008A72F1" w:rsidRDefault="00181FE0" w:rsidP="00B35356">
      <w:pPr>
        <w:jc w:val="center"/>
        <w:rPr>
          <w:moveFrom w:id="4470" w:author="Microsoft Office User" w:date="2023-05-21T17:10:00Z"/>
          <w:i/>
          <w:iCs/>
        </w:rPr>
      </w:pPr>
      <w:moveFrom w:id="4471" w:author="Microsoft Office User" w:date="2023-05-21T17:10:00Z">
        <w:r w:rsidDel="008A72F1">
          <w:rPr>
            <w:i/>
            <w:iCs/>
            <w:noProof/>
          </w:rPr>
          <mc:AlternateContent>
            <mc:Choice Requires="wpi">
              <w:drawing>
                <wp:anchor distT="0" distB="0" distL="114300" distR="114300" simplePos="0" relativeHeight="251662336" behindDoc="0" locked="0" layoutInCell="1" allowOverlap="1" wp14:anchorId="46049606" wp14:editId="368EC0A6">
                  <wp:simplePos x="0" y="0"/>
                  <wp:positionH relativeFrom="column">
                    <wp:posOffset>2108200</wp:posOffset>
                  </wp:positionH>
                  <wp:positionV relativeFrom="paragraph">
                    <wp:posOffset>3053080</wp:posOffset>
                  </wp:positionV>
                  <wp:extent cx="845820" cy="167540"/>
                  <wp:effectExtent l="76200" t="76200" r="68580" b="86995"/>
                  <wp:wrapNone/>
                  <wp:docPr id="42" name="Entrada de lápiz 42"/>
                  <wp:cNvGraphicFramePr/>
                  <a:graphic xmlns:a="http://schemas.openxmlformats.org/drawingml/2006/main">
                    <a:graphicData uri="http://schemas.microsoft.com/office/word/2010/wordprocessingInk">
                      <w14:contentPart bwMode="auto" r:id="rId46">
                        <w14:nvContentPartPr>
                          <w14:cNvContentPartPr/>
                        </w14:nvContentPartPr>
                        <w14:xfrm>
                          <a:off x="0" y="0"/>
                          <a:ext cx="845820" cy="167540"/>
                        </w14:xfrm>
                      </w14:contentPart>
                    </a:graphicData>
                  </a:graphic>
                </wp:anchor>
              </w:drawing>
            </mc:Choice>
            <mc:Fallback xmlns:w16du="http://schemas.microsoft.com/office/word/2023/wordml/word16du">
              <w:pict>
                <v:shapetype w14:anchorId="22AA15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42" o:spid="_x0000_s1026" type="#_x0000_t75" style="position:absolute;margin-left:163.15pt;margin-top:237.55pt;width:72.25pt;height:18.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">
                  <v:imagedata r:id="rId49" o:title=""/>
                </v:shape>
              </w:pict>
            </mc:Fallback>
          </mc:AlternateContent>
        </w:r>
        <w:r w:rsidDel="008A72F1">
          <w:rPr>
            <w:i/>
            <w:iCs/>
            <w:noProof/>
          </w:rPr>
          <mc:AlternateContent>
            <mc:Choice Requires="wpi">
              <w:drawing>
                <wp:anchor distT="0" distB="0" distL="114300" distR="114300" simplePos="0" relativeHeight="251659264" behindDoc="0" locked="0" layoutInCell="1" allowOverlap="1" wp14:anchorId="25D970AE" wp14:editId="5059F659">
                  <wp:simplePos x="0" y="0"/>
                  <wp:positionH relativeFrom="column">
                    <wp:posOffset>1980212</wp:posOffset>
                  </wp:positionH>
                  <wp:positionV relativeFrom="paragraph">
                    <wp:posOffset>3045644</wp:posOffset>
                  </wp:positionV>
                  <wp:extent cx="886320" cy="171720"/>
                  <wp:effectExtent l="38100" t="38100" r="0" b="31750"/>
                  <wp:wrapNone/>
                  <wp:docPr id="18" name="Entrada de lápiz 18"/>
                  <wp:cNvGraphicFramePr/>
                  <a:graphic xmlns:a="http://schemas.openxmlformats.org/drawingml/2006/main">
                    <a:graphicData uri="http://schemas.microsoft.com/office/word/2010/wordprocessingInk">
                      <w14:contentPart bwMode="auto" r:id="rId50">
                        <w14:nvContentPartPr>
                          <w14:cNvContentPartPr/>
                        </w14:nvContentPartPr>
                        <w14:xfrm>
                          <a:off x="0" y="0"/>
                          <a:ext cx="886320" cy="171720"/>
                        </w14:xfrm>
                      </w14:contentPart>
                    </a:graphicData>
                  </a:graphic>
                </wp:anchor>
              </w:drawing>
            </mc:Choice>
            <mc:Fallback xmlns:w16du="http://schemas.microsoft.com/office/word/2023/wordml/word16du">
              <w:pict>
                <v:shape w14:anchorId="065DB52A" id="Entrada de lápiz 18" o:spid="_x0000_s1026" type="#_x0000_t75" style="position:absolute;margin-left:155.55pt;margin-top:239.45pt;width:70.5pt;height:1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">
                  <v:imagedata r:id="rId51" o:title=""/>
                </v:shape>
              </w:pict>
            </mc:Fallback>
          </mc:AlternateContent>
        </w:r>
        <w:r w:rsidR="00985CBC" w:rsidRPr="00985CBC" w:rsidDel="008A72F1">
          <w:rPr>
            <w:i/>
            <w:iCs/>
            <w:noProof/>
          </w:rPr>
          <w:drawing>
            <wp:inline distT="0" distB="0" distL="0" distR="0" wp14:anchorId="7EACC316" wp14:editId="0231E705">
              <wp:extent cx="5036185" cy="3454400"/>
              <wp:effectExtent l="0" t="0" r="5715"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52"/>
                      <a:stretch>
                        <a:fillRect/>
                      </a:stretch>
                    </pic:blipFill>
                    <pic:spPr>
                      <a:xfrm>
                        <a:off x="0" y="0"/>
                        <a:ext cx="5036185" cy="3454400"/>
                      </a:xfrm>
                      <a:prstGeom prst="rect">
                        <a:avLst/>
                      </a:prstGeom>
                    </pic:spPr>
                  </pic:pic>
                </a:graphicData>
              </a:graphic>
            </wp:inline>
          </w:drawing>
        </w:r>
      </w:moveFrom>
    </w:p>
    <w:p w14:paraId="7B342AE7" w14:textId="3BA78A53" w:rsidR="00B35356" w:rsidDel="008A72F1" w:rsidRDefault="00B35356" w:rsidP="00B35356">
      <w:pPr>
        <w:jc w:val="center"/>
        <w:rPr>
          <w:moveFrom w:id="4472" w:author="Microsoft Office User" w:date="2023-05-21T17:10:00Z"/>
          <w:i/>
          <w:iCs/>
        </w:rPr>
      </w:pPr>
      <w:moveFrom w:id="4473" w:author="Microsoft Office User" w:date="2023-05-21T17:10:00Z">
        <w:r w:rsidRPr="00CE5888" w:rsidDel="008A72F1">
          <w:rPr>
            <w:i/>
            <w:iCs/>
          </w:rPr>
          <w:t xml:space="preserve">Ilustración </w:t>
        </w:r>
        <w:r w:rsidDel="008A72F1">
          <w:rPr>
            <w:i/>
            <w:iCs/>
          </w:rPr>
          <w:t>X: Ventana creación nueva cuenta</w:t>
        </w:r>
      </w:moveFrom>
    </w:p>
    <w:p w14:paraId="1B5EEAD6" w14:textId="44AA0EC9" w:rsidR="00B35356" w:rsidDel="008A72F1" w:rsidRDefault="00EB4861" w:rsidP="00B35356">
      <w:pPr>
        <w:jc w:val="center"/>
        <w:rPr>
          <w:moveFrom w:id="4474" w:author="Microsoft Office User" w:date="2023-05-21T17:10:00Z"/>
          <w:i/>
          <w:iCs/>
        </w:rPr>
      </w:pPr>
      <w:moveFrom w:id="4475" w:author="Microsoft Office User" w:date="2023-05-21T17:10:00Z">
        <w:r w:rsidRPr="00EB4861" w:rsidDel="008A72F1">
          <w:rPr>
            <w:i/>
            <w:iCs/>
            <w:noProof/>
          </w:rPr>
          <w:drawing>
            <wp:inline distT="0" distB="0" distL="0" distR="0" wp14:anchorId="1870706A" wp14:editId="5B91F9A2">
              <wp:extent cx="5036185" cy="4966335"/>
              <wp:effectExtent l="0" t="0" r="5715" b="0"/>
              <wp:docPr id="60" name="Imagen 6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53"/>
                      <a:stretch>
                        <a:fillRect/>
                      </a:stretch>
                    </pic:blipFill>
                    <pic:spPr>
                      <a:xfrm>
                        <a:off x="0" y="0"/>
                        <a:ext cx="5036185" cy="4966335"/>
                      </a:xfrm>
                      <a:prstGeom prst="rect">
                        <a:avLst/>
                      </a:prstGeom>
                    </pic:spPr>
                  </pic:pic>
                </a:graphicData>
              </a:graphic>
            </wp:inline>
          </w:drawing>
        </w:r>
      </w:moveFrom>
    </w:p>
    <w:p w14:paraId="2363E498" w14:textId="3001C8CE" w:rsidR="00B35356" w:rsidDel="008A72F1" w:rsidRDefault="00B35356" w:rsidP="00B35356">
      <w:pPr>
        <w:jc w:val="center"/>
        <w:rPr>
          <w:moveFrom w:id="4476" w:author="Microsoft Office User" w:date="2023-05-21T17:10:00Z"/>
          <w:i/>
          <w:iCs/>
        </w:rPr>
      </w:pPr>
      <w:moveFrom w:id="4477" w:author="Microsoft Office User" w:date="2023-05-21T17:10:00Z">
        <w:r w:rsidRPr="00CE5888" w:rsidDel="008A72F1">
          <w:rPr>
            <w:i/>
            <w:iCs/>
          </w:rPr>
          <w:t xml:space="preserve">Ilustración </w:t>
        </w:r>
        <w:r w:rsidDel="008A72F1">
          <w:rPr>
            <w:i/>
            <w:iCs/>
          </w:rPr>
          <w:t>X: Ventana principal</w:t>
        </w:r>
      </w:moveFrom>
    </w:p>
    <w:p w14:paraId="4A454E52" w14:textId="25BA564C" w:rsidR="00B35356" w:rsidDel="008A72F1" w:rsidRDefault="0037114F" w:rsidP="00B35356">
      <w:pPr>
        <w:jc w:val="center"/>
        <w:rPr>
          <w:moveFrom w:id="4478" w:author="Microsoft Office User" w:date="2023-05-21T17:10:00Z"/>
          <w:i/>
          <w:iCs/>
        </w:rPr>
      </w:pPr>
      <w:moveFrom w:id="4479" w:author="Microsoft Office User" w:date="2023-05-21T17:10:00Z">
        <w:r w:rsidRPr="0037114F" w:rsidDel="008A72F1">
          <w:rPr>
            <w:i/>
            <w:iCs/>
            <w:noProof/>
          </w:rPr>
          <w:drawing>
            <wp:inline distT="0" distB="0" distL="0" distR="0" wp14:anchorId="4D87EF1A" wp14:editId="2140DA88">
              <wp:extent cx="5036185" cy="3520440"/>
              <wp:effectExtent l="0" t="0" r="5715" b="0"/>
              <wp:docPr id="61" name="Imagen 6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54"/>
                      <a:stretch>
                        <a:fillRect/>
                      </a:stretch>
                    </pic:blipFill>
                    <pic:spPr>
                      <a:xfrm>
                        <a:off x="0" y="0"/>
                        <a:ext cx="5036185" cy="3520440"/>
                      </a:xfrm>
                      <a:prstGeom prst="rect">
                        <a:avLst/>
                      </a:prstGeom>
                    </pic:spPr>
                  </pic:pic>
                </a:graphicData>
              </a:graphic>
            </wp:inline>
          </w:drawing>
        </w:r>
      </w:moveFrom>
    </w:p>
    <w:p w14:paraId="5FDA74FB" w14:textId="450797F1" w:rsidR="00B35356" w:rsidDel="008A72F1" w:rsidRDefault="00B35356" w:rsidP="00B35356">
      <w:pPr>
        <w:jc w:val="center"/>
        <w:rPr>
          <w:moveFrom w:id="4480" w:author="Microsoft Office User" w:date="2023-05-21T17:10:00Z"/>
          <w:i/>
          <w:iCs/>
        </w:rPr>
      </w:pPr>
      <w:moveFrom w:id="4481" w:author="Microsoft Office User" w:date="2023-05-21T17:10:00Z">
        <w:r w:rsidRPr="00CE5888" w:rsidDel="008A72F1">
          <w:rPr>
            <w:i/>
            <w:iCs/>
          </w:rPr>
          <w:t xml:space="preserve">Ilustración </w:t>
        </w:r>
        <w:r w:rsidDel="008A72F1">
          <w:rPr>
            <w:i/>
            <w:iCs/>
          </w:rPr>
          <w:t>X: Ventana perfil</w:t>
        </w:r>
      </w:moveFrom>
    </w:p>
    <w:p w14:paraId="5AC6AF2D" w14:textId="06D51735" w:rsidR="00B35356" w:rsidDel="008A72F1" w:rsidRDefault="00B04C3C" w:rsidP="00B35356">
      <w:pPr>
        <w:jc w:val="center"/>
        <w:rPr>
          <w:moveFrom w:id="4482" w:author="Microsoft Office User" w:date="2023-05-21T17:10:00Z"/>
          <w:i/>
          <w:iCs/>
        </w:rPr>
      </w:pPr>
      <w:moveFrom w:id="4483" w:author="Microsoft Office User" w:date="2023-05-21T17:10:00Z">
        <w:r w:rsidRPr="00B04C3C" w:rsidDel="008A72F1">
          <w:rPr>
            <w:i/>
            <w:iCs/>
            <w:noProof/>
          </w:rPr>
          <w:drawing>
            <wp:inline distT="0" distB="0" distL="0" distR="0" wp14:anchorId="2B7977A5" wp14:editId="14632C67">
              <wp:extent cx="5036185" cy="3512820"/>
              <wp:effectExtent l="0" t="0" r="5715" b="5080"/>
              <wp:docPr id="63" name="Imagen 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55"/>
                      <a:stretch>
                        <a:fillRect/>
                      </a:stretch>
                    </pic:blipFill>
                    <pic:spPr>
                      <a:xfrm>
                        <a:off x="0" y="0"/>
                        <a:ext cx="5036185" cy="3512820"/>
                      </a:xfrm>
                      <a:prstGeom prst="rect">
                        <a:avLst/>
                      </a:prstGeom>
                    </pic:spPr>
                  </pic:pic>
                </a:graphicData>
              </a:graphic>
            </wp:inline>
          </w:drawing>
        </w:r>
      </w:moveFrom>
    </w:p>
    <w:p w14:paraId="133B4411" w14:textId="0F6D233B" w:rsidR="00B35356" w:rsidDel="008A72F1" w:rsidRDefault="00B35356" w:rsidP="00B35356">
      <w:pPr>
        <w:jc w:val="center"/>
        <w:rPr>
          <w:moveFrom w:id="4484" w:author="Microsoft Office User" w:date="2023-05-21T17:10:00Z"/>
          <w:i/>
          <w:iCs/>
        </w:rPr>
      </w:pPr>
      <w:moveFrom w:id="4485" w:author="Microsoft Office User" w:date="2023-05-21T17:10:00Z">
        <w:r w:rsidRPr="00CE5888" w:rsidDel="008A72F1">
          <w:rPr>
            <w:i/>
            <w:iCs/>
          </w:rPr>
          <w:t xml:space="preserve">Ilustración </w:t>
        </w:r>
        <w:r w:rsidDel="008A72F1">
          <w:rPr>
            <w:i/>
            <w:iCs/>
          </w:rPr>
          <w:t>X: Ventana introducir</w:t>
        </w:r>
        <w:r w:rsidR="0037114F" w:rsidDel="008A72F1">
          <w:rPr>
            <w:i/>
            <w:iCs/>
          </w:rPr>
          <w:t>/modificar</w:t>
        </w:r>
        <w:r w:rsidDel="008A72F1">
          <w:rPr>
            <w:i/>
            <w:iCs/>
          </w:rPr>
          <w:t xml:space="preserve"> CV</w:t>
        </w:r>
      </w:moveFrom>
    </w:p>
    <w:p w14:paraId="63AEF72C" w14:textId="7E23FDDE" w:rsidR="00B35356" w:rsidDel="008A72F1" w:rsidRDefault="00B04C3C" w:rsidP="00B35356">
      <w:pPr>
        <w:rPr>
          <w:moveFrom w:id="4486" w:author="Microsoft Office User" w:date="2023-05-21T17:10:00Z"/>
        </w:rPr>
      </w:pPr>
      <w:moveFrom w:id="4487" w:author="Microsoft Office User" w:date="2023-05-21T17:10:00Z">
        <w:r w:rsidRPr="00B04C3C" w:rsidDel="008A72F1">
          <w:rPr>
            <w:noProof/>
          </w:rPr>
          <w:drawing>
            <wp:inline distT="0" distB="0" distL="0" distR="0" wp14:anchorId="580166A9" wp14:editId="797DE42D">
              <wp:extent cx="5036185" cy="3512820"/>
              <wp:effectExtent l="0" t="0" r="5715" b="5080"/>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56"/>
                      <a:stretch>
                        <a:fillRect/>
                      </a:stretch>
                    </pic:blipFill>
                    <pic:spPr>
                      <a:xfrm>
                        <a:off x="0" y="0"/>
                        <a:ext cx="5036185" cy="3512820"/>
                      </a:xfrm>
                      <a:prstGeom prst="rect">
                        <a:avLst/>
                      </a:prstGeom>
                    </pic:spPr>
                  </pic:pic>
                </a:graphicData>
              </a:graphic>
            </wp:inline>
          </w:drawing>
        </w:r>
      </w:moveFrom>
    </w:p>
    <w:p w14:paraId="4A4D3943" w14:textId="1BA6D035" w:rsidR="00B35356" w:rsidDel="008A72F1" w:rsidRDefault="00B35356" w:rsidP="00B35356">
      <w:pPr>
        <w:jc w:val="center"/>
        <w:rPr>
          <w:moveFrom w:id="4488" w:author="Microsoft Office User" w:date="2023-05-21T17:10:00Z"/>
          <w:i/>
          <w:iCs/>
        </w:rPr>
      </w:pPr>
      <w:moveFrom w:id="4489" w:author="Microsoft Office User" w:date="2023-05-21T17:10:00Z">
        <w:r w:rsidRPr="00CE5888" w:rsidDel="008A72F1">
          <w:rPr>
            <w:i/>
            <w:iCs/>
          </w:rPr>
          <w:t xml:space="preserve">Ilustración </w:t>
        </w:r>
        <w:r w:rsidDel="008A72F1">
          <w:rPr>
            <w:i/>
            <w:iCs/>
          </w:rPr>
          <w:t>X: Ventana mostrar CV</w:t>
        </w:r>
      </w:moveFrom>
    </w:p>
    <w:p w14:paraId="0F9A96DC" w14:textId="698E4BF5" w:rsidR="00B35356" w:rsidDel="008A72F1" w:rsidRDefault="00B35356" w:rsidP="00B35356">
      <w:pPr>
        <w:rPr>
          <w:moveFrom w:id="4490" w:author="Microsoft Office User" w:date="2023-05-21T17:10:00Z"/>
        </w:rPr>
      </w:pPr>
    </w:p>
    <w:p w14:paraId="389A2F65" w14:textId="084964C2" w:rsidR="00B35356" w:rsidDel="008A72F1" w:rsidRDefault="00C71F27" w:rsidP="00B35356">
      <w:pPr>
        <w:rPr>
          <w:moveFrom w:id="4491" w:author="Microsoft Office User" w:date="2023-05-21T17:10:00Z"/>
        </w:rPr>
      </w:pPr>
      <w:moveFrom w:id="4492" w:author="Microsoft Office User" w:date="2023-05-21T17:10:00Z">
        <w:r w:rsidRPr="00C71F27" w:rsidDel="008A72F1">
          <w:rPr>
            <w:noProof/>
          </w:rPr>
          <w:drawing>
            <wp:inline distT="0" distB="0" distL="0" distR="0" wp14:anchorId="7F3F0B0E" wp14:editId="6D2CA5FA">
              <wp:extent cx="5036185" cy="2720340"/>
              <wp:effectExtent l="0" t="0" r="5715" b="0"/>
              <wp:docPr id="65" name="Imagen 6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57"/>
                      <a:stretch>
                        <a:fillRect/>
                      </a:stretch>
                    </pic:blipFill>
                    <pic:spPr>
                      <a:xfrm>
                        <a:off x="0" y="0"/>
                        <a:ext cx="5036185" cy="2720340"/>
                      </a:xfrm>
                      <a:prstGeom prst="rect">
                        <a:avLst/>
                      </a:prstGeom>
                    </pic:spPr>
                  </pic:pic>
                </a:graphicData>
              </a:graphic>
            </wp:inline>
          </w:drawing>
        </w:r>
      </w:moveFrom>
    </w:p>
    <w:p w14:paraId="0E18F562" w14:textId="1A5B9BEA" w:rsidR="00B35356" w:rsidDel="008A72F1" w:rsidRDefault="00B35356" w:rsidP="00B35356">
      <w:pPr>
        <w:jc w:val="center"/>
        <w:rPr>
          <w:moveFrom w:id="4493" w:author="Microsoft Office User" w:date="2023-05-21T17:10:00Z"/>
          <w:i/>
          <w:iCs/>
        </w:rPr>
      </w:pPr>
      <w:moveFrom w:id="4494" w:author="Microsoft Office User" w:date="2023-05-21T17:10:00Z">
        <w:r w:rsidRPr="00CE5888" w:rsidDel="008A72F1">
          <w:rPr>
            <w:i/>
            <w:iCs/>
          </w:rPr>
          <w:t xml:space="preserve">Ilustración </w:t>
        </w:r>
        <w:r w:rsidDel="008A72F1">
          <w:rPr>
            <w:i/>
            <w:iCs/>
          </w:rPr>
          <w:t>X: Ventana ver ofertas</w:t>
        </w:r>
      </w:moveFrom>
    </w:p>
    <w:moveFromRangeEnd w:id="4466"/>
    <w:p w14:paraId="6E8A7336" w14:textId="77777777" w:rsidR="00B35356" w:rsidRDefault="00B35356" w:rsidP="00B35356"/>
    <w:p w14:paraId="623957C8" w14:textId="1434ACB4" w:rsidR="00537EB7" w:rsidRDefault="00537EB7" w:rsidP="008D4BB3">
      <w:pPr>
        <w:pStyle w:val="Descripcin"/>
        <w:keepNext/>
        <w:jc w:val="center"/>
        <w:rPr>
          <w:ins w:id="4495" w:author="Microsoft Office User" w:date="2023-05-25T13:21:00Z"/>
        </w:rPr>
      </w:pPr>
      <w:bookmarkStart w:id="4496" w:name="_Toc136885550"/>
      <w:ins w:id="4497" w:author="Microsoft Office User" w:date="2023-05-25T13:21:00Z">
        <w:r>
          <w:lastRenderedPageBreak/>
          <w:t xml:space="preserve">Ilustración </w:t>
        </w:r>
        <w:r>
          <w:fldChar w:fldCharType="begin"/>
        </w:r>
        <w:r>
          <w:instrText xml:space="preserve"> SEQ Ilustración \* ARABIC </w:instrText>
        </w:r>
      </w:ins>
      <w:r>
        <w:fldChar w:fldCharType="separate"/>
      </w:r>
      <w:r w:rsidR="00DB606A">
        <w:rPr>
          <w:noProof/>
        </w:rPr>
        <w:t>10</w:t>
      </w:r>
      <w:ins w:id="4498" w:author="Microsoft Office User" w:date="2023-05-25T13:21:00Z">
        <w:r>
          <w:fldChar w:fldCharType="end"/>
        </w:r>
        <w:r>
          <w:t xml:space="preserve">: </w:t>
        </w:r>
        <w:r w:rsidRPr="00C253B6">
          <w:t>Ventana Recomendador de ofertas</w:t>
        </w:r>
        <w:bookmarkEnd w:id="4496"/>
      </w:ins>
    </w:p>
    <w:p w14:paraId="52F0F4B0" w14:textId="75ACD3D1" w:rsidR="00FD36BC" w:rsidRDefault="006C7A92" w:rsidP="00982BD6">
      <w:pPr>
        <w:keepNext/>
        <w:jc w:val="center"/>
        <w:rPr>
          <w:ins w:id="4499" w:author="Microsoft Office User" w:date="2023-05-25T13:30:00Z"/>
        </w:rPr>
      </w:pPr>
      <w:r w:rsidRPr="006C7A92">
        <w:rPr>
          <w:noProof/>
        </w:rPr>
        <w:drawing>
          <wp:inline distT="0" distB="0" distL="0" distR="0" wp14:anchorId="12897998" wp14:editId="6E418F20">
            <wp:extent cx="5036185" cy="3054350"/>
            <wp:effectExtent l="0" t="0" r="5715" b="6350"/>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58"/>
                    <a:stretch>
                      <a:fillRect/>
                    </a:stretch>
                  </pic:blipFill>
                  <pic:spPr>
                    <a:xfrm>
                      <a:off x="0" y="0"/>
                      <a:ext cx="5036185" cy="3054350"/>
                    </a:xfrm>
                    <a:prstGeom prst="rect">
                      <a:avLst/>
                    </a:prstGeom>
                  </pic:spPr>
                </pic:pic>
              </a:graphicData>
            </a:graphic>
          </wp:inline>
        </w:drawing>
      </w:r>
    </w:p>
    <w:p w14:paraId="47D98596" w14:textId="07111101" w:rsidR="00CF08B2" w:rsidRPr="00CF08B2" w:rsidRDefault="00CF08B2">
      <w:pPr>
        <w:pStyle w:val="Prrafodelista"/>
        <w:keepNext/>
        <w:ind w:left="0"/>
        <w:jc w:val="center"/>
        <w:rPr>
          <w:ins w:id="4500" w:author="Microsoft Office User" w:date="2023-05-21T10:46:00Z"/>
          <w:i/>
          <w:iCs/>
          <w:color w:val="44546A" w:themeColor="text2"/>
          <w:sz w:val="22"/>
          <w:szCs w:val="18"/>
          <w:rPrChange w:id="4501" w:author="Microsoft Office User" w:date="2023-05-25T13:30:00Z">
            <w:rPr>
              <w:ins w:id="4502" w:author="Microsoft Office User" w:date="2023-05-21T10:46:00Z"/>
            </w:rPr>
          </w:rPrChange>
        </w:rPr>
        <w:pPrChange w:id="4503" w:author="Microsoft Office User" w:date="2023-05-25T13:30:00Z">
          <w:pPr/>
        </w:pPrChange>
      </w:pPr>
      <w:ins w:id="4504" w:author="Microsoft Office User" w:date="2023-05-25T13:30:00Z">
        <w:r w:rsidRPr="00D46BF7">
          <w:rPr>
            <w:i/>
            <w:iCs/>
            <w:color w:val="44546A" w:themeColor="text2"/>
            <w:sz w:val="22"/>
            <w:szCs w:val="18"/>
          </w:rPr>
          <w:t xml:space="preserve">Fuente: </w:t>
        </w:r>
        <w:r>
          <w:rPr>
            <w:i/>
            <w:iCs/>
            <w:color w:val="44546A" w:themeColor="text2"/>
            <w:sz w:val="22"/>
            <w:szCs w:val="18"/>
          </w:rPr>
          <w:t>Elaboración propia</w:t>
        </w:r>
      </w:ins>
    </w:p>
    <w:p w14:paraId="5072CAD0" w14:textId="610A1097" w:rsidR="00B35356" w:rsidDel="008C521C" w:rsidRDefault="00356890">
      <w:pPr>
        <w:pStyle w:val="Descripcin"/>
        <w:jc w:val="center"/>
        <w:rPr>
          <w:del w:id="4505" w:author="Microsoft Office User" w:date="2023-05-21T11:04:00Z"/>
        </w:rPr>
        <w:pPrChange w:id="4506" w:author="Microsoft Office User" w:date="2023-05-21T10:46:00Z">
          <w:pPr/>
        </w:pPrChange>
      </w:pPr>
      <w:ins w:id="4507" w:author="Microsoft Office User" w:date="2023-05-21T17:13:00Z">
        <w:r>
          <w:t xml:space="preserve">Como se puede ver en la Ilustración 10, </w:t>
        </w:r>
      </w:ins>
    </w:p>
    <w:p w14:paraId="5EDB727D" w14:textId="79017E02" w:rsidR="00B35356" w:rsidDel="00FD36BC" w:rsidRDefault="00B35356" w:rsidP="00B35356">
      <w:pPr>
        <w:jc w:val="center"/>
        <w:rPr>
          <w:del w:id="4508" w:author="Microsoft Office User" w:date="2023-05-21T17:13:00Z"/>
          <w:i/>
          <w:iCs/>
        </w:rPr>
      </w:pPr>
      <w:del w:id="4509" w:author="Microsoft Office User" w:date="2023-05-21T17:13:00Z">
        <w:r w:rsidRPr="00CE5888" w:rsidDel="00FD36BC">
          <w:rPr>
            <w:i/>
            <w:iCs/>
          </w:rPr>
          <w:delText xml:space="preserve">Ilustración </w:delText>
        </w:r>
        <w:r w:rsidDel="00FD36BC">
          <w:rPr>
            <w:i/>
            <w:iCs/>
          </w:rPr>
          <w:delText xml:space="preserve">X: Ventana </w:delText>
        </w:r>
        <w:r w:rsidR="006C7A92" w:rsidDel="00FD36BC">
          <w:rPr>
            <w:i/>
            <w:iCs/>
          </w:rPr>
          <w:delText>R</w:delText>
        </w:r>
        <w:r w:rsidDel="00FD36BC">
          <w:rPr>
            <w:i/>
            <w:iCs/>
          </w:rPr>
          <w:delText>ecomendador</w:delText>
        </w:r>
        <w:r w:rsidR="006C7A92" w:rsidDel="00FD36BC">
          <w:rPr>
            <w:i/>
            <w:iCs/>
          </w:rPr>
          <w:delText xml:space="preserve"> de ofertas</w:delText>
        </w:r>
      </w:del>
    </w:p>
    <w:p w14:paraId="23C418F4" w14:textId="6E186A39" w:rsidR="00B35356" w:rsidDel="001B1EEC" w:rsidRDefault="00020FBD" w:rsidP="00B35356">
      <w:pPr>
        <w:jc w:val="center"/>
        <w:rPr>
          <w:del w:id="4510" w:author="Microsoft Office User" w:date="2023-05-21T17:12:00Z"/>
          <w:i/>
          <w:iCs/>
        </w:rPr>
      </w:pPr>
      <w:del w:id="4511" w:author="Microsoft Office User" w:date="2023-05-21T17:12:00Z">
        <w:r w:rsidRPr="00020FBD" w:rsidDel="001B1EEC">
          <w:rPr>
            <w:i/>
            <w:iCs/>
            <w:noProof/>
          </w:rPr>
          <w:drawing>
            <wp:inline distT="0" distB="0" distL="0" distR="0" wp14:anchorId="54F34025" wp14:editId="3F0FB46C">
              <wp:extent cx="5036185" cy="3186430"/>
              <wp:effectExtent l="0" t="0" r="5715" b="1270"/>
              <wp:docPr id="72" name="Imagen 7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59"/>
                      <a:stretch>
                        <a:fillRect/>
                      </a:stretch>
                    </pic:blipFill>
                    <pic:spPr>
                      <a:xfrm>
                        <a:off x="0" y="0"/>
                        <a:ext cx="5036185" cy="3186430"/>
                      </a:xfrm>
                      <a:prstGeom prst="rect">
                        <a:avLst/>
                      </a:prstGeom>
                    </pic:spPr>
                  </pic:pic>
                </a:graphicData>
              </a:graphic>
            </wp:inline>
          </w:drawing>
        </w:r>
      </w:del>
    </w:p>
    <w:p w14:paraId="34FDFF90" w14:textId="2213631B" w:rsidR="00B35356" w:rsidDel="001B1EEC" w:rsidRDefault="00B35356" w:rsidP="00B35356">
      <w:pPr>
        <w:jc w:val="center"/>
        <w:rPr>
          <w:del w:id="4512" w:author="Microsoft Office User" w:date="2023-05-21T17:12:00Z"/>
          <w:i/>
          <w:iCs/>
        </w:rPr>
      </w:pPr>
      <w:del w:id="4513" w:author="Microsoft Office User" w:date="2023-05-21T17:12:00Z">
        <w:r w:rsidRPr="00CE5888" w:rsidDel="001B1EEC">
          <w:rPr>
            <w:i/>
            <w:iCs/>
          </w:rPr>
          <w:delText xml:space="preserve">Ilustración </w:delText>
        </w:r>
        <w:r w:rsidDel="001B1EEC">
          <w:rPr>
            <w:i/>
            <w:iCs/>
          </w:rPr>
          <w:delText>X: Ventana crear nueva oferta trabajo</w:delText>
        </w:r>
      </w:del>
    </w:p>
    <w:p w14:paraId="0F4216A0" w14:textId="5CCDC6EB" w:rsidR="00B35356" w:rsidDel="001B1EEC" w:rsidRDefault="00B35356" w:rsidP="00B35356">
      <w:pPr>
        <w:jc w:val="center"/>
        <w:rPr>
          <w:del w:id="4514" w:author="Microsoft Office User" w:date="2023-05-21T17:12:00Z"/>
          <w:i/>
          <w:iCs/>
        </w:rPr>
      </w:pPr>
    </w:p>
    <w:p w14:paraId="756AAD65" w14:textId="2DB84337" w:rsidR="00B35356" w:rsidDel="001B1EEC" w:rsidRDefault="00020FBD" w:rsidP="00B35356">
      <w:pPr>
        <w:jc w:val="center"/>
        <w:rPr>
          <w:del w:id="4515" w:author="Microsoft Office User" w:date="2023-05-21T17:12:00Z"/>
          <w:i/>
          <w:iCs/>
        </w:rPr>
      </w:pPr>
      <w:del w:id="4516" w:author="Microsoft Office User" w:date="2023-05-21T17:12:00Z">
        <w:r w:rsidRPr="00020FBD" w:rsidDel="001B1EEC">
          <w:rPr>
            <w:i/>
            <w:iCs/>
            <w:noProof/>
          </w:rPr>
          <w:drawing>
            <wp:inline distT="0" distB="0" distL="0" distR="0" wp14:anchorId="3A27FB84" wp14:editId="220F6788">
              <wp:extent cx="5036185" cy="3054350"/>
              <wp:effectExtent l="0" t="0" r="5715" b="6350"/>
              <wp:docPr id="73" name="Imagen 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60"/>
                      <a:stretch>
                        <a:fillRect/>
                      </a:stretch>
                    </pic:blipFill>
                    <pic:spPr>
                      <a:xfrm>
                        <a:off x="0" y="0"/>
                        <a:ext cx="5036185" cy="3054350"/>
                      </a:xfrm>
                      <a:prstGeom prst="rect">
                        <a:avLst/>
                      </a:prstGeom>
                    </pic:spPr>
                  </pic:pic>
                </a:graphicData>
              </a:graphic>
            </wp:inline>
          </w:drawing>
        </w:r>
      </w:del>
    </w:p>
    <w:p w14:paraId="188B0184" w14:textId="3428479A" w:rsidR="00B35356" w:rsidDel="001B1EEC" w:rsidRDefault="00B35356" w:rsidP="00B35356">
      <w:pPr>
        <w:jc w:val="center"/>
        <w:rPr>
          <w:del w:id="4517" w:author="Microsoft Office User" w:date="2023-05-21T17:12:00Z"/>
          <w:i/>
          <w:iCs/>
        </w:rPr>
      </w:pPr>
      <w:del w:id="4518" w:author="Microsoft Office User" w:date="2023-05-21T17:12:00Z">
        <w:r w:rsidRPr="00CE5888" w:rsidDel="001B1EEC">
          <w:rPr>
            <w:i/>
            <w:iCs/>
          </w:rPr>
          <w:delText xml:space="preserve">Ilustración </w:delText>
        </w:r>
        <w:r w:rsidDel="001B1EEC">
          <w:rPr>
            <w:i/>
            <w:iCs/>
          </w:rPr>
          <w:delText>X: Ventana ver alumnos sin ofertas</w:delText>
        </w:r>
        <w:r w:rsidR="00020FBD" w:rsidDel="001B1EEC">
          <w:rPr>
            <w:i/>
            <w:iCs/>
          </w:rPr>
          <w:delText xml:space="preserve"> asignadas</w:delText>
        </w:r>
      </w:del>
    </w:p>
    <w:p w14:paraId="27C5E851" w14:textId="084FBF9B" w:rsidR="00B35356" w:rsidDel="001B1EEC" w:rsidRDefault="00B35356" w:rsidP="00B35356">
      <w:pPr>
        <w:jc w:val="center"/>
        <w:rPr>
          <w:del w:id="4519" w:author="Microsoft Office User" w:date="2023-05-21T17:12:00Z"/>
          <w:i/>
          <w:iCs/>
        </w:rPr>
      </w:pPr>
    </w:p>
    <w:p w14:paraId="6E6E2A37" w14:textId="2D8F9860" w:rsidR="00B35356" w:rsidDel="001B1EEC" w:rsidRDefault="00020FBD" w:rsidP="00B35356">
      <w:pPr>
        <w:jc w:val="center"/>
        <w:rPr>
          <w:del w:id="4520" w:author="Microsoft Office User" w:date="2023-05-21T17:12:00Z"/>
          <w:i/>
          <w:iCs/>
        </w:rPr>
      </w:pPr>
      <w:del w:id="4521" w:author="Microsoft Office User" w:date="2023-05-21T17:12:00Z">
        <w:r w:rsidRPr="00020FBD" w:rsidDel="001B1EEC">
          <w:rPr>
            <w:i/>
            <w:iCs/>
            <w:noProof/>
          </w:rPr>
          <w:drawing>
            <wp:inline distT="0" distB="0" distL="0" distR="0" wp14:anchorId="7CA2E148" wp14:editId="028C924D">
              <wp:extent cx="5036185" cy="2456180"/>
              <wp:effectExtent l="0" t="0" r="5715" b="0"/>
              <wp:docPr id="71" name="Imagen 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61"/>
                      <a:stretch>
                        <a:fillRect/>
                      </a:stretch>
                    </pic:blipFill>
                    <pic:spPr>
                      <a:xfrm>
                        <a:off x="0" y="0"/>
                        <a:ext cx="5036185" cy="2456180"/>
                      </a:xfrm>
                      <a:prstGeom prst="rect">
                        <a:avLst/>
                      </a:prstGeom>
                    </pic:spPr>
                  </pic:pic>
                </a:graphicData>
              </a:graphic>
            </wp:inline>
          </w:drawing>
        </w:r>
      </w:del>
    </w:p>
    <w:p w14:paraId="39782FA5" w14:textId="6692D4E5" w:rsidR="00B35356" w:rsidDel="001B1EEC" w:rsidRDefault="00B35356" w:rsidP="006C7A92">
      <w:pPr>
        <w:jc w:val="center"/>
        <w:rPr>
          <w:del w:id="4522" w:author="Microsoft Office User" w:date="2023-05-21T17:12:00Z"/>
          <w:i/>
          <w:iCs/>
        </w:rPr>
      </w:pPr>
      <w:del w:id="4523" w:author="Microsoft Office User" w:date="2023-05-21T17:12:00Z">
        <w:r w:rsidRPr="00CE5888" w:rsidDel="001B1EEC">
          <w:rPr>
            <w:i/>
            <w:iCs/>
          </w:rPr>
          <w:delText xml:space="preserve">Ilustración </w:delText>
        </w:r>
        <w:r w:rsidDel="001B1EEC">
          <w:rPr>
            <w:i/>
            <w:iCs/>
          </w:rPr>
          <w:delText>X: Ventana asignar oferta de trabajo</w:delText>
        </w:r>
      </w:del>
    </w:p>
    <w:p w14:paraId="08831809" w14:textId="36AF8B46" w:rsidR="006C7A92" w:rsidDel="001B1EEC" w:rsidRDefault="006C7A92" w:rsidP="006C7A92">
      <w:pPr>
        <w:jc w:val="center"/>
        <w:rPr>
          <w:del w:id="4524" w:author="Microsoft Office User" w:date="2023-05-21T17:12:00Z"/>
          <w:i/>
          <w:iCs/>
        </w:rPr>
      </w:pPr>
      <w:del w:id="4525" w:author="Microsoft Office User" w:date="2023-05-21T17:12:00Z">
        <w:r w:rsidRPr="006C7A92" w:rsidDel="001B1EEC">
          <w:rPr>
            <w:i/>
            <w:iCs/>
            <w:noProof/>
          </w:rPr>
          <w:drawing>
            <wp:inline distT="0" distB="0" distL="0" distR="0" wp14:anchorId="1E49FF27" wp14:editId="0C57BCA0">
              <wp:extent cx="5036185" cy="2922270"/>
              <wp:effectExtent l="0" t="0" r="5715" b="0"/>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62"/>
                      <a:stretch>
                        <a:fillRect/>
                      </a:stretch>
                    </pic:blipFill>
                    <pic:spPr>
                      <a:xfrm>
                        <a:off x="0" y="0"/>
                        <a:ext cx="5036185" cy="2922270"/>
                      </a:xfrm>
                      <a:prstGeom prst="rect">
                        <a:avLst/>
                      </a:prstGeom>
                    </pic:spPr>
                  </pic:pic>
                </a:graphicData>
              </a:graphic>
            </wp:inline>
          </w:drawing>
        </w:r>
      </w:del>
    </w:p>
    <w:p w14:paraId="6DB1EFF2" w14:textId="21028809" w:rsidR="006C7A92" w:rsidDel="001B1EEC" w:rsidRDefault="006C7A92" w:rsidP="006C7A92">
      <w:pPr>
        <w:jc w:val="center"/>
        <w:rPr>
          <w:del w:id="4526" w:author="Microsoft Office User" w:date="2023-05-21T17:12:00Z"/>
          <w:i/>
          <w:iCs/>
        </w:rPr>
      </w:pPr>
      <w:del w:id="4527" w:author="Microsoft Office User" w:date="2023-05-21T17:12:00Z">
        <w:r w:rsidRPr="00CE5888" w:rsidDel="001B1EEC">
          <w:rPr>
            <w:i/>
            <w:iCs/>
          </w:rPr>
          <w:delText xml:space="preserve">Ilustración </w:delText>
        </w:r>
        <w:r w:rsidDel="001B1EEC">
          <w:rPr>
            <w:i/>
            <w:iCs/>
          </w:rPr>
          <w:delText>X: Ventana Modificar Alumno</w:delText>
        </w:r>
      </w:del>
    </w:p>
    <w:p w14:paraId="0DA51C57" w14:textId="2A41F974" w:rsidR="006C7A92" w:rsidDel="001B1EEC" w:rsidRDefault="00431755" w:rsidP="006C7A92">
      <w:pPr>
        <w:jc w:val="center"/>
        <w:rPr>
          <w:del w:id="4528" w:author="Microsoft Office User" w:date="2023-05-21T17:12:00Z"/>
          <w:i/>
          <w:iCs/>
        </w:rPr>
      </w:pPr>
      <w:del w:id="4529" w:author="Microsoft Office User" w:date="2023-05-21T17:12:00Z">
        <w:r w:rsidRPr="00431755" w:rsidDel="001B1EEC">
          <w:rPr>
            <w:i/>
            <w:iCs/>
            <w:noProof/>
          </w:rPr>
          <w:drawing>
            <wp:inline distT="0" distB="0" distL="0" distR="0" wp14:anchorId="77A76C28" wp14:editId="7ECB24DF">
              <wp:extent cx="5036185" cy="2922270"/>
              <wp:effectExtent l="0" t="0" r="5715" b="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63"/>
                      <a:stretch>
                        <a:fillRect/>
                      </a:stretch>
                    </pic:blipFill>
                    <pic:spPr>
                      <a:xfrm>
                        <a:off x="0" y="0"/>
                        <a:ext cx="5036185" cy="2922270"/>
                      </a:xfrm>
                      <a:prstGeom prst="rect">
                        <a:avLst/>
                      </a:prstGeom>
                    </pic:spPr>
                  </pic:pic>
                </a:graphicData>
              </a:graphic>
            </wp:inline>
          </w:drawing>
        </w:r>
      </w:del>
    </w:p>
    <w:p w14:paraId="123CED0E" w14:textId="4AC570E8" w:rsidR="006C7A92" w:rsidDel="001B1EEC" w:rsidRDefault="006C7A92" w:rsidP="006C7A92">
      <w:pPr>
        <w:jc w:val="center"/>
        <w:rPr>
          <w:del w:id="4530" w:author="Microsoft Office User" w:date="2023-05-21T17:12:00Z"/>
          <w:i/>
          <w:iCs/>
        </w:rPr>
      </w:pPr>
      <w:del w:id="4531" w:author="Microsoft Office User" w:date="2023-05-21T17:12:00Z">
        <w:r w:rsidRPr="00CE5888" w:rsidDel="001B1EEC">
          <w:rPr>
            <w:i/>
            <w:iCs/>
          </w:rPr>
          <w:delText xml:space="preserve">Ilustración </w:delText>
        </w:r>
        <w:r w:rsidDel="001B1EEC">
          <w:rPr>
            <w:i/>
            <w:iCs/>
          </w:rPr>
          <w:delText xml:space="preserve">X: Ventana Modificar </w:delText>
        </w:r>
        <w:r w:rsidR="00431755" w:rsidDel="001B1EEC">
          <w:rPr>
            <w:i/>
            <w:iCs/>
          </w:rPr>
          <w:delText>Empresa</w:delText>
        </w:r>
      </w:del>
    </w:p>
    <w:p w14:paraId="2FACCF56" w14:textId="3C8F5837" w:rsidR="00C01639" w:rsidDel="001B1EEC" w:rsidRDefault="00C01639" w:rsidP="006C7A92">
      <w:pPr>
        <w:jc w:val="center"/>
        <w:rPr>
          <w:del w:id="4532" w:author="Microsoft Office User" w:date="2023-05-21T17:12:00Z"/>
          <w:i/>
          <w:iCs/>
        </w:rPr>
      </w:pPr>
      <w:del w:id="4533" w:author="Microsoft Office User" w:date="2023-05-21T17:12:00Z">
        <w:r w:rsidRPr="00C01639" w:rsidDel="001B1EEC">
          <w:rPr>
            <w:i/>
            <w:iCs/>
            <w:noProof/>
          </w:rPr>
          <w:drawing>
            <wp:inline distT="0" distB="0" distL="0" distR="0" wp14:anchorId="585581DD" wp14:editId="1E6E37E2">
              <wp:extent cx="5036185" cy="3054350"/>
              <wp:effectExtent l="0" t="0" r="5715" b="635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64"/>
                      <a:stretch>
                        <a:fillRect/>
                      </a:stretch>
                    </pic:blipFill>
                    <pic:spPr>
                      <a:xfrm>
                        <a:off x="0" y="0"/>
                        <a:ext cx="5036185" cy="3054350"/>
                      </a:xfrm>
                      <a:prstGeom prst="rect">
                        <a:avLst/>
                      </a:prstGeom>
                    </pic:spPr>
                  </pic:pic>
                </a:graphicData>
              </a:graphic>
            </wp:inline>
          </w:drawing>
        </w:r>
      </w:del>
    </w:p>
    <w:p w14:paraId="22879D62" w14:textId="15CEF023" w:rsidR="004843C0" w:rsidRPr="009C4C58" w:rsidDel="001B1EEC" w:rsidRDefault="00C01639" w:rsidP="009C4C58">
      <w:pPr>
        <w:jc w:val="center"/>
        <w:rPr>
          <w:del w:id="4534" w:author="Microsoft Office User" w:date="2023-05-21T17:12:00Z"/>
          <w:i/>
          <w:iCs/>
        </w:rPr>
      </w:pPr>
      <w:del w:id="4535" w:author="Microsoft Office User" w:date="2023-05-21T17:12:00Z">
        <w:r w:rsidRPr="00CE5888" w:rsidDel="001B1EEC">
          <w:rPr>
            <w:i/>
            <w:iCs/>
          </w:rPr>
          <w:delText xml:space="preserve">Ilustración </w:delText>
        </w:r>
        <w:r w:rsidDel="001B1EEC">
          <w:rPr>
            <w:i/>
            <w:iCs/>
          </w:rPr>
          <w:delText>X: Ventana ver ofertas de una empresa</w:delText>
        </w:r>
      </w:del>
    </w:p>
    <w:p w14:paraId="6C4AF4F4" w14:textId="4277D878" w:rsidR="004843C0" w:rsidDel="009371FB" w:rsidRDefault="004843C0" w:rsidP="00680DE6">
      <w:pPr>
        <w:pStyle w:val="Ttulo2"/>
        <w:rPr>
          <w:del w:id="4536" w:author="Microsoft Office User" w:date="2023-04-22T18:57:00Z"/>
        </w:rPr>
      </w:pPr>
      <w:commentRangeStart w:id="4537"/>
      <w:del w:id="4538" w:author="Microsoft Office User" w:date="2023-04-22T18:57:00Z">
        <w:r w:rsidDel="009371FB">
          <w:delText>Modelo de clases de diseño</w:delText>
        </w:r>
      </w:del>
    </w:p>
    <w:p w14:paraId="2E3DACCF" w14:textId="2175784D" w:rsidR="005A5B27" w:rsidRPr="005A5B27" w:rsidDel="009371FB" w:rsidRDefault="005A5B27" w:rsidP="005A5B27">
      <w:pPr>
        <w:rPr>
          <w:del w:id="4539" w:author="Microsoft Office User" w:date="2023-04-22T18:57:00Z"/>
          <w:color w:val="FF0000"/>
        </w:rPr>
      </w:pPr>
      <w:del w:id="4540" w:author="Microsoft Office User" w:date="2023-04-22T18:57:00Z">
        <w:r w:rsidRPr="005A5B27" w:rsidDel="009371FB">
          <w:rPr>
            <w:color w:val="FF0000"/>
          </w:rPr>
          <w:delText>El diagrama de clases de análisis se transformará en otro en el que se incluyan aspectos más tecnológicos (accesos a bibliotecas, API de persistencia, etc.).</w:delText>
        </w:r>
      </w:del>
    </w:p>
    <w:p w14:paraId="27879814" w14:textId="2A9D238A" w:rsidR="004843C0" w:rsidRPr="004843C0" w:rsidDel="009371FB" w:rsidRDefault="005A5B27" w:rsidP="005A5B27">
      <w:pPr>
        <w:rPr>
          <w:del w:id="4541" w:author="Microsoft Office User" w:date="2023-04-22T18:57:00Z"/>
        </w:rPr>
      </w:pPr>
      <w:del w:id="4542" w:author="Microsoft Office User" w:date="2023-04-22T18:57:00Z">
        <w:r w:rsidDel="009371FB">
          <w:delText>Xxx</w:delText>
        </w:r>
        <w:commentRangeEnd w:id="4537"/>
        <w:r w:rsidR="0077095B" w:rsidDel="009371FB">
          <w:rPr>
            <w:rStyle w:val="Refdecomentario"/>
          </w:rPr>
          <w:commentReference w:id="4537"/>
        </w:r>
      </w:del>
    </w:p>
    <w:p w14:paraId="358B5AE6" w14:textId="4456829D" w:rsidR="004843C0" w:rsidRPr="000E292F" w:rsidDel="009371FB" w:rsidRDefault="004843C0" w:rsidP="00680DE6">
      <w:pPr>
        <w:pStyle w:val="Ttulo2"/>
        <w:rPr>
          <w:del w:id="4543" w:author="Microsoft Office User" w:date="2023-04-22T18:57:00Z"/>
          <w:highlight w:val="yellow"/>
        </w:rPr>
      </w:pPr>
      <w:commentRangeStart w:id="4544"/>
      <w:del w:id="4545" w:author="Microsoft Office User" w:date="2023-04-22T18:57:00Z">
        <w:r w:rsidRPr="000E292F" w:rsidDel="009371FB">
          <w:rPr>
            <w:highlight w:val="yellow"/>
          </w:rPr>
          <w:delText>Entorno de construcción</w:delText>
        </w:r>
      </w:del>
    </w:p>
    <w:p w14:paraId="6F4B7A3C" w14:textId="4BA0086E" w:rsidR="00E4541A" w:rsidRPr="00E4541A" w:rsidDel="009371FB" w:rsidRDefault="00E4541A" w:rsidP="00E4541A">
      <w:pPr>
        <w:rPr>
          <w:del w:id="4546" w:author="Microsoft Office User" w:date="2023-04-22T18:57:00Z"/>
        </w:rPr>
      </w:pPr>
      <w:del w:id="4547" w:author="Microsoft Office User" w:date="2023-04-22T18:57:00Z">
        <w:r w:rsidDel="009371FB">
          <w:delText xml:space="preserve">Para la elaboración del proyecto se ha utilizado el IDE Pycharm de Jetbrains por su facilidad de uso. El IDE utilizado proporciona </w:delText>
        </w:r>
        <w:r w:rsidR="00490D47" w:rsidDel="009371FB">
          <w:delText>múltiples</w:delText>
        </w:r>
        <w:r w:rsidDel="009371FB">
          <w:delText xml:space="preserve"> frameworks, pero se ha utilizado Flask</w:delText>
        </w:r>
        <w:r w:rsidR="00490D47" w:rsidDel="009371FB">
          <w:delText xml:space="preserve"> para la creación de la aplicación web y el servicio Restful.</w:delText>
        </w:r>
      </w:del>
    </w:p>
    <w:p w14:paraId="53C0EAE4" w14:textId="7F693653" w:rsidR="003D1078" w:rsidRPr="00E4541A" w:rsidDel="009371FB" w:rsidRDefault="39E28D74" w:rsidP="39E28D74">
      <w:pPr>
        <w:rPr>
          <w:del w:id="4548" w:author="Microsoft Office User" w:date="2023-04-22T18:57:00Z"/>
          <w:color w:val="FF0000"/>
        </w:rPr>
      </w:pPr>
      <w:del w:id="4549" w:author="Microsoft Office User" w:date="2023-04-22T18:57:00Z">
        <w:r w:rsidRPr="003D1078" w:rsidDel="009371FB">
          <w:rPr>
            <w:color w:val="FF0000"/>
          </w:rPr>
          <w:delText xml:space="preserve">Se indicará el IDE, </w:delText>
        </w:r>
        <w:r w:rsidRPr="003D1078" w:rsidDel="009371FB">
          <w:rPr>
            <w:i/>
            <w:iCs/>
            <w:color w:val="FF0000"/>
          </w:rPr>
          <w:delText>frameworks</w:delText>
        </w:r>
        <w:r w:rsidRPr="003D1078" w:rsidDel="009371FB">
          <w:rPr>
            <w:color w:val="FF0000"/>
          </w:rPr>
          <w:delText>, simuladores, etc. que se han utilizado.</w:delText>
        </w:r>
        <w:commentRangeEnd w:id="4544"/>
        <w:r w:rsidR="0077095B" w:rsidDel="009371FB">
          <w:rPr>
            <w:rStyle w:val="Refdecomentario"/>
          </w:rPr>
          <w:commentReference w:id="4544"/>
        </w:r>
      </w:del>
    </w:p>
    <w:p w14:paraId="4B469E44" w14:textId="5359823E" w:rsidR="00166464" w:rsidRPr="000E292F" w:rsidDel="009371FB" w:rsidRDefault="3473E9D9" w:rsidP="39E28D74">
      <w:pPr>
        <w:pStyle w:val="Ttulo2"/>
        <w:rPr>
          <w:del w:id="4550" w:author="Microsoft Office User" w:date="2023-04-22T18:58:00Z"/>
          <w:highlight w:val="yellow"/>
        </w:rPr>
      </w:pPr>
      <w:commentRangeStart w:id="4551"/>
      <w:del w:id="4552" w:author="Microsoft Office User" w:date="2023-04-22T18:58:00Z">
        <w:r w:rsidRPr="000E292F" w:rsidDel="009371FB">
          <w:rPr>
            <w:highlight w:val="yellow"/>
          </w:rPr>
          <w:delText>Plan de pruebas</w:delText>
        </w:r>
      </w:del>
    </w:p>
    <w:p w14:paraId="77D95C40" w14:textId="2345C49E" w:rsidR="00166464" w:rsidRPr="003D1078" w:rsidDel="009371FB" w:rsidRDefault="39E28D74" w:rsidP="39E28D74">
      <w:pPr>
        <w:rPr>
          <w:del w:id="4553" w:author="Microsoft Office User" w:date="2023-04-22T18:58:00Z"/>
          <w:color w:val="FF0000"/>
        </w:rPr>
      </w:pPr>
      <w:del w:id="4554" w:author="Microsoft Office User" w:date="2023-04-22T18:58:00Z">
        <w:r w:rsidRPr="003D1078" w:rsidDel="009371FB">
          <w:rPr>
            <w:color w:val="FF0000"/>
          </w:rPr>
          <w:delText xml:space="preserve">Se establecerán los criterios para codificar las pruebas realizadas a través de </w:delText>
        </w:r>
        <w:r w:rsidRPr="003D1078" w:rsidDel="009371FB">
          <w:rPr>
            <w:i/>
            <w:iCs/>
            <w:color w:val="FF0000"/>
          </w:rPr>
          <w:delText>test driven development</w:delText>
        </w:r>
        <w:r w:rsidRPr="003D1078" w:rsidDel="009371FB">
          <w:rPr>
            <w:color w:val="FF0000"/>
          </w:rPr>
          <w:delText xml:space="preserve"> (TDD). Asimismo, se diseñarán el resto de pruebas que sean necesarias: estrés, carga, evaluación de la accesibilidad, a través de </w:delText>
        </w:r>
        <w:r w:rsidRPr="003D1078" w:rsidDel="009371FB">
          <w:rPr>
            <w:i/>
            <w:iCs/>
            <w:color w:val="FF0000"/>
          </w:rPr>
          <w:delText>scripting</w:delText>
        </w:r>
        <w:r w:rsidRPr="003D1078" w:rsidDel="009371FB">
          <w:rPr>
            <w:color w:val="FF0000"/>
          </w:rPr>
          <w:delText xml:space="preserve"> (p.ej., con Selenium), con usuarios reales, etc.</w:delText>
        </w:r>
      </w:del>
    </w:p>
    <w:p w14:paraId="1E362892" w14:textId="43506C37" w:rsidR="003D1078" w:rsidRPr="00166464" w:rsidDel="009371FB" w:rsidRDefault="003D1078" w:rsidP="39E28D74">
      <w:pPr>
        <w:rPr>
          <w:del w:id="4555" w:author="Microsoft Office User" w:date="2023-04-22T18:58:00Z"/>
        </w:rPr>
      </w:pPr>
      <w:del w:id="4556" w:author="Microsoft Office User" w:date="2023-04-22T18:58:00Z">
        <w:r w:rsidDel="009371FB">
          <w:delText>Xxx</w:delText>
        </w:r>
        <w:commentRangeEnd w:id="4551"/>
        <w:r w:rsidR="0077095B" w:rsidDel="009371FB">
          <w:rPr>
            <w:rStyle w:val="Refdecomentario"/>
          </w:rPr>
          <w:commentReference w:id="4551"/>
        </w:r>
      </w:del>
    </w:p>
    <w:p w14:paraId="70C18905" w14:textId="3513338B" w:rsidR="00166464" w:rsidRPr="000E292F" w:rsidDel="009371FB" w:rsidRDefault="3473E9D9" w:rsidP="39E28D74">
      <w:pPr>
        <w:pStyle w:val="Ttulo2"/>
        <w:rPr>
          <w:del w:id="4557" w:author="Microsoft Office User" w:date="2023-04-22T18:58:00Z"/>
          <w:highlight w:val="yellow"/>
        </w:rPr>
      </w:pPr>
      <w:commentRangeStart w:id="4558"/>
      <w:del w:id="4559" w:author="Microsoft Office User" w:date="2023-04-22T18:58:00Z">
        <w:r w:rsidRPr="000E292F" w:rsidDel="009371FB">
          <w:rPr>
            <w:highlight w:val="yellow"/>
          </w:rPr>
          <w:delText>Diagrama de infraestructuras de nivel 3</w:delText>
        </w:r>
      </w:del>
    </w:p>
    <w:p w14:paraId="27D714C3" w14:textId="6CFE1845" w:rsidR="00166464" w:rsidRPr="003D1078" w:rsidDel="009371FB" w:rsidRDefault="39E28D74" w:rsidP="39E28D74">
      <w:pPr>
        <w:rPr>
          <w:del w:id="4560" w:author="Microsoft Office User" w:date="2023-04-22T18:58:00Z"/>
          <w:color w:val="FF0000"/>
        </w:rPr>
      </w:pPr>
      <w:del w:id="4561" w:author="Microsoft Office User" w:date="2023-04-22T18:58:00Z">
        <w:r w:rsidRPr="003D1078" w:rsidDel="009371FB">
          <w:rPr>
            <w:color w:val="FF0000"/>
          </w:rPr>
          <w:delText xml:space="preserve">Se mostrarán las diferentes zonas de seguridad, </w:delText>
        </w:r>
        <w:r w:rsidRPr="003D1078" w:rsidDel="009371FB">
          <w:rPr>
            <w:i/>
            <w:iCs/>
            <w:color w:val="FF0000"/>
          </w:rPr>
          <w:delText>firewalls</w:delText>
        </w:r>
        <w:r w:rsidRPr="003D1078" w:rsidDel="009371FB">
          <w:rPr>
            <w:color w:val="FF0000"/>
          </w:rPr>
          <w:delText>, VLANs, servidores, etc. Los componentes de la infraestructura podrán ser tanto materiales como virtuales.</w:delText>
        </w:r>
      </w:del>
    </w:p>
    <w:p w14:paraId="2F88F247" w14:textId="69C4E6BA" w:rsidR="003D1078" w:rsidRPr="00166464" w:rsidDel="009371FB" w:rsidRDefault="003D1078" w:rsidP="39E28D74">
      <w:pPr>
        <w:rPr>
          <w:del w:id="4562" w:author="Microsoft Office User" w:date="2023-04-22T18:58:00Z"/>
        </w:rPr>
      </w:pPr>
      <w:del w:id="4563" w:author="Microsoft Office User" w:date="2023-04-22T18:58:00Z">
        <w:r w:rsidDel="009371FB">
          <w:delText>Xxx</w:delText>
        </w:r>
        <w:commentRangeEnd w:id="4558"/>
        <w:r w:rsidR="0077095B" w:rsidDel="009371FB">
          <w:rPr>
            <w:rStyle w:val="Refdecomentario"/>
          </w:rPr>
          <w:commentReference w:id="4558"/>
        </w:r>
      </w:del>
    </w:p>
    <w:p w14:paraId="11002FBE" w14:textId="5D6C4199" w:rsidR="00166464" w:rsidRPr="00166464" w:rsidDel="009371FB" w:rsidRDefault="3473E9D9" w:rsidP="39E28D74">
      <w:pPr>
        <w:pStyle w:val="Ttulo2"/>
        <w:rPr>
          <w:del w:id="4564" w:author="Microsoft Office User" w:date="2023-04-22T18:58:00Z"/>
        </w:rPr>
      </w:pPr>
      <w:commentRangeStart w:id="4565"/>
      <w:del w:id="4566" w:author="Microsoft Office User" w:date="2023-04-22T18:58:00Z">
        <w:r w:rsidDel="009371FB">
          <w:delText>Diagrama de infraestructuras de nivel 2 (si procede)</w:delText>
        </w:r>
      </w:del>
    </w:p>
    <w:p w14:paraId="3BDF5560" w14:textId="26B5C5A7" w:rsidR="00166464" w:rsidRPr="003D1078" w:rsidDel="009371FB" w:rsidRDefault="39E28D74" w:rsidP="39E28D74">
      <w:pPr>
        <w:rPr>
          <w:del w:id="4567" w:author="Microsoft Office User" w:date="2023-04-22T18:58:00Z"/>
          <w:color w:val="FF0000"/>
        </w:rPr>
      </w:pPr>
      <w:del w:id="4568" w:author="Microsoft Office User" w:date="2023-04-22T18:58:00Z">
        <w:r w:rsidRPr="003D1078" w:rsidDel="009371FB">
          <w:rPr>
            <w:color w:val="FF0000"/>
          </w:rPr>
          <w:delText xml:space="preserve">Se mostrarán los </w:delText>
        </w:r>
        <w:r w:rsidRPr="003D1078" w:rsidDel="009371FB">
          <w:rPr>
            <w:i/>
            <w:iCs/>
            <w:color w:val="FF0000"/>
          </w:rPr>
          <w:delText>routers</w:delText>
        </w:r>
        <w:r w:rsidRPr="003D1078" w:rsidDel="009371FB">
          <w:rPr>
            <w:color w:val="FF0000"/>
          </w:rPr>
          <w:delText xml:space="preserve">, </w:delText>
        </w:r>
        <w:r w:rsidRPr="003D1078" w:rsidDel="009371FB">
          <w:rPr>
            <w:i/>
            <w:iCs/>
            <w:color w:val="FF0000"/>
          </w:rPr>
          <w:delText>switches</w:delText>
        </w:r>
        <w:r w:rsidRPr="003D1078" w:rsidDel="009371FB">
          <w:rPr>
            <w:color w:val="FF0000"/>
          </w:rPr>
          <w:delText>, conexiones entre ellos, etc. Para cada uno de los dispositivos se indicarán sus características técnicas.</w:delText>
        </w:r>
      </w:del>
    </w:p>
    <w:p w14:paraId="73991D64" w14:textId="17E9BDD3" w:rsidR="003D1078" w:rsidDel="00FD36BC" w:rsidRDefault="003D1078">
      <w:pPr>
        <w:spacing w:before="0" w:after="0" w:line="240" w:lineRule="auto"/>
        <w:jc w:val="left"/>
        <w:rPr>
          <w:del w:id="4569" w:author="Microsoft Office User" w:date="2023-04-22T18:58:00Z"/>
        </w:rPr>
      </w:pPr>
      <w:del w:id="4570" w:author="Microsoft Office User" w:date="2023-04-22T18:58:00Z">
        <w:r w:rsidDel="009371FB">
          <w:delText>Xxx</w:delText>
        </w:r>
        <w:commentRangeEnd w:id="4565"/>
        <w:r w:rsidR="0077095B" w:rsidDel="009371FB">
          <w:rPr>
            <w:rStyle w:val="Refdecomentario"/>
          </w:rPr>
          <w:commentReference w:id="4565"/>
        </w:r>
      </w:del>
      <w:ins w:id="4571" w:author="Microsoft Office User" w:date="2023-05-21T17:13:00Z">
        <w:r w:rsidR="00356890">
          <w:t>l</w:t>
        </w:r>
      </w:ins>
    </w:p>
    <w:p w14:paraId="14B43326" w14:textId="77777777" w:rsidR="00FA23F7" w:rsidRDefault="00FD36BC" w:rsidP="00FA23F7">
      <w:ins w:id="4572" w:author="Microsoft Office User" w:date="2023-05-21T17:13:00Z">
        <w:r w:rsidRPr="008A72F1">
          <w:t xml:space="preserve">a pantalla cuenta con una barra de menú en la parte superior con el logo de la aplicación y con botones para poder navegar </w:t>
        </w:r>
      </w:ins>
      <w:ins w:id="4573" w:author="Microsoft Office User" w:date="2023-05-21T17:14:00Z">
        <w:r w:rsidR="00356890">
          <w:t>entre las</w:t>
        </w:r>
      </w:ins>
      <w:ins w:id="4574" w:author="Microsoft Office User" w:date="2023-05-21T17:13:00Z">
        <w:r w:rsidRPr="008A72F1">
          <w:t xml:space="preserve"> otras páginas de la aplicación. En la zona central se encuentra el título de la página con una breve descripción sobre el </w:t>
        </w:r>
      </w:ins>
      <w:r w:rsidR="001C05F3">
        <w:t>sistema de recomendación de</w:t>
      </w:r>
      <w:r w:rsidR="00E65E7E">
        <w:t xml:space="preserve"> </w:t>
      </w:r>
      <w:r w:rsidR="00813F27">
        <w:t>las ofertas</w:t>
      </w:r>
      <w:ins w:id="4575" w:author="Microsoft Office User" w:date="2023-05-21T17:13:00Z">
        <w:r w:rsidRPr="008A72F1">
          <w:t xml:space="preserve">. Además, cuenta con un botón situado debajo de la descripción, que al ser pulsado </w:t>
        </w:r>
      </w:ins>
      <w:ins w:id="4576" w:author="Microsoft Office User" w:date="2023-05-21T17:14:00Z">
        <w:r w:rsidR="00456496">
          <w:t>mostraría</w:t>
        </w:r>
      </w:ins>
      <w:ins w:id="4577" w:author="Microsoft Office User" w:date="2023-05-21T17:13:00Z">
        <w:r w:rsidRPr="008A72F1">
          <w:t xml:space="preserve"> una tabla con todas las ofertas que se le recomiendan al alumno y la información relevante de </w:t>
        </w:r>
        <w:r w:rsidRPr="00D46BF7">
          <w:t>las ofertas</w:t>
        </w:r>
        <w:r w:rsidRPr="008A72F1">
          <w:t xml:space="preserve"> (Empresa, Trabajo, Ciudad, …).</w:t>
        </w:r>
      </w:ins>
    </w:p>
    <w:p w14:paraId="26B107F7" w14:textId="56DBB8F6" w:rsidR="00E62F8C" w:rsidRDefault="00FA23F7" w:rsidP="00FA23F7">
      <w:pPr>
        <w:spacing w:before="0" w:after="0" w:line="240" w:lineRule="auto"/>
        <w:jc w:val="left"/>
      </w:pPr>
      <w:r>
        <w:br w:type="page"/>
      </w:r>
      <w:del w:id="4578" w:author="Microsoft Office User" w:date="2023-05-21T17:13:00Z">
        <w:r w:rsidR="00E62F8C" w:rsidDel="00FD36BC">
          <w:br w:type="page"/>
        </w:r>
      </w:del>
    </w:p>
    <w:p w14:paraId="4CBFBB72" w14:textId="2C089BCC" w:rsidR="00E62F8C" w:rsidRDefault="00E62F8C" w:rsidP="00E62F8C">
      <w:pPr>
        <w:pStyle w:val="Ttulo1"/>
        <w:framePr w:wrap="notBeside"/>
      </w:pPr>
      <w:r>
        <w:lastRenderedPageBreak/>
        <w:br/>
      </w:r>
      <w:bookmarkStart w:id="4579" w:name="_Toc136889433"/>
      <w:r>
        <w:t>Implementación</w:t>
      </w:r>
      <w:bookmarkEnd w:id="4579"/>
    </w:p>
    <w:p w14:paraId="614DB3FA" w14:textId="6688DA89" w:rsidR="007C4280" w:rsidRPr="007C4280" w:rsidRDefault="008333B1" w:rsidP="007C4280">
      <w:r w:rsidRPr="0081047F">
        <w:t xml:space="preserve">En este capítulo, se </w:t>
      </w:r>
      <w:r w:rsidR="00C658F3">
        <w:t>describe</w:t>
      </w:r>
      <w:r w:rsidRPr="0081047F">
        <w:t xml:space="preserve"> la implementación de la plataforma basada en el diseño propuesto</w:t>
      </w:r>
      <w:r w:rsidR="00921B5D">
        <w:t xml:space="preserve"> en el capítulo anterior</w:t>
      </w:r>
      <w:r w:rsidRPr="0081047F">
        <w:t xml:space="preserve">. </w:t>
      </w:r>
      <w:r w:rsidR="004A7445">
        <w:t xml:space="preserve">A </w:t>
      </w:r>
      <w:r w:rsidR="000A16AC">
        <w:t>continuación,</w:t>
      </w:r>
      <w:r w:rsidR="004A7445">
        <w:t xml:space="preserve"> se aborda la implementación de los</w:t>
      </w:r>
      <w:r w:rsidRPr="0081047F">
        <w:t xml:space="preserve"> dos componentes principales</w:t>
      </w:r>
      <w:r w:rsidR="00C050F3">
        <w:t xml:space="preserve"> de la arquitectura del sistema</w:t>
      </w:r>
      <w:r w:rsidRPr="0081047F">
        <w:t xml:space="preserve">: el </w:t>
      </w:r>
      <w:r w:rsidRPr="008333B1">
        <w:rPr>
          <w:i/>
          <w:iCs/>
        </w:rPr>
        <w:t>backend</w:t>
      </w:r>
      <w:r w:rsidRPr="0081047F">
        <w:t xml:space="preserve"> y el </w:t>
      </w:r>
      <w:r w:rsidRPr="008333B1">
        <w:rPr>
          <w:i/>
          <w:iCs/>
        </w:rPr>
        <w:t>frontend</w:t>
      </w:r>
      <w:r w:rsidRPr="0081047F">
        <w:t xml:space="preserve">. </w:t>
      </w:r>
      <w:r w:rsidR="00FB096E" w:rsidRPr="00FB78AC">
        <w:t xml:space="preserve">Para facilitar el entendimiento </w:t>
      </w:r>
      <w:r w:rsidR="00FB096E">
        <w:t>de la implementación de la aplicación,</w:t>
      </w:r>
      <w:r w:rsidR="00FB096E" w:rsidRPr="00FB78AC">
        <w:t xml:space="preserve"> se ha elaborado un ejemplo: Pablo Sotelo, </w:t>
      </w:r>
      <w:r w:rsidR="00FB096E" w:rsidRPr="00FB096E">
        <w:t>alumno del CEU</w:t>
      </w:r>
      <w:r w:rsidR="00FB096E" w:rsidRPr="00FB78AC">
        <w:t xml:space="preserve">, está buscando </w:t>
      </w:r>
      <w:r w:rsidR="00FB096E" w:rsidRPr="00FB096E">
        <w:t>prácticas</w:t>
      </w:r>
      <w:r w:rsidR="00FB096E" w:rsidRPr="00FB78AC">
        <w:t>, para ello accede con su cuenta a la aplicación para ver que empresas le recomiendan en función de su CV.</w:t>
      </w:r>
    </w:p>
    <w:p w14:paraId="6B90DFAB" w14:textId="466D484A" w:rsidR="009E6A06" w:rsidRDefault="00E62F8C" w:rsidP="009E6A06">
      <w:pPr>
        <w:pStyle w:val="Ttulo2"/>
      </w:pPr>
      <w:bookmarkStart w:id="4580" w:name="_Toc136889434"/>
      <w:commentRangeStart w:id="4581"/>
      <w:r w:rsidRPr="00E62F8C">
        <w:t xml:space="preserve">Implementación </w:t>
      </w:r>
      <w:r w:rsidR="000A16AC" w:rsidRPr="00C14F35">
        <w:rPr>
          <w:i/>
          <w:iCs/>
        </w:rPr>
        <w:t>b</w:t>
      </w:r>
      <w:r w:rsidRPr="00C14F35">
        <w:rPr>
          <w:i/>
          <w:iCs/>
        </w:rPr>
        <w:t>ackend</w:t>
      </w:r>
      <w:commentRangeEnd w:id="4581"/>
      <w:r w:rsidR="0077095B" w:rsidRPr="00C14F35">
        <w:rPr>
          <w:rStyle w:val="Refdecomentario"/>
          <w:rFonts w:asciiTheme="minorHAnsi" w:eastAsiaTheme="minorHAnsi" w:hAnsiTheme="minorHAnsi" w:cstheme="minorBidi"/>
          <w:b w:val="0"/>
          <w:i/>
          <w:iCs/>
          <w:color w:val="auto"/>
        </w:rPr>
        <w:commentReference w:id="4581"/>
      </w:r>
      <w:bookmarkEnd w:id="4580"/>
    </w:p>
    <w:p w14:paraId="379AB85F" w14:textId="6CA6D2EC" w:rsidR="008333B1" w:rsidRPr="008333B1" w:rsidRDefault="008333B1" w:rsidP="008333B1">
      <w:ins w:id="4582" w:author="Microsoft Office User" w:date="2023-05-21T17:55:00Z">
        <w:r w:rsidRPr="000C580A">
          <w:rPr>
            <w:rPrChange w:id="4583" w:author="Microsoft Office User" w:date="2023-05-21T17:56:00Z">
              <w:rPr>
                <w:rFonts w:ascii="Segoe UI" w:eastAsia="Times New Roman" w:hAnsi="Segoe UI" w:cs="Segoe UI"/>
                <w:b/>
                <w:color w:val="D1D5DB"/>
                <w:sz w:val="32"/>
                <w:szCs w:val="24"/>
                <w:lang w:eastAsia="es-ES_tradnl"/>
              </w:rPr>
            </w:rPrChange>
          </w:rPr>
          <w:t xml:space="preserve">En este </w:t>
        </w:r>
      </w:ins>
      <w:ins w:id="4584" w:author="Microsoft Office User" w:date="2023-05-21T17:56:00Z">
        <w:r>
          <w:t>epígrafe</w:t>
        </w:r>
      </w:ins>
      <w:ins w:id="4585" w:author="Microsoft Office User" w:date="2023-05-21T17:55:00Z">
        <w:r w:rsidRPr="000C580A">
          <w:rPr>
            <w:rPrChange w:id="4586" w:author="Microsoft Office User" w:date="2023-05-21T17:56:00Z">
              <w:rPr>
                <w:rFonts w:ascii="Segoe UI" w:eastAsia="Times New Roman" w:hAnsi="Segoe UI" w:cs="Segoe UI"/>
                <w:b/>
                <w:color w:val="D1D5DB"/>
                <w:sz w:val="32"/>
                <w:szCs w:val="24"/>
                <w:lang w:eastAsia="es-ES_tradnl"/>
              </w:rPr>
            </w:rPrChange>
          </w:rPr>
          <w:t xml:space="preserve">, se abordará </w:t>
        </w:r>
      </w:ins>
      <w:r>
        <w:t xml:space="preserve">la implementación </w:t>
      </w:r>
      <w:ins w:id="4587" w:author="Microsoft Office User" w:date="2023-05-21T17:55:00Z">
        <w:r w:rsidRPr="000C580A">
          <w:rPr>
            <w:rPrChange w:id="4588" w:author="Microsoft Office User" w:date="2023-05-21T17:56:00Z">
              <w:rPr>
                <w:rFonts w:ascii="Segoe UI" w:eastAsia="Times New Roman" w:hAnsi="Segoe UI" w:cs="Segoe UI"/>
                <w:b/>
                <w:color w:val="D1D5DB"/>
                <w:sz w:val="32"/>
                <w:szCs w:val="24"/>
                <w:lang w:eastAsia="es-ES_tradnl"/>
              </w:rPr>
            </w:rPrChange>
          </w:rPr>
          <w:t xml:space="preserve">del </w:t>
        </w:r>
        <w:r w:rsidRPr="00695AA4">
          <w:rPr>
            <w:i/>
            <w:iCs/>
            <w:rPrChange w:id="4589" w:author="Microsoft Office User" w:date="2023-05-21T17:56:00Z">
              <w:rPr>
                <w:rFonts w:ascii="Segoe UI" w:eastAsia="Times New Roman" w:hAnsi="Segoe UI" w:cs="Segoe UI"/>
                <w:b/>
                <w:color w:val="D1D5DB"/>
                <w:sz w:val="32"/>
                <w:szCs w:val="24"/>
                <w:lang w:eastAsia="es-ES_tradnl"/>
              </w:rPr>
            </w:rPrChange>
          </w:rPr>
          <w:t>backend</w:t>
        </w:r>
        <w:r w:rsidRPr="000C580A">
          <w:rPr>
            <w:rPrChange w:id="4590" w:author="Microsoft Office User" w:date="2023-05-21T17:56:00Z">
              <w:rPr>
                <w:rFonts w:ascii="Segoe UI" w:eastAsia="Times New Roman" w:hAnsi="Segoe UI" w:cs="Segoe UI"/>
                <w:b/>
                <w:color w:val="D1D5DB"/>
                <w:sz w:val="32"/>
                <w:szCs w:val="24"/>
                <w:lang w:eastAsia="es-ES_tradnl"/>
              </w:rPr>
            </w:rPrChange>
          </w:rPr>
          <w:t xml:space="preserve"> de </w:t>
        </w:r>
      </w:ins>
      <w:r>
        <w:t>la</w:t>
      </w:r>
      <w:ins w:id="4591" w:author="Microsoft Office User" w:date="2023-05-21T17:55:00Z">
        <w:r w:rsidRPr="000C580A">
          <w:rPr>
            <w:rPrChange w:id="4592" w:author="Microsoft Office User" w:date="2023-05-21T17:56:00Z">
              <w:rPr>
                <w:rFonts w:ascii="Segoe UI" w:eastAsia="Times New Roman" w:hAnsi="Segoe UI" w:cs="Segoe UI"/>
                <w:b/>
                <w:color w:val="D1D5DB"/>
                <w:sz w:val="32"/>
                <w:szCs w:val="24"/>
                <w:lang w:eastAsia="es-ES_tradnl"/>
              </w:rPr>
            </w:rPrChange>
          </w:rPr>
          <w:t xml:space="preserve"> aplicación, </w:t>
        </w:r>
      </w:ins>
      <w:r w:rsidR="00FB4D91">
        <w:t>centrándose</w:t>
      </w:r>
      <w:r w:rsidR="00030018">
        <w:t xml:space="preserve"> </w:t>
      </w:r>
      <w:ins w:id="4593" w:author="Microsoft Office User" w:date="2023-05-21T17:55:00Z">
        <w:r w:rsidRPr="000C580A">
          <w:rPr>
            <w:rPrChange w:id="4594" w:author="Microsoft Office User" w:date="2023-05-21T17:56:00Z">
              <w:rPr>
                <w:rFonts w:ascii="Segoe UI" w:eastAsia="Times New Roman" w:hAnsi="Segoe UI" w:cs="Segoe UI"/>
                <w:b/>
                <w:color w:val="D1D5DB"/>
                <w:sz w:val="32"/>
                <w:szCs w:val="24"/>
                <w:lang w:eastAsia="es-ES_tradnl"/>
              </w:rPr>
            </w:rPrChange>
          </w:rPr>
          <w:t xml:space="preserve">en </w:t>
        </w:r>
      </w:ins>
      <w:r w:rsidR="008465EC">
        <w:t xml:space="preserve">la </w:t>
      </w:r>
      <w:r w:rsidR="008465EC" w:rsidRPr="0081047F">
        <w:t xml:space="preserve">implementación </w:t>
      </w:r>
      <w:r w:rsidR="008465EC">
        <w:t xml:space="preserve">de </w:t>
      </w:r>
      <w:ins w:id="4595" w:author="Microsoft Office User" w:date="2023-05-21T17:55:00Z">
        <w:r w:rsidRPr="000C580A">
          <w:rPr>
            <w:rPrChange w:id="4596" w:author="Microsoft Office User" w:date="2023-05-21T17:56:00Z">
              <w:rPr>
                <w:rFonts w:ascii="Segoe UI" w:eastAsia="Times New Roman" w:hAnsi="Segoe UI" w:cs="Segoe UI"/>
                <w:b/>
                <w:color w:val="D1D5DB"/>
                <w:sz w:val="32"/>
                <w:szCs w:val="24"/>
                <w:lang w:eastAsia="es-ES_tradnl"/>
              </w:rPr>
            </w:rPrChange>
          </w:rPr>
          <w:t xml:space="preserve">tres aspectos clave: </w:t>
        </w:r>
      </w:ins>
      <w:r w:rsidR="00F9407E">
        <w:t>d</w:t>
      </w:r>
      <w:ins w:id="4597" w:author="Microsoft Office User" w:date="2023-05-21T17:55:00Z">
        <w:r w:rsidRPr="000C580A">
          <w:rPr>
            <w:rPrChange w:id="4598" w:author="Microsoft Office User" w:date="2023-05-21T17:56:00Z">
              <w:rPr>
                <w:rFonts w:ascii="Segoe UI" w:eastAsia="Times New Roman" w:hAnsi="Segoe UI" w:cs="Segoe UI"/>
                <w:b/>
                <w:color w:val="D1D5DB"/>
                <w:sz w:val="32"/>
                <w:szCs w:val="24"/>
                <w:lang w:eastAsia="es-ES_tradnl"/>
              </w:rPr>
            </w:rPrChange>
          </w:rPr>
          <w:t xml:space="preserve">el </w:t>
        </w:r>
      </w:ins>
      <w:ins w:id="4599" w:author="Microsoft Office User" w:date="2023-06-05T14:01:00Z">
        <w:r w:rsidR="00056414">
          <w:t>S</w:t>
        </w:r>
      </w:ins>
      <w:ins w:id="4600" w:author="Microsoft Office User" w:date="2023-05-21T17:55:00Z">
        <w:r w:rsidRPr="000C580A">
          <w:rPr>
            <w:rPrChange w:id="4601" w:author="Microsoft Office User" w:date="2023-05-21T17:56:00Z">
              <w:rPr>
                <w:rFonts w:ascii="Segoe UI" w:eastAsia="Times New Roman" w:hAnsi="Segoe UI" w:cs="Segoe UI"/>
                <w:b/>
                <w:color w:val="D1D5DB"/>
                <w:sz w:val="32"/>
                <w:szCs w:val="24"/>
                <w:lang w:eastAsia="es-ES_tradnl"/>
              </w:rPr>
            </w:rPrChange>
          </w:rPr>
          <w:t xml:space="preserve">ervicio </w:t>
        </w:r>
      </w:ins>
      <w:ins w:id="4602" w:author="Microsoft Office User" w:date="2023-06-05T14:01:00Z">
        <w:r w:rsidR="00056414">
          <w:t>W</w:t>
        </w:r>
      </w:ins>
      <w:ins w:id="4603" w:author="Microsoft Office User" w:date="2023-05-21T17:55:00Z">
        <w:r w:rsidRPr="000C580A">
          <w:rPr>
            <w:rPrChange w:id="4604" w:author="Microsoft Office User" w:date="2023-05-21T17:56:00Z">
              <w:rPr>
                <w:rFonts w:ascii="Segoe UI" w:eastAsia="Times New Roman" w:hAnsi="Segoe UI" w:cs="Segoe UI"/>
                <w:b/>
                <w:color w:val="D1D5DB"/>
                <w:sz w:val="32"/>
                <w:szCs w:val="24"/>
                <w:lang w:eastAsia="es-ES_tradnl"/>
              </w:rPr>
            </w:rPrChange>
          </w:rPr>
          <w:t xml:space="preserve">eb RESTful, </w:t>
        </w:r>
      </w:ins>
      <w:r w:rsidR="00F9407E">
        <w:t>de</w:t>
      </w:r>
      <w:r w:rsidR="008465EC">
        <w:t>l</w:t>
      </w:r>
      <w:ins w:id="4605" w:author="Microsoft Office User" w:date="2023-05-21T17:56:00Z">
        <w:r>
          <w:t xml:space="preserve"> </w:t>
        </w:r>
      </w:ins>
      <w:ins w:id="4606" w:author="Microsoft Office User" w:date="2023-05-21T17:55:00Z">
        <w:r w:rsidRPr="000C580A">
          <w:rPr>
            <w:rPrChange w:id="4607" w:author="Microsoft Office User" w:date="2023-05-21T17:56:00Z">
              <w:rPr>
                <w:rFonts w:ascii="Segoe UI" w:eastAsia="Times New Roman" w:hAnsi="Segoe UI" w:cs="Segoe UI"/>
                <w:b/>
                <w:color w:val="D1D5DB"/>
                <w:sz w:val="32"/>
                <w:szCs w:val="24"/>
                <w:lang w:eastAsia="es-ES_tradnl"/>
              </w:rPr>
            </w:rPrChange>
          </w:rPr>
          <w:t xml:space="preserve">algoritmo de recomendación y </w:t>
        </w:r>
      </w:ins>
      <w:r w:rsidR="00F9407E">
        <w:t>de</w:t>
      </w:r>
      <w:ins w:id="4608" w:author="Microsoft Office User" w:date="2023-05-21T17:55:00Z">
        <w:r w:rsidRPr="000C580A">
          <w:rPr>
            <w:rPrChange w:id="4609" w:author="Microsoft Office User" w:date="2023-05-21T17:56:00Z">
              <w:rPr>
                <w:rFonts w:ascii="Segoe UI" w:eastAsia="Times New Roman" w:hAnsi="Segoe UI" w:cs="Segoe UI"/>
                <w:b/>
                <w:color w:val="D1D5DB"/>
                <w:sz w:val="32"/>
                <w:szCs w:val="24"/>
                <w:lang w:eastAsia="es-ES_tradnl"/>
              </w:rPr>
            </w:rPrChange>
          </w:rPr>
          <w:t xml:space="preserve"> la base de datos. A lo largo de l</w:t>
        </w:r>
      </w:ins>
      <w:r>
        <w:t>o</w:t>
      </w:r>
      <w:ins w:id="4610" w:author="Microsoft Office User" w:date="2023-05-21T17:55:00Z">
        <w:r w:rsidRPr="000C580A">
          <w:rPr>
            <w:rPrChange w:id="4611" w:author="Microsoft Office User" w:date="2023-05-21T17:56:00Z">
              <w:rPr>
                <w:rFonts w:ascii="Segoe UI" w:eastAsia="Times New Roman" w:hAnsi="Segoe UI" w:cs="Segoe UI"/>
                <w:b/>
                <w:color w:val="D1D5DB"/>
                <w:sz w:val="32"/>
                <w:szCs w:val="24"/>
                <w:lang w:eastAsia="es-ES_tradnl"/>
              </w:rPr>
            </w:rPrChange>
          </w:rPr>
          <w:t xml:space="preserve">s siguientes </w:t>
        </w:r>
      </w:ins>
      <w:r>
        <w:t>epígrafes</w:t>
      </w:r>
      <w:ins w:id="4612" w:author="Microsoft Office User" w:date="2023-05-21T17:55:00Z">
        <w:r w:rsidRPr="000C580A">
          <w:rPr>
            <w:rPrChange w:id="4613" w:author="Microsoft Office User" w:date="2023-05-21T17:56:00Z">
              <w:rPr>
                <w:rFonts w:ascii="Segoe UI" w:eastAsia="Times New Roman" w:hAnsi="Segoe UI" w:cs="Segoe UI"/>
                <w:b/>
                <w:color w:val="D1D5DB"/>
                <w:sz w:val="32"/>
                <w:szCs w:val="24"/>
                <w:lang w:eastAsia="es-ES_tradnl"/>
              </w:rPr>
            </w:rPrChange>
          </w:rPr>
          <w:t>, se analizará cada uno de estos aspectos en detalle</w:t>
        </w:r>
      </w:ins>
      <w:r>
        <w:t>.</w:t>
      </w:r>
    </w:p>
    <w:p w14:paraId="0E0771C5" w14:textId="2C1311E6" w:rsidR="00E62F8C" w:rsidRDefault="00E62F8C" w:rsidP="00E62F8C">
      <w:pPr>
        <w:pStyle w:val="Ttulo3"/>
      </w:pPr>
      <w:bookmarkStart w:id="4614" w:name="_Toc136889435"/>
      <w:r w:rsidRPr="00E62F8C">
        <w:t>Implementación Servicio REST</w:t>
      </w:r>
      <w:bookmarkEnd w:id="4614"/>
    </w:p>
    <w:p w14:paraId="260FC3FF" w14:textId="3844DFBF" w:rsidR="003C3ABD" w:rsidRPr="003C3ABD" w:rsidRDefault="003C3ABD" w:rsidP="003C3ABD">
      <w:r w:rsidRPr="003C3ABD">
        <w:t>El RWS (</w:t>
      </w:r>
      <w:r w:rsidRPr="003C3ABD">
        <w:rPr>
          <w:i/>
          <w:iCs/>
        </w:rPr>
        <w:t>Representational Web Service</w:t>
      </w:r>
      <w:r w:rsidRPr="003C3ABD">
        <w:t>) ha sido implementado utilizando el Flask</w:t>
      </w:r>
      <w:r w:rsidR="00DE47CC">
        <w:t>, que</w:t>
      </w:r>
      <w:r w:rsidRPr="003C3ABD">
        <w:t xml:space="preserve"> es un </w:t>
      </w:r>
      <w:r w:rsidRPr="003C3ABD">
        <w:rPr>
          <w:i/>
          <w:iCs/>
        </w:rPr>
        <w:t>framework</w:t>
      </w:r>
      <w:r w:rsidRPr="003C3ABD">
        <w:t xml:space="preserve"> de desarrollo web en Python que proporciona una forma sencilla y flexible de construir aplicaciones web. Para mapear el diseño del RWS en Flask, se utilizan varias características clave del </w:t>
      </w:r>
      <w:r w:rsidRPr="00751893">
        <w:rPr>
          <w:i/>
          <w:iCs/>
        </w:rPr>
        <w:t>framework</w:t>
      </w:r>
      <w:r w:rsidR="008F0DC3">
        <w:t>:</w:t>
      </w:r>
    </w:p>
    <w:p w14:paraId="45DEDA23" w14:textId="5ED64BAC" w:rsidR="003C3ABD" w:rsidRPr="003C3ABD" w:rsidRDefault="00155DCF" w:rsidP="00E60BAF">
      <w:pPr>
        <w:pStyle w:val="Prrafodelista"/>
        <w:numPr>
          <w:ilvl w:val="0"/>
          <w:numId w:val="22"/>
        </w:numPr>
      </w:pPr>
      <w:r>
        <w:t>L</w:t>
      </w:r>
      <w:r w:rsidR="003C3ABD" w:rsidRPr="003C3ABD">
        <w:t xml:space="preserve">os recursos del RWS se pueden representar mediante clases en Flask. Cada recurso se define como una clase que hereda de </w:t>
      </w:r>
      <w:r w:rsidR="00C14F35">
        <w:t>“</w:t>
      </w:r>
      <w:r w:rsidR="003C3ABD" w:rsidRPr="008F0DC3">
        <w:rPr>
          <w:i/>
          <w:iCs/>
        </w:rPr>
        <w:t>flask.Resource</w:t>
      </w:r>
      <w:r w:rsidR="00C14F35">
        <w:t>”</w:t>
      </w:r>
      <w:r w:rsidR="003C3ABD" w:rsidRPr="003C3ABD">
        <w:t xml:space="preserve">. Dentro de esta clase, se pueden implementar los diferentes métodos </w:t>
      </w:r>
      <w:r w:rsidR="003C3ABD" w:rsidRPr="003C3ABD">
        <w:lastRenderedPageBreak/>
        <w:t>HTTP, como GET, POST, PUT o DELETE, que representan las acciones que se pueden realizar en el recurso.</w:t>
      </w:r>
    </w:p>
    <w:p w14:paraId="065AEB13" w14:textId="77777777" w:rsidR="00155DCF" w:rsidRDefault="00155DCF" w:rsidP="00E60BAF">
      <w:pPr>
        <w:pStyle w:val="Prrafodelista"/>
        <w:numPr>
          <w:ilvl w:val="0"/>
          <w:numId w:val="22"/>
        </w:numPr>
      </w:pPr>
      <w:r>
        <w:t>L</w:t>
      </w:r>
      <w:r w:rsidR="003C3ABD" w:rsidRPr="003C3ABD">
        <w:t xml:space="preserve">as URIs del RWS se mapean en Flask utilizando las rutas definidas en las rutas de la aplicación. Flask proporciona un decorador </w:t>
      </w:r>
      <w:r w:rsidR="00902530">
        <w:t>“</w:t>
      </w:r>
      <w:r w:rsidR="003C3ABD" w:rsidRPr="003C3ABD">
        <w:t>@app.route</w:t>
      </w:r>
      <w:r w:rsidR="00902530">
        <w:t>”</w:t>
      </w:r>
      <w:r w:rsidR="003C3ABD" w:rsidRPr="003C3ABD">
        <w:t xml:space="preserve"> que permite asociar una función o método de una clase con una determinada URI. Al definir estas rutas, se especifica el patrón de la URI y se asigna a la función o método correspondiente en Flask.</w:t>
      </w:r>
    </w:p>
    <w:p w14:paraId="0E912FC7" w14:textId="45EF3F44" w:rsidR="003C3ABD" w:rsidRDefault="00155DCF" w:rsidP="00E60BAF">
      <w:pPr>
        <w:pStyle w:val="Prrafodelista"/>
        <w:numPr>
          <w:ilvl w:val="0"/>
          <w:numId w:val="22"/>
        </w:numPr>
      </w:pPr>
      <w:r>
        <w:t>E</w:t>
      </w:r>
      <w:r w:rsidR="003C3ABD" w:rsidRPr="003C3ABD">
        <w:t xml:space="preserve">l protocolo HTTP se maneja automáticamente en Flask. Por ejemplo, cuando se realiza una solicitud GET a una determinada URI definida en Flask, el </w:t>
      </w:r>
      <w:r w:rsidR="003C3ABD" w:rsidRPr="00751893">
        <w:rPr>
          <w:i/>
          <w:iCs/>
        </w:rPr>
        <w:t>framework</w:t>
      </w:r>
      <w:r w:rsidR="003C3ABD" w:rsidRPr="003C3ABD">
        <w:t xml:space="preserve"> se encarga de enrutar la solicitud a la función o método correspondiente para manejarla adecuadamente. Del mismo modo, Flask se encarga de manejar las respuestas HTTP y generar las respuestas adecuadas, ya sea en formato JSON, XML u otros formatos, según lo especificado en el diseño del RWS</w:t>
      </w:r>
      <w:r w:rsidR="00BC0256">
        <w:t>.</w:t>
      </w:r>
    </w:p>
    <w:p w14:paraId="5CEFF400" w14:textId="0A67CBF2" w:rsidR="003B2502" w:rsidDel="0088767F" w:rsidRDefault="00F2242C">
      <w:pPr>
        <w:pStyle w:val="Descripcin"/>
        <w:rPr>
          <w:del w:id="4615" w:author="Microsoft Office User" w:date="2023-05-21T11:04:00Z"/>
        </w:rPr>
        <w:pPrChange w:id="4616" w:author="Microsoft Office User" w:date="2023-05-21T10:46:00Z">
          <w:pPr>
            <w:jc w:val="center"/>
          </w:pPr>
        </w:pPrChange>
      </w:pPr>
      <w:r>
        <w:t xml:space="preserve">La </w:t>
      </w:r>
      <w:r w:rsidR="007B2282">
        <w:t>implementación del servicio REST</w:t>
      </w:r>
      <w:r w:rsidR="006A688F">
        <w:t>ful</w:t>
      </w:r>
      <w:r>
        <w:t xml:space="preserve"> del programa</w:t>
      </w:r>
      <w:r w:rsidR="007B2282">
        <w:t xml:space="preserve"> se ha realizado en el fichero</w:t>
      </w:r>
      <w:r w:rsidR="007C7EAC">
        <w:t xml:space="preserve"> </w:t>
      </w:r>
    </w:p>
    <w:p w14:paraId="21A588F7" w14:textId="77777777" w:rsidR="009C163E" w:rsidRPr="009C163E" w:rsidDel="0088767F" w:rsidRDefault="003B2502">
      <w:pPr>
        <w:pStyle w:val="Descripcin"/>
        <w:rPr>
          <w:del w:id="4617" w:author="Microsoft Office User" w:date="2023-05-21T11:04:00Z"/>
        </w:rPr>
        <w:pPrChange w:id="4618" w:author="Microsoft Office User" w:date="2023-05-21T10:46:00Z">
          <w:pPr>
            <w:jc w:val="center"/>
          </w:pPr>
        </w:pPrChange>
      </w:pPr>
      <w:del w:id="4619" w:author="Microsoft Office User" w:date="2023-05-21T10:46:00Z">
        <w:r w:rsidRPr="00CE5888" w:rsidDel="002C3A45">
          <w:delText xml:space="preserve">Ilustración </w:delText>
        </w:r>
        <w:r w:rsidDel="002C3A45">
          <w:delText xml:space="preserve">X: Directorios </w:delText>
        </w:r>
        <w:r w:rsidR="00AB759E" w:rsidDel="002C3A45">
          <w:delText xml:space="preserve">del </w:delText>
        </w:r>
        <w:r w:rsidDel="002C3A45">
          <w:delText>proy</w:delText>
        </w:r>
      </w:del>
      <w:r w:rsidR="009C163E">
        <w:t>“</w:t>
      </w:r>
    </w:p>
    <w:p w14:paraId="18C1F7C4" w14:textId="668432FC" w:rsidR="00030018" w:rsidRPr="009C163E" w:rsidDel="0088767F" w:rsidRDefault="009C163E">
      <w:pPr>
        <w:pStyle w:val="Descripcin"/>
        <w:rPr>
          <w:del w:id="4620" w:author="Microsoft Office User" w:date="2023-05-21T11:04:00Z"/>
        </w:rPr>
        <w:pPrChange w:id="4621" w:author="Microsoft Office User" w:date="2023-05-21T10:46:00Z">
          <w:pPr>
            <w:jc w:val="center"/>
          </w:pPr>
        </w:pPrChange>
      </w:pPr>
      <w:del w:id="4622" w:author="Microsoft Office User" w:date="2023-05-21T10:46:00Z">
        <w:r w:rsidRPr="009C163E" w:rsidDel="002C3A45">
          <w:rPr>
            <w:i w:val="0"/>
            <w:iCs w:val="0"/>
          </w:rPr>
          <w:delText>Ilustración X: Directorios del proy</w:delText>
        </w:r>
      </w:del>
      <w:r w:rsidRPr="009C163E">
        <w:rPr>
          <w:i w:val="0"/>
          <w:iCs w:val="0"/>
        </w:rPr>
        <w:t>app.py</w:t>
      </w:r>
      <w:r>
        <w:rPr>
          <w:i w:val="0"/>
          <w:iCs w:val="0"/>
        </w:rPr>
        <w:t>”</w:t>
      </w:r>
      <w:r w:rsidR="00433718">
        <w:t>, el cual</w:t>
      </w:r>
      <w:r w:rsidR="00742289">
        <w:t xml:space="preserve"> </w:t>
      </w:r>
      <w:r w:rsidR="00433718">
        <w:t>c</w:t>
      </w:r>
      <w:r w:rsidR="009D2758">
        <w:t xml:space="preserve">ontiene </w:t>
      </w:r>
      <w:r w:rsidR="00EA20D7">
        <w:t>toda la lógica del programa y los patrones de las URIS con los métodos definidos en el apartado 5.1.1.</w:t>
      </w:r>
      <w:r w:rsidR="00030018">
        <w:t xml:space="preserve"> </w:t>
      </w:r>
      <w:r w:rsidR="00EA20D7">
        <w:t xml:space="preserve">A continuación, </w:t>
      </w:r>
      <w:r w:rsidR="002B4C3A">
        <w:t xml:space="preserve">se exponen </w:t>
      </w:r>
      <w:r w:rsidR="000E1B0E">
        <w:t>2</w:t>
      </w:r>
      <w:r w:rsidR="002B4C3A">
        <w:t xml:space="preserve"> partes de código</w:t>
      </w:r>
      <w:r w:rsidR="00030018">
        <w:t xml:space="preserve"> del fichero </w:t>
      </w:r>
      <w:r>
        <w:t>“</w:t>
      </w:r>
    </w:p>
    <w:p w14:paraId="216FDC5B" w14:textId="06B840BC" w:rsidR="005645F7" w:rsidRPr="00030018" w:rsidRDefault="00030018" w:rsidP="00E60BAF">
      <w:del w:id="4623" w:author="Microsoft Office User" w:date="2023-05-21T10:46:00Z">
        <w:r w:rsidRPr="009C163E" w:rsidDel="002C3A45">
          <w:rPr>
            <w:i/>
            <w:iCs/>
          </w:rPr>
          <w:delText>Ilustración X: Directorios del proy</w:delText>
        </w:r>
      </w:del>
      <w:r w:rsidRPr="009C163E">
        <w:rPr>
          <w:i/>
          <w:iCs/>
        </w:rPr>
        <w:t>app.py</w:t>
      </w:r>
      <w:r w:rsidR="009C163E">
        <w:rPr>
          <w:i/>
          <w:iCs/>
        </w:rPr>
        <w:t>”</w:t>
      </w:r>
      <w:r w:rsidR="002B4C3A">
        <w:t>: en la Ilustración 11</w:t>
      </w:r>
      <w:r w:rsidR="00EA20D7">
        <w:t xml:space="preserve"> </w:t>
      </w:r>
      <w:r w:rsidR="002B4C3A">
        <w:t xml:space="preserve">se muestra </w:t>
      </w:r>
      <w:r w:rsidR="007C7EAC">
        <w:t>parte</w:t>
      </w:r>
      <w:r w:rsidR="00EA20D7">
        <w:t xml:space="preserve"> de</w:t>
      </w:r>
      <w:r w:rsidR="002B4C3A">
        <w:t>l</w:t>
      </w:r>
      <w:r w:rsidR="00EA20D7">
        <w:t xml:space="preserve"> código de</w:t>
      </w:r>
      <w:r w:rsidR="008562F1">
        <w:t xml:space="preserve">l método </w:t>
      </w:r>
      <w:r w:rsidR="002B633F">
        <w:t>GET</w:t>
      </w:r>
      <w:r w:rsidR="008562F1">
        <w:t xml:space="preserve"> para la </w:t>
      </w:r>
      <w:r w:rsidR="002B633F">
        <w:t>obtención de todas las ofertas que están sin asignar</w:t>
      </w:r>
      <w:r w:rsidR="000E1B0E">
        <w:t xml:space="preserve"> y</w:t>
      </w:r>
      <w:r w:rsidR="00C1456E">
        <w:t xml:space="preserve"> en la Ilustración 12 </w:t>
      </w:r>
      <w:r w:rsidR="007A76FB">
        <w:t>se muestra</w:t>
      </w:r>
      <w:r w:rsidR="008562F1">
        <w:t xml:space="preserve"> </w:t>
      </w:r>
      <w:r w:rsidR="007A76FB">
        <w:t xml:space="preserve">una parte del código donde se define el método GET </w:t>
      </w:r>
      <w:r w:rsidR="00EF0F46">
        <w:t>mediante REST</w:t>
      </w:r>
      <w:r w:rsidR="00FF4D23">
        <w:t xml:space="preserve"> para </w:t>
      </w:r>
      <w:r w:rsidR="002B633F">
        <w:t xml:space="preserve">ver todas las </w:t>
      </w:r>
      <w:r w:rsidR="000E1B0E">
        <w:t>ofertas</w:t>
      </w:r>
      <w:r w:rsidR="00D26E5D">
        <w:t>.</w:t>
      </w:r>
    </w:p>
    <w:p w14:paraId="06B25B67" w14:textId="60521EE7" w:rsidR="002B4C3A" w:rsidRDefault="002B4C3A" w:rsidP="002B4C3A">
      <w:pPr>
        <w:pStyle w:val="Descripcin"/>
        <w:keepNext/>
        <w:jc w:val="center"/>
      </w:pPr>
      <w:bookmarkStart w:id="4624" w:name="_Toc136885551"/>
      <w:r>
        <w:t xml:space="preserve">Ilustración </w:t>
      </w:r>
      <w:fldSimple w:instr=" SEQ Ilustración \* ARABIC ">
        <w:r w:rsidR="00DB606A">
          <w:rPr>
            <w:noProof/>
          </w:rPr>
          <w:t>11</w:t>
        </w:r>
      </w:fldSimple>
      <w:r>
        <w:t xml:space="preserve">: </w:t>
      </w:r>
      <w:r w:rsidRPr="007D1BFC">
        <w:t>P</w:t>
      </w:r>
      <w:r>
        <w:t>arte del</w:t>
      </w:r>
      <w:r w:rsidRPr="007D1BFC">
        <w:t xml:space="preserve"> código para ver ofertas disponibles</w:t>
      </w:r>
      <w:bookmarkEnd w:id="4624"/>
    </w:p>
    <w:p w14:paraId="071C102B" w14:textId="02FF524D" w:rsidR="00A51B96" w:rsidRDefault="0061539A">
      <w:pPr>
        <w:pStyle w:val="Prrafodelista"/>
        <w:keepNext/>
        <w:ind w:left="0"/>
        <w:jc w:val="center"/>
        <w:rPr>
          <w:ins w:id="4625" w:author="Microsoft Office User" w:date="2023-05-21T11:05:00Z"/>
        </w:rPr>
        <w:pPrChange w:id="4626" w:author="Microsoft Office User" w:date="2023-05-25T13:22:00Z">
          <w:pPr>
            <w:pStyle w:val="Prrafodelista"/>
            <w:keepNext/>
            <w:jc w:val="left"/>
          </w:pPr>
        </w:pPrChange>
      </w:pPr>
      <w:r w:rsidRPr="0061539A">
        <w:rPr>
          <w:noProof/>
        </w:rPr>
        <w:drawing>
          <wp:inline distT="0" distB="0" distL="0" distR="0" wp14:anchorId="18050846" wp14:editId="2AD23C07">
            <wp:extent cx="5863360" cy="1476375"/>
            <wp:effectExtent l="0" t="0" r="4445" b="0"/>
            <wp:docPr id="9663929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92988" name="Imagen 1" descr="Interfaz de usuario gráfica, Texto, Aplicación&#10;&#10;Descripción generada automáticamente"/>
                    <pic:cNvPicPr/>
                  </pic:nvPicPr>
                  <pic:blipFill>
                    <a:blip r:embed="rId65"/>
                    <a:stretch>
                      <a:fillRect/>
                    </a:stretch>
                  </pic:blipFill>
                  <pic:spPr>
                    <a:xfrm>
                      <a:off x="0" y="0"/>
                      <a:ext cx="5882976" cy="1481314"/>
                    </a:xfrm>
                    <a:prstGeom prst="rect">
                      <a:avLst/>
                    </a:prstGeom>
                  </pic:spPr>
                </pic:pic>
              </a:graphicData>
            </a:graphic>
          </wp:inline>
        </w:drawing>
      </w:r>
      <w:commentRangeStart w:id="4627"/>
    </w:p>
    <w:p w14:paraId="51DF81FC" w14:textId="3BD8F84D" w:rsidR="008A138E" w:rsidRPr="00E915F2" w:rsidDel="002C3A45" w:rsidRDefault="00E915F2">
      <w:pPr>
        <w:pStyle w:val="Prrafodelista"/>
        <w:keepNext/>
        <w:ind w:left="0"/>
        <w:jc w:val="center"/>
        <w:rPr>
          <w:del w:id="4628" w:author="Microsoft Office User" w:date="2023-05-21T10:47:00Z"/>
          <w:i/>
          <w:iCs/>
          <w:color w:val="44546A" w:themeColor="text2"/>
          <w:sz w:val="22"/>
          <w:szCs w:val="18"/>
        </w:rPr>
        <w:pPrChange w:id="4629" w:author="Microsoft Office User" w:date="2023-05-21T11:05:00Z">
          <w:pPr>
            <w:pStyle w:val="Prrafodelista"/>
            <w:jc w:val="left"/>
          </w:pPr>
        </w:pPrChange>
      </w:pPr>
      <w:r w:rsidRPr="00D46BF7">
        <w:rPr>
          <w:i/>
          <w:iCs/>
          <w:color w:val="44546A" w:themeColor="text2"/>
          <w:sz w:val="22"/>
          <w:szCs w:val="18"/>
        </w:rPr>
        <w:t xml:space="preserve">Fuente: </w:t>
      </w:r>
      <w:r>
        <w:rPr>
          <w:i/>
          <w:iCs/>
          <w:color w:val="44546A" w:themeColor="text2"/>
          <w:sz w:val="22"/>
          <w:szCs w:val="18"/>
        </w:rPr>
        <w:t>Elaboración propia</w:t>
      </w:r>
    </w:p>
    <w:p w14:paraId="23305F49" w14:textId="31A123E2" w:rsidR="002B633F" w:rsidRPr="002C3A45" w:rsidRDefault="002B633F" w:rsidP="00E915F2">
      <w:pPr>
        <w:pStyle w:val="Prrafodelista"/>
        <w:jc w:val="center"/>
      </w:pPr>
      <w:del w:id="4630" w:author="Microsoft Office User" w:date="2023-05-21T10:47:00Z">
        <w:r w:rsidRPr="002C3A45" w:rsidDel="002C3A45">
          <w:delText xml:space="preserve">Ilustración C: </w:delText>
        </w:r>
        <w:r w:rsidR="008A138E" w:rsidRPr="002C3A45" w:rsidDel="002C3A45">
          <w:delText>Porción código para ver ofertas disponibles</w:delText>
        </w:r>
      </w:del>
    </w:p>
    <w:p w14:paraId="18ACF272" w14:textId="7B3F216A" w:rsidR="002B633F" w:rsidRDefault="00CF08B2">
      <w:pPr>
        <w:pStyle w:val="Prrafodelista"/>
        <w:tabs>
          <w:tab w:val="left" w:pos="6220"/>
        </w:tabs>
        <w:jc w:val="left"/>
        <w:pPrChange w:id="4631" w:author="Microsoft Office User" w:date="2023-05-25T13:30:00Z">
          <w:pPr>
            <w:pStyle w:val="Prrafodelista"/>
            <w:jc w:val="left"/>
          </w:pPr>
        </w:pPrChange>
      </w:pPr>
      <w:ins w:id="4632" w:author="Microsoft Office User" w:date="2023-05-25T13:30:00Z">
        <w:r>
          <w:lastRenderedPageBreak/>
          <w:tab/>
        </w:r>
      </w:ins>
    </w:p>
    <w:p w14:paraId="0DE6E397" w14:textId="407FD85F" w:rsidR="007A76FB" w:rsidRDefault="007A76FB" w:rsidP="007A76FB">
      <w:pPr>
        <w:pStyle w:val="Descripcin"/>
        <w:keepNext/>
        <w:jc w:val="center"/>
      </w:pPr>
      <w:bookmarkStart w:id="4633" w:name="_Toc136885552"/>
      <w:r>
        <w:t xml:space="preserve">Ilustración </w:t>
      </w:r>
      <w:fldSimple w:instr=" SEQ Ilustración \* ARABIC ">
        <w:r w:rsidR="00DB606A">
          <w:rPr>
            <w:noProof/>
          </w:rPr>
          <w:t>12</w:t>
        </w:r>
      </w:fldSimple>
      <w:r>
        <w:t xml:space="preserve">: </w:t>
      </w:r>
      <w:r w:rsidRPr="00880792">
        <w:t xml:space="preserve">Parte del código REST </w:t>
      </w:r>
      <w:r>
        <w:t>del método GET de las ofertas</w:t>
      </w:r>
      <w:bookmarkEnd w:id="4633"/>
    </w:p>
    <w:p w14:paraId="23D101C8" w14:textId="2DB332EB" w:rsidR="0056775E" w:rsidRDefault="000E1B0E" w:rsidP="009133BF">
      <w:pPr>
        <w:pStyle w:val="Prrafodelista"/>
        <w:keepNext/>
        <w:ind w:left="0"/>
        <w:jc w:val="center"/>
      </w:pPr>
      <w:r w:rsidRPr="000E1B0E">
        <w:rPr>
          <w:noProof/>
        </w:rPr>
        <w:drawing>
          <wp:inline distT="0" distB="0" distL="0" distR="0" wp14:anchorId="4EB52C00" wp14:editId="1D5197E1">
            <wp:extent cx="5036185" cy="3693160"/>
            <wp:effectExtent l="0" t="0" r="5715" b="2540"/>
            <wp:docPr id="16450685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68593" name="Imagen 1" descr="Texto&#10;&#10;Descripción generada automáticamente"/>
                    <pic:cNvPicPr/>
                  </pic:nvPicPr>
                  <pic:blipFill>
                    <a:blip r:embed="rId66"/>
                    <a:stretch>
                      <a:fillRect/>
                    </a:stretch>
                  </pic:blipFill>
                  <pic:spPr>
                    <a:xfrm>
                      <a:off x="0" y="0"/>
                      <a:ext cx="5036185" cy="3693160"/>
                    </a:xfrm>
                    <a:prstGeom prst="rect">
                      <a:avLst/>
                    </a:prstGeom>
                  </pic:spPr>
                </pic:pic>
              </a:graphicData>
            </a:graphic>
          </wp:inline>
        </w:drawing>
      </w:r>
    </w:p>
    <w:p w14:paraId="620A333A" w14:textId="085A9BBE" w:rsidR="00DB1B7B" w:rsidRPr="00DB1B7B" w:rsidRDefault="00DB1B7B" w:rsidP="00DB1B7B">
      <w:pPr>
        <w:pStyle w:val="Prrafodelista"/>
        <w:keepNext/>
        <w:ind w:left="0"/>
        <w:jc w:val="center"/>
        <w:rPr>
          <w:ins w:id="4634" w:author="Microsoft Office User" w:date="2023-05-21T11:05: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42795AA" w14:textId="77777777" w:rsidR="0061539A" w:rsidRPr="00E60BAF" w:rsidDel="0056775E" w:rsidRDefault="0061539A">
      <w:pPr>
        <w:pStyle w:val="Descripcin"/>
        <w:rPr>
          <w:del w:id="4635" w:author="Microsoft Office User" w:date="2023-05-21T11:05:00Z"/>
          <w:szCs w:val="24"/>
        </w:rPr>
        <w:pPrChange w:id="4636" w:author="Microsoft Office User" w:date="2023-05-21T10:48:00Z">
          <w:pPr>
            <w:pStyle w:val="Prrafodelista"/>
            <w:jc w:val="left"/>
          </w:pPr>
        </w:pPrChange>
      </w:pPr>
    </w:p>
    <w:p w14:paraId="144DD484" w14:textId="4937FEDC" w:rsidR="002B633F" w:rsidRPr="00E60BAF" w:rsidDel="002C3A45" w:rsidRDefault="002B633F" w:rsidP="00E60BAF">
      <w:pPr>
        <w:rPr>
          <w:del w:id="4637" w:author="Microsoft Office User" w:date="2023-05-21T10:48:00Z"/>
          <w:i/>
          <w:iCs/>
          <w:szCs w:val="24"/>
        </w:rPr>
      </w:pPr>
      <w:del w:id="4638" w:author="Microsoft Office User" w:date="2023-05-21T10:48:00Z">
        <w:r w:rsidRPr="00E60BAF" w:rsidDel="002C3A45">
          <w:rPr>
            <w:i/>
            <w:iCs/>
            <w:szCs w:val="24"/>
          </w:rPr>
          <w:delText xml:space="preserve">Ilustración Z: </w:delText>
        </w:r>
        <w:r w:rsidR="008A138E" w:rsidRPr="00E60BAF" w:rsidDel="002C3A45">
          <w:rPr>
            <w:i/>
            <w:iCs/>
            <w:szCs w:val="24"/>
          </w:rPr>
          <w:delText>Porción código REST para ver ofertas disponibles</w:delText>
        </w:r>
      </w:del>
    </w:p>
    <w:p w14:paraId="428E71B9" w14:textId="54C386C2" w:rsidR="005645F7" w:rsidRPr="00E60BAF" w:rsidDel="0056775E" w:rsidRDefault="005645F7">
      <w:pPr>
        <w:pStyle w:val="Descripcin"/>
        <w:rPr>
          <w:del w:id="4639" w:author="Microsoft Office User" w:date="2023-05-21T11:05:00Z"/>
          <w:szCs w:val="24"/>
        </w:rPr>
        <w:pPrChange w:id="4640" w:author="Microsoft Office User" w:date="2023-05-21T10:48:00Z">
          <w:pPr>
            <w:ind w:left="142"/>
            <w:jc w:val="center"/>
          </w:pPr>
        </w:pPrChange>
      </w:pPr>
    </w:p>
    <w:p w14:paraId="3DBF9548" w14:textId="71B2AEC5" w:rsidR="005645F7" w:rsidRPr="00E60BAF" w:rsidDel="00FC71FB" w:rsidRDefault="005645F7" w:rsidP="00E60BAF">
      <w:pPr>
        <w:rPr>
          <w:del w:id="4641" w:author="Microsoft Office User" w:date="2023-05-21T10:49:00Z"/>
          <w:i/>
          <w:iCs/>
          <w:szCs w:val="24"/>
        </w:rPr>
      </w:pPr>
      <w:del w:id="4642" w:author="Microsoft Office User" w:date="2023-05-21T10:49:00Z">
        <w:r w:rsidRPr="00E60BAF" w:rsidDel="00FC71FB">
          <w:rPr>
            <w:i/>
            <w:iCs/>
            <w:szCs w:val="24"/>
          </w:rPr>
          <w:delText>Ilustración T: Porción código REST para comprobar el estado de la oferta</w:delText>
        </w:r>
        <w:commentRangeEnd w:id="4627"/>
        <w:r w:rsidR="004A126C" w:rsidRPr="00E60BAF" w:rsidDel="00FC71FB">
          <w:rPr>
            <w:rStyle w:val="Refdecomentario"/>
            <w:sz w:val="24"/>
            <w:szCs w:val="24"/>
          </w:rPr>
          <w:commentReference w:id="4627"/>
        </w:r>
      </w:del>
    </w:p>
    <w:p w14:paraId="451A6E8E" w14:textId="4B7D87D4" w:rsidR="008A138E" w:rsidRPr="00E60BAF" w:rsidRDefault="003B4C0F" w:rsidP="00E60BAF">
      <w:pPr>
        <w:pStyle w:val="Prrafodelista"/>
        <w:ind w:left="0"/>
        <w:rPr>
          <w:szCs w:val="24"/>
        </w:rPr>
      </w:pPr>
      <w:r w:rsidRPr="00E60BAF">
        <w:rPr>
          <w:szCs w:val="24"/>
        </w:rPr>
        <w:t>Para ilustrarlo con el ejemplo del</w:t>
      </w:r>
      <w:r w:rsidR="002B633F" w:rsidRPr="00E60BAF">
        <w:rPr>
          <w:szCs w:val="24"/>
        </w:rPr>
        <w:t xml:space="preserve"> alumno Pablo Sotelo</w:t>
      </w:r>
      <w:r w:rsidRPr="00E60BAF">
        <w:rPr>
          <w:szCs w:val="24"/>
        </w:rPr>
        <w:t>, cuando este</w:t>
      </w:r>
      <w:r w:rsidR="008A138E" w:rsidRPr="00E60BAF">
        <w:rPr>
          <w:szCs w:val="24"/>
        </w:rPr>
        <w:t xml:space="preserve"> decide ver que ofertas hay disponibles en la aplicación</w:t>
      </w:r>
      <w:r w:rsidRPr="00E60BAF">
        <w:rPr>
          <w:szCs w:val="24"/>
        </w:rPr>
        <w:t>, debe</w:t>
      </w:r>
      <w:r w:rsidR="008A138E" w:rsidRPr="00E60BAF">
        <w:rPr>
          <w:szCs w:val="24"/>
        </w:rPr>
        <w:t xml:space="preserve"> accede</w:t>
      </w:r>
      <w:r w:rsidR="00A43D4C" w:rsidRPr="00E60BAF">
        <w:rPr>
          <w:szCs w:val="24"/>
        </w:rPr>
        <w:t>r</w:t>
      </w:r>
      <w:r w:rsidR="008A138E" w:rsidRPr="00E60BAF">
        <w:rPr>
          <w:szCs w:val="24"/>
        </w:rPr>
        <w:t xml:space="preserve"> a la </w:t>
      </w:r>
      <w:r w:rsidR="00E7323B" w:rsidRPr="00E60BAF">
        <w:rPr>
          <w:szCs w:val="24"/>
        </w:rPr>
        <w:t>página</w:t>
      </w:r>
      <w:r w:rsidR="008A138E" w:rsidRPr="00E60BAF">
        <w:rPr>
          <w:szCs w:val="24"/>
        </w:rPr>
        <w:t xml:space="preserve"> </w:t>
      </w:r>
      <w:r w:rsidR="00E82E74" w:rsidRPr="00E60BAF">
        <w:rPr>
          <w:szCs w:val="24"/>
        </w:rPr>
        <w:t>donde se ven todas las ofertas disponibles</w:t>
      </w:r>
      <w:r w:rsidR="00A43D4C" w:rsidRPr="00E60BAF">
        <w:rPr>
          <w:szCs w:val="24"/>
        </w:rPr>
        <w:t>, ejecutándose</w:t>
      </w:r>
      <w:r w:rsidR="008A138E" w:rsidRPr="00E60BAF">
        <w:rPr>
          <w:szCs w:val="24"/>
        </w:rPr>
        <w:t xml:space="preserve"> el código de la </w:t>
      </w:r>
      <w:del w:id="4643" w:author="Microsoft Office User" w:date="2023-05-21T10:47:00Z">
        <w:r w:rsidR="008A138E" w:rsidRPr="00E60BAF" w:rsidDel="002C3A45">
          <w:rPr>
            <w:szCs w:val="24"/>
          </w:rPr>
          <w:delText xml:space="preserve">ilustración </w:delText>
        </w:r>
      </w:del>
      <w:ins w:id="4644" w:author="Microsoft Office User" w:date="2023-05-21T11:06:00Z">
        <w:r w:rsidR="00C72E25" w:rsidRPr="00E60BAF">
          <w:rPr>
            <w:szCs w:val="24"/>
          </w:rPr>
          <w:t>Ilustración</w:t>
        </w:r>
      </w:ins>
      <w:ins w:id="4645" w:author="Microsoft Office User" w:date="2023-05-21T10:47:00Z">
        <w:r w:rsidR="002C3A45" w:rsidRPr="00E60BAF">
          <w:rPr>
            <w:szCs w:val="24"/>
          </w:rPr>
          <w:t xml:space="preserve"> 1</w:t>
        </w:r>
      </w:ins>
      <w:r w:rsidR="00815373" w:rsidRPr="00E60BAF">
        <w:rPr>
          <w:szCs w:val="24"/>
        </w:rPr>
        <w:t>1</w:t>
      </w:r>
      <w:del w:id="4646" w:author="Microsoft Office User" w:date="2023-05-21T10:47:00Z">
        <w:r w:rsidR="008A138E" w:rsidRPr="00E60BAF" w:rsidDel="002C3A45">
          <w:rPr>
            <w:szCs w:val="24"/>
          </w:rPr>
          <w:delText>C</w:delText>
        </w:r>
      </w:del>
      <w:r w:rsidR="008A138E" w:rsidRPr="00E60BAF">
        <w:rPr>
          <w:szCs w:val="24"/>
        </w:rPr>
        <w:t xml:space="preserve">, el cual realiza dos peticiones GET para mostrarlas en el </w:t>
      </w:r>
      <w:r w:rsidR="008A138E" w:rsidRPr="00E60BAF">
        <w:rPr>
          <w:i/>
          <w:iCs/>
          <w:szCs w:val="24"/>
        </w:rPr>
        <w:t>frontend</w:t>
      </w:r>
      <w:r w:rsidR="008A138E" w:rsidRPr="00E60BAF">
        <w:rPr>
          <w:szCs w:val="24"/>
        </w:rPr>
        <w:t>:</w:t>
      </w:r>
    </w:p>
    <w:p w14:paraId="180B1871" w14:textId="78996597" w:rsidR="008A138E" w:rsidRPr="00E60BAF" w:rsidRDefault="008A138E" w:rsidP="00E60BAF">
      <w:pPr>
        <w:pStyle w:val="Prrafodelista"/>
        <w:numPr>
          <w:ilvl w:val="0"/>
          <w:numId w:val="22"/>
        </w:numPr>
        <w:ind w:left="1276"/>
        <w:rPr>
          <w:szCs w:val="24"/>
        </w:rPr>
      </w:pPr>
      <w:r w:rsidRPr="00E60BAF">
        <w:rPr>
          <w:szCs w:val="24"/>
        </w:rPr>
        <w:t xml:space="preserve">Una primera </w:t>
      </w:r>
      <w:r w:rsidR="005645F7" w:rsidRPr="00E60BAF">
        <w:rPr>
          <w:szCs w:val="24"/>
        </w:rPr>
        <w:t xml:space="preserve">petición </w:t>
      </w:r>
      <w:r w:rsidRPr="00E60BAF">
        <w:rPr>
          <w:szCs w:val="24"/>
        </w:rPr>
        <w:t>GET para obtener todas las ofertas sin asignar</w:t>
      </w:r>
      <w:r w:rsidR="005645F7" w:rsidRPr="00E60BAF">
        <w:rPr>
          <w:szCs w:val="24"/>
        </w:rPr>
        <w:t xml:space="preserve">. Cuando se realiza esta petición se le pasa el parámetro “SIN ASIGNAR”, el cual, va a ser necesario para que el código de la </w:t>
      </w:r>
      <w:del w:id="4647" w:author="Microsoft Office User" w:date="2023-05-21T10:48:00Z">
        <w:r w:rsidR="005645F7" w:rsidRPr="00E60BAF" w:rsidDel="002C3A45">
          <w:rPr>
            <w:szCs w:val="24"/>
          </w:rPr>
          <w:delText xml:space="preserve">ilustración </w:delText>
        </w:r>
      </w:del>
      <w:ins w:id="4648" w:author="Microsoft Office User" w:date="2023-05-21T11:06:00Z">
        <w:r w:rsidR="00C72E25" w:rsidRPr="00E60BAF">
          <w:rPr>
            <w:szCs w:val="24"/>
          </w:rPr>
          <w:t xml:space="preserve">Ilustración </w:t>
        </w:r>
      </w:ins>
      <w:del w:id="4649" w:author="Microsoft Office User" w:date="2023-05-21T10:48:00Z">
        <w:r w:rsidR="005645F7" w:rsidRPr="00E60BAF" w:rsidDel="002C3A45">
          <w:rPr>
            <w:szCs w:val="24"/>
          </w:rPr>
          <w:delText xml:space="preserve">Z </w:delText>
        </w:r>
      </w:del>
      <w:ins w:id="4650" w:author="Microsoft Office User" w:date="2023-05-21T10:48:00Z">
        <w:r w:rsidR="002C3A45" w:rsidRPr="00E60BAF">
          <w:rPr>
            <w:szCs w:val="24"/>
          </w:rPr>
          <w:t>1</w:t>
        </w:r>
      </w:ins>
      <w:r w:rsidR="00815373" w:rsidRPr="00E60BAF">
        <w:rPr>
          <w:szCs w:val="24"/>
        </w:rPr>
        <w:t xml:space="preserve">2 </w:t>
      </w:r>
      <w:r w:rsidR="005645F7" w:rsidRPr="00E60BAF">
        <w:rPr>
          <w:szCs w:val="24"/>
        </w:rPr>
        <w:t>pueda filtrar mediante la variable estado y así poder realizar la consulta a la base de datos de todas las ofertas que no tienen ningún alumno asignado.</w:t>
      </w:r>
    </w:p>
    <w:p w14:paraId="7893D0AB" w14:textId="2682C243" w:rsidR="002B633F" w:rsidRPr="00E60BAF" w:rsidRDefault="005645F7" w:rsidP="00E60BAF">
      <w:pPr>
        <w:pStyle w:val="Prrafodelista"/>
        <w:numPr>
          <w:ilvl w:val="0"/>
          <w:numId w:val="22"/>
        </w:numPr>
        <w:ind w:left="1276"/>
        <w:rPr>
          <w:szCs w:val="24"/>
        </w:rPr>
      </w:pPr>
      <w:r w:rsidRPr="00E60BAF">
        <w:rPr>
          <w:szCs w:val="24"/>
        </w:rPr>
        <w:t>O</w:t>
      </w:r>
      <w:r w:rsidR="008A138E" w:rsidRPr="00E60BAF">
        <w:rPr>
          <w:szCs w:val="24"/>
        </w:rPr>
        <w:t>tra petición GET para comprobar si Pablo Sotelo tiene ya una oferta asignada</w:t>
      </w:r>
      <w:r w:rsidRPr="00E60BAF">
        <w:rPr>
          <w:szCs w:val="24"/>
        </w:rPr>
        <w:t xml:space="preserve">, en la que se le pasa el id del alumno para que así la parte de código de la </w:t>
      </w:r>
      <w:del w:id="4651" w:author="Microsoft Office User" w:date="2023-05-21T10:48:00Z">
        <w:r w:rsidRPr="00E60BAF" w:rsidDel="00811A01">
          <w:rPr>
            <w:szCs w:val="24"/>
          </w:rPr>
          <w:delText xml:space="preserve">ilustración </w:delText>
        </w:r>
      </w:del>
      <w:ins w:id="4652" w:author="Microsoft Office User" w:date="2023-05-21T11:06:00Z">
        <w:r w:rsidR="00C72E25" w:rsidRPr="00E60BAF">
          <w:rPr>
            <w:szCs w:val="24"/>
          </w:rPr>
          <w:t xml:space="preserve">Ilustración </w:t>
        </w:r>
      </w:ins>
      <w:ins w:id="4653" w:author="Microsoft Office User" w:date="2023-05-21T10:48:00Z">
        <w:r w:rsidR="00811A01" w:rsidRPr="00E60BAF">
          <w:rPr>
            <w:szCs w:val="24"/>
          </w:rPr>
          <w:t>1</w:t>
        </w:r>
      </w:ins>
      <w:r w:rsidR="007803F0" w:rsidRPr="00E60BAF">
        <w:rPr>
          <w:szCs w:val="24"/>
        </w:rPr>
        <w:t>2</w:t>
      </w:r>
      <w:del w:id="4654" w:author="Microsoft Office User" w:date="2023-05-21T10:48:00Z">
        <w:r w:rsidRPr="00E60BAF" w:rsidDel="00811A01">
          <w:rPr>
            <w:szCs w:val="24"/>
          </w:rPr>
          <w:delText>T</w:delText>
        </w:r>
      </w:del>
      <w:r w:rsidRPr="00E60BAF">
        <w:rPr>
          <w:szCs w:val="24"/>
        </w:rPr>
        <w:t xml:space="preserve"> pueda realizar una consulta a la base </w:t>
      </w:r>
      <w:r w:rsidRPr="00E60BAF">
        <w:rPr>
          <w:szCs w:val="24"/>
        </w:rPr>
        <w:lastRenderedPageBreak/>
        <w:t>de datos comprobando si el alumno Pablo Sotelo tiene una oferta asignada o no</w:t>
      </w:r>
      <w:r w:rsidR="00A43D4C" w:rsidRPr="00E60BAF">
        <w:rPr>
          <w:szCs w:val="24"/>
        </w:rPr>
        <w:t>.</w:t>
      </w:r>
    </w:p>
    <w:p w14:paraId="3C2C00EE" w14:textId="47551409" w:rsidR="0029688C" w:rsidRDefault="0029688C" w:rsidP="0029688C">
      <w:pPr>
        <w:pStyle w:val="Ttulo3"/>
      </w:pPr>
      <w:bookmarkStart w:id="4655" w:name="_Toc136889436"/>
      <w:r w:rsidRPr="0060248F">
        <w:t xml:space="preserve">Implementación </w:t>
      </w:r>
      <w:commentRangeStart w:id="4656"/>
      <w:r w:rsidRPr="0060248F">
        <w:t>Algoritmo recomendación</w:t>
      </w:r>
      <w:commentRangeEnd w:id="4656"/>
      <w:r w:rsidR="004A126C">
        <w:rPr>
          <w:rStyle w:val="Refdecomentario"/>
          <w:rFonts w:asciiTheme="minorHAnsi" w:eastAsiaTheme="minorHAnsi" w:hAnsiTheme="minorHAnsi" w:cstheme="minorBidi"/>
          <w:b w:val="0"/>
        </w:rPr>
        <w:commentReference w:id="4656"/>
      </w:r>
      <w:bookmarkEnd w:id="4655"/>
    </w:p>
    <w:p w14:paraId="7392A9F2" w14:textId="0E5AF220" w:rsidR="0059597C" w:rsidRPr="0059597C" w:rsidRDefault="0059597C" w:rsidP="0059597C">
      <w:ins w:id="4657" w:author="Microsoft Office User" w:date="2023-05-21T17:55:00Z">
        <w:r w:rsidRPr="000C580A">
          <w:rPr>
            <w:rPrChange w:id="4658" w:author="Microsoft Office User" w:date="2023-05-21T17:56:00Z">
              <w:rPr>
                <w:rFonts w:ascii="Segoe UI" w:eastAsia="Times New Roman" w:hAnsi="Segoe UI" w:cs="Segoe UI"/>
                <w:b/>
                <w:color w:val="D1D5DB"/>
                <w:sz w:val="32"/>
                <w:szCs w:val="24"/>
                <w:lang w:eastAsia="es-ES_tradnl"/>
              </w:rPr>
            </w:rPrChange>
          </w:rPr>
          <w:t xml:space="preserve">En este </w:t>
        </w:r>
      </w:ins>
      <w:ins w:id="4659" w:author="Microsoft Office User" w:date="2023-05-21T17:56:00Z">
        <w:r>
          <w:t>epígrafe</w:t>
        </w:r>
      </w:ins>
      <w:ins w:id="4660" w:author="Microsoft Office User" w:date="2023-05-21T17:55:00Z">
        <w:r w:rsidRPr="000C580A">
          <w:rPr>
            <w:rPrChange w:id="4661" w:author="Microsoft Office User" w:date="2023-05-21T17:56:00Z">
              <w:rPr>
                <w:rFonts w:ascii="Segoe UI" w:eastAsia="Times New Roman" w:hAnsi="Segoe UI" w:cs="Segoe UI"/>
                <w:b/>
                <w:color w:val="D1D5DB"/>
                <w:sz w:val="32"/>
                <w:szCs w:val="24"/>
                <w:lang w:eastAsia="es-ES_tradnl"/>
              </w:rPr>
            </w:rPrChange>
          </w:rPr>
          <w:t xml:space="preserve">, se abordará </w:t>
        </w:r>
      </w:ins>
      <w:r>
        <w:t xml:space="preserve">la implementación </w:t>
      </w:r>
      <w:ins w:id="4662" w:author="Microsoft Office User" w:date="2023-05-21T17:55:00Z">
        <w:r w:rsidRPr="000C580A">
          <w:rPr>
            <w:rPrChange w:id="4663" w:author="Microsoft Office User" w:date="2023-05-21T17:56:00Z">
              <w:rPr>
                <w:rFonts w:ascii="Segoe UI" w:eastAsia="Times New Roman" w:hAnsi="Segoe UI" w:cs="Segoe UI"/>
                <w:b/>
                <w:color w:val="D1D5DB"/>
                <w:sz w:val="32"/>
                <w:szCs w:val="24"/>
                <w:lang w:eastAsia="es-ES_tradnl"/>
              </w:rPr>
            </w:rPrChange>
          </w:rPr>
          <w:t xml:space="preserve">del </w:t>
        </w:r>
      </w:ins>
      <w:r w:rsidRPr="0059597C">
        <w:t>algoritmo de recomendación</w:t>
      </w:r>
      <w:ins w:id="4664" w:author="Microsoft Office User" w:date="2023-05-21T17:55:00Z">
        <w:r w:rsidRPr="000C580A">
          <w:rPr>
            <w:rPrChange w:id="4665" w:author="Microsoft Office User" w:date="2023-05-21T17:56:00Z">
              <w:rPr>
                <w:rFonts w:ascii="Segoe UI" w:eastAsia="Times New Roman" w:hAnsi="Segoe UI" w:cs="Segoe UI"/>
                <w:b/>
                <w:color w:val="D1D5DB"/>
                <w:sz w:val="32"/>
                <w:szCs w:val="24"/>
                <w:lang w:eastAsia="es-ES_tradnl"/>
              </w:rPr>
            </w:rPrChange>
          </w:rPr>
          <w:t xml:space="preserve"> de </w:t>
        </w:r>
      </w:ins>
      <w:r>
        <w:t>la</w:t>
      </w:r>
      <w:ins w:id="4666" w:author="Microsoft Office User" w:date="2023-05-21T17:55:00Z">
        <w:r w:rsidRPr="000C580A">
          <w:rPr>
            <w:rPrChange w:id="4667" w:author="Microsoft Office User" w:date="2023-05-21T17:56:00Z">
              <w:rPr>
                <w:rFonts w:ascii="Segoe UI" w:eastAsia="Times New Roman" w:hAnsi="Segoe UI" w:cs="Segoe UI"/>
                <w:b/>
                <w:color w:val="D1D5DB"/>
                <w:sz w:val="32"/>
                <w:szCs w:val="24"/>
                <w:lang w:eastAsia="es-ES_tradnl"/>
              </w:rPr>
            </w:rPrChange>
          </w:rPr>
          <w:t xml:space="preserve"> aplicación, </w:t>
        </w:r>
      </w:ins>
      <w:r>
        <w:t xml:space="preserve">centrándose </w:t>
      </w:r>
      <w:ins w:id="4668" w:author="Microsoft Office User" w:date="2023-05-21T17:55:00Z">
        <w:r w:rsidRPr="000C580A">
          <w:rPr>
            <w:rPrChange w:id="4669" w:author="Microsoft Office User" w:date="2023-05-21T17:56:00Z">
              <w:rPr>
                <w:rFonts w:ascii="Segoe UI" w:eastAsia="Times New Roman" w:hAnsi="Segoe UI" w:cs="Segoe UI"/>
                <w:b/>
                <w:color w:val="D1D5DB"/>
                <w:sz w:val="32"/>
                <w:szCs w:val="24"/>
                <w:lang w:eastAsia="es-ES_tradnl"/>
              </w:rPr>
            </w:rPrChange>
          </w:rPr>
          <w:t xml:space="preserve">en </w:t>
        </w:r>
      </w:ins>
      <w:r>
        <w:t>la estructura de dicho algoritmo y la implementación de las APIs necesarias para el funcionamiento del algoritmo de recomendación.</w:t>
      </w:r>
    </w:p>
    <w:p w14:paraId="40729683" w14:textId="227D3915" w:rsidR="00486D81" w:rsidRDefault="00486D81" w:rsidP="00486D81">
      <w:pPr>
        <w:pStyle w:val="Ttulo4"/>
        <w:rPr>
          <w:b/>
          <w:bCs/>
          <w:i w:val="0"/>
          <w:iCs w:val="0"/>
          <w:sz w:val="28"/>
          <w:szCs w:val="28"/>
        </w:rPr>
      </w:pPr>
      <w:r w:rsidRPr="00486D81">
        <w:rPr>
          <w:b/>
          <w:bCs/>
          <w:i w:val="0"/>
          <w:iCs w:val="0"/>
          <w:sz w:val="28"/>
          <w:szCs w:val="28"/>
        </w:rPr>
        <w:t xml:space="preserve">Estructura del </w:t>
      </w:r>
      <w:r w:rsidR="00080090">
        <w:rPr>
          <w:b/>
          <w:bCs/>
          <w:i w:val="0"/>
          <w:iCs w:val="0"/>
          <w:sz w:val="28"/>
          <w:szCs w:val="28"/>
        </w:rPr>
        <w:t>algoritmo</w:t>
      </w:r>
      <w:r w:rsidRPr="00486D81">
        <w:rPr>
          <w:b/>
          <w:bCs/>
          <w:i w:val="0"/>
          <w:iCs w:val="0"/>
          <w:sz w:val="28"/>
          <w:szCs w:val="28"/>
        </w:rPr>
        <w:t xml:space="preserve"> de recomendación</w:t>
      </w:r>
    </w:p>
    <w:p w14:paraId="56042475" w14:textId="2357378F" w:rsidR="00E7323B" w:rsidRPr="00E7323B" w:rsidDel="004A126C" w:rsidRDefault="00E7323B" w:rsidP="00E7323B">
      <w:pPr>
        <w:rPr>
          <w:del w:id="4670" w:author="Sergio Saugar García" w:date="2023-04-20T19:42:00Z"/>
        </w:rPr>
      </w:pPr>
      <w:del w:id="4671" w:author="Sergio Saugar García" w:date="2023-04-20T19:42:00Z">
        <w:r w:rsidRPr="00E7323B" w:rsidDel="004A126C">
          <w:delText xml:space="preserve">De entre los diferentes lenguajes de programación que se pueden utilizar para el análisis de datos he decidido utilizar R para programar el algoritmo de selección. </w:delText>
        </w:r>
      </w:del>
    </w:p>
    <w:p w14:paraId="15628109" w14:textId="3EBB601D" w:rsidR="00E7323B" w:rsidRPr="00E7323B" w:rsidRDefault="00E7323B" w:rsidP="00E7323B">
      <w:del w:id="4672" w:author="Sergio Saugar García" w:date="2023-04-20T19:40:00Z">
        <w:r w:rsidRPr="00E7323B" w:rsidDel="004A126C">
          <w:delText xml:space="preserve">He elegido </w:delText>
        </w:r>
      </w:del>
      <w:ins w:id="4673" w:author="Sergio Saugar García" w:date="2023-04-20T19:40:00Z">
        <w:r w:rsidR="004A126C">
          <w:t xml:space="preserve">Como lenguaje de programación del algoritmo se ha elegido </w:t>
        </w:r>
      </w:ins>
      <w:r w:rsidRPr="00E7323B">
        <w:t xml:space="preserve">R ya que </w:t>
      </w:r>
      <w:del w:id="4674" w:author="Sergio Saugar García" w:date="2023-04-20T19:40:00Z">
        <w:r w:rsidRPr="00E7323B" w:rsidDel="004A126C">
          <w:delText xml:space="preserve">he considerado que </w:delText>
        </w:r>
      </w:del>
      <w:r w:rsidRPr="00E7323B">
        <w:t xml:space="preserve">presenta </w:t>
      </w:r>
      <w:ins w:id="4675" w:author="Sergio Saugar García" w:date="2023-04-20T19:40:00Z">
        <w:r w:rsidR="004A126C">
          <w:t xml:space="preserve">las siguientes </w:t>
        </w:r>
      </w:ins>
      <w:r w:rsidRPr="00E7323B">
        <w:t>ventajas</w:t>
      </w:r>
      <w:del w:id="4676" w:author="Sergio Saugar García" w:date="2023-04-20T19:40:00Z">
        <w:r w:rsidRPr="00E7323B" w:rsidDel="004A126C">
          <w:delText xml:space="preserve"> significativas</w:delText>
        </w:r>
      </w:del>
      <w:r w:rsidRPr="00E7323B">
        <w:t xml:space="preserve">: </w:t>
      </w:r>
      <w:commentRangeStart w:id="4677"/>
      <w:r w:rsidRPr="00E7323B">
        <w:t>excelente gama de paquetes de código abierto y de alta calidad</w:t>
      </w:r>
      <w:commentRangeEnd w:id="4677"/>
      <w:r w:rsidR="004A126C">
        <w:rPr>
          <w:rStyle w:val="Refdecomentario"/>
        </w:rPr>
        <w:commentReference w:id="4677"/>
      </w:r>
      <w:r w:rsidRPr="00E7323B">
        <w:t>, dispone funciones y métodos estadísticos integrales muy completos</w:t>
      </w:r>
      <w:r w:rsidR="0094465A">
        <w:t xml:space="preserve">. </w:t>
      </w:r>
      <w:commentRangeStart w:id="4678"/>
      <w:r w:rsidRPr="00E7323B">
        <w:t xml:space="preserve">También </w:t>
      </w:r>
      <w:ins w:id="4679" w:author="Microsoft Office User" w:date="2023-05-06T18:48:00Z">
        <w:r w:rsidR="00A67651">
          <w:t xml:space="preserve">se ha </w:t>
        </w:r>
      </w:ins>
      <w:del w:id="4680" w:author="Microsoft Office User" w:date="2023-05-06T18:48:00Z">
        <w:r w:rsidRPr="00E7323B" w:rsidDel="00A67651">
          <w:delText xml:space="preserve">he </w:delText>
        </w:r>
      </w:del>
      <w:r w:rsidRPr="00E7323B">
        <w:t>considerado que R tiene como principal desventaja el rendimiento, que no es el mejor, es decir, R es lento en comparación con otros lenguajes de programación, pero para programar el algoritmo de recomendación es lo suficientemente rápido.</w:t>
      </w:r>
      <w:commentRangeEnd w:id="4678"/>
      <w:r w:rsidR="004A126C">
        <w:rPr>
          <w:rStyle w:val="Refdecomentario"/>
        </w:rPr>
        <w:commentReference w:id="4678"/>
      </w:r>
    </w:p>
    <w:p w14:paraId="3C32AA57" w14:textId="70A8D5D4" w:rsidR="00486D81" w:rsidRDefault="00486D81" w:rsidP="00486D81">
      <w:r>
        <w:t xml:space="preserve">El </w:t>
      </w:r>
      <w:r w:rsidR="00080090">
        <w:t>algoritmo</w:t>
      </w:r>
      <w:r>
        <w:t xml:space="preserve"> de recomendación se estructura de la siguiente manera:</w:t>
      </w:r>
    </w:p>
    <w:p w14:paraId="7EBD90B0" w14:textId="61CEAE9B" w:rsidR="00486D81" w:rsidRDefault="00486D81">
      <w:pPr>
        <w:pStyle w:val="Prrafodelista"/>
        <w:numPr>
          <w:ilvl w:val="0"/>
          <w:numId w:val="17"/>
        </w:numPr>
        <w:ind w:left="567" w:hanging="283"/>
      </w:pPr>
      <w:r>
        <w:t>apis.R: contiene el código de las siguientes API</w:t>
      </w:r>
      <w:r w:rsidR="00B80152">
        <w:t>s</w:t>
      </w:r>
      <w:r>
        <w:t>:</w:t>
      </w:r>
    </w:p>
    <w:p w14:paraId="73EE60E4" w14:textId="18B9A8E2" w:rsidR="004D374A" w:rsidRDefault="00486D81" w:rsidP="004D374A">
      <w:pPr>
        <w:pStyle w:val="Prrafodelista"/>
        <w:numPr>
          <w:ilvl w:val="1"/>
          <w:numId w:val="17"/>
        </w:numPr>
      </w:pPr>
      <w:r>
        <w:t>“Calculador similaridad ofertas sin asignar”</w:t>
      </w:r>
      <w:r w:rsidR="00410007">
        <w:t xml:space="preserve"> (ver </w:t>
      </w:r>
      <w:r w:rsidR="004F310C">
        <w:t>epígrafe</w:t>
      </w:r>
      <w:r w:rsidR="00410007">
        <w:t xml:space="preserve"> 6.1.2.2)</w:t>
      </w:r>
      <w:r>
        <w:t>:</w:t>
      </w:r>
      <w:r w:rsidR="004F310C">
        <w:t xml:space="preserve"> se ha implementado siguiendo el diseño del </w:t>
      </w:r>
      <w:r w:rsidR="00DE1509">
        <w:t>c</w:t>
      </w:r>
      <w:commentRangeStart w:id="4681"/>
      <w:ins w:id="4682" w:author="Microsoft Office User" w:date="2023-04-22T18:42:00Z">
        <w:r w:rsidR="00DE1509">
          <w:t>álculo</w:t>
        </w:r>
      </w:ins>
      <w:del w:id="4683" w:author="Microsoft Office User" w:date="2023-04-22T18:42:00Z">
        <w:r w:rsidR="00DE1509" w:rsidDel="00C71FDD">
          <w:delText>alculador</w:delText>
        </w:r>
      </w:del>
      <w:r w:rsidR="00DE1509">
        <w:t xml:space="preserve"> </w:t>
      </w:r>
      <w:commentRangeEnd w:id="4681"/>
      <w:r w:rsidR="00DE1509">
        <w:rPr>
          <w:rStyle w:val="Refdecomentario"/>
        </w:rPr>
        <w:commentReference w:id="4681"/>
      </w:r>
      <w:r w:rsidR="00DE1509">
        <w:t xml:space="preserve">de similitud </w:t>
      </w:r>
      <w:r w:rsidR="001A4F93">
        <w:t xml:space="preserve">de </w:t>
      </w:r>
      <w:r w:rsidR="00DE1509">
        <w:t>ofertas sin asignar y ofertas que están asignadas</w:t>
      </w:r>
      <w:r w:rsidR="004F310C">
        <w:t xml:space="preserve"> descrito en el epígrafe </w:t>
      </w:r>
      <w:r w:rsidR="00947F42">
        <w:t>5</w:t>
      </w:r>
      <w:r w:rsidR="004F310C">
        <w:t>.1.2.</w:t>
      </w:r>
      <w:r>
        <w:t xml:space="preserve"> </w:t>
      </w:r>
    </w:p>
    <w:p w14:paraId="413E4CDF" w14:textId="1C61EDD9" w:rsidR="00FD5D50" w:rsidRDefault="00486D81" w:rsidP="004D374A">
      <w:pPr>
        <w:pStyle w:val="Prrafodelista"/>
        <w:numPr>
          <w:ilvl w:val="1"/>
          <w:numId w:val="17"/>
        </w:numPr>
      </w:pPr>
      <w:r>
        <w:t>“Recomendador ofertas alumno sin oferta asignada”</w:t>
      </w:r>
      <w:r w:rsidR="00CE31E8">
        <w:t xml:space="preserve"> (ver epígrafe 6.1.2.3)</w:t>
      </w:r>
      <w:r>
        <w:t xml:space="preserve">: </w:t>
      </w:r>
      <w:r w:rsidR="00CE31E8">
        <w:t xml:space="preserve">se ha implementado siguiendo el diseño del cálculo de la </w:t>
      </w:r>
      <w:r w:rsidR="00FD5D50">
        <w:t>similitud</w:t>
      </w:r>
      <w:r w:rsidR="00CE31E8">
        <w:t xml:space="preserve"> </w:t>
      </w:r>
      <w:r w:rsidR="00FD5D50">
        <w:t xml:space="preserve">entre alumnos sin oferta asignada y alumnos con oferta asignada </w:t>
      </w:r>
      <w:r w:rsidR="00CE31E8">
        <w:t xml:space="preserve">descrito en el epígrafe 5.1.2. </w:t>
      </w:r>
    </w:p>
    <w:p w14:paraId="1C889E89" w14:textId="745A759F" w:rsidR="00486D81" w:rsidRDefault="00486D81">
      <w:pPr>
        <w:pStyle w:val="Prrafodelista"/>
        <w:numPr>
          <w:ilvl w:val="0"/>
          <w:numId w:val="17"/>
        </w:numPr>
        <w:ind w:left="567" w:hanging="283"/>
      </w:pPr>
      <w:r>
        <w:t xml:space="preserve">llamadaAPIS.R: </w:t>
      </w:r>
      <w:r w:rsidR="00C606C8">
        <w:t>llama</w:t>
      </w:r>
      <w:r w:rsidR="00692573">
        <w:t xml:space="preserve"> al fichero</w:t>
      </w:r>
      <w:commentRangeStart w:id="4684"/>
      <w:r>
        <w:t xml:space="preserve"> “apis.R” mediante la librería </w:t>
      </w:r>
      <w:r w:rsidRPr="00692573">
        <w:rPr>
          <w:i/>
          <w:iCs/>
        </w:rPr>
        <w:t>plumber</w:t>
      </w:r>
      <w:r w:rsidR="00692573">
        <w:t xml:space="preserve"> de R</w:t>
      </w:r>
      <w:r>
        <w:t xml:space="preserve"> y lo ejecuta en el puerto 8015.</w:t>
      </w:r>
      <w:commentRangeEnd w:id="4684"/>
      <w:r w:rsidR="004A126C">
        <w:rPr>
          <w:rStyle w:val="Refdecomentario"/>
        </w:rPr>
        <w:commentReference w:id="4684"/>
      </w:r>
    </w:p>
    <w:p w14:paraId="40369F73" w14:textId="4B38996C" w:rsidR="00486D81" w:rsidRDefault="00486D81">
      <w:pPr>
        <w:pStyle w:val="Prrafodelista"/>
        <w:numPr>
          <w:ilvl w:val="0"/>
          <w:numId w:val="17"/>
        </w:numPr>
        <w:ind w:left="567" w:hanging="283"/>
      </w:pPr>
      <w:r>
        <w:lastRenderedPageBreak/>
        <w:t xml:space="preserve">vecinos_ofertas_sin_asignar.xslx: </w:t>
      </w:r>
      <w:r w:rsidR="00D93318">
        <w:t xml:space="preserve">es un </w:t>
      </w:r>
      <w:r w:rsidR="00EE6092">
        <w:t>fichero</w:t>
      </w:r>
      <w:r w:rsidR="00D93318">
        <w:t xml:space="preserve"> en formato excel que relaciona las dos API</w:t>
      </w:r>
      <w:r w:rsidR="00B80152">
        <w:t>s</w:t>
      </w:r>
      <w:r w:rsidR="00ED5873">
        <w:t xml:space="preserve"> y contiene </w:t>
      </w:r>
      <w:r w:rsidR="00841C6F">
        <w:t>los vecinos de las ofertas sin asignar</w:t>
      </w:r>
      <w:r w:rsidR="00D93318">
        <w:t xml:space="preserve">. </w:t>
      </w:r>
      <w:r w:rsidR="00B80152">
        <w:t xml:space="preserve">Es el output </w:t>
      </w:r>
      <w:commentRangeStart w:id="4685"/>
      <w:r>
        <w:t>de la API “Calculador similaridad ofertas sin asignar”</w:t>
      </w:r>
      <w:r w:rsidR="00A93795">
        <w:t xml:space="preserve"> y a su vez el input de </w:t>
      </w:r>
      <w:r>
        <w:t>la API “Recomendador ofertas alumno sin oferta asignada”.</w:t>
      </w:r>
      <w:commentRangeEnd w:id="4685"/>
      <w:r w:rsidR="004A126C">
        <w:rPr>
          <w:rStyle w:val="Refdecomentario"/>
        </w:rPr>
        <w:commentReference w:id="4685"/>
      </w:r>
    </w:p>
    <w:p w14:paraId="5A62E934" w14:textId="73DA86BE" w:rsidR="00486D81" w:rsidRDefault="00486D81" w:rsidP="00486D81">
      <w:pPr>
        <w:pStyle w:val="Ttulo4"/>
        <w:rPr>
          <w:b/>
          <w:bCs/>
          <w:i w:val="0"/>
          <w:iCs w:val="0"/>
          <w:sz w:val="28"/>
          <w:szCs w:val="28"/>
        </w:rPr>
      </w:pPr>
      <w:r w:rsidRPr="00486D81">
        <w:rPr>
          <w:b/>
          <w:bCs/>
          <w:i w:val="0"/>
          <w:iCs w:val="0"/>
          <w:sz w:val="28"/>
          <w:szCs w:val="28"/>
        </w:rPr>
        <w:t>API “Calculador similaridad ofertas sin asignar”</w:t>
      </w:r>
    </w:p>
    <w:p w14:paraId="374FAC84" w14:textId="719A0A56" w:rsidR="00486D81" w:rsidRPr="004A704E" w:rsidRDefault="00486D81" w:rsidP="00E60BAF">
      <w:r>
        <w:t xml:space="preserve">Está API se ejecutará únicamente cuando una empresa cree una oferta nueva o cuando el administrador asigne una oferta sin asignar a </w:t>
      </w:r>
      <w:r w:rsidR="006C2E01">
        <w:t xml:space="preserve">un </w:t>
      </w:r>
      <w:r>
        <w:t>alumno sin oferta asignada.</w:t>
      </w:r>
    </w:p>
    <w:p w14:paraId="069A1002" w14:textId="1AE619A9" w:rsidR="00486D81" w:rsidRDefault="00486D81" w:rsidP="00E60BAF">
      <w:commentRangeStart w:id="4686"/>
      <w:r>
        <w:t xml:space="preserve">Esta API realiza un GET de la URI ‘/ofertas’ para </w:t>
      </w:r>
      <w:commentRangeEnd w:id="4686"/>
      <w:r w:rsidR="004A126C">
        <w:rPr>
          <w:rStyle w:val="Refdecomentario"/>
        </w:rPr>
        <w:commentReference w:id="4686"/>
      </w:r>
      <w:r>
        <w:t>poder obtener todas las ofertas que hay registradas en la base de datos, tanto las asignadas como las no asignadas. El resultado de la petición GET se transforma de un JSON a una matriz para poder tratar los datos en R. Las columnas de la matriz de ofertas obtenida se ordenan y se eliminan las columnas que no son relevantes para el análisis.</w:t>
      </w:r>
    </w:p>
    <w:p w14:paraId="5F64DE36" w14:textId="77777777" w:rsidR="00486D81" w:rsidRDefault="00486D81" w:rsidP="00E60BAF">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3BADB461" w14:textId="77777777" w:rsidR="00486D81" w:rsidRDefault="00486D81" w:rsidP="00E60BAF">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dichas ofertas forman u</w:t>
      </w:r>
      <w:r w:rsidRPr="004260AE">
        <w:t xml:space="preserve">n ángulo de </w:t>
      </w:r>
      <w:r w:rsidRPr="0029376D">
        <w:t>20,</w:t>
      </w:r>
      <w:r>
        <w:t>80º</w:t>
      </w:r>
      <w:r w:rsidRPr="004260AE">
        <w:t xml:space="preserve"> y su coseno es </w:t>
      </w:r>
      <w:r w:rsidRPr="0029376D">
        <w:t>0,9348</w:t>
      </w:r>
      <w:r w:rsidRPr="004260AE">
        <w:t>. Lo cual implica qu</w:t>
      </w:r>
      <w:r>
        <w:t>é</w:t>
      </w:r>
      <w:r w:rsidRPr="004260AE">
        <w:t xml:space="preserve"> de l</w:t>
      </w:r>
      <w:r>
        <w:t>os 13 requerimientos de dichas ofertas,</w:t>
      </w:r>
      <w:r w:rsidRPr="004260AE">
        <w:t xml:space="preserve"> </w:t>
      </w:r>
      <w:r>
        <w:t>10</w:t>
      </w:r>
      <w:r w:rsidRPr="004260AE">
        <w:t xml:space="preserve"> son iguales y </w:t>
      </w:r>
      <w:r>
        <w:t>3</w:t>
      </w:r>
      <w:r w:rsidRPr="004260AE">
        <w:t xml:space="preserve"> (2</w:t>
      </w:r>
      <w:r>
        <w:t>0</w:t>
      </w:r>
      <w:r w:rsidRPr="004260AE">
        <w:t>,</w:t>
      </w:r>
      <w:r>
        <w:t>80</w:t>
      </w:r>
      <w:r w:rsidRPr="004260AE">
        <w:t xml:space="preserve">º/90º x </w:t>
      </w:r>
      <w:r>
        <w:t>13</w:t>
      </w:r>
      <w:r w:rsidRPr="004260AE">
        <w:t>) son diferentes.</w:t>
      </w:r>
    </w:p>
    <w:p w14:paraId="2170158B" w14:textId="11EDC342" w:rsidR="00486D81" w:rsidRPr="00486D81" w:rsidRDefault="00486D81" w:rsidP="00E60BAF">
      <w:r>
        <w:t xml:space="preserve">Se genera la matriz de vecinos que contiene las 6 ofertas más similares a cada oferta. La primera oferta más similar a una determinada oferta es ella misma con una similitud de 1. Una vez eliminada la columna del primer vecino, se vuelve </w:t>
      </w:r>
      <w:r>
        <w:lastRenderedPageBreak/>
        <w:t xml:space="preserve">añadir la columna estado de la oferta para poder quedarse únicamente con una matriz que contiene los vecinos de las ofertas que están sin asignar. Finalmente se salva el archivo "vecinos_ofertas_sin_asignar.xlsx" que se convierte en un input de la </w:t>
      </w:r>
      <w:r w:rsidRPr="00F57106">
        <w:t>API “</w:t>
      </w:r>
      <w:r>
        <w:t>Recomendador ofertas alumno sin oferta asignada</w:t>
      </w:r>
      <w:r w:rsidRPr="00F57106">
        <w:t>”</w:t>
      </w:r>
    </w:p>
    <w:p w14:paraId="1FD42FAA" w14:textId="77777777" w:rsidR="00486D81" w:rsidRPr="00486D81" w:rsidRDefault="00486D81" w:rsidP="00486D81">
      <w:pPr>
        <w:pStyle w:val="Ttulo4"/>
        <w:rPr>
          <w:b/>
          <w:bCs/>
          <w:i w:val="0"/>
          <w:iCs w:val="0"/>
          <w:sz w:val="28"/>
          <w:szCs w:val="28"/>
        </w:rPr>
      </w:pPr>
      <w:r w:rsidRPr="00486D81">
        <w:rPr>
          <w:b/>
          <w:bCs/>
          <w:i w:val="0"/>
          <w:iCs w:val="0"/>
          <w:sz w:val="28"/>
          <w:szCs w:val="28"/>
        </w:rPr>
        <w:t>API “Recomendador ofertas alumno sin oferta asignada”</w:t>
      </w:r>
    </w:p>
    <w:p w14:paraId="223813EE" w14:textId="77777777" w:rsidR="00486D81" w:rsidRPr="00E60BAF" w:rsidRDefault="00486D81" w:rsidP="00486D81">
      <w:pPr>
        <w:rPr>
          <w:szCs w:val="24"/>
        </w:rPr>
      </w:pPr>
      <w:r w:rsidRPr="00E60BAF">
        <w:rPr>
          <w:szCs w:val="24"/>
        </w:rPr>
        <w:t xml:space="preserve">Está API se ejecutará </w:t>
      </w:r>
      <w:commentRangeStart w:id="4687"/>
      <w:r w:rsidRPr="00E60BAF">
        <w:rPr>
          <w:szCs w:val="24"/>
        </w:rPr>
        <w:t>únicamente cuando un alumno que no tenga ninguna oferta asignada acceda a la página ‘Recomendador’ y pulse el botón para obtener las ofertas no asignadas que le recomienda el algoritmo.</w:t>
      </w:r>
      <w:commentRangeEnd w:id="4687"/>
      <w:r w:rsidR="004A126C" w:rsidRPr="00E60BAF">
        <w:rPr>
          <w:rStyle w:val="Refdecomentario"/>
          <w:sz w:val="24"/>
          <w:szCs w:val="24"/>
        </w:rPr>
        <w:commentReference w:id="4687"/>
      </w:r>
    </w:p>
    <w:p w14:paraId="5C614862" w14:textId="77777777" w:rsidR="00486D81" w:rsidRPr="00E60BAF" w:rsidRDefault="00486D81" w:rsidP="00486D81">
      <w:pPr>
        <w:rPr>
          <w:szCs w:val="24"/>
        </w:rPr>
      </w:pPr>
      <w:r w:rsidRPr="00E60BAF">
        <w:rPr>
          <w:szCs w:val="24"/>
        </w:rPr>
        <w:t xml:space="preserve">Primero se realizan varias peticiones GET para recoger los datos con los que va a trabajar: </w:t>
      </w:r>
    </w:p>
    <w:p w14:paraId="1B22B6EA" w14:textId="77777777" w:rsidR="00486D81" w:rsidRPr="00E60BAF" w:rsidRDefault="00486D81">
      <w:pPr>
        <w:pStyle w:val="Prrafodelista"/>
        <w:numPr>
          <w:ilvl w:val="0"/>
          <w:numId w:val="22"/>
        </w:numPr>
        <w:rPr>
          <w:szCs w:val="24"/>
        </w:rPr>
      </w:pPr>
      <w:r w:rsidRPr="00E60BAF">
        <w:rPr>
          <w:szCs w:val="24"/>
        </w:rPr>
        <w:t>URI ‘/alumnos/id/CV’ para poder obtener el CV del alumno que ha solicitado la recomendación. El parámetro ‘id’ (id del alumno que solicita recomendación) de esta URI es el parámetro que solicita la función que ejecuta esta API. El resultado de la petición GET se transforma de un JSON a una matriz para poder tratar con datos en R.</w:t>
      </w:r>
    </w:p>
    <w:p w14:paraId="1DCFE449" w14:textId="74BEE506" w:rsidR="00486D81" w:rsidRPr="00E60BAF" w:rsidRDefault="00486D81">
      <w:pPr>
        <w:pStyle w:val="Prrafodelista"/>
        <w:numPr>
          <w:ilvl w:val="0"/>
          <w:numId w:val="22"/>
        </w:numPr>
        <w:rPr>
          <w:szCs w:val="24"/>
        </w:rPr>
      </w:pPr>
      <w:r w:rsidRPr="00E60BAF">
        <w:rPr>
          <w:szCs w:val="24"/>
        </w:rPr>
        <w:t xml:space="preserve">URI </w:t>
      </w:r>
      <w:r w:rsidR="00C80715" w:rsidRPr="00E60BAF">
        <w:rPr>
          <w:szCs w:val="24"/>
        </w:rPr>
        <w:t>‘/</w:t>
      </w:r>
      <w:r w:rsidRPr="00E60BAF">
        <w:rPr>
          <w:szCs w:val="24"/>
        </w:rPr>
        <w:t>ofertas’ para poder obtener todas las ofertas registradas en la base de datos. El resultado de la petición GET se transforma de un JSON a una matriz para poder tratar los datos en R, que posteriormente se filtra a partir de la columna estado, para obtener una única matriz con las ofertas sin asignar.</w:t>
      </w:r>
    </w:p>
    <w:p w14:paraId="4B757D9D" w14:textId="33A5A366" w:rsidR="00486D81" w:rsidRPr="00E60BAF" w:rsidRDefault="00486D81">
      <w:pPr>
        <w:pStyle w:val="Prrafodelista"/>
        <w:numPr>
          <w:ilvl w:val="0"/>
          <w:numId w:val="22"/>
        </w:numPr>
        <w:rPr>
          <w:szCs w:val="24"/>
        </w:rPr>
      </w:pPr>
      <w:r w:rsidRPr="00E60BAF">
        <w:rPr>
          <w:szCs w:val="24"/>
        </w:rPr>
        <w:t>URI ‘/</w:t>
      </w:r>
      <w:r w:rsidR="009F4A4B" w:rsidRPr="00E60BAF">
        <w:rPr>
          <w:szCs w:val="24"/>
        </w:rPr>
        <w:t>ofertas</w:t>
      </w:r>
      <w:r w:rsidRPr="00E60BAF">
        <w:rPr>
          <w:szCs w:val="24"/>
        </w:rPr>
        <w:t>/</w:t>
      </w:r>
      <w:r w:rsidR="009F4A4B" w:rsidRPr="00E60BAF">
        <w:rPr>
          <w:szCs w:val="24"/>
        </w:rPr>
        <w:t>cvs?estado=”ASIGNADA”</w:t>
      </w:r>
      <w:r w:rsidRPr="00E60BAF">
        <w:rPr>
          <w:szCs w:val="24"/>
        </w:rPr>
        <w:t>’ para poder obtener el CV de todos los alumnos que tienen una oferta asignada. El resultado de la petición GET se transforma de un JSON a una matriz para poder tratar los datos en R.</w:t>
      </w:r>
    </w:p>
    <w:p w14:paraId="7560D99B" w14:textId="77777777" w:rsidR="00486D81" w:rsidRPr="00E60BAF" w:rsidRDefault="00486D81" w:rsidP="00486D81">
      <w:pPr>
        <w:rPr>
          <w:szCs w:val="24"/>
        </w:rPr>
      </w:pPr>
      <w:r w:rsidRPr="00E60BAF">
        <w:rPr>
          <w:szCs w:val="24"/>
        </w:rPr>
        <w:t xml:space="preserve">Esta API parte con cuatro inputs: las tres matrices obtenidas de cada petición GET descritas anteriormente y el archivo “vecinos_ofertas_sin_asignar.xlsx" que se ha obtenido como resultado de la API “Calculador similaridad ofertas sin asignar”. </w:t>
      </w:r>
    </w:p>
    <w:p w14:paraId="1F890CE4" w14:textId="77777777" w:rsidR="00486D81" w:rsidRPr="00E60BAF" w:rsidRDefault="00486D81" w:rsidP="00486D81">
      <w:pPr>
        <w:rPr>
          <w:szCs w:val="24"/>
        </w:rPr>
      </w:pPr>
      <w:r w:rsidRPr="00E60BAF">
        <w:rPr>
          <w:szCs w:val="24"/>
        </w:rPr>
        <w:lastRenderedPageBreak/>
        <w:t xml:space="preserve">Se genera la matriz de alumnos que es la unión de la matriz de alumnos con ofertas asignadas y la matriz del alumno que solicita la recomendación. Se eliminan las variables (columnas) no relevantes y se obtiene una matriz de alumnos que contiene únicamente el CV de cada alumno estructurado en 36 skills. </w:t>
      </w:r>
    </w:p>
    <w:p w14:paraId="67C04AC9" w14:textId="77777777" w:rsidR="00486D81" w:rsidRPr="00E60BAF" w:rsidRDefault="00486D81" w:rsidP="00486D81">
      <w:pPr>
        <w:rPr>
          <w:szCs w:val="24"/>
        </w:rPr>
      </w:pPr>
      <w:r w:rsidRPr="00E60BAF">
        <w:rPr>
          <w:szCs w:val="24"/>
        </w:rPr>
        <w:t>Se transpone la matriz de alumnos y, utilizando el método del coseno, se calcula la similitud (por columnas) entre los todos los alumnos. Cada alumno es un vector de 36 variables (skills). La matriz de similitud entre alumnos muestra la similitud de cada alumno con el resto, evidentemente cada alumno tiene similitud 1 consigo mismo. Por ejemplo, si un alumno tiene una similitud de 0,9059 con otro alumno, implica que los vectores de dichos alumnos forman un ángulo de 25,05º y su coseno es 0,9059. Lo cual implica que de las 36 skills, 26 son iguales y 10 (25,05º/90º x 36) son diferentes.</w:t>
      </w:r>
    </w:p>
    <w:p w14:paraId="5701F78E" w14:textId="77777777" w:rsidR="00486D81" w:rsidRPr="00E60BAF" w:rsidRDefault="00486D81" w:rsidP="00486D81">
      <w:pPr>
        <w:rPr>
          <w:szCs w:val="24"/>
        </w:rPr>
      </w:pPr>
      <w:r w:rsidRPr="00E60BAF">
        <w:rPr>
          <w:szCs w:val="24"/>
        </w:rPr>
        <w:t xml:space="preserve">Se genera la matriz de vecinos que contiene los 6 alumnos más similares a cada alumno. El primer alumno más similar a un determinado alumno es él mismo con una similitud de 1. Una vez eliminada la columna del primer vecino se vuelve a añadir la columna ‘alumno_id’ para poder filtrar únicamente los 5 vecinos del alumno que ha solicitado la recomendación. </w:t>
      </w:r>
    </w:p>
    <w:p w14:paraId="0182EA11" w14:textId="77777777" w:rsidR="00486D81" w:rsidRPr="00E60BAF" w:rsidRDefault="00486D81" w:rsidP="00486D81">
      <w:pPr>
        <w:rPr>
          <w:szCs w:val="24"/>
        </w:rPr>
      </w:pPr>
      <w:r w:rsidRPr="00E60BAF">
        <w:rPr>
          <w:szCs w:val="24"/>
        </w:rPr>
        <w:t>Se identifican los vecinos comunes entre el vector de los 5 vecinos del alumno que ha solicitado la recomendación y la matriz de los 5 vecinos de las ofertas sin asignar (archivo “vecinos_ofertas_sin_asignar.xlsx"). Una vez identificado los vecinos comunes, se crea una matriz que contiene los datos importantes de cada oferta sin asignar (título de la oferta, empresa, ciudad, …). Finalmente, la API devuelve un output es un JSON que muestra al alumno que ha solicitado la recomendación la/s oferta/s sin asignar que son similares a las ofertas asignadas a alumnos similares a él.</w:t>
      </w:r>
    </w:p>
    <w:p w14:paraId="53A4C0A6" w14:textId="0DC6023F" w:rsidR="002938C5" w:rsidRPr="00E60BAF" w:rsidRDefault="002938C5" w:rsidP="00486D81">
      <w:pPr>
        <w:rPr>
          <w:szCs w:val="24"/>
        </w:rPr>
      </w:pPr>
      <w:r w:rsidRPr="00E60BAF">
        <w:rPr>
          <w:szCs w:val="24"/>
        </w:rPr>
        <w:t xml:space="preserve">Para ilustrarlo con el ejemplo del alumno Pablo Sotelo. Imaginemos que Accenture ha creado una nueva oferta de trabajo, la API “Calculador similaridad ofertas sin asignar” se ejecutará y devolverá una nueva versión del output </w:t>
      </w:r>
      <w:r w:rsidRPr="00E60BAF">
        <w:rPr>
          <w:szCs w:val="24"/>
        </w:rPr>
        <w:lastRenderedPageBreak/>
        <w:t>‘vecinos_ofertas_sin_asignar.xslx’</w:t>
      </w:r>
      <w:r w:rsidR="007C7753" w:rsidRPr="00E60BAF">
        <w:rPr>
          <w:szCs w:val="24"/>
        </w:rPr>
        <w:t xml:space="preserve"> que contiene cual son los vecinos (</w:t>
      </w:r>
      <w:r w:rsidR="00785603" w:rsidRPr="00E60BAF">
        <w:rPr>
          <w:szCs w:val="24"/>
        </w:rPr>
        <w:t xml:space="preserve">5 </w:t>
      </w:r>
      <w:r w:rsidR="007C7753" w:rsidRPr="00E60BAF">
        <w:rPr>
          <w:szCs w:val="24"/>
        </w:rPr>
        <w:t>ofertas asignadas más similares)</w:t>
      </w:r>
      <w:r w:rsidR="00332D5C" w:rsidRPr="00E60BAF">
        <w:rPr>
          <w:szCs w:val="24"/>
        </w:rPr>
        <w:t xml:space="preserve"> de la nueva oferta de Accenture</w:t>
      </w:r>
      <w:r w:rsidRPr="00E60BAF">
        <w:rPr>
          <w:szCs w:val="24"/>
        </w:rPr>
        <w:t xml:space="preserve">. Cuando el </w:t>
      </w:r>
      <w:r w:rsidR="00C618CE" w:rsidRPr="00E60BAF">
        <w:rPr>
          <w:szCs w:val="24"/>
        </w:rPr>
        <w:t>Pablo Sotelo</w:t>
      </w:r>
      <w:r w:rsidRPr="00E60BAF">
        <w:rPr>
          <w:szCs w:val="24"/>
        </w:rPr>
        <w:t xml:space="preserve"> accede a la página donde se encuentra el recomendador y solicita recomendación</w:t>
      </w:r>
      <w:r w:rsidR="00096D80" w:rsidRPr="00E60BAF">
        <w:rPr>
          <w:szCs w:val="24"/>
        </w:rPr>
        <w:t xml:space="preserve"> de las ofertas no asignadas</w:t>
      </w:r>
      <w:r w:rsidRPr="00E60BAF">
        <w:rPr>
          <w:szCs w:val="24"/>
        </w:rPr>
        <w:t xml:space="preserve">, se ejecutará la API “Recomendador ofertas alumno sin oferta asignada” la cual </w:t>
      </w:r>
      <w:r w:rsidR="00BC7C35" w:rsidRPr="00E60BAF">
        <w:rPr>
          <w:szCs w:val="24"/>
        </w:rPr>
        <w:t>devolverá como output un JSON que mostrará a Pablo la/s oferta/s sin asignar que son similares a las ofertas asignadas a alumnos similares a él.</w:t>
      </w:r>
    </w:p>
    <w:p w14:paraId="1043571E" w14:textId="6C584CD2" w:rsidR="0029688C" w:rsidRDefault="0029688C" w:rsidP="0029688C">
      <w:pPr>
        <w:pStyle w:val="Ttulo3"/>
      </w:pPr>
      <w:bookmarkStart w:id="4688" w:name="_Toc136889437"/>
      <w:r w:rsidRPr="0029688C">
        <w:t>Implementación Base de datos</w:t>
      </w:r>
      <w:bookmarkEnd w:id="4688"/>
    </w:p>
    <w:p w14:paraId="4730DBF7" w14:textId="7E4CA234" w:rsidR="00A831F2" w:rsidDel="0064483C" w:rsidRDefault="006C77EC" w:rsidP="00E60BAF">
      <w:pPr>
        <w:rPr>
          <w:del w:id="4689" w:author="Microsoft Office User" w:date="2023-05-21T10:49:00Z"/>
        </w:rPr>
      </w:pPr>
      <w:r>
        <w:t xml:space="preserve">Para implementar el diseño de la base de datos propuesto en el epígrafe </w:t>
      </w:r>
      <w:r w:rsidR="0027794F">
        <w:t xml:space="preserve">5.1.3. se ha </w:t>
      </w:r>
      <w:r w:rsidR="00A831F2">
        <w:t>utiliza</w:t>
      </w:r>
      <w:r w:rsidR="0027794F">
        <w:t>do</w:t>
      </w:r>
      <w:r w:rsidR="00A831F2">
        <w:t xml:space="preserve"> la base de datos PostGresql.</w:t>
      </w:r>
      <w:del w:id="4690" w:author="Microsoft Office User" w:date="2023-05-21T10:49:00Z">
        <w:r w:rsidR="00A831F2" w:rsidDel="0064483C">
          <w:delText>. A continuación, se mostrará un ejemplo de la tabla alumnos:</w:delText>
        </w:r>
      </w:del>
    </w:p>
    <w:p w14:paraId="387371D1" w14:textId="3BDBE89F" w:rsidR="00A831F2" w:rsidDel="0064483C" w:rsidRDefault="00A831F2" w:rsidP="00E60BAF">
      <w:pPr>
        <w:rPr>
          <w:del w:id="4691" w:author="Microsoft Office User" w:date="2023-05-21T10:49:00Z"/>
        </w:rPr>
      </w:pPr>
      <w:commentRangeStart w:id="4692"/>
      <w:del w:id="4693" w:author="Microsoft Office User" w:date="2023-05-21T10:49:00Z">
        <w:r w:rsidRPr="000437BC" w:rsidDel="0064483C">
          <w:rPr>
            <w:noProof/>
          </w:rPr>
          <w:drawing>
            <wp:inline distT="0" distB="0" distL="0" distR="0" wp14:anchorId="027993BA" wp14:editId="0D24FB9F">
              <wp:extent cx="5036185" cy="1406525"/>
              <wp:effectExtent l="0" t="0" r="5715" b="317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67"/>
                      <a:stretch>
                        <a:fillRect/>
                      </a:stretch>
                    </pic:blipFill>
                    <pic:spPr>
                      <a:xfrm>
                        <a:off x="0" y="0"/>
                        <a:ext cx="5036185" cy="1406525"/>
                      </a:xfrm>
                      <a:prstGeom prst="rect">
                        <a:avLst/>
                      </a:prstGeom>
                    </pic:spPr>
                  </pic:pic>
                </a:graphicData>
              </a:graphic>
            </wp:inline>
          </w:drawing>
        </w:r>
      </w:del>
    </w:p>
    <w:p w14:paraId="23FB6E2D" w14:textId="0B43852E" w:rsidR="009C36B1" w:rsidRPr="00556A7A" w:rsidRDefault="00A831F2" w:rsidP="00E60BAF">
      <w:pPr>
        <w:rPr>
          <w:i/>
          <w:iCs/>
        </w:rPr>
      </w:pPr>
      <w:del w:id="4694" w:author="Microsoft Office User" w:date="2023-05-21T10:49:00Z">
        <w:r w:rsidRPr="00CE5888" w:rsidDel="0064483C">
          <w:rPr>
            <w:i/>
            <w:iCs/>
          </w:rPr>
          <w:delText xml:space="preserve">Ilustración </w:delText>
        </w:r>
        <w:r w:rsidDel="0064483C">
          <w:rPr>
            <w:i/>
            <w:iCs/>
          </w:rPr>
          <w:delText>X: tabla alumnos PostGresql</w:delText>
        </w:r>
        <w:commentRangeEnd w:id="4692"/>
        <w:r w:rsidR="00941C1E" w:rsidDel="0064483C">
          <w:rPr>
            <w:rStyle w:val="Refdecomentario"/>
          </w:rPr>
          <w:commentReference w:id="4692"/>
        </w:r>
      </w:del>
      <w:r w:rsidR="00556A7A">
        <w:rPr>
          <w:i/>
          <w:iCs/>
        </w:rPr>
        <w:t xml:space="preserve"> </w:t>
      </w:r>
      <w:r w:rsidR="00E93B4A">
        <w:t>La</w:t>
      </w:r>
      <w:r w:rsidR="009C36B1">
        <w:t xml:space="preserve"> conexión y configuración de la base de datos </w:t>
      </w:r>
      <w:r w:rsidR="00F67641">
        <w:t xml:space="preserve">se ha </w:t>
      </w:r>
      <w:r w:rsidR="000603D3">
        <w:t>realizado</w:t>
      </w:r>
      <w:r w:rsidR="00F67641">
        <w:t xml:space="preserve"> con el ORM SQLAlchemy. Dentro de la aplicación la implementación de la base de datos se</w:t>
      </w:r>
      <w:r w:rsidR="00E93B4A">
        <w:t xml:space="preserve"> organiza en los </w:t>
      </w:r>
      <w:commentRangeStart w:id="4695"/>
      <w:r w:rsidR="00E93B4A">
        <w:t>siguientes directorios:</w:t>
      </w:r>
    </w:p>
    <w:p w14:paraId="587458A5" w14:textId="0E87FEBE" w:rsidR="00A831F2" w:rsidDel="00872376" w:rsidRDefault="00271D3A" w:rsidP="00E60BAF">
      <w:pPr>
        <w:ind w:left="1276"/>
        <w:rPr>
          <w:del w:id="4696" w:author="Microsoft Office User" w:date="2023-05-06T19:32:00Z"/>
        </w:rPr>
      </w:pPr>
      <w:del w:id="4697" w:author="Microsoft Office User" w:date="2023-05-06T19:32:00Z">
        <w:r w:rsidRPr="00271D3A" w:rsidDel="00872376">
          <w:rPr>
            <w:noProof/>
          </w:rPr>
          <w:drawing>
            <wp:inline distT="0" distB="0" distL="0" distR="0" wp14:anchorId="0171AD76" wp14:editId="0E52ABEE">
              <wp:extent cx="2859110" cy="1857905"/>
              <wp:effectExtent l="0" t="0" r="0"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68"/>
                      <a:stretch>
                        <a:fillRect/>
                      </a:stretch>
                    </pic:blipFill>
                    <pic:spPr>
                      <a:xfrm>
                        <a:off x="0" y="0"/>
                        <a:ext cx="2865623" cy="1862137"/>
                      </a:xfrm>
                      <a:prstGeom prst="rect">
                        <a:avLst/>
                      </a:prstGeom>
                    </pic:spPr>
                  </pic:pic>
                </a:graphicData>
              </a:graphic>
            </wp:inline>
          </w:drawing>
        </w:r>
      </w:del>
    </w:p>
    <w:p w14:paraId="59CA5E19" w14:textId="0DB7AAB4" w:rsidR="00E93B4A" w:rsidDel="00872376" w:rsidRDefault="00E93B4A" w:rsidP="00E60BAF">
      <w:pPr>
        <w:rPr>
          <w:del w:id="4698" w:author="Microsoft Office User" w:date="2023-05-06T19:32:00Z"/>
          <w:i/>
          <w:iCs/>
        </w:rPr>
      </w:pPr>
      <w:del w:id="4699" w:author="Microsoft Office User" w:date="2023-05-06T19:32:00Z">
        <w:r w:rsidRPr="00CE5888" w:rsidDel="00872376">
          <w:rPr>
            <w:i/>
            <w:iCs/>
          </w:rPr>
          <w:delText xml:space="preserve">Ilustración </w:delText>
        </w:r>
        <w:r w:rsidDel="00872376">
          <w:rPr>
            <w:i/>
            <w:iCs/>
          </w:rPr>
          <w:delText>X: directorios Base de datos</w:delText>
        </w:r>
        <w:commentRangeEnd w:id="4695"/>
        <w:r w:rsidR="004A126C" w:rsidDel="00872376">
          <w:rPr>
            <w:rStyle w:val="Refdecomentario"/>
          </w:rPr>
          <w:commentReference w:id="4695"/>
        </w:r>
      </w:del>
    </w:p>
    <w:p w14:paraId="3D08B64A" w14:textId="1F3703D2" w:rsidR="00E93B4A" w:rsidRDefault="00E93B4A" w:rsidP="00E60BAF">
      <w:pPr>
        <w:pStyle w:val="Prrafodelista"/>
        <w:numPr>
          <w:ilvl w:val="0"/>
          <w:numId w:val="22"/>
        </w:numPr>
      </w:pPr>
      <w:r>
        <w:t xml:space="preserve">migrations: </w:t>
      </w:r>
      <w:r w:rsidR="003E43AB">
        <w:t>e</w:t>
      </w:r>
      <w:r w:rsidR="00BF0BC5">
        <w:t>s una extensión que s</w:t>
      </w:r>
      <w:r w:rsidR="000603D3">
        <w:t xml:space="preserve">e genera cada vez que se hace una nueva migración y actualiza de la base de datos. </w:t>
      </w:r>
    </w:p>
    <w:p w14:paraId="3C3592CC" w14:textId="5A9CF01A" w:rsidR="00F67641" w:rsidRDefault="00F67641" w:rsidP="00E60BAF">
      <w:pPr>
        <w:pStyle w:val="Prrafodelista"/>
        <w:numPr>
          <w:ilvl w:val="0"/>
          <w:numId w:val="22"/>
        </w:numPr>
        <w:rPr>
          <w:ins w:id="4700" w:author="Microsoft Office User" w:date="2023-05-21T10:50:00Z"/>
        </w:rPr>
      </w:pPr>
      <w:r w:rsidRPr="005766A7">
        <w:t>model:</w:t>
      </w:r>
      <w:r w:rsidR="00BF0BC5">
        <w:t xml:space="preserve"> </w:t>
      </w:r>
      <w:r w:rsidR="00221D5B">
        <w:t>c</w:t>
      </w:r>
      <w:commentRangeStart w:id="4701"/>
      <w:r w:rsidR="00BF0BC5">
        <w:t>ontiene las clases</w:t>
      </w:r>
      <w:ins w:id="4702" w:author="Microsoft Office User" w:date="2023-05-06T19:30:00Z">
        <w:r w:rsidR="00872376">
          <w:t>: Alum</w:t>
        </w:r>
      </w:ins>
      <w:r w:rsidR="00B0360F">
        <w:t>n</w:t>
      </w:r>
      <w:ins w:id="4703" w:author="Microsoft Office User" w:date="2023-05-06T19:30:00Z">
        <w:r w:rsidR="00872376">
          <w:t xml:space="preserve">o, </w:t>
        </w:r>
      </w:ins>
      <w:ins w:id="4704" w:author="Microsoft Office User" w:date="2023-05-06T19:31:00Z">
        <w:r w:rsidR="00872376">
          <w:t>CV, Ofertas, Empresa y Admin</w:t>
        </w:r>
      </w:ins>
      <w:del w:id="4705" w:author="Microsoft Office User" w:date="2023-05-06T19:30:00Z">
        <w:r w:rsidR="00BF0BC5" w:rsidDel="00872376">
          <w:delText xml:space="preserve"> </w:delText>
        </w:r>
      </w:del>
      <w:del w:id="4706" w:author="Microsoft Office User" w:date="2023-05-21T10:49:00Z">
        <w:r w:rsidR="00BF0BC5" w:rsidDel="0064483C">
          <w:delText>y</w:delText>
        </w:r>
      </w:del>
      <w:ins w:id="4707" w:author="Microsoft Office User" w:date="2023-05-06T19:32:00Z">
        <w:r w:rsidR="00872376">
          <w:t xml:space="preserve">, además </w:t>
        </w:r>
      </w:ins>
      <w:del w:id="4708" w:author="Microsoft Office User" w:date="2023-05-06T19:37:00Z">
        <w:r w:rsidR="00BF0BC5" w:rsidDel="00401E6C">
          <w:delText xml:space="preserve"> los</w:delText>
        </w:r>
      </w:del>
      <w:ins w:id="4709" w:author="Microsoft Office User" w:date="2023-05-06T19:37:00Z">
        <w:r w:rsidR="00401E6C">
          <w:t>de los</w:t>
        </w:r>
      </w:ins>
      <w:r w:rsidR="00BF0BC5">
        <w:t xml:space="preserve"> métodos para realizar las consultas a la base de datos. Cada vez que se actualiza una clase hay que realizar una </w:t>
      </w:r>
      <w:commentRangeEnd w:id="4701"/>
      <w:r w:rsidR="00941C1E">
        <w:rPr>
          <w:rStyle w:val="Refdecomentario"/>
        </w:rPr>
        <w:commentReference w:id="4701"/>
      </w:r>
      <w:r w:rsidR="00BF0BC5">
        <w:t>migración para que se actualice la base de datos.</w:t>
      </w:r>
      <w:r w:rsidR="00F33F5D">
        <w:t xml:space="preserve"> </w:t>
      </w:r>
      <w:r w:rsidR="00016D38">
        <w:t xml:space="preserve">En la Ilustración 13 </w:t>
      </w:r>
      <w:r w:rsidR="00F33F5D">
        <w:t xml:space="preserve">se </w:t>
      </w:r>
      <w:r w:rsidR="00016D38">
        <w:t>muestra</w:t>
      </w:r>
      <w:commentRangeStart w:id="4710"/>
      <w:r w:rsidR="00F33F5D">
        <w:t xml:space="preserve"> </w:t>
      </w:r>
      <w:r w:rsidR="00016D38">
        <w:t xml:space="preserve">un ejemplo de </w:t>
      </w:r>
      <w:r w:rsidR="00F33F5D">
        <w:t>la clase Alumno:</w:t>
      </w:r>
      <w:commentRangeEnd w:id="4710"/>
      <w:r w:rsidR="00941C1E">
        <w:rPr>
          <w:rStyle w:val="Refdecomentario"/>
        </w:rPr>
        <w:commentReference w:id="4710"/>
      </w:r>
    </w:p>
    <w:p w14:paraId="53DAEC7F" w14:textId="77777777" w:rsidR="0064483C" w:rsidRDefault="0064483C">
      <w:pPr>
        <w:pStyle w:val="Prrafodelista"/>
        <w:pPrChange w:id="4711" w:author="Microsoft Office User" w:date="2023-05-21T10:50:00Z">
          <w:pPr>
            <w:pStyle w:val="Prrafodelista"/>
            <w:numPr>
              <w:numId w:val="22"/>
            </w:numPr>
            <w:ind w:hanging="360"/>
            <w:jc w:val="left"/>
          </w:pPr>
        </w:pPrChange>
      </w:pPr>
    </w:p>
    <w:p w14:paraId="46F47D24" w14:textId="0F7B8806" w:rsidR="00D15BE8" w:rsidRDefault="00D15BE8" w:rsidP="00D15BE8">
      <w:pPr>
        <w:pStyle w:val="Descripcin"/>
        <w:keepNext/>
        <w:jc w:val="center"/>
      </w:pPr>
      <w:bookmarkStart w:id="4712" w:name="_Toc136885553"/>
      <w:r>
        <w:lastRenderedPageBreak/>
        <w:t xml:space="preserve">Ilustración </w:t>
      </w:r>
      <w:fldSimple w:instr=" SEQ Ilustración \* ARABIC ">
        <w:r w:rsidR="00DB606A">
          <w:rPr>
            <w:noProof/>
          </w:rPr>
          <w:t>13</w:t>
        </w:r>
      </w:fldSimple>
      <w:r>
        <w:t>: Clase Alumno de la base de datos en python</w:t>
      </w:r>
      <w:bookmarkEnd w:id="4712"/>
    </w:p>
    <w:p w14:paraId="3859790C" w14:textId="77777777" w:rsidR="00C72E25" w:rsidRDefault="00192812" w:rsidP="00B45D98">
      <w:pPr>
        <w:pStyle w:val="Prrafodelista"/>
        <w:keepNext/>
        <w:ind w:left="0"/>
        <w:jc w:val="center"/>
      </w:pPr>
      <w:r w:rsidRPr="00192812">
        <w:rPr>
          <w:noProof/>
        </w:rPr>
        <w:drawing>
          <wp:inline distT="0" distB="0" distL="0" distR="0" wp14:anchorId="6BF9FA11" wp14:editId="7DEFF7E6">
            <wp:extent cx="4006541" cy="2561236"/>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20548" cy="2570190"/>
                    </a:xfrm>
                    <a:prstGeom prst="rect">
                      <a:avLst/>
                    </a:prstGeom>
                  </pic:spPr>
                </pic:pic>
              </a:graphicData>
            </a:graphic>
          </wp:inline>
        </w:drawing>
      </w:r>
    </w:p>
    <w:p w14:paraId="3B418BDD" w14:textId="41A9ABB9" w:rsidR="00922414" w:rsidRPr="00922414" w:rsidRDefault="00922414" w:rsidP="00922414">
      <w:pPr>
        <w:pStyle w:val="Prrafodelista"/>
        <w:keepNext/>
        <w:ind w:left="0"/>
        <w:jc w:val="center"/>
        <w:rPr>
          <w:ins w:id="4713" w:author="Microsoft Office User" w:date="2023-05-21T11:06: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3DDB0FE7" w14:textId="6CC2472B" w:rsidR="00192812" w:rsidDel="00C72E25" w:rsidRDefault="00192812">
      <w:pPr>
        <w:pStyle w:val="Descripcin"/>
        <w:ind w:left="426"/>
        <w:jc w:val="center"/>
        <w:rPr>
          <w:del w:id="4714" w:author="Microsoft Office User" w:date="2023-05-21T11:06:00Z"/>
        </w:rPr>
        <w:pPrChange w:id="4715" w:author="Microsoft Office User" w:date="2023-05-21T10:50:00Z">
          <w:pPr>
            <w:pStyle w:val="Prrafodelista"/>
            <w:jc w:val="left"/>
          </w:pPr>
        </w:pPrChange>
      </w:pPr>
    </w:p>
    <w:p w14:paraId="2EA49A3C" w14:textId="472C1CED" w:rsidR="00872376" w:rsidRPr="00B0360F" w:rsidRDefault="00192812">
      <w:pPr>
        <w:ind w:left="426"/>
        <w:pPrChange w:id="4716" w:author="Microsoft Office User" w:date="2023-05-06T19:37:00Z">
          <w:pPr>
            <w:jc w:val="center"/>
          </w:pPr>
        </w:pPrChange>
      </w:pPr>
      <w:del w:id="4717" w:author="Microsoft Office User" w:date="2023-05-21T10:50:00Z">
        <w:r w:rsidRPr="00B0360F" w:rsidDel="0064483C">
          <w:delText>Ilustración XX: Tabla alumnos base de datos</w:delText>
        </w:r>
      </w:del>
      <w:ins w:id="4718" w:author="Microsoft Office User" w:date="2023-05-06T19:26:00Z">
        <w:r w:rsidR="00872376">
          <w:t xml:space="preserve">Como se observa en la </w:t>
        </w:r>
      </w:ins>
      <w:ins w:id="4719" w:author="Microsoft Office User" w:date="2023-05-21T11:07:00Z">
        <w:r w:rsidR="00C72E25">
          <w:t>Ilustración</w:t>
        </w:r>
      </w:ins>
      <w:ins w:id="4720" w:author="Microsoft Office User" w:date="2023-05-21T10:50:00Z">
        <w:r w:rsidR="0064483C">
          <w:t xml:space="preserve"> 1</w:t>
        </w:r>
      </w:ins>
      <w:r w:rsidR="004D4FB3">
        <w:t>3</w:t>
      </w:r>
      <w:ins w:id="4721" w:author="Microsoft Office User" w:date="2023-05-06T19:26:00Z">
        <w:r w:rsidR="00872376">
          <w:t>, primero se definen cada uno de los</w:t>
        </w:r>
      </w:ins>
      <w:r w:rsidR="009B315C">
        <w:t xml:space="preserve"> </w:t>
      </w:r>
      <w:ins w:id="4722" w:author="Microsoft Office User" w:date="2023-05-06T19:26:00Z">
        <w:r w:rsidR="00872376">
          <w:t xml:space="preserve">atributos del Alumno </w:t>
        </w:r>
      </w:ins>
      <w:ins w:id="4723" w:author="Microsoft Office User" w:date="2023-05-06T19:27:00Z">
        <w:r w:rsidR="00872376">
          <w:t xml:space="preserve">y que tipo de dato </w:t>
        </w:r>
      </w:ins>
      <w:ins w:id="4724" w:author="Microsoft Office User" w:date="2023-05-21T10:50:00Z">
        <w:r w:rsidR="0064483C">
          <w:t>son</w:t>
        </w:r>
      </w:ins>
      <w:ins w:id="4725" w:author="Microsoft Office User" w:date="2023-05-06T19:27:00Z">
        <w:r w:rsidR="00872376">
          <w:t xml:space="preserve">, posteriormente se </w:t>
        </w:r>
      </w:ins>
      <w:ins w:id="4726" w:author="Microsoft Office User" w:date="2023-05-06T19:37:00Z">
        <w:r w:rsidR="00872376">
          <w:t>inicializan</w:t>
        </w:r>
      </w:ins>
      <w:ins w:id="4727" w:author="Microsoft Office User" w:date="2023-05-06T19:27:00Z">
        <w:r w:rsidR="00872376">
          <w:t xml:space="preserve"> l</w:t>
        </w:r>
      </w:ins>
      <w:ins w:id="4728" w:author="Microsoft Office User" w:date="2023-05-06T19:28:00Z">
        <w:r w:rsidR="00872376">
          <w:t xml:space="preserve">os atributos del alumno mediante el método </w:t>
        </w:r>
        <w:r w:rsidR="00872376" w:rsidRPr="003D74A8">
          <w:rPr>
            <w:i/>
            <w:iCs/>
            <w:rPrChange w:id="4729" w:author="Microsoft Office User" w:date="2023-06-05T22:01:00Z">
              <w:rPr/>
            </w:rPrChange>
          </w:rPr>
          <w:t>init</w:t>
        </w:r>
        <w:r w:rsidR="00872376">
          <w:t>.</w:t>
        </w:r>
        <w:r w:rsidR="00872376" w:rsidRPr="00B0360F">
          <w:t xml:space="preserve"> </w:t>
        </w:r>
      </w:ins>
    </w:p>
    <w:p w14:paraId="42F91626" w14:textId="16078274" w:rsidR="00E62F8C" w:rsidRPr="00072D65" w:rsidRDefault="00AD0769" w:rsidP="00E62F8C">
      <w:pPr>
        <w:pStyle w:val="Ttulo2"/>
      </w:pPr>
      <w:bookmarkStart w:id="4730" w:name="_Toc136889438"/>
      <w:r w:rsidRPr="00072D65">
        <w:t>Implementación Frontend</w:t>
      </w:r>
      <w:bookmarkEnd w:id="4730"/>
    </w:p>
    <w:p w14:paraId="07297C91" w14:textId="506BFBE6" w:rsidR="0004305F" w:rsidRDefault="00B01A4E" w:rsidP="00FC3422">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w:t>
      </w:r>
      <w:ins w:id="4731" w:author="Microsoft Office User" w:date="2023-05-21T10:52:00Z">
        <w:r w:rsidR="004253C8">
          <w:t xml:space="preserve"> los</w:t>
        </w:r>
      </w:ins>
      <w:r w:rsidR="00BF3458">
        <w:t xml:space="preserve"> fichero</w:t>
      </w:r>
      <w:ins w:id="4732" w:author="Microsoft Office User" w:date="2023-05-21T10:52:00Z">
        <w:r w:rsidR="004253C8">
          <w:t>s</w:t>
        </w:r>
      </w:ins>
      <w:r w:rsidR="00BF3458">
        <w:t xml:space="preserve"> CSS y JavaScript.</w:t>
      </w:r>
      <w:commentRangeStart w:id="4733"/>
      <w:del w:id="4734" w:author="Microsoft Office User" w:date="2023-05-21T10:52:00Z">
        <w:r w:rsidR="00BF3458" w:rsidDel="004253C8">
          <w:delText xml:space="preserve"> A continuación, se mostrará un ejemplo del código de la </w:delText>
        </w:r>
        <w:r w:rsidR="00072D65" w:rsidDel="004253C8">
          <w:delText>tabla para ver todas las ofertas disponibles:</w:delText>
        </w:r>
        <w:commentRangeEnd w:id="4733"/>
        <w:r w:rsidR="00941C1E" w:rsidDel="004253C8">
          <w:rPr>
            <w:rStyle w:val="Refdecomentario"/>
          </w:rPr>
          <w:commentReference w:id="4733"/>
        </w:r>
      </w:del>
    </w:p>
    <w:p w14:paraId="060D89CC" w14:textId="37A1263D" w:rsidR="00A25CD9" w:rsidRDefault="0004305F" w:rsidP="0004305F">
      <w:pPr>
        <w:spacing w:before="0" w:after="0" w:line="240" w:lineRule="auto"/>
        <w:jc w:val="left"/>
      </w:pPr>
      <w:r>
        <w:br w:type="page"/>
      </w:r>
    </w:p>
    <w:p w14:paraId="74BE4C7F" w14:textId="503A6737" w:rsidR="006E62E8" w:rsidDel="004253C8" w:rsidRDefault="006E62E8" w:rsidP="006E62E8">
      <w:pPr>
        <w:ind w:left="851"/>
        <w:jc w:val="center"/>
        <w:rPr>
          <w:del w:id="4735" w:author="Microsoft Office User" w:date="2023-05-21T10:52:00Z"/>
        </w:rPr>
      </w:pPr>
      <w:del w:id="4736" w:author="Microsoft Office User" w:date="2023-05-21T10:52:00Z">
        <w:r w:rsidRPr="006E62E8" w:rsidDel="004253C8">
          <w:rPr>
            <w:noProof/>
          </w:rPr>
          <w:lastRenderedPageBreak/>
          <w:drawing>
            <wp:inline distT="0" distB="0" distL="0" distR="0" wp14:anchorId="563785AF" wp14:editId="6B968524">
              <wp:extent cx="5036185" cy="4547235"/>
              <wp:effectExtent l="0" t="0" r="5715" b="0"/>
              <wp:docPr id="50" name="Imagen 5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Escala de tiempo&#10;&#10;Descripción generada automáticamente"/>
                      <pic:cNvPicPr/>
                    </pic:nvPicPr>
                    <pic:blipFill>
                      <a:blip r:embed="rId70"/>
                      <a:stretch>
                        <a:fillRect/>
                      </a:stretch>
                    </pic:blipFill>
                    <pic:spPr>
                      <a:xfrm>
                        <a:off x="0" y="0"/>
                        <a:ext cx="5036185" cy="4547235"/>
                      </a:xfrm>
                      <a:prstGeom prst="rect">
                        <a:avLst/>
                      </a:prstGeom>
                    </pic:spPr>
                  </pic:pic>
                </a:graphicData>
              </a:graphic>
            </wp:inline>
          </w:drawing>
        </w:r>
        <w:bookmarkStart w:id="4737" w:name="_Toc135582804"/>
        <w:bookmarkStart w:id="4738" w:name="_Toc135928388"/>
        <w:bookmarkStart w:id="4739" w:name="_Toc136012016"/>
        <w:bookmarkStart w:id="4740" w:name="_Toc136018846"/>
        <w:bookmarkStart w:id="4741" w:name="_Toc136019725"/>
        <w:bookmarkStart w:id="4742" w:name="_Toc136020143"/>
        <w:bookmarkStart w:id="4743" w:name="_Toc136879483"/>
        <w:bookmarkStart w:id="4744" w:name="_Toc136879589"/>
        <w:bookmarkStart w:id="4745" w:name="_Toc136879726"/>
        <w:bookmarkStart w:id="4746" w:name="_Toc136889439"/>
        <w:bookmarkEnd w:id="4737"/>
        <w:bookmarkEnd w:id="4738"/>
        <w:bookmarkEnd w:id="4739"/>
        <w:bookmarkEnd w:id="4740"/>
        <w:bookmarkEnd w:id="4741"/>
        <w:bookmarkEnd w:id="4742"/>
        <w:bookmarkEnd w:id="4743"/>
        <w:bookmarkEnd w:id="4744"/>
        <w:bookmarkEnd w:id="4745"/>
        <w:bookmarkEnd w:id="4746"/>
      </w:del>
    </w:p>
    <w:p w14:paraId="5C9508F3" w14:textId="530B11BA" w:rsidR="006E62E8" w:rsidRPr="00192812" w:rsidDel="004253C8" w:rsidRDefault="006E62E8" w:rsidP="006E62E8">
      <w:pPr>
        <w:jc w:val="center"/>
        <w:rPr>
          <w:del w:id="4747" w:author="Microsoft Office User" w:date="2023-05-21T10:52:00Z"/>
          <w:i/>
          <w:iCs/>
        </w:rPr>
      </w:pPr>
      <w:del w:id="4748" w:author="Microsoft Office User" w:date="2023-05-21T10:52:00Z">
        <w:r w:rsidRPr="00CE5888" w:rsidDel="004253C8">
          <w:rPr>
            <w:i/>
            <w:iCs/>
          </w:rPr>
          <w:delText xml:space="preserve">Ilustración </w:delText>
        </w:r>
        <w:r w:rsidDel="004253C8">
          <w:rPr>
            <w:i/>
            <w:iCs/>
          </w:rPr>
          <w:delText>XX: Porción HTML tabla de ofertas</w:delText>
        </w:r>
        <w:bookmarkStart w:id="4749" w:name="_Toc135582805"/>
        <w:bookmarkStart w:id="4750" w:name="_Toc135928389"/>
        <w:bookmarkStart w:id="4751" w:name="_Toc136012017"/>
        <w:bookmarkStart w:id="4752" w:name="_Toc136018847"/>
        <w:bookmarkStart w:id="4753" w:name="_Toc136019726"/>
        <w:bookmarkStart w:id="4754" w:name="_Toc136020144"/>
        <w:bookmarkStart w:id="4755" w:name="_Toc136879484"/>
        <w:bookmarkStart w:id="4756" w:name="_Toc136879590"/>
        <w:bookmarkStart w:id="4757" w:name="_Toc136879727"/>
        <w:bookmarkStart w:id="4758" w:name="_Toc136889440"/>
        <w:bookmarkEnd w:id="4749"/>
        <w:bookmarkEnd w:id="4750"/>
        <w:bookmarkEnd w:id="4751"/>
        <w:bookmarkEnd w:id="4752"/>
        <w:bookmarkEnd w:id="4753"/>
        <w:bookmarkEnd w:id="4754"/>
        <w:bookmarkEnd w:id="4755"/>
        <w:bookmarkEnd w:id="4756"/>
        <w:bookmarkEnd w:id="4757"/>
        <w:bookmarkEnd w:id="4758"/>
      </w:del>
    </w:p>
    <w:p w14:paraId="29CCA6AA" w14:textId="4CB0BA66" w:rsidR="00624B42" w:rsidRPr="006E62E8" w:rsidDel="004253C8" w:rsidRDefault="00624B42">
      <w:pPr>
        <w:ind w:left="851"/>
        <w:rPr>
          <w:del w:id="4759" w:author="Microsoft Office User" w:date="2023-05-21T10:52:00Z"/>
        </w:rPr>
        <w:pPrChange w:id="4760" w:author="Microsoft Office User" w:date="2023-05-21T10:52:00Z">
          <w:pPr/>
        </w:pPrChange>
      </w:pPr>
      <w:bookmarkStart w:id="4761" w:name="_Toc135582806"/>
      <w:bookmarkStart w:id="4762" w:name="_Toc135928390"/>
      <w:bookmarkStart w:id="4763" w:name="_Toc136012018"/>
      <w:bookmarkStart w:id="4764" w:name="_Toc136018848"/>
      <w:bookmarkStart w:id="4765" w:name="_Toc136019727"/>
      <w:bookmarkStart w:id="4766" w:name="_Toc136020145"/>
      <w:bookmarkStart w:id="4767" w:name="_Toc136879485"/>
      <w:bookmarkStart w:id="4768" w:name="_Toc136879591"/>
      <w:bookmarkStart w:id="4769" w:name="_Toc136879728"/>
      <w:bookmarkStart w:id="4770" w:name="_Toc136889441"/>
      <w:bookmarkEnd w:id="4761"/>
      <w:bookmarkEnd w:id="4762"/>
      <w:bookmarkEnd w:id="4763"/>
      <w:bookmarkEnd w:id="4764"/>
      <w:bookmarkEnd w:id="4765"/>
      <w:bookmarkEnd w:id="4766"/>
      <w:bookmarkEnd w:id="4767"/>
      <w:bookmarkEnd w:id="4768"/>
      <w:bookmarkEnd w:id="4769"/>
      <w:bookmarkEnd w:id="4770"/>
    </w:p>
    <w:p w14:paraId="67F87DE1" w14:textId="4FC4501C" w:rsidR="00B4739D" w:rsidDel="004253C8" w:rsidRDefault="00072D65">
      <w:pPr>
        <w:rPr>
          <w:del w:id="4771" w:author="Microsoft Office User" w:date="2023-05-21T10:52:00Z"/>
        </w:rPr>
      </w:pPr>
      <w:del w:id="4772" w:author="Microsoft Office User" w:date="2023-05-21T10:52:00Z">
        <w:r w:rsidDel="004253C8">
          <w:delText xml:space="preserve">La variable ofertas de </w:delText>
        </w:r>
        <w:r w:rsidR="00D20DF8" w:rsidDel="004253C8">
          <w:delText>en el</w:delText>
        </w:r>
        <w:r w:rsidDel="004253C8">
          <w:delText xml:space="preserve"> código anterior se obtiene a través de una petición GET que se ha explicado previamente en el epígrafe 6.1.1. </w:delText>
        </w:r>
        <w:r w:rsidR="00B4739D" w:rsidDel="004253C8">
          <w:delText xml:space="preserve">A </w:delText>
        </w:r>
        <w:r w:rsidR="00922208" w:rsidDel="004253C8">
          <w:delText>continuación,</w:delText>
        </w:r>
        <w:r w:rsidR="00B4739D" w:rsidDel="004253C8">
          <w:delText xml:space="preserve"> se mostrará como se ve el código anterior desde un navegador:</w:delText>
        </w:r>
        <w:bookmarkStart w:id="4773" w:name="_Toc135582807"/>
        <w:bookmarkStart w:id="4774" w:name="_Toc135928391"/>
        <w:bookmarkStart w:id="4775" w:name="_Toc136012019"/>
        <w:bookmarkStart w:id="4776" w:name="_Toc136018849"/>
        <w:bookmarkStart w:id="4777" w:name="_Toc136019728"/>
        <w:bookmarkStart w:id="4778" w:name="_Toc136020146"/>
        <w:bookmarkStart w:id="4779" w:name="_Toc136879486"/>
        <w:bookmarkStart w:id="4780" w:name="_Toc136879592"/>
        <w:bookmarkStart w:id="4781" w:name="_Toc136879729"/>
        <w:bookmarkStart w:id="4782" w:name="_Toc136889442"/>
        <w:bookmarkEnd w:id="4773"/>
        <w:bookmarkEnd w:id="4774"/>
        <w:bookmarkEnd w:id="4775"/>
        <w:bookmarkEnd w:id="4776"/>
        <w:bookmarkEnd w:id="4777"/>
        <w:bookmarkEnd w:id="4778"/>
        <w:bookmarkEnd w:id="4779"/>
        <w:bookmarkEnd w:id="4780"/>
        <w:bookmarkEnd w:id="4781"/>
        <w:bookmarkEnd w:id="4782"/>
      </w:del>
    </w:p>
    <w:p w14:paraId="0E6CDCED" w14:textId="4DDE9C64" w:rsidR="00B4739D" w:rsidRPr="00FC3422" w:rsidDel="004253C8" w:rsidRDefault="00072D65">
      <w:pPr>
        <w:ind w:left="-567"/>
        <w:rPr>
          <w:del w:id="4783" w:author="Microsoft Office User" w:date="2023-05-21T10:52:00Z"/>
          <w:u w:val="single"/>
        </w:rPr>
        <w:pPrChange w:id="4784" w:author="Microsoft Office User" w:date="2023-05-21T10:52:00Z">
          <w:pPr>
            <w:ind w:left="-567"/>
            <w:jc w:val="center"/>
          </w:pPr>
        </w:pPrChange>
      </w:pPr>
      <w:del w:id="4785" w:author="Microsoft Office User" w:date="2023-05-21T10:52:00Z">
        <w:r w:rsidRPr="00072D65" w:rsidDel="004253C8">
          <w:rPr>
            <w:noProof/>
          </w:rPr>
          <w:drawing>
            <wp:inline distT="0" distB="0" distL="0" distR="0" wp14:anchorId="638C43AE" wp14:editId="2822433A">
              <wp:extent cx="6102252" cy="2953795"/>
              <wp:effectExtent l="0" t="0" r="0" b="5715"/>
              <wp:docPr id="45" name="Imagen 4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Teams&#10;&#10;Descripción generada automáticamente"/>
                      <pic:cNvPicPr/>
                    </pic:nvPicPr>
                    <pic:blipFill>
                      <a:blip r:embed="rId71"/>
                      <a:stretch>
                        <a:fillRect/>
                      </a:stretch>
                    </pic:blipFill>
                    <pic:spPr>
                      <a:xfrm>
                        <a:off x="0" y="0"/>
                        <a:ext cx="6135551" cy="2969913"/>
                      </a:xfrm>
                      <a:prstGeom prst="rect">
                        <a:avLst/>
                      </a:prstGeom>
                    </pic:spPr>
                  </pic:pic>
                </a:graphicData>
              </a:graphic>
            </wp:inline>
          </w:drawing>
        </w:r>
        <w:bookmarkStart w:id="4786" w:name="_Toc135582808"/>
        <w:bookmarkStart w:id="4787" w:name="_Toc135928392"/>
        <w:bookmarkStart w:id="4788" w:name="_Toc136012020"/>
        <w:bookmarkStart w:id="4789" w:name="_Toc136018850"/>
        <w:bookmarkStart w:id="4790" w:name="_Toc136019729"/>
        <w:bookmarkStart w:id="4791" w:name="_Toc136020147"/>
        <w:bookmarkStart w:id="4792" w:name="_Toc136879487"/>
        <w:bookmarkStart w:id="4793" w:name="_Toc136879593"/>
        <w:bookmarkStart w:id="4794" w:name="_Toc136879730"/>
        <w:bookmarkStart w:id="4795" w:name="_Toc136889443"/>
        <w:bookmarkEnd w:id="4786"/>
        <w:bookmarkEnd w:id="4787"/>
        <w:bookmarkEnd w:id="4788"/>
        <w:bookmarkEnd w:id="4789"/>
        <w:bookmarkEnd w:id="4790"/>
        <w:bookmarkEnd w:id="4791"/>
        <w:bookmarkEnd w:id="4792"/>
        <w:bookmarkEnd w:id="4793"/>
        <w:bookmarkEnd w:id="4794"/>
        <w:bookmarkEnd w:id="4795"/>
      </w:del>
    </w:p>
    <w:p w14:paraId="3F11EF41" w14:textId="45DA4691" w:rsidR="001E1567" w:rsidRPr="00072D65" w:rsidDel="004253C8" w:rsidRDefault="00E4541A" w:rsidP="006E62E8">
      <w:pPr>
        <w:jc w:val="center"/>
        <w:rPr>
          <w:del w:id="4796" w:author="Microsoft Office User" w:date="2023-05-21T10:52:00Z"/>
          <w:i/>
          <w:iCs/>
        </w:rPr>
      </w:pPr>
      <w:del w:id="4797" w:author="Microsoft Office User" w:date="2023-05-21T10:52:00Z">
        <w:r w:rsidRPr="00CE5888" w:rsidDel="004253C8">
          <w:rPr>
            <w:i/>
            <w:iCs/>
          </w:rPr>
          <w:delText xml:space="preserve">Ilustración </w:delText>
        </w:r>
        <w:r w:rsidDel="004253C8">
          <w:rPr>
            <w:i/>
            <w:iCs/>
          </w:rPr>
          <w:delText xml:space="preserve">X: Visualización </w:delText>
        </w:r>
        <w:r w:rsidR="00072D65" w:rsidDel="004253C8">
          <w:rPr>
            <w:i/>
            <w:iCs/>
          </w:rPr>
          <w:delText>tabla ofertas disponibles</w:delText>
        </w:r>
        <w:bookmarkStart w:id="4798" w:name="_Toc135582809"/>
        <w:bookmarkStart w:id="4799" w:name="_Toc135928393"/>
        <w:bookmarkStart w:id="4800" w:name="_Toc136012021"/>
        <w:bookmarkStart w:id="4801" w:name="_Toc136018851"/>
        <w:bookmarkStart w:id="4802" w:name="_Toc136019730"/>
        <w:bookmarkStart w:id="4803" w:name="_Toc136020148"/>
        <w:bookmarkStart w:id="4804" w:name="_Toc136879488"/>
        <w:bookmarkStart w:id="4805" w:name="_Toc136879594"/>
        <w:bookmarkStart w:id="4806" w:name="_Toc136879731"/>
        <w:bookmarkStart w:id="4807" w:name="_Toc136889444"/>
        <w:bookmarkEnd w:id="4798"/>
        <w:bookmarkEnd w:id="4799"/>
        <w:bookmarkEnd w:id="4800"/>
        <w:bookmarkEnd w:id="4801"/>
        <w:bookmarkEnd w:id="4802"/>
        <w:bookmarkEnd w:id="4803"/>
        <w:bookmarkEnd w:id="4804"/>
        <w:bookmarkEnd w:id="4805"/>
        <w:bookmarkEnd w:id="4806"/>
        <w:bookmarkEnd w:id="4807"/>
      </w:del>
    </w:p>
    <w:p w14:paraId="4F9173C3" w14:textId="57179E90" w:rsidR="00B06FE8" w:rsidDel="004253C8" w:rsidRDefault="00B06FE8" w:rsidP="00B06FE8">
      <w:pPr>
        <w:jc w:val="left"/>
        <w:rPr>
          <w:del w:id="4808" w:author="Microsoft Office User" w:date="2023-05-21T10:52:00Z"/>
        </w:rPr>
      </w:pPr>
      <w:del w:id="4809" w:author="Microsoft Office User" w:date="2023-05-21T10:52:00Z">
        <w:r w:rsidDel="004253C8">
          <w:delText>En el proyecto se han organizado las plantillas HTML en un directorio llamado templates como se puede apreciar a continuación:</w:delText>
        </w:r>
        <w:bookmarkStart w:id="4810" w:name="_Toc135582810"/>
        <w:bookmarkStart w:id="4811" w:name="_Toc135928394"/>
        <w:bookmarkStart w:id="4812" w:name="_Toc136012022"/>
        <w:bookmarkStart w:id="4813" w:name="_Toc136018852"/>
        <w:bookmarkStart w:id="4814" w:name="_Toc136019731"/>
        <w:bookmarkStart w:id="4815" w:name="_Toc136020149"/>
        <w:bookmarkStart w:id="4816" w:name="_Toc136879489"/>
        <w:bookmarkStart w:id="4817" w:name="_Toc136879595"/>
        <w:bookmarkStart w:id="4818" w:name="_Toc136879732"/>
        <w:bookmarkStart w:id="4819" w:name="_Toc136889445"/>
        <w:bookmarkEnd w:id="4810"/>
        <w:bookmarkEnd w:id="4811"/>
        <w:bookmarkEnd w:id="4812"/>
        <w:bookmarkEnd w:id="4813"/>
        <w:bookmarkEnd w:id="4814"/>
        <w:bookmarkEnd w:id="4815"/>
        <w:bookmarkEnd w:id="4816"/>
        <w:bookmarkEnd w:id="4817"/>
        <w:bookmarkEnd w:id="4818"/>
        <w:bookmarkEnd w:id="4819"/>
      </w:del>
    </w:p>
    <w:p w14:paraId="45612344" w14:textId="72C7DE5D" w:rsidR="00B06FE8" w:rsidDel="004253C8" w:rsidRDefault="006E62E8" w:rsidP="00B06FE8">
      <w:pPr>
        <w:jc w:val="center"/>
        <w:rPr>
          <w:del w:id="4820" w:author="Microsoft Office User" w:date="2023-05-21T10:52:00Z"/>
        </w:rPr>
      </w:pPr>
      <w:del w:id="4821" w:author="Microsoft Office User" w:date="2023-05-21T10:52:00Z">
        <w:r w:rsidRPr="006E62E8" w:rsidDel="004253C8">
          <w:rPr>
            <w:noProof/>
          </w:rPr>
          <w:drawing>
            <wp:inline distT="0" distB="0" distL="0" distR="0" wp14:anchorId="2A0151A1" wp14:editId="78AA8161">
              <wp:extent cx="2743831" cy="3149958"/>
              <wp:effectExtent l="0" t="0" r="0" b="0"/>
              <wp:docPr id="52" name="Imagen 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abla&#10;&#10;Descripción generada automáticamente"/>
                      <pic:cNvPicPr/>
                    </pic:nvPicPr>
                    <pic:blipFill>
                      <a:blip r:embed="rId72"/>
                      <a:stretch>
                        <a:fillRect/>
                      </a:stretch>
                    </pic:blipFill>
                    <pic:spPr>
                      <a:xfrm>
                        <a:off x="0" y="0"/>
                        <a:ext cx="2753716" cy="3161306"/>
                      </a:xfrm>
                      <a:prstGeom prst="rect">
                        <a:avLst/>
                      </a:prstGeom>
                    </pic:spPr>
                  </pic:pic>
                </a:graphicData>
              </a:graphic>
            </wp:inline>
          </w:drawing>
        </w:r>
        <w:bookmarkStart w:id="4822" w:name="_Toc135582811"/>
        <w:bookmarkStart w:id="4823" w:name="_Toc135928395"/>
        <w:bookmarkStart w:id="4824" w:name="_Toc136012023"/>
        <w:bookmarkStart w:id="4825" w:name="_Toc136018853"/>
        <w:bookmarkStart w:id="4826" w:name="_Toc136019732"/>
        <w:bookmarkStart w:id="4827" w:name="_Toc136020150"/>
        <w:bookmarkStart w:id="4828" w:name="_Toc136879490"/>
        <w:bookmarkStart w:id="4829" w:name="_Toc136879596"/>
        <w:bookmarkStart w:id="4830" w:name="_Toc136879733"/>
        <w:bookmarkStart w:id="4831" w:name="_Toc136889446"/>
        <w:bookmarkEnd w:id="4822"/>
        <w:bookmarkEnd w:id="4823"/>
        <w:bookmarkEnd w:id="4824"/>
        <w:bookmarkEnd w:id="4825"/>
        <w:bookmarkEnd w:id="4826"/>
        <w:bookmarkEnd w:id="4827"/>
        <w:bookmarkEnd w:id="4828"/>
        <w:bookmarkEnd w:id="4829"/>
        <w:bookmarkEnd w:id="4830"/>
        <w:bookmarkEnd w:id="4831"/>
      </w:del>
    </w:p>
    <w:p w14:paraId="371C1297" w14:textId="7022926D" w:rsidR="00B06FE8" w:rsidDel="004253C8" w:rsidRDefault="00B06FE8" w:rsidP="004253C8">
      <w:pPr>
        <w:jc w:val="center"/>
        <w:rPr>
          <w:del w:id="4832" w:author="Microsoft Office User" w:date="2023-05-21T10:52:00Z"/>
          <w:i/>
          <w:iCs/>
        </w:rPr>
      </w:pPr>
      <w:del w:id="4833" w:author="Microsoft Office User" w:date="2023-05-21T10:52:00Z">
        <w:r w:rsidRPr="00CE5888" w:rsidDel="004253C8">
          <w:rPr>
            <w:i/>
            <w:iCs/>
          </w:rPr>
          <w:delText xml:space="preserve">Ilustración </w:delText>
        </w:r>
        <w:r w:rsidDel="004253C8">
          <w:rPr>
            <w:i/>
            <w:iCs/>
          </w:rPr>
          <w:delText>X: Directorio templates</w:delText>
        </w:r>
        <w:bookmarkStart w:id="4834" w:name="_Toc135582812"/>
        <w:bookmarkStart w:id="4835" w:name="_Toc135928396"/>
        <w:bookmarkStart w:id="4836" w:name="_Toc136012024"/>
        <w:bookmarkStart w:id="4837" w:name="_Toc136018854"/>
        <w:bookmarkStart w:id="4838" w:name="_Toc136019733"/>
        <w:bookmarkStart w:id="4839" w:name="_Toc136020151"/>
        <w:bookmarkStart w:id="4840" w:name="_Toc136879491"/>
        <w:bookmarkStart w:id="4841" w:name="_Toc136879597"/>
        <w:bookmarkStart w:id="4842" w:name="_Toc136879734"/>
        <w:bookmarkStart w:id="4843" w:name="_Toc136889447"/>
        <w:bookmarkEnd w:id="4834"/>
        <w:bookmarkEnd w:id="4835"/>
        <w:bookmarkEnd w:id="4836"/>
        <w:bookmarkEnd w:id="4837"/>
        <w:bookmarkEnd w:id="4838"/>
        <w:bookmarkEnd w:id="4839"/>
        <w:bookmarkEnd w:id="4840"/>
        <w:bookmarkEnd w:id="4841"/>
        <w:bookmarkEnd w:id="4842"/>
        <w:bookmarkEnd w:id="4843"/>
      </w:del>
    </w:p>
    <w:p w14:paraId="68DA8A5A" w14:textId="5CAB7B1A" w:rsidR="00B06FE8" w:rsidDel="00A67651" w:rsidRDefault="00B06FE8" w:rsidP="00B06FE8">
      <w:pPr>
        <w:jc w:val="left"/>
        <w:rPr>
          <w:del w:id="4844" w:author="Microsoft Office User" w:date="2023-05-06T18:50:00Z"/>
        </w:rPr>
      </w:pPr>
      <w:commentRangeStart w:id="4845"/>
      <w:del w:id="4846" w:author="Microsoft Office User" w:date="2023-05-06T18:50:00Z">
        <w:r w:rsidDel="00A67651">
          <w:delText>Las pla</w:delText>
        </w:r>
        <w:r w:rsidR="006C2E01" w:rsidDel="00A67651">
          <w:delText>n</w:delText>
        </w:r>
        <w:r w:rsidDel="00A67651">
          <w:delText xml:space="preserve">tillas css, </w:delText>
        </w:r>
        <w:r w:rsidR="006C2E01" w:rsidDel="00A67651">
          <w:delText xml:space="preserve">archivos </w:delText>
        </w:r>
        <w:r w:rsidDel="00A67651">
          <w:delText>json y las imagenes se encuentran en el directorio static:</w:delText>
        </w:r>
        <w:bookmarkStart w:id="4847" w:name="_Toc135582813"/>
        <w:bookmarkStart w:id="4848" w:name="_Toc135928397"/>
        <w:bookmarkStart w:id="4849" w:name="_Toc136012025"/>
        <w:bookmarkStart w:id="4850" w:name="_Toc136018855"/>
        <w:bookmarkStart w:id="4851" w:name="_Toc136019734"/>
        <w:bookmarkStart w:id="4852" w:name="_Toc136020152"/>
        <w:bookmarkStart w:id="4853" w:name="_Toc136879492"/>
        <w:bookmarkStart w:id="4854" w:name="_Toc136879598"/>
        <w:bookmarkStart w:id="4855" w:name="_Toc136879735"/>
        <w:bookmarkStart w:id="4856" w:name="_Toc136889448"/>
        <w:bookmarkEnd w:id="4847"/>
        <w:bookmarkEnd w:id="4848"/>
        <w:bookmarkEnd w:id="4849"/>
        <w:bookmarkEnd w:id="4850"/>
        <w:bookmarkEnd w:id="4851"/>
        <w:bookmarkEnd w:id="4852"/>
        <w:bookmarkEnd w:id="4853"/>
        <w:bookmarkEnd w:id="4854"/>
        <w:bookmarkEnd w:id="4855"/>
        <w:bookmarkEnd w:id="4856"/>
      </w:del>
    </w:p>
    <w:p w14:paraId="4296F867" w14:textId="0D65AED1" w:rsidR="00B06FE8" w:rsidDel="00A67651" w:rsidRDefault="00597DA4" w:rsidP="00B06FE8">
      <w:pPr>
        <w:jc w:val="center"/>
        <w:rPr>
          <w:del w:id="4857" w:author="Microsoft Office User" w:date="2023-05-06T18:50:00Z"/>
        </w:rPr>
      </w:pPr>
      <w:del w:id="4858" w:author="Microsoft Office User" w:date="2023-05-06T18:50:00Z">
        <w:r w:rsidRPr="00597DA4" w:rsidDel="00A67651">
          <w:rPr>
            <w:noProof/>
          </w:rPr>
          <w:drawing>
            <wp:inline distT="0" distB="0" distL="0" distR="0" wp14:anchorId="64963BA6" wp14:editId="2F71CC77">
              <wp:extent cx="3517900" cy="1765300"/>
              <wp:effectExtent l="0" t="0" r="0" b="0"/>
              <wp:docPr id="55" name="Imagen 5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Tabla&#10;&#10;Descripción generada automáticamente"/>
                      <pic:cNvPicPr/>
                    </pic:nvPicPr>
                    <pic:blipFill>
                      <a:blip r:embed="rId73"/>
                      <a:stretch>
                        <a:fillRect/>
                      </a:stretch>
                    </pic:blipFill>
                    <pic:spPr>
                      <a:xfrm>
                        <a:off x="0" y="0"/>
                        <a:ext cx="3517900" cy="1765300"/>
                      </a:xfrm>
                      <a:prstGeom prst="rect">
                        <a:avLst/>
                      </a:prstGeom>
                    </pic:spPr>
                  </pic:pic>
                </a:graphicData>
              </a:graphic>
            </wp:inline>
          </w:drawing>
        </w:r>
        <w:bookmarkStart w:id="4859" w:name="_Toc135582814"/>
        <w:bookmarkStart w:id="4860" w:name="_Toc135928398"/>
        <w:bookmarkStart w:id="4861" w:name="_Toc136012026"/>
        <w:bookmarkStart w:id="4862" w:name="_Toc136018856"/>
        <w:bookmarkStart w:id="4863" w:name="_Toc136019735"/>
        <w:bookmarkStart w:id="4864" w:name="_Toc136020153"/>
        <w:bookmarkStart w:id="4865" w:name="_Toc136879493"/>
        <w:bookmarkStart w:id="4866" w:name="_Toc136879599"/>
        <w:bookmarkStart w:id="4867" w:name="_Toc136879736"/>
        <w:bookmarkStart w:id="4868" w:name="_Toc136889449"/>
        <w:bookmarkEnd w:id="4859"/>
        <w:bookmarkEnd w:id="4860"/>
        <w:bookmarkEnd w:id="4861"/>
        <w:bookmarkEnd w:id="4862"/>
        <w:bookmarkEnd w:id="4863"/>
        <w:bookmarkEnd w:id="4864"/>
        <w:bookmarkEnd w:id="4865"/>
        <w:bookmarkEnd w:id="4866"/>
        <w:bookmarkEnd w:id="4867"/>
        <w:bookmarkEnd w:id="4868"/>
      </w:del>
    </w:p>
    <w:p w14:paraId="49316E31" w14:textId="78C0C94B" w:rsidR="00980513" w:rsidRPr="00904377" w:rsidDel="00A67651" w:rsidRDefault="00B06FE8" w:rsidP="00904377">
      <w:pPr>
        <w:jc w:val="center"/>
        <w:rPr>
          <w:del w:id="4869" w:author="Microsoft Office User" w:date="2023-05-06T18:50:00Z"/>
          <w:i/>
          <w:iCs/>
        </w:rPr>
      </w:pPr>
      <w:del w:id="4870" w:author="Microsoft Office User" w:date="2023-05-06T18:50:00Z">
        <w:r w:rsidRPr="00CE5888" w:rsidDel="00A67651">
          <w:rPr>
            <w:i/>
            <w:iCs/>
          </w:rPr>
          <w:delText xml:space="preserve">Ilustración </w:delText>
        </w:r>
        <w:r w:rsidDel="00A67651">
          <w:rPr>
            <w:i/>
            <w:iCs/>
          </w:rPr>
          <w:delText>X: Directorio static</w:delText>
        </w:r>
        <w:commentRangeEnd w:id="4845"/>
        <w:r w:rsidR="00941C1E" w:rsidDel="00A67651">
          <w:rPr>
            <w:rStyle w:val="Refdecomentario"/>
          </w:rPr>
          <w:commentReference w:id="4845"/>
        </w:r>
        <w:bookmarkStart w:id="4871" w:name="_Toc135582815"/>
        <w:bookmarkStart w:id="4872" w:name="_Toc135928399"/>
        <w:bookmarkStart w:id="4873" w:name="_Toc136012027"/>
        <w:bookmarkStart w:id="4874" w:name="_Toc136018857"/>
        <w:bookmarkStart w:id="4875" w:name="_Toc136019736"/>
        <w:bookmarkStart w:id="4876" w:name="_Toc136020154"/>
        <w:bookmarkStart w:id="4877" w:name="_Toc136879494"/>
        <w:bookmarkStart w:id="4878" w:name="_Toc136879600"/>
        <w:bookmarkStart w:id="4879" w:name="_Toc136879737"/>
        <w:bookmarkStart w:id="4880" w:name="_Toc136889450"/>
        <w:bookmarkEnd w:id="4871"/>
        <w:bookmarkEnd w:id="4872"/>
        <w:bookmarkEnd w:id="4873"/>
        <w:bookmarkEnd w:id="4874"/>
        <w:bookmarkEnd w:id="4875"/>
        <w:bookmarkEnd w:id="4876"/>
        <w:bookmarkEnd w:id="4877"/>
        <w:bookmarkEnd w:id="4878"/>
        <w:bookmarkEnd w:id="4879"/>
        <w:bookmarkEnd w:id="4880"/>
      </w:del>
    </w:p>
    <w:p w14:paraId="085A06CF" w14:textId="0E750EBB" w:rsidR="00A576EE" w:rsidRDefault="00980513" w:rsidP="00F07C90">
      <w:pPr>
        <w:pStyle w:val="Ttulo1"/>
        <w:framePr w:wrap="notBeside"/>
      </w:pPr>
      <w:r>
        <w:br/>
      </w:r>
      <w:bookmarkStart w:id="4881" w:name="_Toc136889451"/>
      <w:r w:rsidR="004023AA">
        <w:t>Despliegue</w:t>
      </w:r>
      <w:r w:rsidR="00E663C9">
        <w:t xml:space="preserve"> y pruebas</w:t>
      </w:r>
      <w:bookmarkEnd w:id="4881"/>
    </w:p>
    <w:p w14:paraId="75E20F93" w14:textId="506D3368" w:rsidR="00F07C90" w:rsidRPr="00F07C90" w:rsidRDefault="00F07C90" w:rsidP="00F07C90">
      <w:r w:rsidRPr="00F07C90">
        <w:t xml:space="preserve">En este capítulo, se presenta una descripción detallada del despliegue de la aplicación en la plataforma de servicios </w:t>
      </w:r>
      <w:r w:rsidR="00EE7D6E">
        <w:t>de</w:t>
      </w:r>
      <w:r w:rsidRPr="00F07C90">
        <w:t xml:space="preserve"> la nube de </w:t>
      </w:r>
      <w:r w:rsidRPr="006620BC">
        <w:rPr>
          <w:i/>
          <w:iCs/>
        </w:rPr>
        <w:t>Amazon Web Services</w:t>
      </w:r>
      <w:r w:rsidRPr="00F07C90">
        <w:t xml:space="preserve"> (AWS), así como las pruebas realizadas para su implementación y mantenimiento. Se abordarán los pasos y configuraciones necesarios para llevar a cabo el despliegue exitoso de la aplicación en un entorno de AWS, garantizando su escalabilidad, seguridad y rendimiento óptimo. Además, se explicarán las pruebas y validaciones llevadas a cabo durante el proceso de implementación para asegurar el correcto funcionamiento de la aplicación en el entorno de producción.</w:t>
      </w:r>
    </w:p>
    <w:p w14:paraId="78F8747E" w14:textId="38F034F1" w:rsidR="00166464" w:rsidRDefault="00E663C9" w:rsidP="39E28D74">
      <w:pPr>
        <w:pStyle w:val="Ttulo2"/>
      </w:pPr>
      <w:bookmarkStart w:id="4882" w:name="_Toc136889452"/>
      <w:r>
        <w:t>Despliegue</w:t>
      </w:r>
      <w:bookmarkEnd w:id="4882"/>
    </w:p>
    <w:p w14:paraId="6CDCD273" w14:textId="77777777" w:rsidR="000925CC" w:rsidDel="00941C1E" w:rsidRDefault="000925CC" w:rsidP="000925CC">
      <w:pPr>
        <w:rPr>
          <w:del w:id="4883" w:author="Sergio Saugar García" w:date="2023-04-20T19:54:00Z"/>
        </w:rPr>
      </w:pPr>
      <w:r>
        <w:t xml:space="preserve">Para que la aplicación sea accesible desde cualquier dispositivo y desde cualquier lugar, se ha desplegado en la plataforma AWS </w:t>
      </w:r>
      <w:ins w:id="4884" w:author="Microsoft Office User" w:date="2023-04-22T12:45:00Z">
        <w:r>
          <w:t>C</w:t>
        </w:r>
      </w:ins>
      <w:commentRangeStart w:id="4885"/>
      <w:del w:id="4886" w:author="Microsoft Office User" w:date="2023-04-22T12:45:00Z">
        <w:r w:rsidDel="00927C23">
          <w:delText>c</w:delText>
        </w:r>
      </w:del>
      <w:r>
        <w:t>loud</w:t>
      </w:r>
      <w:commentRangeEnd w:id="4885"/>
      <w:r>
        <w:rPr>
          <w:rStyle w:val="Refdecomentario"/>
        </w:rPr>
        <w:commentReference w:id="4885"/>
      </w:r>
      <w:del w:id="4887" w:author="Sergio Saugar García" w:date="2023-04-20T19:54:00Z">
        <w:r w:rsidDel="00941C1E">
          <w:delText>.</w:delText>
        </w:r>
      </w:del>
      <w:ins w:id="4888" w:author="Sergio Saugar García" w:date="2023-04-20T19:55:00Z">
        <w:r>
          <w:t xml:space="preserve"> Para ello,</w:t>
        </w:r>
      </w:ins>
    </w:p>
    <w:p w14:paraId="6E8276FE" w14:textId="77777777" w:rsidR="000925CC" w:rsidRDefault="000925CC" w:rsidP="000925CC">
      <w:del w:id="4889" w:author="Sergio Saugar García" w:date="2023-04-20T19:54:00Z">
        <w:r w:rsidDel="00941C1E">
          <w:delText>Se</w:delText>
        </w:r>
      </w:del>
      <w:r>
        <w:t xml:space="preserve"> </w:t>
      </w:r>
      <w:ins w:id="4890" w:author="Microsoft Office User" w:date="2023-05-06T18:52:00Z">
        <w:r>
          <w:t xml:space="preserve">se </w:t>
        </w:r>
      </w:ins>
      <w:r>
        <w:t xml:space="preserve">ha </w:t>
      </w:r>
      <w:commentRangeStart w:id="4891"/>
      <w:ins w:id="4892" w:author="Sergio Saugar García" w:date="2023-04-20T19:55:00Z">
        <w:r>
          <w:t>elegido</w:t>
        </w:r>
      </w:ins>
      <w:del w:id="4893" w:author="Sergio Saugar García" w:date="2023-04-20T19:55:00Z">
        <w:r w:rsidDel="00941C1E">
          <w:delText>creado</w:delText>
        </w:r>
      </w:del>
      <w:r>
        <w:t xml:space="preserve"> una instancia EC2 de la capa gratuita</w:t>
      </w:r>
      <w:commentRangeEnd w:id="4891"/>
      <w:r>
        <w:rPr>
          <w:rStyle w:val="Refdecomentario"/>
        </w:rPr>
        <w:commentReference w:id="4891"/>
      </w:r>
      <w:ins w:id="4894" w:author="Microsoft Office User" w:date="2023-05-06T18:58:00Z">
        <w:r>
          <w:t xml:space="preserve"> </w:t>
        </w:r>
      </w:ins>
      <w:ins w:id="4895" w:author="Microsoft Office User" w:date="2023-05-06T18:59:00Z">
        <w:r>
          <w:t xml:space="preserve">con </w:t>
        </w:r>
      </w:ins>
      <w:ins w:id="4896" w:author="Microsoft Office User" w:date="2023-05-06T19:00:00Z">
        <w:r>
          <w:t xml:space="preserve">la distribución de Linux, Ubuntu. Dicha </w:t>
        </w:r>
      </w:ins>
      <w:ins w:id="4897" w:author="Microsoft Office User" w:date="2023-05-06T19:04:00Z">
        <w:r>
          <w:t>instancia</w:t>
        </w:r>
      </w:ins>
      <w:ins w:id="4898" w:author="Microsoft Office User" w:date="2023-05-06T19:00:00Z">
        <w:r>
          <w:t xml:space="preserve"> ofrece</w:t>
        </w:r>
      </w:ins>
      <w:ins w:id="4899" w:author="Microsoft Office User" w:date="2023-05-06T19:01:00Z">
        <w:r>
          <w:t xml:space="preserve"> un almacenamiento óptimo para </w:t>
        </w:r>
      </w:ins>
      <w:ins w:id="4900" w:author="Microsoft Office User" w:date="2023-05-06T19:05:00Z">
        <w:r>
          <w:t xml:space="preserve">la </w:t>
        </w:r>
      </w:ins>
      <w:ins w:id="4901" w:author="Microsoft Office User" w:date="2023-05-06T19:01:00Z">
        <w:r>
          <w:t>carga de trabajo</w:t>
        </w:r>
      </w:ins>
      <w:ins w:id="4902" w:author="Microsoft Office User" w:date="2023-05-06T19:02:00Z">
        <w:r>
          <w:t>, configuraciones de CPU optimizadas</w:t>
        </w:r>
      </w:ins>
      <w:ins w:id="4903" w:author="Microsoft Office User" w:date="2023-05-06T19:05:00Z">
        <w:r>
          <w:t xml:space="preserve"> y alto rendimiento de las redes</w:t>
        </w:r>
      </w:ins>
      <w:del w:id="4904" w:author="Microsoft Office User" w:date="2023-05-06T19:00:00Z">
        <w:r w:rsidDel="00A67651">
          <w:delText>,</w:delText>
        </w:r>
      </w:del>
      <w:del w:id="4905" w:author="Microsoft Office User" w:date="2023-05-06T19:05:00Z">
        <w:r w:rsidDel="00A67651">
          <w:delText xml:space="preserve"> </w:delText>
        </w:r>
      </w:del>
      <w:ins w:id="4906" w:author="Sergio Saugar García" w:date="2023-04-20T19:55:00Z">
        <w:r>
          <w:t xml:space="preserve">. Para el despliegue de la aplicación, en esta instancia </w:t>
        </w:r>
      </w:ins>
      <w:del w:id="4907" w:author="Sergio Saugar García" w:date="2023-04-20T19:55:00Z">
        <w:r w:rsidDel="00941C1E">
          <w:delText xml:space="preserve">en la que </w:delText>
        </w:r>
      </w:del>
      <w:r>
        <w:t xml:space="preserve">se ha clonado el repositorio del proyecto. Dentro de la aplicación, </w:t>
      </w:r>
      <w:commentRangeStart w:id="4908"/>
      <w:del w:id="4909" w:author="Microsoft Office User" w:date="2023-05-06T19:06:00Z">
        <w:r w:rsidDel="00A67651">
          <w:delText xml:space="preserve">como se comenta en el apartado 6.1.1 </w:delText>
        </w:r>
        <w:commentRangeEnd w:id="4908"/>
        <w:r w:rsidDel="00A67651">
          <w:rPr>
            <w:rStyle w:val="Refdecomentario"/>
          </w:rPr>
          <w:commentReference w:id="4908"/>
        </w:r>
      </w:del>
      <w:r>
        <w:t>se han creado dos scripts para facilitar el despliegue:</w:t>
      </w:r>
    </w:p>
    <w:p w14:paraId="1E1BD9CC" w14:textId="440A830C" w:rsidR="000925CC" w:rsidDel="00F72511" w:rsidRDefault="000925CC" w:rsidP="000925CC">
      <w:pPr>
        <w:pStyle w:val="Prrafodelista"/>
        <w:numPr>
          <w:ilvl w:val="0"/>
          <w:numId w:val="22"/>
        </w:numPr>
        <w:rPr>
          <w:del w:id="4910" w:author="Microsoft Office User" w:date="2023-05-25T13:25:00Z"/>
        </w:rPr>
      </w:pPr>
      <w:r>
        <w:t>R.py: encargado de ejecutar el archivo “</w:t>
      </w:r>
      <w:r w:rsidRPr="00AA66E7">
        <w:rPr>
          <w:i/>
          <w:iCs/>
        </w:rPr>
        <w:t>apis.R</w:t>
      </w:r>
      <w:r>
        <w:rPr>
          <w:i/>
          <w:iCs/>
        </w:rPr>
        <w:t>”</w:t>
      </w:r>
      <w:r w:rsidRPr="00AA66E7">
        <w:rPr>
          <w:i/>
          <w:iCs/>
        </w:rPr>
        <w:t xml:space="preserve"> </w:t>
      </w:r>
      <w:r>
        <w:t xml:space="preserve">(ver el epígrafe 6.1.2.1) a través de Python con la librería rpy2. </w:t>
      </w:r>
      <w:r w:rsidR="005701BA">
        <w:t>Como se observa en la Ilustración 14, e</w:t>
      </w:r>
      <w:r>
        <w:t xml:space="preserve">ste fichero se ha creado para poder ejecutar </w:t>
      </w:r>
      <w:r w:rsidR="005701BA">
        <w:t xml:space="preserve">el </w:t>
      </w:r>
      <w:r>
        <w:t>código que escrito en R en Python.</w:t>
      </w:r>
    </w:p>
    <w:p w14:paraId="2D7F33C3" w14:textId="77777777" w:rsidR="000925CC" w:rsidRDefault="000925CC">
      <w:pPr>
        <w:pStyle w:val="Prrafodelista"/>
        <w:numPr>
          <w:ilvl w:val="0"/>
          <w:numId w:val="22"/>
        </w:numPr>
        <w:pPrChange w:id="4911" w:author="Microsoft Office User" w:date="2023-05-25T13:25:00Z">
          <w:pPr>
            <w:pStyle w:val="Prrafodelista"/>
          </w:pPr>
        </w:pPrChange>
      </w:pPr>
    </w:p>
    <w:p w14:paraId="5B43C5F4" w14:textId="4B1E2A05" w:rsidR="000925CC" w:rsidRDefault="000925CC" w:rsidP="000925CC">
      <w:pPr>
        <w:pStyle w:val="Descripcin"/>
        <w:keepNext/>
        <w:ind w:left="709"/>
        <w:jc w:val="center"/>
      </w:pPr>
      <w:bookmarkStart w:id="4912" w:name="_Toc136885554"/>
      <w:r>
        <w:lastRenderedPageBreak/>
        <w:t xml:space="preserve">Ilustración </w:t>
      </w:r>
      <w:fldSimple w:instr=" SEQ Ilustración \* ARABIC ">
        <w:r w:rsidR="00DB606A">
          <w:rPr>
            <w:noProof/>
          </w:rPr>
          <w:t>14</w:t>
        </w:r>
      </w:fldSimple>
      <w:r>
        <w:t xml:space="preserve">: </w:t>
      </w:r>
      <w:r w:rsidRPr="00F5421D">
        <w:t>Código del archivo R.py</w:t>
      </w:r>
      <w:bookmarkEnd w:id="4912"/>
    </w:p>
    <w:p w14:paraId="659625E8" w14:textId="77777777" w:rsidR="000925CC" w:rsidRDefault="000925CC" w:rsidP="000925CC">
      <w:pPr>
        <w:pStyle w:val="Prrafodelista"/>
        <w:keepNext/>
        <w:ind w:left="1276"/>
      </w:pPr>
      <w:r w:rsidRPr="005B1F24">
        <w:rPr>
          <w:noProof/>
        </w:rPr>
        <w:drawing>
          <wp:inline distT="0" distB="0" distL="0" distR="0" wp14:anchorId="4B938F46" wp14:editId="76EC57E7">
            <wp:extent cx="4204912" cy="880110"/>
            <wp:effectExtent l="0" t="0" r="0" b="0"/>
            <wp:docPr id="44" name="Imagen 4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con confianza media"/>
                    <pic:cNvPicPr/>
                  </pic:nvPicPr>
                  <pic:blipFill>
                    <a:blip r:embed="rId74"/>
                    <a:stretch>
                      <a:fillRect/>
                    </a:stretch>
                  </pic:blipFill>
                  <pic:spPr>
                    <a:xfrm>
                      <a:off x="0" y="0"/>
                      <a:ext cx="4230099" cy="885382"/>
                    </a:xfrm>
                    <a:prstGeom prst="rect">
                      <a:avLst/>
                    </a:prstGeom>
                  </pic:spPr>
                </pic:pic>
              </a:graphicData>
            </a:graphic>
          </wp:inline>
        </w:drawing>
      </w:r>
    </w:p>
    <w:p w14:paraId="4C3934A9" w14:textId="77777777" w:rsidR="000925CC" w:rsidRPr="009C1CE4" w:rsidRDefault="000925CC" w:rsidP="000925CC">
      <w:pPr>
        <w:pStyle w:val="Prrafodelista"/>
        <w:keepNext/>
        <w:ind w:left="0"/>
        <w:jc w:val="center"/>
        <w:rPr>
          <w:ins w:id="4913" w:author="Microsoft Office User" w:date="2023-05-21T11:08: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49A60924" w14:textId="77777777" w:rsidR="000925CC" w:rsidDel="00942F7E" w:rsidRDefault="000925CC">
      <w:pPr>
        <w:pStyle w:val="Descripcin"/>
        <w:jc w:val="center"/>
        <w:rPr>
          <w:del w:id="4914" w:author="Microsoft Office User" w:date="2023-05-21T11:08:00Z"/>
        </w:rPr>
        <w:pPrChange w:id="4915" w:author="Microsoft Office User" w:date="2023-05-21T10:55:00Z">
          <w:pPr>
            <w:pStyle w:val="Prrafodelista"/>
            <w:ind w:left="1276"/>
          </w:pPr>
        </w:pPrChange>
      </w:pPr>
    </w:p>
    <w:p w14:paraId="01B98A71" w14:textId="77777777" w:rsidR="000925CC" w:rsidRDefault="000925CC" w:rsidP="000925CC">
      <w:pPr>
        <w:pStyle w:val="Prrafodelista"/>
        <w:ind w:left="1276"/>
      </w:pPr>
    </w:p>
    <w:p w14:paraId="4600B4CB" w14:textId="514DDD84" w:rsidR="000925CC" w:rsidRDefault="000925CC" w:rsidP="000925CC">
      <w:pPr>
        <w:pStyle w:val="Prrafodelista"/>
        <w:numPr>
          <w:ilvl w:val="0"/>
          <w:numId w:val="22"/>
        </w:numPr>
      </w:pPr>
      <w:r>
        <w:t xml:space="preserve">ExecuteTFG.sh: </w:t>
      </w:r>
      <w:r w:rsidR="00703A34">
        <w:t xml:space="preserve">como se observa en la Ilustración 15 </w:t>
      </w:r>
      <w:r>
        <w:t>es un fichero ejecutable que se encarga de ejecutar el archivo “</w:t>
      </w:r>
      <w:r w:rsidRPr="006A5FB2">
        <w:rPr>
          <w:i/>
          <w:iCs/>
        </w:rPr>
        <w:t>R.py</w:t>
      </w:r>
      <w:r>
        <w:rPr>
          <w:i/>
          <w:iCs/>
        </w:rPr>
        <w:t>”</w:t>
      </w:r>
      <w:r>
        <w:t xml:space="preserve"> y “</w:t>
      </w:r>
      <w:r w:rsidRPr="006A5FB2">
        <w:rPr>
          <w:i/>
          <w:iCs/>
        </w:rPr>
        <w:t>app.py</w:t>
      </w:r>
      <w:r>
        <w:t>” (ver epígrafe 6.1.1.) en paralelo.</w:t>
      </w:r>
    </w:p>
    <w:p w14:paraId="24249BE1" w14:textId="0C8ED2DD" w:rsidR="000925CC" w:rsidRDefault="000925CC" w:rsidP="008D4BB3">
      <w:pPr>
        <w:pStyle w:val="Descripcin"/>
        <w:keepNext/>
        <w:jc w:val="center"/>
        <w:rPr>
          <w:ins w:id="4916" w:author="Microsoft Office User" w:date="2023-05-25T13:25:00Z"/>
        </w:rPr>
      </w:pPr>
      <w:bookmarkStart w:id="4917" w:name="_Toc136885555"/>
      <w:ins w:id="4918" w:author="Microsoft Office User" w:date="2023-05-25T13:25:00Z">
        <w:r>
          <w:t xml:space="preserve">Ilustración </w:t>
        </w:r>
        <w:r>
          <w:fldChar w:fldCharType="begin"/>
        </w:r>
        <w:r>
          <w:instrText xml:space="preserve"> SEQ Ilustración \* ARABIC </w:instrText>
        </w:r>
      </w:ins>
      <w:r>
        <w:fldChar w:fldCharType="separate"/>
      </w:r>
      <w:r w:rsidR="00DB606A">
        <w:rPr>
          <w:noProof/>
        </w:rPr>
        <w:t>15</w:t>
      </w:r>
      <w:ins w:id="4919" w:author="Microsoft Office User" w:date="2023-05-25T13:25:00Z">
        <w:r>
          <w:fldChar w:fldCharType="end"/>
        </w:r>
        <w:r>
          <w:t xml:space="preserve">: </w:t>
        </w:r>
        <w:r w:rsidRPr="00EC41D1">
          <w:t>Código del archivo ExecuteTFG.sh</w:t>
        </w:r>
        <w:bookmarkEnd w:id="4917"/>
      </w:ins>
    </w:p>
    <w:p w14:paraId="2B7CBFD6" w14:textId="77777777" w:rsidR="000925CC" w:rsidRDefault="000925CC" w:rsidP="000925CC">
      <w:pPr>
        <w:pStyle w:val="Prrafodelista"/>
        <w:keepNext/>
        <w:ind w:left="0"/>
        <w:jc w:val="center"/>
      </w:pPr>
      <w:r w:rsidRPr="005B1F24">
        <w:rPr>
          <w:noProof/>
        </w:rPr>
        <w:drawing>
          <wp:inline distT="0" distB="0" distL="0" distR="0" wp14:anchorId="63F53333" wp14:editId="50BA1626">
            <wp:extent cx="4121785" cy="1182850"/>
            <wp:effectExtent l="0" t="0" r="0" b="0"/>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a:blip r:embed="rId75"/>
                    <a:stretch>
                      <a:fillRect/>
                    </a:stretch>
                  </pic:blipFill>
                  <pic:spPr>
                    <a:xfrm>
                      <a:off x="0" y="0"/>
                      <a:ext cx="4130918" cy="1185471"/>
                    </a:xfrm>
                    <a:prstGeom prst="rect">
                      <a:avLst/>
                    </a:prstGeom>
                  </pic:spPr>
                </pic:pic>
              </a:graphicData>
            </a:graphic>
          </wp:inline>
        </w:drawing>
      </w:r>
    </w:p>
    <w:p w14:paraId="6BD837F3" w14:textId="77777777" w:rsidR="000925CC" w:rsidRPr="009C1CE4" w:rsidRDefault="000925CC" w:rsidP="000925CC">
      <w:pPr>
        <w:pStyle w:val="Prrafodelista"/>
        <w:keepNext/>
        <w:ind w:left="0"/>
        <w:jc w:val="center"/>
        <w:rPr>
          <w:ins w:id="4920" w:author="Microsoft Office User" w:date="2023-05-21T10:56: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60E762DB" w14:textId="77777777" w:rsidR="000925CC" w:rsidRPr="00B93FFD" w:rsidDel="00942F7E" w:rsidRDefault="000925CC">
      <w:pPr>
        <w:pStyle w:val="Descripcin"/>
        <w:jc w:val="center"/>
        <w:rPr>
          <w:del w:id="4921" w:author="Microsoft Office User" w:date="2023-05-21T11:08:00Z"/>
          <w:szCs w:val="24"/>
        </w:rPr>
        <w:pPrChange w:id="4922" w:author="Microsoft Office User" w:date="2023-05-21T10:56:00Z">
          <w:pPr>
            <w:pStyle w:val="Prrafodelista"/>
            <w:ind w:left="1418"/>
          </w:pPr>
        </w:pPrChange>
      </w:pPr>
    </w:p>
    <w:p w14:paraId="020DB2F8" w14:textId="24FFEC36" w:rsidR="000925CC" w:rsidRPr="00B93FFD" w:rsidRDefault="000925CC" w:rsidP="000925CC">
      <w:pPr>
        <w:rPr>
          <w:szCs w:val="24"/>
        </w:rPr>
      </w:pPr>
      <w:r w:rsidRPr="00B93FFD">
        <w:rPr>
          <w:szCs w:val="24"/>
        </w:rPr>
        <w:t xml:space="preserve">Por último, se ha implementado un Daemon (proceso demonio) que ejecuta de forma continua el archivo executeTFG.sh. Esto asegura que la aplicación y el algoritmo de recomendación estén siempre en funcionamiento mientras la máquina EC2 esté encendida. Además, cuenta con la siguiente </w:t>
      </w:r>
      <w:commentRangeStart w:id="4923"/>
      <w:del w:id="4924" w:author="Microsoft Office User" w:date="2023-04-22T12:44:00Z">
        <w:r w:rsidRPr="00B93FFD" w:rsidDel="00927C23">
          <w:rPr>
            <w:szCs w:val="24"/>
          </w:rPr>
          <w:delText>ip</w:delText>
        </w:r>
      </w:del>
      <w:ins w:id="4925" w:author="Microsoft Office User" w:date="2023-04-22T12:44:00Z">
        <w:r w:rsidRPr="00B93FFD">
          <w:rPr>
            <w:szCs w:val="24"/>
          </w:rPr>
          <w:t xml:space="preserve">IP </w:t>
        </w:r>
      </w:ins>
      <w:del w:id="4926" w:author="Microsoft Office User" w:date="2023-04-22T12:44:00Z">
        <w:r w:rsidRPr="00B93FFD" w:rsidDel="00927C23">
          <w:rPr>
            <w:szCs w:val="24"/>
          </w:rPr>
          <w:delText xml:space="preserve"> </w:delText>
        </w:r>
      </w:del>
      <w:commentRangeEnd w:id="4923"/>
      <w:r w:rsidRPr="00B93FFD">
        <w:rPr>
          <w:rStyle w:val="Refdecomentario"/>
          <w:sz w:val="24"/>
          <w:szCs w:val="24"/>
        </w:rPr>
        <w:commentReference w:id="4923"/>
      </w:r>
      <w:r w:rsidRPr="00B93FFD">
        <w:rPr>
          <w:szCs w:val="24"/>
        </w:rPr>
        <w:t xml:space="preserve">elástica: </w:t>
      </w:r>
      <w:hyperlink r:id="rId76" w:history="1">
        <w:r w:rsidRPr="00B93FFD">
          <w:rPr>
            <w:rStyle w:val="Hipervnculo"/>
            <w:szCs w:val="24"/>
          </w:rPr>
          <w:t>http://13.37.90.252:5000</w:t>
        </w:r>
      </w:hyperlink>
      <w:r w:rsidRPr="00B93FFD">
        <w:rPr>
          <w:szCs w:val="24"/>
        </w:rPr>
        <w:t xml:space="preserve">, para poder acceder a la aplicación desde una dirección fija. </w:t>
      </w:r>
      <w:ins w:id="4927" w:author="Microsoft Office User" w:date="2023-06-06T10:01:00Z">
        <w:r w:rsidR="00436E59" w:rsidRPr="00436E59">
          <w:rPr>
            <w:szCs w:val="24"/>
          </w:rPr>
          <w:t>Para obtener información adicional sobre el uso de la aplicación consultar el Anexo C</w:t>
        </w:r>
        <w:r w:rsidR="00436E59">
          <w:rPr>
            <w:szCs w:val="24"/>
          </w:rPr>
          <w:t>.</w:t>
        </w:r>
      </w:ins>
    </w:p>
    <w:p w14:paraId="41413AAC" w14:textId="122550AA" w:rsidR="00E663C9" w:rsidRPr="00E663C9" w:rsidRDefault="00E663C9" w:rsidP="00E663C9">
      <w:pPr>
        <w:pStyle w:val="Ttulo2"/>
      </w:pPr>
      <w:bookmarkStart w:id="4928" w:name="_Toc136889453"/>
      <w:r>
        <w:t>Pruebas</w:t>
      </w:r>
      <w:bookmarkEnd w:id="4928"/>
    </w:p>
    <w:p w14:paraId="0192283F" w14:textId="53B988D1" w:rsidR="003B10F3" w:rsidRDefault="003B10F3" w:rsidP="003B10F3">
      <w:r w:rsidRPr="00C473B2">
        <w:t xml:space="preserve">Para </w:t>
      </w:r>
      <w:r>
        <w:t xml:space="preserve">probar el funcionamiento del servicio REST se ha utilizado la herramienta </w:t>
      </w:r>
      <w:r w:rsidRPr="008E189C">
        <w:rPr>
          <w:i/>
          <w:iCs/>
        </w:rPr>
        <w:t>Postman</w:t>
      </w:r>
      <w:r>
        <w:t xml:space="preserve">. Es una plataforma que actúa como un cliente HTTP y </w:t>
      </w:r>
      <w:commentRangeStart w:id="4929"/>
      <w:r>
        <w:t xml:space="preserve">te permite </w:t>
      </w:r>
      <w:commentRangeEnd w:id="4929"/>
      <w:r w:rsidR="00941C1E">
        <w:rPr>
          <w:rStyle w:val="Refdecomentario"/>
        </w:rPr>
        <w:commentReference w:id="4929"/>
      </w:r>
      <w:r>
        <w:t xml:space="preserve">realizar peticiones HTTP para poder analizar los resultados obtenidos de cada una de las </w:t>
      </w:r>
      <w:r>
        <w:lastRenderedPageBreak/>
        <w:t xml:space="preserve">peticiones. </w:t>
      </w:r>
      <w:r w:rsidR="00497AED">
        <w:t>En la Ilustración 1</w:t>
      </w:r>
      <w:r w:rsidR="00214A45">
        <w:t>6</w:t>
      </w:r>
      <w:r>
        <w:t xml:space="preserve"> </w:t>
      </w:r>
      <w:commentRangeStart w:id="4930"/>
      <w:r>
        <w:t>se muestra un ejemplo en el que se crea al alumno Pablo Sotelo a través de una petición POST:</w:t>
      </w:r>
      <w:commentRangeEnd w:id="4930"/>
      <w:r w:rsidR="00941C1E">
        <w:rPr>
          <w:rStyle w:val="Refdecomentario"/>
        </w:rPr>
        <w:commentReference w:id="4930"/>
      </w:r>
    </w:p>
    <w:p w14:paraId="5450629B" w14:textId="0FCC4545" w:rsidR="004118E5" w:rsidRDefault="004118E5" w:rsidP="008D4BB3">
      <w:pPr>
        <w:pStyle w:val="Descripcin"/>
        <w:keepNext/>
        <w:jc w:val="center"/>
        <w:rPr>
          <w:ins w:id="4931" w:author="Microsoft Office User" w:date="2023-05-25T13:24:00Z"/>
        </w:rPr>
      </w:pPr>
      <w:bookmarkStart w:id="4932" w:name="_Toc136885556"/>
      <w:ins w:id="4933" w:author="Microsoft Office User" w:date="2023-05-25T13:24:00Z">
        <w:r>
          <w:t xml:space="preserve">Ilustración </w:t>
        </w:r>
        <w:r>
          <w:fldChar w:fldCharType="begin"/>
        </w:r>
        <w:r>
          <w:instrText xml:space="preserve"> SEQ Ilustración \* ARABIC </w:instrText>
        </w:r>
      </w:ins>
      <w:r>
        <w:fldChar w:fldCharType="separate"/>
      </w:r>
      <w:r w:rsidR="00DB606A">
        <w:rPr>
          <w:noProof/>
        </w:rPr>
        <w:t>16</w:t>
      </w:r>
      <w:ins w:id="4934" w:author="Microsoft Office User" w:date="2023-05-25T13:24:00Z">
        <w:r>
          <w:fldChar w:fldCharType="end"/>
        </w:r>
        <w:r>
          <w:t xml:space="preserve">: </w:t>
        </w:r>
        <w:r w:rsidRPr="00F24CE5">
          <w:t>Petición POST en Postman</w:t>
        </w:r>
        <w:bookmarkEnd w:id="4932"/>
      </w:ins>
    </w:p>
    <w:p w14:paraId="39799F6D" w14:textId="77777777" w:rsidR="00B16EAB" w:rsidRDefault="003B10F3" w:rsidP="00B16EAB">
      <w:pPr>
        <w:keepNext/>
        <w:jc w:val="center"/>
      </w:pPr>
      <w:r w:rsidRPr="00E04E49">
        <w:rPr>
          <w:noProof/>
        </w:rPr>
        <w:drawing>
          <wp:inline distT="0" distB="0" distL="0" distR="0" wp14:anchorId="00068EC1" wp14:editId="169F3332">
            <wp:extent cx="5598161" cy="2404153"/>
            <wp:effectExtent l="0" t="0" r="254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77"/>
                    <a:stretch>
                      <a:fillRect/>
                    </a:stretch>
                  </pic:blipFill>
                  <pic:spPr>
                    <a:xfrm>
                      <a:off x="0" y="0"/>
                      <a:ext cx="5612868" cy="2410469"/>
                    </a:xfrm>
                    <a:prstGeom prst="rect">
                      <a:avLst/>
                    </a:prstGeom>
                  </pic:spPr>
                </pic:pic>
              </a:graphicData>
            </a:graphic>
          </wp:inline>
        </w:drawing>
      </w:r>
    </w:p>
    <w:p w14:paraId="2BC18B55" w14:textId="0DE32FD8" w:rsidR="00AD03AF" w:rsidRPr="00AD03AF" w:rsidRDefault="00AD03AF" w:rsidP="00AD03AF">
      <w:pPr>
        <w:pStyle w:val="Prrafodelista"/>
        <w:keepNext/>
        <w:ind w:left="0"/>
        <w:jc w:val="center"/>
        <w:rPr>
          <w:ins w:id="4935" w:author="Microsoft Office User" w:date="2023-05-21T11:07: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5F1EA325" w14:textId="2D85F339" w:rsidR="003B10F3" w:rsidDel="00B16EAB" w:rsidRDefault="003B10F3">
      <w:pPr>
        <w:pStyle w:val="Descripcin"/>
        <w:jc w:val="center"/>
        <w:rPr>
          <w:del w:id="4936" w:author="Microsoft Office User" w:date="2023-05-21T11:07:00Z"/>
        </w:rPr>
        <w:pPrChange w:id="4937" w:author="Microsoft Office User" w:date="2023-05-21T10:53:00Z">
          <w:pPr>
            <w:keepNext/>
          </w:pPr>
        </w:pPrChange>
      </w:pPr>
    </w:p>
    <w:p w14:paraId="3565AD5E" w14:textId="0576CED0" w:rsidR="003B10F3" w:rsidRPr="00E04E49" w:rsidDel="001D242A" w:rsidRDefault="003B10F3" w:rsidP="003B10F3">
      <w:pPr>
        <w:pStyle w:val="Descripcin"/>
        <w:ind w:left="2552"/>
        <w:rPr>
          <w:del w:id="4938" w:author="Microsoft Office User" w:date="2023-05-21T10:53:00Z"/>
        </w:rPr>
      </w:pPr>
      <w:del w:id="4939" w:author="Microsoft Office User" w:date="2023-05-21T10:53:00Z">
        <w:r w:rsidDel="001D242A">
          <w:delText>Ilustración X: Petición POST en Postman</w:delText>
        </w:r>
      </w:del>
    </w:p>
    <w:p w14:paraId="18B8B5CF" w14:textId="2693C18E" w:rsidR="003B10F3" w:rsidRDefault="003B10F3" w:rsidP="003B10F3">
      <w:r>
        <w:t xml:space="preserve">Como se puede observar en la </w:t>
      </w:r>
      <w:del w:id="4940" w:author="Microsoft Office User" w:date="2023-05-21T10:53:00Z">
        <w:r w:rsidDel="001D242A">
          <w:delText xml:space="preserve">ilustración </w:delText>
        </w:r>
      </w:del>
      <w:ins w:id="4941" w:author="Microsoft Office User" w:date="2023-05-21T11:07:00Z">
        <w:r w:rsidR="00B35C3F">
          <w:t>Ilustración</w:t>
        </w:r>
      </w:ins>
      <w:ins w:id="4942" w:author="Microsoft Office User" w:date="2023-05-21T10:53:00Z">
        <w:r w:rsidR="001D242A">
          <w:t xml:space="preserve"> 1</w:t>
        </w:r>
      </w:ins>
      <w:r w:rsidR="00214A45">
        <w:t>6</w:t>
      </w:r>
      <w:del w:id="4943" w:author="Microsoft Office User" w:date="2023-05-21T10:53:00Z">
        <w:r w:rsidDel="001D242A">
          <w:delText>X</w:delText>
        </w:r>
      </w:del>
      <w:r>
        <w:t xml:space="preserve">, hay que pasar los parámetros necesarios del alumno dentro del </w:t>
      </w:r>
      <w:r w:rsidR="008C3786" w:rsidRPr="008C3786">
        <w:t>cuerpo</w:t>
      </w:r>
      <w:r>
        <w:t xml:space="preserve"> de la petición. En la</w:t>
      </w:r>
      <w:r w:rsidR="008975E2">
        <w:t xml:space="preserve"> Ilustración 1</w:t>
      </w:r>
      <w:r w:rsidR="00214A45">
        <w:t>7</w:t>
      </w:r>
      <w:r w:rsidR="008975E2">
        <w:t xml:space="preserve"> </w:t>
      </w:r>
      <w:r>
        <w:t xml:space="preserve">se muestra la respuesta que da el servidor a la petición POST de la </w:t>
      </w:r>
      <w:del w:id="4944" w:author="Microsoft Office User" w:date="2023-05-21T10:53:00Z">
        <w:r w:rsidDel="002620F2">
          <w:delText xml:space="preserve">ilustración </w:delText>
        </w:r>
      </w:del>
      <w:ins w:id="4945" w:author="Microsoft Office User" w:date="2023-05-21T11:07:00Z">
        <w:r w:rsidR="004F4158">
          <w:t>Ilustración</w:t>
        </w:r>
      </w:ins>
      <w:ins w:id="4946" w:author="Microsoft Office User" w:date="2023-05-21T10:53:00Z">
        <w:r w:rsidR="002620F2">
          <w:t xml:space="preserve"> 1</w:t>
        </w:r>
      </w:ins>
      <w:r w:rsidR="00214A45">
        <w:t>6</w:t>
      </w:r>
      <w:del w:id="4947" w:author="Microsoft Office User" w:date="2023-05-21T10:53:00Z">
        <w:r w:rsidDel="002620F2">
          <w:delText>X</w:delText>
        </w:r>
      </w:del>
      <w:r>
        <w:t>:</w:t>
      </w:r>
    </w:p>
    <w:p w14:paraId="088D1761" w14:textId="6257DEEF" w:rsidR="004118E5" w:rsidRDefault="004118E5" w:rsidP="008D4BB3">
      <w:pPr>
        <w:pStyle w:val="Descripcin"/>
        <w:keepNext/>
        <w:jc w:val="center"/>
        <w:rPr>
          <w:ins w:id="4948" w:author="Microsoft Office User" w:date="2023-05-25T13:24:00Z"/>
        </w:rPr>
      </w:pPr>
      <w:bookmarkStart w:id="4949" w:name="_Toc136885557"/>
      <w:ins w:id="4950" w:author="Microsoft Office User" w:date="2023-05-25T13:24:00Z">
        <w:r>
          <w:t xml:space="preserve">Ilustración </w:t>
        </w:r>
        <w:r>
          <w:fldChar w:fldCharType="begin"/>
        </w:r>
        <w:r>
          <w:instrText xml:space="preserve"> SEQ Ilustración \* ARABIC </w:instrText>
        </w:r>
      </w:ins>
      <w:r>
        <w:fldChar w:fldCharType="separate"/>
      </w:r>
      <w:r w:rsidR="00DB606A">
        <w:rPr>
          <w:noProof/>
        </w:rPr>
        <w:t>17</w:t>
      </w:r>
      <w:ins w:id="4951" w:author="Microsoft Office User" w:date="2023-05-25T13:24:00Z">
        <w:r>
          <w:fldChar w:fldCharType="end"/>
        </w:r>
        <w:r>
          <w:t xml:space="preserve">: </w:t>
        </w:r>
        <w:r w:rsidRPr="00C65685">
          <w:t>Respuesta de petición POST en Postman</w:t>
        </w:r>
        <w:bookmarkEnd w:id="4949"/>
      </w:ins>
    </w:p>
    <w:p w14:paraId="7B0DBBED" w14:textId="77777777" w:rsidR="001F10D7" w:rsidRDefault="003B10F3" w:rsidP="009C1CE4">
      <w:pPr>
        <w:keepNext/>
        <w:jc w:val="center"/>
      </w:pPr>
      <w:r w:rsidRPr="00E04E49">
        <w:rPr>
          <w:noProof/>
        </w:rPr>
        <w:drawing>
          <wp:inline distT="0" distB="0" distL="0" distR="0" wp14:anchorId="747BB7AA" wp14:editId="67945DE2">
            <wp:extent cx="5596689" cy="1659118"/>
            <wp:effectExtent l="0" t="0" r="4445" b="5080"/>
            <wp:docPr id="30" name="Imagen 3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Teams&#10;&#10;Descripción generada automáticamente"/>
                    <pic:cNvPicPr/>
                  </pic:nvPicPr>
                  <pic:blipFill rotWithShape="1">
                    <a:blip r:embed="rId78"/>
                    <a:srcRect b="21890"/>
                    <a:stretch/>
                  </pic:blipFill>
                  <pic:spPr bwMode="auto">
                    <a:xfrm>
                      <a:off x="0" y="0"/>
                      <a:ext cx="5616941" cy="1665122"/>
                    </a:xfrm>
                    <a:prstGeom prst="rect">
                      <a:avLst/>
                    </a:prstGeom>
                    <a:ln>
                      <a:noFill/>
                    </a:ln>
                    <a:extLst>
                      <a:ext uri="{53640926-AAD7-44D8-BBD7-CCE9431645EC}">
                        <a14:shadowObscured xmlns:a14="http://schemas.microsoft.com/office/drawing/2010/main"/>
                      </a:ext>
                    </a:extLst>
                  </pic:spPr>
                </pic:pic>
              </a:graphicData>
            </a:graphic>
          </wp:inline>
        </w:drawing>
      </w:r>
    </w:p>
    <w:p w14:paraId="209B6F30" w14:textId="63287E5F" w:rsidR="009C1CE4" w:rsidRPr="009C1CE4" w:rsidRDefault="009C1CE4" w:rsidP="009C1CE4">
      <w:pPr>
        <w:pStyle w:val="Prrafodelista"/>
        <w:keepNext/>
        <w:ind w:left="0"/>
        <w:jc w:val="center"/>
        <w:rPr>
          <w:ins w:id="4952" w:author="Microsoft Office User" w:date="2023-05-21T11:08: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12384B2" w14:textId="3667E122" w:rsidR="003B10F3" w:rsidDel="001F10D7" w:rsidRDefault="003B10F3">
      <w:pPr>
        <w:pStyle w:val="Descripcin"/>
        <w:jc w:val="center"/>
        <w:rPr>
          <w:del w:id="4953" w:author="Microsoft Office User" w:date="2023-05-21T11:08:00Z"/>
        </w:rPr>
        <w:pPrChange w:id="4954" w:author="Microsoft Office User" w:date="2023-05-21T10:53:00Z">
          <w:pPr/>
        </w:pPrChange>
      </w:pPr>
    </w:p>
    <w:p w14:paraId="4AA64082" w14:textId="3BF20D9C" w:rsidR="003B10F3" w:rsidDel="002620F2" w:rsidRDefault="003B10F3" w:rsidP="003B10F3">
      <w:pPr>
        <w:pStyle w:val="Descripcin"/>
        <w:ind w:left="2127"/>
        <w:rPr>
          <w:del w:id="4955" w:author="Microsoft Office User" w:date="2023-05-21T10:53:00Z"/>
        </w:rPr>
      </w:pPr>
      <w:del w:id="4956" w:author="Microsoft Office User" w:date="2023-05-21T10:53:00Z">
        <w:r w:rsidDel="002620F2">
          <w:delText>Ilustración Y: Respuesta de petición POST en Postman</w:delText>
        </w:r>
      </w:del>
    </w:p>
    <w:p w14:paraId="67059CA2" w14:textId="65251889" w:rsidR="003B10F3" w:rsidRDefault="003B10F3">
      <w:r>
        <w:t xml:space="preserve">Observando </w:t>
      </w:r>
      <w:commentRangeStart w:id="4957"/>
      <w:r>
        <w:t xml:space="preserve">la </w:t>
      </w:r>
      <w:del w:id="4958" w:author="Microsoft Office User" w:date="2023-05-21T10:54:00Z">
        <w:r w:rsidDel="002620F2">
          <w:delText xml:space="preserve">ilustración </w:delText>
        </w:r>
      </w:del>
      <w:ins w:id="4959" w:author="Microsoft Office User" w:date="2023-05-21T11:07:00Z">
        <w:r w:rsidR="0051310D">
          <w:t>Ilustración</w:t>
        </w:r>
      </w:ins>
      <w:ins w:id="4960" w:author="Microsoft Office User" w:date="2023-05-21T10:54:00Z">
        <w:r w:rsidR="002620F2">
          <w:t xml:space="preserve"> 1</w:t>
        </w:r>
      </w:ins>
      <w:r w:rsidR="00F3118F">
        <w:t>7</w:t>
      </w:r>
      <w:del w:id="4961" w:author="Microsoft Office User" w:date="2023-05-21T10:54:00Z">
        <w:r w:rsidDel="002620F2">
          <w:delText>Y</w:delText>
        </w:r>
      </w:del>
      <w:r>
        <w:t xml:space="preserve">, la API nos devuelve el código 201, </w:t>
      </w:r>
      <w:r w:rsidR="00ED4B7E">
        <w:t>lo</w:t>
      </w:r>
      <w:r>
        <w:t xml:space="preserve"> cual significa que el alumno Pablo Sotelo ha sido creado correctamente. </w:t>
      </w:r>
      <w:del w:id="4962" w:author="Microsoft Office User" w:date="2023-05-21T10:54:00Z">
        <w:r w:rsidDel="002620F2">
          <w:delText>A continuación, se muestra que el usuario Pablo Sotelo se ha almacenado correctamente en la base de datos</w:delText>
        </w:r>
        <w:commentRangeEnd w:id="4957"/>
        <w:r w:rsidR="00941C1E" w:rsidDel="002620F2">
          <w:rPr>
            <w:rStyle w:val="Refdecomentario"/>
          </w:rPr>
          <w:commentReference w:id="4957"/>
        </w:r>
      </w:del>
    </w:p>
    <w:p w14:paraId="402AA2A2" w14:textId="47ADAA3D" w:rsidR="0064560E" w:rsidRDefault="006F4DE2" w:rsidP="00CC4208">
      <w:commentRangeStart w:id="4963"/>
      <w:r>
        <w:lastRenderedPageBreak/>
        <w:t xml:space="preserve">Adicionalmente se ha creado un banco de pruebas en POSTMAN </w:t>
      </w:r>
      <w:r w:rsidR="008D073F">
        <w:t xml:space="preserve">para realizar pruebas sobre todos los métodos mencionados en el epígrafe 5.1.1.3. Para </w:t>
      </w:r>
      <w:commentRangeEnd w:id="4963"/>
      <w:r w:rsidR="00143882">
        <w:rPr>
          <w:rStyle w:val="Refdecomentario"/>
        </w:rPr>
        <w:commentReference w:id="4963"/>
      </w:r>
      <w:r w:rsidR="008D073F">
        <w:t xml:space="preserve">más información consultar el Anexo </w:t>
      </w:r>
      <w:ins w:id="4964" w:author="Microsoft Office User" w:date="2023-06-06T09:56:00Z">
        <w:r w:rsidR="00B6643D">
          <w:t>D</w:t>
        </w:r>
      </w:ins>
      <w:del w:id="4965" w:author="Microsoft Office User" w:date="2023-06-05T20:09:00Z">
        <w:r w:rsidR="008D073F" w:rsidDel="00AC6AAF">
          <w:delText>B</w:delText>
        </w:r>
      </w:del>
      <w:r w:rsidR="008D073F">
        <w:t xml:space="preserve">, donde </w:t>
      </w:r>
      <w:r w:rsidR="00297714">
        <w:t>se encuentran</w:t>
      </w:r>
      <w:r w:rsidR="008D073F">
        <w:t xml:space="preserve"> adjuntados todos los JSON del banco de pruebas realizado.</w:t>
      </w:r>
    </w:p>
    <w:p w14:paraId="2375EDAB" w14:textId="77777777" w:rsidR="0064560E" w:rsidRDefault="0064560E">
      <w:pPr>
        <w:spacing w:before="0" w:after="0" w:line="240" w:lineRule="auto"/>
        <w:jc w:val="left"/>
      </w:pPr>
      <w:r>
        <w:br w:type="page"/>
      </w:r>
    </w:p>
    <w:p w14:paraId="2DE27CFD" w14:textId="77777777" w:rsidR="0064560E" w:rsidRPr="00EF1449" w:rsidRDefault="0064560E" w:rsidP="0064560E">
      <w:pPr>
        <w:pStyle w:val="Ttulo1"/>
        <w:framePr w:w="8521" w:wrap="notBeside" w:hAnchor="page" w:x="1666" w:yAlign="top"/>
      </w:pPr>
      <w:r>
        <w:lastRenderedPageBreak/>
        <w:br/>
      </w:r>
      <w:bookmarkStart w:id="4966" w:name="_Toc136889454"/>
      <w:r>
        <w:t>Conclusiones y líneas futuras</w:t>
      </w:r>
      <w:bookmarkEnd w:id="4966"/>
    </w:p>
    <w:p w14:paraId="1C36A288" w14:textId="7F46FA0A" w:rsidR="0064560E" w:rsidRDefault="0064560E" w:rsidP="0064560E">
      <w:r w:rsidRPr="00322082">
        <w:t xml:space="preserve">Se ha desarrollado una aplicación, denominada "JOBS", que cumple con los </w:t>
      </w:r>
      <w:commentRangeStart w:id="4967"/>
      <w:r w:rsidRPr="00322082">
        <w:t>objetivos</w:t>
      </w:r>
      <w:ins w:id="4968" w:author="Microsoft Office User" w:date="2023-06-05T22:02:00Z">
        <w:r w:rsidR="004B573A">
          <w:t xml:space="preserve"> y requisitos</w:t>
        </w:r>
      </w:ins>
      <w:r w:rsidRPr="00322082">
        <w:t xml:space="preserve"> de este TFG</w:t>
      </w:r>
      <w:commentRangeEnd w:id="4967"/>
      <w:r w:rsidR="00143882">
        <w:rPr>
          <w:rStyle w:val="Refdecomentario"/>
        </w:rPr>
        <w:commentReference w:id="4967"/>
      </w:r>
      <w:r w:rsidRPr="00322082">
        <w:t xml:space="preserve">. Mediante el diseño e implementación de esta aplicación, se ha logrado resolver los problemas identificados en </w:t>
      </w:r>
      <w:r>
        <w:t xml:space="preserve">análisis de dominio en relación con el proceso del CEU de asignación de prácticas y primeros empleos a los alumnos universitarios y recién graduados. </w:t>
      </w:r>
    </w:p>
    <w:p w14:paraId="77060DAD" w14:textId="77777777" w:rsidR="0064560E" w:rsidRDefault="0064560E" w:rsidP="0064560E">
      <w:r>
        <w:t xml:space="preserve">La aplicación “JOBS” permite </w:t>
      </w:r>
      <w:r w:rsidRPr="00322082">
        <w:t>digitaliza</w:t>
      </w:r>
      <w:r>
        <w:t>r</w:t>
      </w:r>
      <w:r w:rsidRPr="00322082">
        <w:t xml:space="preserve"> y homogeneiza</w:t>
      </w:r>
      <w:r>
        <w:t>r</w:t>
      </w:r>
      <w:r w:rsidRPr="00322082">
        <w:t xml:space="preserve"> los CVs de los alumnos y las ofertas de prácticas/empleo proporcionadas por las empresas, y automatiza por completo todo</w:t>
      </w:r>
      <w:r>
        <w:t>s</w:t>
      </w:r>
      <w:r w:rsidRPr="00322082">
        <w:t xml:space="preserve"> </w:t>
      </w:r>
      <w:r>
        <w:t>los</w:t>
      </w:r>
      <w:r w:rsidRPr="00322082">
        <w:t xml:space="preserve"> proceso</w:t>
      </w:r>
      <w:r>
        <w:t>s</w:t>
      </w:r>
      <w:r w:rsidRPr="00322082">
        <w:t xml:space="preserve">, incluyendo la recomendación de ofertas a los alumnos. </w:t>
      </w:r>
    </w:p>
    <w:p w14:paraId="3E47909F" w14:textId="77777777" w:rsidR="0064560E" w:rsidRDefault="0064560E" w:rsidP="0064560E">
      <w:r>
        <w:t xml:space="preserve">Las futuras líneas de actuación consistirían en la implantación real de la aplicación “JOBS” en el departamento de carreras profesionales del CEU. Esta implantación permitiría unificar las aplicaciones existentes, </w:t>
      </w:r>
      <w:r w:rsidRPr="00322082">
        <w:t>mej</w:t>
      </w:r>
      <w:r>
        <w:t>o</w:t>
      </w:r>
      <w:r w:rsidRPr="00322082">
        <w:t>ra</w:t>
      </w:r>
      <w:r>
        <w:t>ndo</w:t>
      </w:r>
      <w:r w:rsidRPr="00322082">
        <w:t xml:space="preserve"> significativamente la eficiencia y la calidad del proceso de asignación, beneficiando a los alumnos, al CEU y a las empresas involucradas. </w:t>
      </w:r>
    </w:p>
    <w:p w14:paraId="5A83F775" w14:textId="4E1B3EA4" w:rsidR="0064560E" w:rsidRDefault="0064560E" w:rsidP="0064560E">
      <w:pPr>
        <w:sectPr w:rsidR="0064560E" w:rsidSect="0064560E">
          <w:pgSz w:w="11900" w:h="16840" w:code="9"/>
          <w:pgMar w:top="1985" w:right="1701" w:bottom="1418" w:left="1701" w:header="851" w:footer="851" w:gutter="567"/>
          <w:cols w:space="708"/>
          <w:titlePg/>
          <w:docGrid w:linePitch="360"/>
        </w:sectPr>
      </w:pPr>
      <w:r w:rsidRPr="00322082">
        <w:t xml:space="preserve">En conclusión, este TFG ha logrado desarrollar una solución integral y automatizada que transforma y mejora el proceso de asignación de prácticas y primeros empleos en </w:t>
      </w:r>
      <w:r>
        <w:t>el</w:t>
      </w:r>
      <w:r w:rsidRPr="00322082">
        <w:t xml:space="preserve"> CEU, brindando beneficios tangibles a todas las partes involucradas</w:t>
      </w:r>
      <w:ins w:id="4969" w:author="Microsoft Office User" w:date="2023-06-05T19:02:00Z">
        <w:r w:rsidR="00B94E0A">
          <w:t>.</w:t>
        </w:r>
      </w:ins>
      <w:del w:id="4970" w:author="Microsoft Office User" w:date="2023-06-05T19:02:00Z">
        <w:r w:rsidRPr="00322082" w:rsidDel="00B94E0A">
          <w:delText>.</w:delText>
        </w:r>
      </w:del>
    </w:p>
    <w:p w14:paraId="3058D6B6" w14:textId="77777777" w:rsidR="00AE5D7B" w:rsidDel="002620F2" w:rsidRDefault="00AE5D7B" w:rsidP="00AE5D7B">
      <w:pPr>
        <w:rPr>
          <w:del w:id="4971" w:author="Microsoft Office User" w:date="2023-05-21T10:54:00Z"/>
        </w:rPr>
      </w:pPr>
    </w:p>
    <w:p w14:paraId="5D56DD40" w14:textId="77777777" w:rsidR="003B10F3" w:rsidDel="002620F2" w:rsidRDefault="003B10F3" w:rsidP="003B10F3">
      <w:pPr>
        <w:spacing w:before="0" w:after="0" w:line="240" w:lineRule="auto"/>
        <w:jc w:val="left"/>
        <w:rPr>
          <w:del w:id="4972" w:author="Microsoft Office User" w:date="2023-05-21T10:54:00Z"/>
        </w:rPr>
      </w:pPr>
    </w:p>
    <w:p w14:paraId="6872B764" w14:textId="0A21F865" w:rsidR="003B10F3" w:rsidDel="002620F2" w:rsidRDefault="003B10F3" w:rsidP="003B10F3">
      <w:pPr>
        <w:spacing w:before="0" w:after="0" w:line="240" w:lineRule="auto"/>
        <w:jc w:val="left"/>
        <w:rPr>
          <w:del w:id="4973" w:author="Microsoft Office User" w:date="2023-05-21T10:54:00Z"/>
        </w:rPr>
      </w:pPr>
      <w:del w:id="4974" w:author="Microsoft Office User" w:date="2023-05-21T10:54:00Z">
        <w:r w:rsidRPr="00076E54" w:rsidDel="002620F2">
          <w:rPr>
            <w:noProof/>
          </w:rPr>
          <w:drawing>
            <wp:inline distT="0" distB="0" distL="0" distR="0" wp14:anchorId="011E19A0" wp14:editId="7AC9CE83">
              <wp:extent cx="5608281" cy="147791"/>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093379" cy="186927"/>
                      </a:xfrm>
                      <a:prstGeom prst="rect">
                        <a:avLst/>
                      </a:prstGeom>
                    </pic:spPr>
                  </pic:pic>
                </a:graphicData>
              </a:graphic>
            </wp:inline>
          </w:drawing>
        </w:r>
      </w:del>
    </w:p>
    <w:p w14:paraId="13F25AB0" w14:textId="56E8DE1B" w:rsidR="003B10F3" w:rsidDel="002620F2" w:rsidRDefault="003B10F3" w:rsidP="003B10F3">
      <w:pPr>
        <w:spacing w:before="0" w:after="0" w:line="240" w:lineRule="auto"/>
        <w:jc w:val="left"/>
        <w:rPr>
          <w:del w:id="4975" w:author="Microsoft Office User" w:date="2023-05-21T10:54:00Z"/>
        </w:rPr>
      </w:pPr>
    </w:p>
    <w:p w14:paraId="682719AA" w14:textId="06097911" w:rsidR="00CB27AF" w:rsidRDefault="003B10F3" w:rsidP="00CB27AF">
      <w:pPr>
        <w:spacing w:before="0" w:after="0" w:line="240" w:lineRule="auto"/>
        <w:jc w:val="left"/>
      </w:pPr>
      <w:del w:id="4976" w:author="Microsoft Office User" w:date="2023-05-21T10:54:00Z">
        <w:r w:rsidDel="002620F2">
          <w:delText>Ilustración XXX: Fila alumno Pablo Sotelo en la base de</w:delText>
        </w:r>
      </w:del>
    </w:p>
    <w:p w14:paraId="7F9F1A92" w14:textId="79B3023B" w:rsidR="00CB27AF" w:rsidRPr="00CB27AF" w:rsidRDefault="00CB27AF" w:rsidP="00CB27AF">
      <w:pPr>
        <w:tabs>
          <w:tab w:val="left" w:pos="570"/>
        </w:tabs>
        <w:sectPr w:rsidR="00CB27AF" w:rsidRPr="00CB27AF" w:rsidSect="00C804D3">
          <w:pgSz w:w="11900" w:h="16840" w:code="9"/>
          <w:pgMar w:top="1985" w:right="1701" w:bottom="1418" w:left="1701" w:header="851" w:footer="851" w:gutter="567"/>
          <w:cols w:space="708"/>
          <w:titlePg/>
          <w:docGrid w:linePitch="360"/>
        </w:sectPr>
      </w:pPr>
      <w:r>
        <w:tab/>
      </w:r>
    </w:p>
    <w:p w14:paraId="191EE149" w14:textId="77777777" w:rsidR="00A576EE" w:rsidDel="004253C8" w:rsidRDefault="00A576EE" w:rsidP="00A576EE">
      <w:pPr>
        <w:framePr w:wrap="auto" w:hAnchor="text" w:y="1"/>
        <w:ind w:left="851"/>
        <w:jc w:val="center"/>
        <w:rPr>
          <w:del w:id="4977" w:author="Microsoft Office User" w:date="2023-05-21T10:52:00Z"/>
        </w:rPr>
      </w:pPr>
      <w:del w:id="4978" w:author="Microsoft Office User" w:date="2023-05-21T10:52:00Z">
        <w:r w:rsidRPr="006E62E8" w:rsidDel="004253C8">
          <w:rPr>
            <w:noProof/>
          </w:rPr>
          <w:lastRenderedPageBreak/>
          <w:drawing>
            <wp:inline distT="0" distB="0" distL="0" distR="0" wp14:anchorId="28D792E1" wp14:editId="712A8D0A">
              <wp:extent cx="5036185" cy="4547235"/>
              <wp:effectExtent l="0" t="0" r="5715" b="0"/>
              <wp:docPr id="2099110175" name="Imagen 209911017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Escala de tiempo&#10;&#10;Descripción generada automáticamente"/>
                      <pic:cNvPicPr/>
                    </pic:nvPicPr>
                    <pic:blipFill>
                      <a:blip r:embed="rId70"/>
                      <a:stretch>
                        <a:fillRect/>
                      </a:stretch>
                    </pic:blipFill>
                    <pic:spPr>
                      <a:xfrm>
                        <a:off x="0" y="0"/>
                        <a:ext cx="5036185" cy="4547235"/>
                      </a:xfrm>
                      <a:prstGeom prst="rect">
                        <a:avLst/>
                      </a:prstGeom>
                    </pic:spPr>
                  </pic:pic>
                </a:graphicData>
              </a:graphic>
            </wp:inline>
          </w:drawing>
        </w:r>
      </w:del>
    </w:p>
    <w:p w14:paraId="50B579CC" w14:textId="77777777" w:rsidR="00A576EE" w:rsidRPr="00192812" w:rsidDel="004253C8" w:rsidRDefault="00A576EE" w:rsidP="00A576EE">
      <w:pPr>
        <w:framePr w:wrap="auto" w:hAnchor="text" w:y="1"/>
        <w:jc w:val="center"/>
        <w:rPr>
          <w:del w:id="4979" w:author="Microsoft Office User" w:date="2023-05-21T10:52:00Z"/>
          <w:i/>
          <w:iCs/>
        </w:rPr>
      </w:pPr>
      <w:del w:id="4980" w:author="Microsoft Office User" w:date="2023-05-21T10:52:00Z">
        <w:r w:rsidRPr="00CE5888" w:rsidDel="004253C8">
          <w:rPr>
            <w:i/>
            <w:iCs/>
          </w:rPr>
          <w:delText xml:space="preserve">Ilustración </w:delText>
        </w:r>
        <w:r w:rsidDel="004253C8">
          <w:rPr>
            <w:i/>
            <w:iCs/>
          </w:rPr>
          <w:delText>XX: Porción HTML tabla de ofertas</w:delText>
        </w:r>
      </w:del>
    </w:p>
    <w:p w14:paraId="5D0E5D80" w14:textId="77777777" w:rsidR="00A576EE" w:rsidRPr="006E62E8" w:rsidDel="004253C8" w:rsidRDefault="00A576EE">
      <w:pPr>
        <w:framePr w:wrap="auto" w:hAnchor="text" w:y="1"/>
        <w:ind w:left="851"/>
        <w:rPr>
          <w:del w:id="4981" w:author="Microsoft Office User" w:date="2023-05-21T10:52:00Z"/>
        </w:rPr>
        <w:pPrChange w:id="4982" w:author="Microsoft Office User" w:date="2023-05-21T10:52:00Z">
          <w:pPr/>
        </w:pPrChange>
      </w:pPr>
    </w:p>
    <w:p w14:paraId="0B25E1E7" w14:textId="77777777" w:rsidR="00A576EE" w:rsidDel="004253C8" w:rsidRDefault="00A576EE" w:rsidP="00A576EE">
      <w:pPr>
        <w:framePr w:wrap="auto" w:hAnchor="text" w:y="1"/>
        <w:rPr>
          <w:del w:id="4983" w:author="Microsoft Office User" w:date="2023-05-21T10:52:00Z"/>
        </w:rPr>
      </w:pPr>
      <w:del w:id="4984" w:author="Microsoft Office User" w:date="2023-05-21T10:52:00Z">
        <w:r w:rsidDel="004253C8">
          <w:delText>La variable ofertas de en el código anterior se obtiene a través de una petición GET que se ha explicado previamente en el epígrafe 6.1.1. A continuación, se mostrará como se ve el código anterior desde un navegador:</w:delText>
        </w:r>
      </w:del>
    </w:p>
    <w:p w14:paraId="47580BB2" w14:textId="77777777" w:rsidR="00A576EE" w:rsidRPr="00FC3422" w:rsidDel="004253C8" w:rsidRDefault="00A576EE">
      <w:pPr>
        <w:framePr w:wrap="auto" w:hAnchor="text" w:y="1"/>
        <w:ind w:left="-567"/>
        <w:rPr>
          <w:del w:id="4985" w:author="Microsoft Office User" w:date="2023-05-21T10:52:00Z"/>
          <w:u w:val="single"/>
        </w:rPr>
        <w:pPrChange w:id="4986" w:author="Microsoft Office User" w:date="2023-05-21T10:52:00Z">
          <w:pPr>
            <w:ind w:left="-567"/>
            <w:jc w:val="center"/>
          </w:pPr>
        </w:pPrChange>
      </w:pPr>
      <w:del w:id="4987" w:author="Microsoft Office User" w:date="2023-05-21T10:52:00Z">
        <w:r w:rsidRPr="00072D65" w:rsidDel="004253C8">
          <w:rPr>
            <w:noProof/>
          </w:rPr>
          <w:drawing>
            <wp:inline distT="0" distB="0" distL="0" distR="0" wp14:anchorId="0871A788" wp14:editId="0B34B94B">
              <wp:extent cx="6102252" cy="2953795"/>
              <wp:effectExtent l="0" t="0" r="0" b="5715"/>
              <wp:docPr id="8198600" name="Imagen 819860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Teams&#10;&#10;Descripción generada automáticamente"/>
                      <pic:cNvPicPr/>
                    </pic:nvPicPr>
                    <pic:blipFill>
                      <a:blip r:embed="rId71"/>
                      <a:stretch>
                        <a:fillRect/>
                      </a:stretch>
                    </pic:blipFill>
                    <pic:spPr>
                      <a:xfrm>
                        <a:off x="0" y="0"/>
                        <a:ext cx="6135551" cy="2969913"/>
                      </a:xfrm>
                      <a:prstGeom prst="rect">
                        <a:avLst/>
                      </a:prstGeom>
                    </pic:spPr>
                  </pic:pic>
                </a:graphicData>
              </a:graphic>
            </wp:inline>
          </w:drawing>
        </w:r>
      </w:del>
    </w:p>
    <w:p w14:paraId="17C58F06" w14:textId="77777777" w:rsidR="00A576EE" w:rsidRPr="00072D65" w:rsidDel="004253C8" w:rsidRDefault="00A576EE" w:rsidP="00A576EE">
      <w:pPr>
        <w:framePr w:wrap="auto" w:hAnchor="text" w:y="1"/>
        <w:jc w:val="center"/>
        <w:rPr>
          <w:del w:id="4988" w:author="Microsoft Office User" w:date="2023-05-21T10:52:00Z"/>
          <w:i/>
          <w:iCs/>
        </w:rPr>
      </w:pPr>
      <w:del w:id="4989" w:author="Microsoft Office User" w:date="2023-05-21T10:52:00Z">
        <w:r w:rsidRPr="00CE5888" w:rsidDel="004253C8">
          <w:rPr>
            <w:i/>
            <w:iCs/>
          </w:rPr>
          <w:delText xml:space="preserve">Ilustración </w:delText>
        </w:r>
        <w:r w:rsidDel="004253C8">
          <w:rPr>
            <w:i/>
            <w:iCs/>
          </w:rPr>
          <w:delText>X: Visualización tabla ofertas disponibles</w:delText>
        </w:r>
      </w:del>
    </w:p>
    <w:p w14:paraId="110C871D" w14:textId="77777777" w:rsidR="00A576EE" w:rsidDel="004253C8" w:rsidRDefault="00A576EE" w:rsidP="00A576EE">
      <w:pPr>
        <w:framePr w:wrap="auto" w:hAnchor="text" w:y="1"/>
        <w:jc w:val="left"/>
        <w:rPr>
          <w:del w:id="4990" w:author="Microsoft Office User" w:date="2023-05-21T10:52:00Z"/>
        </w:rPr>
      </w:pPr>
      <w:del w:id="4991" w:author="Microsoft Office User" w:date="2023-05-21T10:52:00Z">
        <w:r w:rsidDel="004253C8">
          <w:delText>En el proyecto se han organizado las plantillas HTML en un directorio llamado templates como se puede apreciar a continuación:</w:delText>
        </w:r>
      </w:del>
    </w:p>
    <w:p w14:paraId="28A82446" w14:textId="77777777" w:rsidR="00A576EE" w:rsidDel="004253C8" w:rsidRDefault="00A576EE" w:rsidP="00A576EE">
      <w:pPr>
        <w:framePr w:wrap="auto" w:hAnchor="text" w:y="1"/>
        <w:jc w:val="center"/>
        <w:rPr>
          <w:del w:id="4992" w:author="Microsoft Office User" w:date="2023-05-21T10:52:00Z"/>
        </w:rPr>
      </w:pPr>
      <w:del w:id="4993" w:author="Microsoft Office User" w:date="2023-05-21T10:52:00Z">
        <w:r w:rsidRPr="006E62E8" w:rsidDel="004253C8">
          <w:rPr>
            <w:noProof/>
          </w:rPr>
          <w:drawing>
            <wp:inline distT="0" distB="0" distL="0" distR="0" wp14:anchorId="00B51E29" wp14:editId="3F52A8F1">
              <wp:extent cx="2743831" cy="3149958"/>
              <wp:effectExtent l="0" t="0" r="0" b="0"/>
              <wp:docPr id="1469232228" name="Imagen 146923222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abla&#10;&#10;Descripción generada automáticamente"/>
                      <pic:cNvPicPr/>
                    </pic:nvPicPr>
                    <pic:blipFill>
                      <a:blip r:embed="rId72"/>
                      <a:stretch>
                        <a:fillRect/>
                      </a:stretch>
                    </pic:blipFill>
                    <pic:spPr>
                      <a:xfrm>
                        <a:off x="0" y="0"/>
                        <a:ext cx="2753716" cy="3161306"/>
                      </a:xfrm>
                      <a:prstGeom prst="rect">
                        <a:avLst/>
                      </a:prstGeom>
                    </pic:spPr>
                  </pic:pic>
                </a:graphicData>
              </a:graphic>
            </wp:inline>
          </w:drawing>
        </w:r>
      </w:del>
    </w:p>
    <w:p w14:paraId="558468DF" w14:textId="77777777" w:rsidR="00A576EE" w:rsidDel="004253C8" w:rsidRDefault="00A576EE" w:rsidP="00A576EE">
      <w:pPr>
        <w:framePr w:wrap="auto" w:hAnchor="text" w:y="1"/>
        <w:jc w:val="center"/>
        <w:rPr>
          <w:del w:id="4994" w:author="Microsoft Office User" w:date="2023-05-21T10:52:00Z"/>
          <w:i/>
          <w:iCs/>
        </w:rPr>
      </w:pPr>
      <w:del w:id="4995" w:author="Microsoft Office User" w:date="2023-05-21T10:52:00Z">
        <w:r w:rsidRPr="00CE5888" w:rsidDel="004253C8">
          <w:rPr>
            <w:i/>
            <w:iCs/>
          </w:rPr>
          <w:delText xml:space="preserve">Ilustración </w:delText>
        </w:r>
        <w:r w:rsidDel="004253C8">
          <w:rPr>
            <w:i/>
            <w:iCs/>
          </w:rPr>
          <w:delText>X: Directorio templates</w:delText>
        </w:r>
      </w:del>
    </w:p>
    <w:p w14:paraId="53B80BE0" w14:textId="77777777" w:rsidR="00A576EE" w:rsidDel="00A67651" w:rsidRDefault="00A576EE" w:rsidP="00A576EE">
      <w:pPr>
        <w:framePr w:wrap="auto" w:hAnchor="text" w:y="1"/>
        <w:jc w:val="left"/>
        <w:rPr>
          <w:del w:id="4996" w:author="Microsoft Office User" w:date="2023-05-06T18:50:00Z"/>
        </w:rPr>
      </w:pPr>
      <w:commentRangeStart w:id="4997"/>
      <w:del w:id="4998" w:author="Microsoft Office User" w:date="2023-05-06T18:50:00Z">
        <w:r w:rsidDel="00A67651">
          <w:delText>Las plantillas css, archivos json y las imagenes se encuentran en el directorio static:</w:delText>
        </w:r>
      </w:del>
    </w:p>
    <w:p w14:paraId="56AC7A8C" w14:textId="77777777" w:rsidR="00A576EE" w:rsidDel="00A67651" w:rsidRDefault="00A576EE" w:rsidP="00A576EE">
      <w:pPr>
        <w:framePr w:wrap="auto" w:hAnchor="text" w:y="1"/>
        <w:jc w:val="center"/>
        <w:rPr>
          <w:del w:id="4999" w:author="Microsoft Office User" w:date="2023-05-06T18:50:00Z"/>
        </w:rPr>
      </w:pPr>
      <w:del w:id="5000" w:author="Microsoft Office User" w:date="2023-05-06T18:50:00Z">
        <w:r w:rsidRPr="00597DA4" w:rsidDel="00A67651">
          <w:rPr>
            <w:noProof/>
          </w:rPr>
          <w:drawing>
            <wp:inline distT="0" distB="0" distL="0" distR="0" wp14:anchorId="6127F92C" wp14:editId="558EE732">
              <wp:extent cx="3517900" cy="1765300"/>
              <wp:effectExtent l="0" t="0" r="0" b="0"/>
              <wp:docPr id="1484828509" name="Imagen 148482850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Tabla&#10;&#10;Descripción generada automáticamente"/>
                      <pic:cNvPicPr/>
                    </pic:nvPicPr>
                    <pic:blipFill>
                      <a:blip r:embed="rId73"/>
                      <a:stretch>
                        <a:fillRect/>
                      </a:stretch>
                    </pic:blipFill>
                    <pic:spPr>
                      <a:xfrm>
                        <a:off x="0" y="0"/>
                        <a:ext cx="3517900" cy="1765300"/>
                      </a:xfrm>
                      <a:prstGeom prst="rect">
                        <a:avLst/>
                      </a:prstGeom>
                    </pic:spPr>
                  </pic:pic>
                </a:graphicData>
              </a:graphic>
            </wp:inline>
          </w:drawing>
        </w:r>
      </w:del>
    </w:p>
    <w:p w14:paraId="31E63576" w14:textId="77777777" w:rsidR="00A576EE" w:rsidRPr="00904377" w:rsidDel="00A67651" w:rsidRDefault="00A576EE" w:rsidP="00A576EE">
      <w:pPr>
        <w:framePr w:wrap="auto" w:hAnchor="text" w:y="1"/>
        <w:jc w:val="center"/>
        <w:rPr>
          <w:del w:id="5001" w:author="Microsoft Office User" w:date="2023-05-06T18:50:00Z"/>
          <w:i/>
          <w:iCs/>
        </w:rPr>
      </w:pPr>
      <w:del w:id="5002" w:author="Microsoft Office User" w:date="2023-05-06T18:50:00Z">
        <w:r w:rsidRPr="00CE5888" w:rsidDel="00A67651">
          <w:rPr>
            <w:i/>
            <w:iCs/>
          </w:rPr>
          <w:delText xml:space="preserve">Ilustración </w:delText>
        </w:r>
        <w:r w:rsidDel="00A67651">
          <w:rPr>
            <w:i/>
            <w:iCs/>
          </w:rPr>
          <w:delText>X: Directorio static</w:delText>
        </w:r>
        <w:commentRangeEnd w:id="4997"/>
        <w:r w:rsidDel="00A67651">
          <w:rPr>
            <w:rStyle w:val="Refdecomentario"/>
          </w:rPr>
          <w:commentReference w:id="4997"/>
        </w:r>
      </w:del>
    </w:p>
    <w:p w14:paraId="679DB938" w14:textId="1D0479A7" w:rsidR="00A576EE" w:rsidRDefault="00A576EE" w:rsidP="00A576EE">
      <w:pPr>
        <w:pStyle w:val="Ttulo1"/>
        <w:framePr w:wrap="notBeside"/>
        <w:numPr>
          <w:ilvl w:val="0"/>
          <w:numId w:val="0"/>
        </w:numPr>
      </w:pPr>
      <w:bookmarkStart w:id="5003" w:name="_Toc136889455"/>
      <w:ins w:id="5004" w:author="Microsoft Office User" w:date="2023-05-02T09:17:00Z">
        <w:r>
          <w:t>Bibliografía</w:t>
        </w:r>
      </w:ins>
      <w:bookmarkEnd w:id="5003"/>
    </w:p>
    <w:customXmlInsRangeStart w:id="5005" w:author="Microsoft Office User" w:date="2023-05-02T09:17:00Z"/>
    <w:sdt>
      <w:sdtPr>
        <w:rPr>
          <w:b/>
        </w:rPr>
        <w:id w:val="2064915340"/>
        <w:docPartObj>
          <w:docPartGallery w:val="Bibliographies"/>
          <w:docPartUnique/>
        </w:docPartObj>
      </w:sdtPr>
      <w:sdtEndPr>
        <w:rPr>
          <w:b w:val="0"/>
        </w:rPr>
      </w:sdtEndPr>
      <w:sdtContent>
        <w:customXmlInsRangeEnd w:id="5005"/>
        <w:customXmlInsRangeStart w:id="5006" w:author="Microsoft Office User" w:date="2023-05-02T09:17:00Z"/>
        <w:sdt>
          <w:sdtPr>
            <w:id w:val="111145805"/>
            <w:bibliography/>
          </w:sdtPr>
          <w:sdtContent>
            <w:customXmlInsRangeEnd w:id="5006"/>
            <w:commentRangeStart w:id="5007" w:displacedByCustomXml="prev"/>
            <w:p w14:paraId="44E494CA" w14:textId="77777777" w:rsidR="00B6643D" w:rsidRDefault="00A6172C" w:rsidP="00B6643D">
              <w:pPr>
                <w:pStyle w:val="Bibliografa"/>
                <w:ind w:left="720" w:hanging="720"/>
                <w:rPr>
                  <w:noProof/>
                  <w:szCs w:val="24"/>
                </w:rPr>
              </w:pPr>
              <w:ins w:id="5008" w:author="Microsoft Office User" w:date="2023-05-02T09:17:00Z">
                <w:r>
                  <w:fldChar w:fldCharType="begin"/>
                </w:r>
                <w:r>
                  <w:instrText>BIBLIOGRAPHY</w:instrText>
                </w:r>
                <w:r>
                  <w:fldChar w:fldCharType="separate"/>
                </w:r>
              </w:ins>
              <w:r w:rsidR="00B6643D">
                <w:rPr>
                  <w:noProof/>
                </w:rPr>
                <w:t xml:space="preserve">atvise. (2021). </w:t>
              </w:r>
              <w:r w:rsidR="00B6643D">
                <w:rPr>
                  <w:i/>
                  <w:iCs/>
                  <w:noProof/>
                </w:rPr>
                <w:t>Tipos De Web Service En La Industria 4.0</w:t>
              </w:r>
              <w:r w:rsidR="00B6643D">
                <w:rPr>
                  <w:noProof/>
                </w:rPr>
                <w:t>. Recuperado el 11 de Enero de 2023, de atvise: https://atvise.vesterbusiness.com/news/tipos-web-service-en-la-industria/</w:t>
              </w:r>
            </w:p>
            <w:p w14:paraId="102CE014" w14:textId="77777777" w:rsidR="00B6643D" w:rsidRDefault="00B6643D" w:rsidP="00B6643D">
              <w:pPr>
                <w:pStyle w:val="Bibliografa"/>
                <w:ind w:left="720" w:hanging="720"/>
                <w:rPr>
                  <w:noProof/>
                </w:rPr>
              </w:pPr>
              <w:r>
                <w:rPr>
                  <w:noProof/>
                </w:rPr>
                <w:t xml:space="preserve">AWS. (s.f.). </w:t>
              </w:r>
              <w:r>
                <w:rPr>
                  <w:i/>
                  <w:iCs/>
                  <w:noProof/>
                </w:rPr>
                <w:t>¿Qué es la arquitectura orientada a servicios?</w:t>
              </w:r>
              <w:r>
                <w:rPr>
                  <w:noProof/>
                </w:rPr>
                <w:t xml:space="preserve"> Recuperado el 6 de Febrero de 2023, de AWS: https://aws.amazon.com/what-is/service-oriented-architecture/</w:t>
              </w:r>
            </w:p>
            <w:p w14:paraId="249D18D0" w14:textId="77777777" w:rsidR="00B6643D" w:rsidRDefault="00B6643D" w:rsidP="00B6643D">
              <w:pPr>
                <w:pStyle w:val="Bibliografa"/>
                <w:ind w:left="720" w:hanging="720"/>
                <w:rPr>
                  <w:noProof/>
                </w:rPr>
              </w:pPr>
              <w:r>
                <w:rPr>
                  <w:noProof/>
                </w:rPr>
                <w:t xml:space="preserve">Bagnato, J. (2019). </w:t>
              </w:r>
              <w:r>
                <w:rPr>
                  <w:i/>
                  <w:iCs/>
                  <w:noProof/>
                </w:rPr>
                <w:t>Sistemas de Recomendación</w:t>
              </w:r>
              <w:r>
                <w:rPr>
                  <w:noProof/>
                </w:rPr>
                <w:t>. Recuperado el 4 de Abril de 2022, de aprendemachinelearning: https://www.aprendemachinelearning.com/sistemas-de-recomendacion/</w:t>
              </w:r>
            </w:p>
            <w:p w14:paraId="39CDAA38" w14:textId="77777777" w:rsidR="00B6643D" w:rsidRDefault="00B6643D" w:rsidP="00B6643D">
              <w:pPr>
                <w:pStyle w:val="Bibliografa"/>
                <w:ind w:left="720" w:hanging="720"/>
                <w:rPr>
                  <w:noProof/>
                </w:rPr>
              </w:pPr>
              <w:r>
                <w:rPr>
                  <w:noProof/>
                </w:rPr>
                <w:t xml:space="preserve">Cañadas, R. (2021). </w:t>
              </w:r>
              <w:r>
                <w:rPr>
                  <w:i/>
                  <w:iCs/>
                  <w:noProof/>
                </w:rPr>
                <w:t>Algoritmos de machine learning</w:t>
              </w:r>
              <w:r>
                <w:rPr>
                  <w:noProof/>
                </w:rPr>
                <w:t>. Recuperado el 4 de Abril de 2022, de ABdatum: https://abdatum.com/machine-learning/algoritmos-machine-learning.</w:t>
              </w:r>
            </w:p>
            <w:p w14:paraId="22080B33" w14:textId="77777777" w:rsidR="00B6643D" w:rsidRDefault="00B6643D" w:rsidP="00B6643D">
              <w:pPr>
                <w:pStyle w:val="Bibliografa"/>
                <w:ind w:left="720" w:hanging="720"/>
                <w:rPr>
                  <w:noProof/>
                </w:rPr>
              </w:pPr>
              <w:r>
                <w:rPr>
                  <w:noProof/>
                </w:rPr>
                <w:t xml:space="preserve">Coppola, M. (2023). </w:t>
              </w:r>
              <w:r>
                <w:rPr>
                  <w:i/>
                  <w:iCs/>
                  <w:noProof/>
                </w:rPr>
                <w:t>Frontend y backend: qué son, en qué se diferencian y ejemplos</w:t>
              </w:r>
              <w:r>
                <w:rPr>
                  <w:noProof/>
                </w:rPr>
                <w:t>. Recuperado el 24 de Abril de 2023, de Hubspot: https://blog.hubspot.es/website/frontend-y-backend#:~:text=Por%20sus%20aplicaciones%20y%20caracter%C3%ADsticas,programación%20de%20sus%20funcionalidades%20principales.</w:t>
              </w:r>
            </w:p>
            <w:p w14:paraId="29A269BD" w14:textId="77777777" w:rsidR="00B6643D" w:rsidRDefault="00B6643D" w:rsidP="00B6643D">
              <w:pPr>
                <w:pStyle w:val="Bibliografa"/>
                <w:ind w:left="720" w:hanging="720"/>
                <w:rPr>
                  <w:noProof/>
                </w:rPr>
              </w:pPr>
              <w:r>
                <w:rPr>
                  <w:noProof/>
                </w:rPr>
                <w:t xml:space="preserve">Cortés Pérez, D. (s.f.). </w:t>
              </w:r>
              <w:r>
                <w:rPr>
                  <w:i/>
                  <w:iCs/>
                  <w:noProof/>
                </w:rPr>
                <w:t>¿Qué son los servicios web?</w:t>
              </w:r>
              <w:r>
                <w:rPr>
                  <w:noProof/>
                </w:rPr>
                <w:t xml:space="preserve"> Recuperado el 15 de Enero de 2023, de CEUPE: https://www.ceupe.com/blog/que-son-los-servicios-web.html</w:t>
              </w:r>
            </w:p>
            <w:p w14:paraId="56BF32B4" w14:textId="77777777" w:rsidR="00B6643D" w:rsidRDefault="00B6643D" w:rsidP="00B6643D">
              <w:pPr>
                <w:pStyle w:val="Bibliografa"/>
                <w:ind w:left="720" w:hanging="720"/>
                <w:rPr>
                  <w:noProof/>
                </w:rPr>
              </w:pPr>
              <w:r>
                <w:rPr>
                  <w:noProof/>
                </w:rPr>
                <w:t xml:space="preserve">Ekuan, M. (Marzo de 2023). </w:t>
              </w:r>
              <w:r>
                <w:rPr>
                  <w:i/>
                  <w:iCs/>
                  <w:noProof/>
                </w:rPr>
                <w:t>Diseño de API web RESTful</w:t>
              </w:r>
              <w:r>
                <w:rPr>
                  <w:noProof/>
                </w:rPr>
                <w:t>. Recuperado el 20 de Abril de 2023, de Microsoft: https://learn.microsoft.com/es-es/azure/architecture/best-practices/api-design</w:t>
              </w:r>
            </w:p>
            <w:p w14:paraId="00090254" w14:textId="77777777" w:rsidR="00B6643D" w:rsidRDefault="00B6643D" w:rsidP="00B6643D">
              <w:pPr>
                <w:pStyle w:val="Bibliografa"/>
                <w:ind w:left="720" w:hanging="720"/>
                <w:rPr>
                  <w:noProof/>
                </w:rPr>
              </w:pPr>
              <w:r w:rsidRPr="00436E59">
                <w:rPr>
                  <w:noProof/>
                  <w:lang w:val="en-US"/>
                  <w:rPrChange w:id="5009" w:author="Microsoft Office User" w:date="2023-06-06T09:59:00Z">
                    <w:rPr>
                      <w:noProof/>
                    </w:rPr>
                  </w:rPrChange>
                </w:rPr>
                <w:lastRenderedPageBreak/>
                <w:t xml:space="preserve">Fowler, M. (2010). </w:t>
              </w:r>
              <w:r w:rsidRPr="00436E59">
                <w:rPr>
                  <w:i/>
                  <w:iCs/>
                  <w:noProof/>
                  <w:lang w:val="en-US"/>
                  <w:rPrChange w:id="5010" w:author="Microsoft Office User" w:date="2023-06-06T09:59:00Z">
                    <w:rPr>
                      <w:i/>
                      <w:iCs/>
                      <w:noProof/>
                    </w:rPr>
                  </w:rPrChange>
                </w:rPr>
                <w:t>Richardson Maturity Model</w:t>
              </w:r>
              <w:r w:rsidRPr="00436E59">
                <w:rPr>
                  <w:noProof/>
                  <w:lang w:val="en-US"/>
                  <w:rPrChange w:id="5011" w:author="Microsoft Office User" w:date="2023-06-06T09:59:00Z">
                    <w:rPr>
                      <w:noProof/>
                    </w:rPr>
                  </w:rPrChange>
                </w:rPr>
                <w:t xml:space="preserve">. </w:t>
              </w:r>
              <w:r>
                <w:rPr>
                  <w:noProof/>
                </w:rPr>
                <w:t>Recuperado el 20 de Febrero de 2023, de martinFowler: https://martinfowler.com/articles/richardsonMaturityModel.html</w:t>
              </w:r>
            </w:p>
            <w:p w14:paraId="74AB094F" w14:textId="77777777" w:rsidR="00B6643D" w:rsidRDefault="00B6643D" w:rsidP="00B6643D">
              <w:pPr>
                <w:pStyle w:val="Bibliografa"/>
                <w:ind w:left="720" w:hanging="720"/>
                <w:rPr>
                  <w:noProof/>
                </w:rPr>
              </w:pPr>
              <w:r>
                <w:rPr>
                  <w:noProof/>
                </w:rPr>
                <w:t xml:space="preserve">González, A. (s.f.). </w:t>
              </w:r>
              <w:r>
                <w:rPr>
                  <w:i/>
                  <w:iCs/>
                  <w:noProof/>
                </w:rPr>
                <w:t>Sistemas de recomendación de contenido con Machine Learning</w:t>
              </w:r>
              <w:r>
                <w:rPr>
                  <w:noProof/>
                </w:rPr>
                <w:t>. Recuperado el 25 de Abril de 2022, de cleverdata: https://cleverdata.io/sistemas-recomendacion-machine-learning/</w:t>
              </w:r>
            </w:p>
            <w:p w14:paraId="60910FC3" w14:textId="77777777" w:rsidR="00B6643D" w:rsidRDefault="00B6643D" w:rsidP="00B6643D">
              <w:pPr>
                <w:pStyle w:val="Bibliografa"/>
                <w:ind w:left="720" w:hanging="720"/>
                <w:rPr>
                  <w:noProof/>
                </w:rPr>
              </w:pPr>
              <w:r w:rsidRPr="00436E59">
                <w:rPr>
                  <w:noProof/>
                  <w:lang w:val="en-US"/>
                  <w:rPrChange w:id="5012" w:author="Microsoft Office User" w:date="2023-06-06T09:59:00Z">
                    <w:rPr>
                      <w:noProof/>
                    </w:rPr>
                  </w:rPrChange>
                </w:rPr>
                <w:t xml:space="preserve">Gupta, L. (2022). </w:t>
              </w:r>
              <w:r w:rsidRPr="00436E59">
                <w:rPr>
                  <w:i/>
                  <w:iCs/>
                  <w:noProof/>
                  <w:lang w:val="en-US"/>
                  <w:rPrChange w:id="5013" w:author="Microsoft Office User" w:date="2023-06-06T09:59:00Z">
                    <w:rPr>
                      <w:i/>
                      <w:iCs/>
                      <w:noProof/>
                    </w:rPr>
                  </w:rPrChange>
                </w:rPr>
                <w:t>HATEOAS Driven REST APIs</w:t>
              </w:r>
              <w:r w:rsidRPr="00436E59">
                <w:rPr>
                  <w:noProof/>
                  <w:lang w:val="en-US"/>
                  <w:rPrChange w:id="5014" w:author="Microsoft Office User" w:date="2023-06-06T09:59:00Z">
                    <w:rPr>
                      <w:noProof/>
                    </w:rPr>
                  </w:rPrChange>
                </w:rPr>
                <w:t xml:space="preserve">. </w:t>
              </w:r>
              <w:r>
                <w:rPr>
                  <w:noProof/>
                </w:rPr>
                <w:t>Recuperado el 20 de Abril de 2023, de restfulapi: https://restfulapi.net/hateoas/</w:t>
              </w:r>
            </w:p>
            <w:p w14:paraId="3816A141" w14:textId="77777777" w:rsidR="00B6643D" w:rsidRDefault="00B6643D" w:rsidP="00B6643D">
              <w:pPr>
                <w:pStyle w:val="Bibliografa"/>
                <w:ind w:left="720" w:hanging="720"/>
                <w:rPr>
                  <w:noProof/>
                </w:rPr>
              </w:pPr>
              <w:r w:rsidRPr="00436E59">
                <w:rPr>
                  <w:noProof/>
                  <w:lang w:val="en-US"/>
                  <w:rPrChange w:id="5015" w:author="Microsoft Office User" w:date="2023-06-06T09:59:00Z">
                    <w:rPr>
                      <w:noProof/>
                    </w:rPr>
                  </w:rPrChange>
                </w:rPr>
                <w:t xml:space="preserve">IBM. (2022). </w:t>
              </w:r>
              <w:r w:rsidRPr="00436E59">
                <w:rPr>
                  <w:i/>
                  <w:iCs/>
                  <w:noProof/>
                  <w:lang w:val="en-US"/>
                  <w:rPrChange w:id="5016" w:author="Microsoft Office User" w:date="2023-06-06T09:59:00Z">
                    <w:rPr>
                      <w:i/>
                      <w:iCs/>
                      <w:noProof/>
                    </w:rPr>
                  </w:rPrChange>
                </w:rPr>
                <w:t>WebSphere Application Server: Overview</w:t>
              </w:r>
              <w:r w:rsidRPr="00436E59">
                <w:rPr>
                  <w:noProof/>
                  <w:lang w:val="en-US"/>
                  <w:rPrChange w:id="5017" w:author="Microsoft Office User" w:date="2023-06-06T09:59:00Z">
                    <w:rPr>
                      <w:noProof/>
                    </w:rPr>
                  </w:rPrChange>
                </w:rPr>
                <w:t xml:space="preserve">. </w:t>
              </w:r>
              <w:r>
                <w:rPr>
                  <w:noProof/>
                </w:rPr>
                <w:t>Recuperado el 6 de Febrero de 2023, de IBM: https://www.ibm.com/docs/en/was/9.0.5?topic=websphere-application-server-overview</w:t>
              </w:r>
            </w:p>
            <w:p w14:paraId="5735064A" w14:textId="77777777" w:rsidR="00B6643D" w:rsidRDefault="00B6643D" w:rsidP="00B6643D">
              <w:pPr>
                <w:pStyle w:val="Bibliografa"/>
                <w:ind w:left="720" w:hanging="720"/>
                <w:rPr>
                  <w:noProof/>
                </w:rPr>
              </w:pPr>
              <w:r>
                <w:rPr>
                  <w:noProof/>
                </w:rPr>
                <w:t xml:space="preserve">IBM. (2023). </w:t>
              </w:r>
              <w:r>
                <w:rPr>
                  <w:i/>
                  <w:iCs/>
                  <w:noProof/>
                </w:rPr>
                <w:t>Definición de recursos en aplicaciones RESTful</w:t>
              </w:r>
              <w:r>
                <w:rPr>
                  <w:noProof/>
                </w:rPr>
                <w:t>. Recuperado el 20 de Abril de 2023, de IBM: https://www.ibm.com/docs/es/was-nd/8.5.5?topic=applications-defining-resources-in-restful</w:t>
              </w:r>
            </w:p>
            <w:p w14:paraId="283F3042" w14:textId="77777777" w:rsidR="00B6643D" w:rsidRDefault="00B6643D" w:rsidP="00B6643D">
              <w:pPr>
                <w:pStyle w:val="Bibliografa"/>
                <w:ind w:left="720" w:hanging="720"/>
                <w:rPr>
                  <w:noProof/>
                </w:rPr>
              </w:pPr>
              <w:r w:rsidRPr="00436E59">
                <w:rPr>
                  <w:noProof/>
                  <w:lang w:val="en-US"/>
                  <w:rPrChange w:id="5018" w:author="Microsoft Office User" w:date="2023-06-06T09:59:00Z">
                    <w:rPr>
                      <w:noProof/>
                    </w:rPr>
                  </w:rPrChange>
                </w:rPr>
                <w:t xml:space="preserve">IBM. (2023). </w:t>
              </w:r>
              <w:r w:rsidRPr="00436E59">
                <w:rPr>
                  <w:i/>
                  <w:iCs/>
                  <w:noProof/>
                  <w:lang w:val="en-US"/>
                  <w:rPrChange w:id="5019" w:author="Microsoft Office User" w:date="2023-06-06T09:59:00Z">
                    <w:rPr>
                      <w:i/>
                      <w:iCs/>
                      <w:noProof/>
                    </w:rPr>
                  </w:rPrChange>
                </w:rPr>
                <w:t>IBM Spectrum Scale Overview</w:t>
              </w:r>
              <w:r w:rsidRPr="00436E59">
                <w:rPr>
                  <w:noProof/>
                  <w:lang w:val="en-US"/>
                  <w:rPrChange w:id="5020" w:author="Microsoft Office User" w:date="2023-06-06T09:59:00Z">
                    <w:rPr>
                      <w:noProof/>
                    </w:rPr>
                  </w:rPrChange>
                </w:rPr>
                <w:t xml:space="preserve">. </w:t>
              </w:r>
              <w:r>
                <w:rPr>
                  <w:noProof/>
                </w:rPr>
                <w:t>Recuperado el 6 de Febrero de 2023, de IBM: https://www.ibm.com/docs/en/spectrum-scale?topic=STXKQY/gpfsclustersfaq.html</w:t>
              </w:r>
            </w:p>
            <w:p w14:paraId="1B2B129F" w14:textId="77777777" w:rsidR="00B6643D" w:rsidRDefault="00B6643D" w:rsidP="00B6643D">
              <w:pPr>
                <w:pStyle w:val="Bibliografa"/>
                <w:ind w:left="720" w:hanging="720"/>
                <w:rPr>
                  <w:noProof/>
                </w:rPr>
              </w:pPr>
              <w:r>
                <w:rPr>
                  <w:noProof/>
                </w:rPr>
                <w:t xml:space="preserve">ictea. (s.f.). </w:t>
              </w:r>
              <w:r>
                <w:rPr>
                  <w:i/>
                  <w:iCs/>
                  <w:noProof/>
                </w:rPr>
                <w:t>¿Qué es una aplicación web?</w:t>
              </w:r>
              <w:r>
                <w:rPr>
                  <w:noProof/>
                </w:rPr>
                <w:t xml:space="preserve"> Recuperado el 23 de Enero de 2023, de ictea: https://www.ictea.com/cs/index.php?rp=/knowledgebase/4205/iQue-es-una-aplicacion-web.html</w:t>
              </w:r>
            </w:p>
            <w:p w14:paraId="5E760B8B" w14:textId="77777777" w:rsidR="00B6643D" w:rsidRDefault="00B6643D" w:rsidP="00B6643D">
              <w:pPr>
                <w:pStyle w:val="Bibliografa"/>
                <w:ind w:left="720" w:hanging="720"/>
                <w:rPr>
                  <w:noProof/>
                </w:rPr>
              </w:pPr>
              <w:r>
                <w:rPr>
                  <w:noProof/>
                </w:rPr>
                <w:t xml:space="preserve">Kelleher, J., &amp; Tierney, B. (2021). </w:t>
              </w:r>
              <w:r>
                <w:rPr>
                  <w:i/>
                  <w:iCs/>
                  <w:noProof/>
                </w:rPr>
                <w:t>Ciencia de Datos.</w:t>
              </w:r>
              <w:r>
                <w:rPr>
                  <w:noProof/>
                </w:rPr>
                <w:t xml:space="preserve"> Ediciones UC.</w:t>
              </w:r>
            </w:p>
            <w:p w14:paraId="71A5ACA8" w14:textId="77777777" w:rsidR="00B6643D" w:rsidRDefault="00B6643D" w:rsidP="00B6643D">
              <w:pPr>
                <w:pStyle w:val="Bibliografa"/>
                <w:ind w:left="720" w:hanging="720"/>
                <w:rPr>
                  <w:noProof/>
                </w:rPr>
              </w:pPr>
              <w:r>
                <w:rPr>
                  <w:noProof/>
                </w:rPr>
                <w:t>Lucidchart. (s.f.). Obtenido de Lucidchart: https://www.lucidchart.com/pages/es/simbolos-de-diagramas-entidad-relacion</w:t>
              </w:r>
            </w:p>
            <w:p w14:paraId="7BDDAF13" w14:textId="77777777" w:rsidR="00B6643D" w:rsidRDefault="00B6643D" w:rsidP="00B6643D">
              <w:pPr>
                <w:pStyle w:val="Bibliografa"/>
                <w:ind w:left="720" w:hanging="720"/>
                <w:rPr>
                  <w:noProof/>
                </w:rPr>
              </w:pPr>
              <w:r>
                <w:rPr>
                  <w:noProof/>
                </w:rPr>
                <w:lastRenderedPageBreak/>
                <w:t xml:space="preserve">Mendoza Olguín, G., Laureano De Jesús, Y., &amp; Pérez de Celis Herrero, M. C. (2019). Métricas de similaridad y evaluación para sistemas de recomendación de filtrado colaborativo. </w:t>
              </w:r>
              <w:r>
                <w:rPr>
                  <w:i/>
                  <w:iCs/>
                  <w:noProof/>
                </w:rPr>
                <w:t>Revista de Investigación en Tecnología de la Información</w:t>
              </w:r>
              <w:r>
                <w:rPr>
                  <w:noProof/>
                </w:rPr>
                <w:t>, 224–240.</w:t>
              </w:r>
            </w:p>
            <w:p w14:paraId="02926A76" w14:textId="77777777" w:rsidR="00B6643D" w:rsidRDefault="00B6643D" w:rsidP="00B6643D">
              <w:pPr>
                <w:pStyle w:val="Bibliografa"/>
                <w:ind w:left="720" w:hanging="720"/>
                <w:rPr>
                  <w:noProof/>
                </w:rPr>
              </w:pPr>
              <w:r>
                <w:rPr>
                  <w:noProof/>
                </w:rPr>
                <w:t xml:space="preserve">Pàmpols, M. (2020). </w:t>
              </w:r>
              <w:r>
                <w:rPr>
                  <w:i/>
                  <w:iCs/>
                  <w:noProof/>
                </w:rPr>
                <w:t>Arquitectura REST. Qué es y para qué sirve</w:t>
              </w:r>
              <w:r>
                <w:rPr>
                  <w:noProof/>
                </w:rPr>
                <w:t>. Recuperado el 11 de Diciembre de 2022, de marcpampols: https://www.marcpampols.net/es/arquitectura-rest-que-es-para-que-sirve/</w:t>
              </w:r>
            </w:p>
            <w:p w14:paraId="460ADC67" w14:textId="77777777" w:rsidR="00B6643D" w:rsidRDefault="00B6643D" w:rsidP="00B6643D">
              <w:pPr>
                <w:pStyle w:val="Bibliografa"/>
                <w:ind w:left="720" w:hanging="720"/>
                <w:rPr>
                  <w:noProof/>
                </w:rPr>
              </w:pPr>
              <w:r w:rsidRPr="00436E59">
                <w:rPr>
                  <w:noProof/>
                  <w:lang w:val="en-US"/>
                  <w:rPrChange w:id="5021" w:author="Microsoft Office User" w:date="2023-06-06T09:59:00Z">
                    <w:rPr>
                      <w:noProof/>
                    </w:rPr>
                  </w:rPrChange>
                </w:rPr>
                <w:t xml:space="preserve">Richardson, L., &amp; Ruby, S. (2007). </w:t>
              </w:r>
              <w:r w:rsidRPr="00436E59">
                <w:rPr>
                  <w:i/>
                  <w:iCs/>
                  <w:noProof/>
                  <w:lang w:val="en-US"/>
                  <w:rPrChange w:id="5022" w:author="Microsoft Office User" w:date="2023-06-06T09:59:00Z">
                    <w:rPr>
                      <w:i/>
                      <w:iCs/>
                      <w:noProof/>
                    </w:rPr>
                  </w:rPrChange>
                </w:rPr>
                <w:t>RESTful Web Services.</w:t>
              </w:r>
              <w:r w:rsidRPr="00436E59">
                <w:rPr>
                  <w:noProof/>
                  <w:lang w:val="en-US"/>
                  <w:rPrChange w:id="5023" w:author="Microsoft Office User" w:date="2023-06-06T09:59:00Z">
                    <w:rPr>
                      <w:noProof/>
                    </w:rPr>
                  </w:rPrChange>
                </w:rPr>
                <w:t xml:space="preserve"> </w:t>
              </w:r>
              <w:r>
                <w:rPr>
                  <w:noProof/>
                </w:rPr>
                <w:t>O´REILLY.</w:t>
              </w:r>
            </w:p>
            <w:p w14:paraId="29B6235A" w14:textId="77777777" w:rsidR="00B6643D" w:rsidRDefault="00B6643D" w:rsidP="00B6643D">
              <w:pPr>
                <w:pStyle w:val="Bibliografa"/>
                <w:ind w:left="720" w:hanging="720"/>
                <w:rPr>
                  <w:noProof/>
                </w:rPr>
              </w:pPr>
              <w:r>
                <w:rPr>
                  <w:noProof/>
                </w:rPr>
                <w:t xml:space="preserve">Risso, I. (2022). </w:t>
              </w:r>
              <w:r>
                <w:rPr>
                  <w:i/>
                  <w:iCs/>
                  <w:noProof/>
                </w:rPr>
                <w:t>Domina el modelo en cascada y potencia al máximo tus proyectos de software</w:t>
              </w:r>
              <w:r>
                <w:rPr>
                  <w:noProof/>
                </w:rPr>
                <w:t>. Recuperado el 21 de Abril de 2022, de crehana: https://www.crehana.com/blog/transformacion-digital/modelo-en-cascada/</w:t>
              </w:r>
            </w:p>
            <w:p w14:paraId="4B770C8F" w14:textId="77777777" w:rsidR="00B6643D" w:rsidRDefault="00B6643D" w:rsidP="00B6643D">
              <w:pPr>
                <w:pStyle w:val="Bibliografa"/>
                <w:ind w:left="720" w:hanging="720"/>
                <w:rPr>
                  <w:noProof/>
                </w:rPr>
              </w:pPr>
              <w:r>
                <w:rPr>
                  <w:noProof/>
                </w:rPr>
                <w:t xml:space="preserve">Roman, V. (2019). </w:t>
              </w:r>
              <w:r>
                <w:rPr>
                  <w:i/>
                  <w:iCs/>
                  <w:noProof/>
                </w:rPr>
                <w:t>Introducción al Machine Learning: Una Guía Desde Cero</w:t>
              </w:r>
              <w:r>
                <w:rPr>
                  <w:noProof/>
                </w:rPr>
                <w:t>. Recuperado el 10 de Abril de 2022, de Medium: https://medium.com/datos-y-ciencia/introduccion-al-machine-learning-una-gu%C3%ADa-desde-cero-b696a2ead359</w:t>
              </w:r>
            </w:p>
            <w:p w14:paraId="3129B420" w14:textId="77777777" w:rsidR="00B6643D" w:rsidRPr="00436E59" w:rsidRDefault="00B6643D" w:rsidP="00B6643D">
              <w:pPr>
                <w:pStyle w:val="Bibliografa"/>
                <w:ind w:left="720" w:hanging="720"/>
                <w:rPr>
                  <w:noProof/>
                  <w:lang w:val="en-US"/>
                  <w:rPrChange w:id="5024" w:author="Microsoft Office User" w:date="2023-06-06T09:59:00Z">
                    <w:rPr>
                      <w:noProof/>
                    </w:rPr>
                  </w:rPrChange>
                </w:rPr>
              </w:pPr>
              <w:r>
                <w:rPr>
                  <w:noProof/>
                </w:rPr>
                <w:t xml:space="preserve">Sommerville, I. (2005). </w:t>
              </w:r>
              <w:r>
                <w:rPr>
                  <w:i/>
                  <w:iCs/>
                  <w:noProof/>
                </w:rPr>
                <w:t>Ingeniería del software.</w:t>
              </w:r>
              <w:r>
                <w:rPr>
                  <w:noProof/>
                </w:rPr>
                <w:t xml:space="preserve"> </w:t>
              </w:r>
              <w:r w:rsidRPr="00436E59">
                <w:rPr>
                  <w:noProof/>
                  <w:lang w:val="en-US"/>
                  <w:rPrChange w:id="5025" w:author="Microsoft Office User" w:date="2023-06-06T09:59:00Z">
                    <w:rPr>
                      <w:noProof/>
                    </w:rPr>
                  </w:rPrChange>
                </w:rPr>
                <w:t>Pearson Educación.</w:t>
              </w:r>
            </w:p>
            <w:p w14:paraId="27EFF1DD" w14:textId="77777777" w:rsidR="00B6643D" w:rsidRDefault="00B6643D" w:rsidP="00B6643D">
              <w:pPr>
                <w:pStyle w:val="Bibliografa"/>
                <w:ind w:left="720" w:hanging="720"/>
                <w:rPr>
                  <w:noProof/>
                </w:rPr>
              </w:pPr>
              <w:r w:rsidRPr="00436E59">
                <w:rPr>
                  <w:noProof/>
                  <w:lang w:val="en-US"/>
                  <w:rPrChange w:id="5026" w:author="Microsoft Office User" w:date="2023-06-06T09:59:00Z">
                    <w:rPr>
                      <w:noProof/>
                    </w:rPr>
                  </w:rPrChange>
                </w:rPr>
                <w:t xml:space="preserve">Web Services Architecture Working Group. </w:t>
              </w:r>
              <w:r>
                <w:rPr>
                  <w:noProof/>
                </w:rPr>
                <w:t xml:space="preserve">(2004). </w:t>
              </w:r>
              <w:r>
                <w:rPr>
                  <w:i/>
                  <w:iCs/>
                  <w:noProof/>
                </w:rPr>
                <w:t>Web Services Architecture.</w:t>
              </w:r>
              <w:r>
                <w:rPr>
                  <w:noProof/>
                </w:rPr>
                <w:t xml:space="preserve"> Recuperado el 10 de Enero de 2023, de W3C: https://www.w3.org/TR/ws-arch/</w:t>
              </w:r>
            </w:p>
            <w:p w14:paraId="25DBFF59" w14:textId="77777777" w:rsidR="007C14DF" w:rsidRDefault="00A6172C" w:rsidP="00B6643D">
              <w:pPr>
                <w:rPr>
                  <w:ins w:id="5027" w:author="Microsoft Office User" w:date="2023-06-05T19:59:00Z"/>
                  <w:b/>
                  <w:bCs/>
                  <w:noProof/>
                </w:rPr>
              </w:pPr>
              <w:ins w:id="5028" w:author="Microsoft Office User" w:date="2023-05-02T09:17:00Z">
                <w:r>
                  <w:rPr>
                    <w:b/>
                    <w:bCs/>
                    <w:noProof/>
                  </w:rPr>
                  <w:fldChar w:fldCharType="end"/>
                </w:r>
              </w:ins>
              <w:commentRangeEnd w:id="5007"/>
              <w:r w:rsidR="00143882">
                <w:rPr>
                  <w:rStyle w:val="Refdecomentario"/>
                </w:rPr>
                <w:commentReference w:id="5007"/>
              </w:r>
            </w:p>
            <w:p w14:paraId="065A0CEC" w14:textId="6EC20F90" w:rsidR="00383C7D" w:rsidRDefault="00000000">
              <w:pPr>
                <w:pPrChange w:id="5029" w:author="Microsoft Office User" w:date="2023-05-02T09:17:00Z">
                  <w:pPr>
                    <w:pStyle w:val="Prrafodelista"/>
                    <w:numPr>
                      <w:numId w:val="3"/>
                    </w:numPr>
                    <w:spacing w:after="0" w:line="240" w:lineRule="auto"/>
                    <w:ind w:left="567" w:hanging="567"/>
                    <w:contextualSpacing w:val="0"/>
                  </w:pPr>
                </w:pPrChange>
              </w:pPr>
            </w:p>
            <w:customXmlInsRangeStart w:id="5030" w:author="Microsoft Office User" w:date="2023-05-02T09:17:00Z"/>
          </w:sdtContent>
        </w:sdt>
        <w:customXmlInsRangeEnd w:id="5030"/>
        <w:customXmlInsRangeStart w:id="5031" w:author="Microsoft Office User" w:date="2023-05-02T09:17:00Z"/>
      </w:sdtContent>
    </w:sdt>
    <w:customXmlInsRangeEnd w:id="5031"/>
    <w:p w14:paraId="350FECE2" w14:textId="581D6EFF" w:rsidR="5DC65E9C" w:rsidRDefault="5DC65E9C" w:rsidP="39E28D74">
      <w:pPr>
        <w:pStyle w:val="Ttulo1"/>
        <w:framePr w:wrap="notBeside"/>
        <w:numPr>
          <w:ilvl w:val="0"/>
          <w:numId w:val="0"/>
        </w:numPr>
      </w:pPr>
      <w:bookmarkStart w:id="5032" w:name="_Toc136889456"/>
      <w:r>
        <w:lastRenderedPageBreak/>
        <w:t xml:space="preserve">Anexo </w:t>
      </w:r>
      <w:ins w:id="5033" w:author="Microsoft Office User" w:date="2023-05-21T17:10:00Z">
        <w:r w:rsidR="008A72F1">
          <w:t>A</w:t>
        </w:r>
      </w:ins>
      <w:ins w:id="5034" w:author="Microsoft Office User" w:date="2023-06-05T17:44:00Z">
        <w:r w:rsidR="009A0FFC">
          <w:t xml:space="preserve">: </w:t>
        </w:r>
      </w:ins>
      <w:ins w:id="5035" w:author="Microsoft Office User" w:date="2023-06-05T19:58:00Z">
        <w:r w:rsidR="007C14DF">
          <w:t>API de cada r</w:t>
        </w:r>
      </w:ins>
      <w:ins w:id="5036" w:author="Microsoft Office User" w:date="2023-06-05T19:59:00Z">
        <w:r w:rsidR="007C14DF">
          <w:t>ecurso</w:t>
        </w:r>
      </w:ins>
      <w:bookmarkEnd w:id="5032"/>
      <w:del w:id="5037" w:author="Microsoft Office User" w:date="2023-05-21T17:10:00Z">
        <w:r w:rsidDel="008A72F1">
          <w:delText>I</w:delText>
        </w:r>
      </w:del>
    </w:p>
    <w:p w14:paraId="511F41EB" w14:textId="77777777" w:rsidR="00D53247" w:rsidRDefault="00D53247" w:rsidP="00D53247">
      <w:pPr>
        <w:pStyle w:val="Descripcin"/>
        <w:keepNext/>
        <w:jc w:val="center"/>
        <w:rPr>
          <w:ins w:id="5038" w:author="Microsoft Office User" w:date="2023-06-05T21:04:00Z"/>
        </w:rPr>
      </w:pPr>
      <w:bookmarkStart w:id="5039" w:name="_Toc136889462"/>
      <w:bookmarkStart w:id="5040" w:name="_Toc136889463"/>
      <w:ins w:id="5041" w:author="Microsoft Office User" w:date="2023-06-05T21:04:00Z">
        <w:r>
          <w:t xml:space="preserve">Tabla </w:t>
        </w:r>
        <w:r>
          <w:fldChar w:fldCharType="begin"/>
        </w:r>
        <w:r>
          <w:instrText xml:space="preserve"> SEQ Tabla \* ARABIC </w:instrText>
        </w:r>
        <w:r>
          <w:fldChar w:fldCharType="separate"/>
        </w:r>
        <w:r>
          <w:rPr>
            <w:noProof/>
          </w:rPr>
          <w:t>4</w:t>
        </w:r>
        <w:r>
          <w:fldChar w:fldCharType="end"/>
        </w:r>
        <w:r>
          <w:t xml:space="preserve">: </w:t>
        </w:r>
        <w:r w:rsidRPr="005F3D75">
          <w:t>Recurso /ofertas</w:t>
        </w:r>
        <w:bookmarkEnd w:id="5039"/>
      </w:ins>
    </w:p>
    <w:tbl>
      <w:tblPr>
        <w:tblStyle w:val="Tablaconcuadrcula7concolores"/>
        <w:tblW w:w="8647" w:type="dxa"/>
        <w:tblLayout w:type="fixed"/>
        <w:tblLook w:val="04A0" w:firstRow="1" w:lastRow="0" w:firstColumn="1" w:lastColumn="0" w:noHBand="0" w:noVBand="1"/>
      </w:tblPr>
      <w:tblGrid>
        <w:gridCol w:w="1008"/>
        <w:gridCol w:w="2394"/>
        <w:gridCol w:w="1257"/>
        <w:gridCol w:w="1254"/>
        <w:gridCol w:w="1141"/>
        <w:gridCol w:w="1593"/>
      </w:tblGrid>
      <w:tr w:rsidR="00D53247" w:rsidRPr="00A23238" w14:paraId="7FB868BC" w14:textId="77777777" w:rsidTr="006A548B">
        <w:trPr>
          <w:cnfStyle w:val="100000000000" w:firstRow="1" w:lastRow="0" w:firstColumn="0" w:lastColumn="0" w:oddVBand="0" w:evenVBand="0" w:oddHBand="0" w:evenHBand="0" w:firstRowFirstColumn="0" w:firstRowLastColumn="0" w:lastRowFirstColumn="0" w:lastRowLastColumn="0"/>
          <w:trHeight w:val="759"/>
          <w:ins w:id="5042" w:author="Microsoft Office User" w:date="2023-06-05T21:04:00Z"/>
        </w:trPr>
        <w:tc>
          <w:tcPr>
            <w:cnfStyle w:val="001000000100" w:firstRow="0" w:lastRow="0" w:firstColumn="1" w:lastColumn="0" w:oddVBand="0" w:evenVBand="0" w:oddHBand="0" w:evenHBand="0" w:firstRowFirstColumn="1" w:firstRowLastColumn="0" w:lastRowFirstColumn="0" w:lastRowLastColumn="0"/>
            <w:tcW w:w="1008" w:type="dxa"/>
          </w:tcPr>
          <w:p w14:paraId="3730ACDD" w14:textId="77777777" w:rsidR="00D53247" w:rsidRPr="00A23238" w:rsidRDefault="00D53247" w:rsidP="006A548B">
            <w:pPr>
              <w:jc w:val="center"/>
              <w:rPr>
                <w:ins w:id="5043" w:author="Microsoft Office User" w:date="2023-06-05T21:04:00Z"/>
              </w:rPr>
            </w:pPr>
            <w:ins w:id="5044" w:author="Microsoft Office User" w:date="2023-06-05T21:04:00Z">
              <w:r w:rsidRPr="00A23238">
                <w:t>Método</w:t>
              </w:r>
            </w:ins>
          </w:p>
        </w:tc>
        <w:tc>
          <w:tcPr>
            <w:tcW w:w="2394" w:type="dxa"/>
          </w:tcPr>
          <w:p w14:paraId="6164619D"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rPr>
                <w:ins w:id="5045" w:author="Microsoft Office User" w:date="2023-06-05T21:04:00Z"/>
              </w:rPr>
            </w:pPr>
            <w:ins w:id="5046" w:author="Microsoft Office User" w:date="2023-06-05T21:04:00Z">
              <w:r w:rsidRPr="00A23238">
                <w:t>URI</w:t>
              </w:r>
            </w:ins>
          </w:p>
        </w:tc>
        <w:tc>
          <w:tcPr>
            <w:tcW w:w="1257" w:type="dxa"/>
          </w:tcPr>
          <w:p w14:paraId="6301C13D"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rPr>
                <w:ins w:id="5047" w:author="Microsoft Office User" w:date="2023-06-05T21:04:00Z"/>
              </w:rPr>
            </w:pPr>
            <w:ins w:id="5048" w:author="Microsoft Office User" w:date="2023-06-05T21:04:00Z">
              <w:r w:rsidRPr="00A23238">
                <w:t>Utilidad</w:t>
              </w:r>
            </w:ins>
          </w:p>
        </w:tc>
        <w:tc>
          <w:tcPr>
            <w:tcW w:w="1254" w:type="dxa"/>
          </w:tcPr>
          <w:p w14:paraId="555F2F01"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rPr>
                <w:ins w:id="5049" w:author="Microsoft Office User" w:date="2023-06-05T21:04:00Z"/>
              </w:rPr>
            </w:pPr>
            <w:ins w:id="5050" w:author="Microsoft Office User" w:date="2023-06-05T21:04:00Z">
              <w:r w:rsidRPr="00A23238">
                <w:t>Semántica</w:t>
              </w:r>
            </w:ins>
          </w:p>
        </w:tc>
        <w:tc>
          <w:tcPr>
            <w:tcW w:w="1141" w:type="dxa"/>
          </w:tcPr>
          <w:p w14:paraId="3F9B1E24"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rPr>
                <w:ins w:id="5051" w:author="Microsoft Office User" w:date="2023-06-05T21:04:00Z"/>
              </w:rPr>
            </w:pPr>
            <w:ins w:id="5052" w:author="Microsoft Office User" w:date="2023-06-05T21:04:00Z">
              <w:r w:rsidRPr="00A23238">
                <w:t>Cuerpo Solicitud</w:t>
              </w:r>
            </w:ins>
          </w:p>
        </w:tc>
        <w:tc>
          <w:tcPr>
            <w:tcW w:w="1593" w:type="dxa"/>
          </w:tcPr>
          <w:p w14:paraId="3CE030AE"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rPr>
                <w:ins w:id="5053" w:author="Microsoft Office User" w:date="2023-06-05T21:04:00Z"/>
              </w:rPr>
            </w:pPr>
            <w:ins w:id="5054" w:author="Microsoft Office User" w:date="2023-06-05T21:04:00Z">
              <w:r w:rsidRPr="00A23238">
                <w:t>Códigos de respuesta</w:t>
              </w:r>
            </w:ins>
          </w:p>
        </w:tc>
      </w:tr>
      <w:tr w:rsidR="00D53247" w:rsidRPr="00B6643D" w14:paraId="5E50D4B9" w14:textId="77777777" w:rsidTr="006A548B">
        <w:trPr>
          <w:cnfStyle w:val="000000100000" w:firstRow="0" w:lastRow="0" w:firstColumn="0" w:lastColumn="0" w:oddVBand="0" w:evenVBand="0" w:oddHBand="1" w:evenHBand="0" w:firstRowFirstColumn="0" w:firstRowLastColumn="0" w:lastRowFirstColumn="0" w:lastRowLastColumn="0"/>
          <w:trHeight w:val="759"/>
          <w:ins w:id="5055" w:author="Microsoft Office User" w:date="2023-06-05T21:04:00Z"/>
        </w:trPr>
        <w:tc>
          <w:tcPr>
            <w:cnfStyle w:val="001000000000" w:firstRow="0" w:lastRow="0" w:firstColumn="1" w:lastColumn="0" w:oddVBand="0" w:evenVBand="0" w:oddHBand="0" w:evenHBand="0" w:firstRowFirstColumn="0" w:firstRowLastColumn="0" w:lastRowFirstColumn="0" w:lastRowLastColumn="0"/>
            <w:tcW w:w="1008" w:type="dxa"/>
          </w:tcPr>
          <w:p w14:paraId="6096F938" w14:textId="77777777" w:rsidR="00D53247" w:rsidRPr="00A23238" w:rsidRDefault="00D53247" w:rsidP="006A548B">
            <w:pPr>
              <w:rPr>
                <w:ins w:id="5056" w:author="Microsoft Office User" w:date="2023-06-05T21:04:00Z"/>
              </w:rPr>
            </w:pPr>
            <w:ins w:id="5057" w:author="Microsoft Office User" w:date="2023-06-05T21:04:00Z">
              <w:r w:rsidRPr="00A23238">
                <w:t>GET</w:t>
              </w:r>
            </w:ins>
          </w:p>
        </w:tc>
        <w:tc>
          <w:tcPr>
            <w:tcW w:w="2394" w:type="dxa"/>
          </w:tcPr>
          <w:p w14:paraId="1AE3BC2D"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rPr>
                <w:ins w:id="5058" w:author="Microsoft Office User" w:date="2023-06-05T21:04:00Z"/>
              </w:rPr>
            </w:pPr>
            <w:ins w:id="5059" w:author="Microsoft Office User" w:date="2023-06-05T21:04:00Z">
              <w:r w:rsidRPr="00A23238">
                <w:t>/</w:t>
              </w:r>
              <w:r>
                <w:t>ofertas</w:t>
              </w:r>
            </w:ins>
          </w:p>
        </w:tc>
        <w:tc>
          <w:tcPr>
            <w:tcW w:w="1257" w:type="dxa"/>
          </w:tcPr>
          <w:p w14:paraId="2DB6D43A" w14:textId="77777777" w:rsidR="00D53247" w:rsidRPr="00A23238" w:rsidRDefault="00D53247" w:rsidP="006A548B">
            <w:pPr>
              <w:jc w:val="left"/>
              <w:cnfStyle w:val="000000100000" w:firstRow="0" w:lastRow="0" w:firstColumn="0" w:lastColumn="0" w:oddVBand="0" w:evenVBand="0" w:oddHBand="1" w:evenHBand="0" w:firstRowFirstColumn="0" w:firstRowLastColumn="0" w:lastRowFirstColumn="0" w:lastRowLastColumn="0"/>
              <w:rPr>
                <w:ins w:id="5060" w:author="Microsoft Office User" w:date="2023-06-05T21:04:00Z"/>
              </w:rPr>
            </w:pPr>
            <w:commentRangeStart w:id="5061"/>
            <w:ins w:id="5062" w:author="Microsoft Office User" w:date="2023-06-05T21:04:00Z">
              <w:r w:rsidRPr="00A23238">
                <w:t xml:space="preserve">Se obtiene todos los atributos </w:t>
              </w:r>
              <w:r>
                <w:t>de todas las ofertas</w:t>
              </w:r>
              <w:commentRangeEnd w:id="5061"/>
              <w:r>
                <w:rPr>
                  <w:rStyle w:val="Refdecomentario"/>
                  <w:color w:val="auto"/>
                </w:rPr>
                <w:commentReference w:id="5061"/>
              </w:r>
            </w:ins>
          </w:p>
        </w:tc>
        <w:tc>
          <w:tcPr>
            <w:tcW w:w="1254" w:type="dxa"/>
          </w:tcPr>
          <w:p w14:paraId="59F892A8"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rPr>
                <w:ins w:id="5063" w:author="Microsoft Office User" w:date="2023-06-05T21:04:00Z"/>
              </w:rPr>
            </w:pPr>
            <w:ins w:id="5064" w:author="Microsoft Office User" w:date="2023-06-05T21:04:00Z">
              <w:r w:rsidRPr="00A23238">
                <w:t>JSON</w:t>
              </w:r>
            </w:ins>
          </w:p>
        </w:tc>
        <w:tc>
          <w:tcPr>
            <w:tcW w:w="1141" w:type="dxa"/>
          </w:tcPr>
          <w:p w14:paraId="301F0BDA" w14:textId="77777777" w:rsidR="00D53247" w:rsidRPr="00A23238" w:rsidRDefault="00D53247" w:rsidP="006A548B">
            <w:pPr>
              <w:jc w:val="left"/>
              <w:cnfStyle w:val="000000100000" w:firstRow="0" w:lastRow="0" w:firstColumn="0" w:lastColumn="0" w:oddVBand="0" w:evenVBand="0" w:oddHBand="1" w:evenHBand="0" w:firstRowFirstColumn="0" w:firstRowLastColumn="0" w:lastRowFirstColumn="0" w:lastRowLastColumn="0"/>
              <w:rPr>
                <w:ins w:id="5065" w:author="Microsoft Office User" w:date="2023-06-05T21:04:00Z"/>
              </w:rPr>
            </w:pPr>
          </w:p>
        </w:tc>
        <w:tc>
          <w:tcPr>
            <w:tcW w:w="1593" w:type="dxa"/>
          </w:tcPr>
          <w:p w14:paraId="32167559"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rPr>
                <w:ins w:id="5066" w:author="Microsoft Office User" w:date="2023-06-05T21:04:00Z"/>
                <w:lang w:val="en-US"/>
              </w:rPr>
            </w:pPr>
            <w:ins w:id="5067" w:author="Microsoft Office User" w:date="2023-06-05T21:04:00Z">
              <w:r w:rsidRPr="00A23238">
                <w:rPr>
                  <w:lang w:val="en-US"/>
                </w:rPr>
                <w:t>200 – OK</w:t>
              </w:r>
            </w:ins>
          </w:p>
          <w:p w14:paraId="22A0B84B"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rPr>
                <w:ins w:id="5068" w:author="Microsoft Office User" w:date="2023-06-05T21:04:00Z"/>
                <w:lang w:val="en-US"/>
              </w:rPr>
            </w:pPr>
            <w:ins w:id="5069" w:author="Microsoft Office User" w:date="2023-06-05T21:04:00Z">
              <w:r w:rsidRPr="00A23238">
                <w:rPr>
                  <w:lang w:val="en-US"/>
                </w:rPr>
                <w:t>404 – Not Found</w:t>
              </w:r>
            </w:ins>
          </w:p>
          <w:p w14:paraId="0ACACA60"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rPr>
                <w:ins w:id="5070" w:author="Microsoft Office User" w:date="2023-06-05T21:04:00Z"/>
                <w:lang w:val="en-US"/>
              </w:rPr>
            </w:pPr>
            <w:ins w:id="5071" w:author="Microsoft Office User" w:date="2023-06-05T21:04:00Z">
              <w:r w:rsidRPr="00A23238">
                <w:rPr>
                  <w:lang w:val="en-US"/>
                </w:rPr>
                <w:t>400 – Bad request</w:t>
              </w:r>
            </w:ins>
          </w:p>
          <w:p w14:paraId="20C27009" w14:textId="77777777" w:rsidR="00D53247" w:rsidRPr="009E098D" w:rsidRDefault="00D53247" w:rsidP="006A548B">
            <w:pPr>
              <w:jc w:val="left"/>
              <w:cnfStyle w:val="000000100000" w:firstRow="0" w:lastRow="0" w:firstColumn="0" w:lastColumn="0" w:oddVBand="0" w:evenVBand="0" w:oddHBand="1" w:evenHBand="0" w:firstRowFirstColumn="0" w:firstRowLastColumn="0" w:lastRowFirstColumn="0" w:lastRowLastColumn="0"/>
              <w:rPr>
                <w:ins w:id="5072" w:author="Microsoft Office User" w:date="2023-06-05T21:04:00Z"/>
                <w:lang w:val="en-US"/>
              </w:rPr>
            </w:pPr>
            <w:ins w:id="5073" w:author="Microsoft Office User" w:date="2023-06-05T21:04:00Z">
              <w:r w:rsidRPr="00A23238">
                <w:rPr>
                  <w:lang w:val="en-US"/>
                </w:rPr>
                <w:t>500 – Internal Server Error</w:t>
              </w:r>
            </w:ins>
          </w:p>
        </w:tc>
      </w:tr>
      <w:tr w:rsidR="00D53247" w:rsidRPr="00B6643D" w14:paraId="49814424" w14:textId="77777777" w:rsidTr="006A548B">
        <w:trPr>
          <w:trHeight w:val="759"/>
          <w:ins w:id="5074" w:author="Microsoft Office User" w:date="2023-06-05T21:04:00Z"/>
        </w:trPr>
        <w:tc>
          <w:tcPr>
            <w:cnfStyle w:val="001000000000" w:firstRow="0" w:lastRow="0" w:firstColumn="1" w:lastColumn="0" w:oddVBand="0" w:evenVBand="0" w:oddHBand="0" w:evenHBand="0" w:firstRowFirstColumn="0" w:firstRowLastColumn="0" w:lastRowFirstColumn="0" w:lastRowLastColumn="0"/>
            <w:tcW w:w="1008" w:type="dxa"/>
          </w:tcPr>
          <w:p w14:paraId="5DFD93AC" w14:textId="77777777" w:rsidR="00D53247" w:rsidRPr="00A23238" w:rsidRDefault="00D53247" w:rsidP="006A548B">
            <w:pPr>
              <w:rPr>
                <w:ins w:id="5075" w:author="Microsoft Office User" w:date="2023-06-05T21:04:00Z"/>
              </w:rPr>
            </w:pPr>
            <w:ins w:id="5076" w:author="Microsoft Office User" w:date="2023-06-05T21:04:00Z">
              <w:r>
                <w:t>GET</w:t>
              </w:r>
            </w:ins>
          </w:p>
        </w:tc>
        <w:tc>
          <w:tcPr>
            <w:tcW w:w="2394" w:type="dxa"/>
          </w:tcPr>
          <w:p w14:paraId="64171ED9"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rPr>
                <w:ins w:id="5077" w:author="Microsoft Office User" w:date="2023-06-05T21:04:00Z"/>
              </w:rPr>
            </w:pPr>
            <w:ins w:id="5078" w:author="Microsoft Office User" w:date="2023-06-05T21:04:00Z">
              <w:r>
                <w:t>/ofertas?estado=”SIN ASIGNAR”</w:t>
              </w:r>
            </w:ins>
          </w:p>
        </w:tc>
        <w:tc>
          <w:tcPr>
            <w:tcW w:w="1257" w:type="dxa"/>
          </w:tcPr>
          <w:p w14:paraId="66076437" w14:textId="77777777" w:rsidR="00D53247" w:rsidRPr="00A23238" w:rsidRDefault="00D53247" w:rsidP="006A548B">
            <w:pPr>
              <w:jc w:val="left"/>
              <w:cnfStyle w:val="000000000000" w:firstRow="0" w:lastRow="0" w:firstColumn="0" w:lastColumn="0" w:oddVBand="0" w:evenVBand="0" w:oddHBand="0" w:evenHBand="0" w:firstRowFirstColumn="0" w:firstRowLastColumn="0" w:lastRowFirstColumn="0" w:lastRowLastColumn="0"/>
              <w:rPr>
                <w:ins w:id="5079" w:author="Microsoft Office User" w:date="2023-06-05T21:04:00Z"/>
              </w:rPr>
            </w:pPr>
            <w:commentRangeStart w:id="5080"/>
            <w:commentRangeStart w:id="5081"/>
            <w:ins w:id="5082" w:author="Microsoft Office User" w:date="2023-06-05T21:04:00Z">
              <w:r w:rsidRPr="00A23238">
                <w:t xml:space="preserve">Se obtiene todos los </w:t>
              </w:r>
              <w:commentRangeEnd w:id="5080"/>
              <w:r>
                <w:rPr>
                  <w:rStyle w:val="Refdecomentario"/>
                  <w:color w:val="auto"/>
                </w:rPr>
                <w:commentReference w:id="5080"/>
              </w:r>
              <w:commentRangeEnd w:id="5081"/>
              <w:r>
                <w:rPr>
                  <w:rStyle w:val="Refdecomentario"/>
                  <w:color w:val="auto"/>
                </w:rPr>
                <w:commentReference w:id="5081"/>
              </w:r>
              <w:r w:rsidRPr="00A23238">
                <w:t xml:space="preserve">atributos </w:t>
              </w:r>
              <w:r>
                <w:t>de las ofertas que están sin asignar.</w:t>
              </w:r>
            </w:ins>
          </w:p>
        </w:tc>
        <w:tc>
          <w:tcPr>
            <w:tcW w:w="1254" w:type="dxa"/>
          </w:tcPr>
          <w:p w14:paraId="449C75B6"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rPr>
                <w:ins w:id="5083" w:author="Microsoft Office User" w:date="2023-06-05T21:04:00Z"/>
              </w:rPr>
            </w:pPr>
            <w:ins w:id="5084" w:author="Microsoft Office User" w:date="2023-06-05T21:04:00Z">
              <w:r>
                <w:t>JSON</w:t>
              </w:r>
            </w:ins>
          </w:p>
        </w:tc>
        <w:tc>
          <w:tcPr>
            <w:tcW w:w="1141" w:type="dxa"/>
          </w:tcPr>
          <w:p w14:paraId="415C97E4"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rPr>
                <w:ins w:id="5085" w:author="Microsoft Office User" w:date="2023-06-05T21:04:00Z"/>
              </w:rPr>
            </w:pPr>
            <w:ins w:id="5086" w:author="Microsoft Office User" w:date="2023-06-05T21:04:00Z">
              <w:r>
                <w:t>-</w:t>
              </w:r>
            </w:ins>
          </w:p>
        </w:tc>
        <w:tc>
          <w:tcPr>
            <w:tcW w:w="1593" w:type="dxa"/>
          </w:tcPr>
          <w:p w14:paraId="183BD854" w14:textId="77777777" w:rsidR="00D53247" w:rsidRDefault="00D53247" w:rsidP="006A548B">
            <w:pPr>
              <w:jc w:val="left"/>
              <w:cnfStyle w:val="000000000000" w:firstRow="0" w:lastRow="0" w:firstColumn="0" w:lastColumn="0" w:oddVBand="0" w:evenVBand="0" w:oddHBand="0" w:evenHBand="0" w:firstRowFirstColumn="0" w:firstRowLastColumn="0" w:lastRowFirstColumn="0" w:lastRowLastColumn="0"/>
              <w:rPr>
                <w:ins w:id="5087" w:author="Microsoft Office User" w:date="2023-06-05T21:04:00Z"/>
                <w:lang w:val="en-US"/>
              </w:rPr>
            </w:pPr>
            <w:ins w:id="5088" w:author="Microsoft Office User" w:date="2023-06-05T21:04:00Z">
              <w:r w:rsidRPr="002C0BB3">
                <w:rPr>
                  <w:lang w:val="en-US"/>
                </w:rPr>
                <w:t>20</w:t>
              </w:r>
              <w:r>
                <w:rPr>
                  <w:lang w:val="en-US"/>
                </w:rPr>
                <w:t>0</w:t>
              </w:r>
              <w:r w:rsidRPr="002C0BB3">
                <w:rPr>
                  <w:lang w:val="en-US"/>
                </w:rPr>
                <w:t xml:space="preserve"> – </w:t>
              </w:r>
              <w:r>
                <w:rPr>
                  <w:lang w:val="en-US"/>
                </w:rPr>
                <w:t>OK</w:t>
              </w:r>
            </w:ins>
          </w:p>
          <w:p w14:paraId="4AE6C177" w14:textId="77777777" w:rsidR="00D53247" w:rsidRPr="002C0BB3" w:rsidRDefault="00D53247" w:rsidP="006A548B">
            <w:pPr>
              <w:cnfStyle w:val="000000000000" w:firstRow="0" w:lastRow="0" w:firstColumn="0" w:lastColumn="0" w:oddVBand="0" w:evenVBand="0" w:oddHBand="0" w:evenHBand="0" w:firstRowFirstColumn="0" w:firstRowLastColumn="0" w:lastRowFirstColumn="0" w:lastRowLastColumn="0"/>
              <w:rPr>
                <w:ins w:id="5089" w:author="Microsoft Office User" w:date="2023-06-05T21:04:00Z"/>
                <w:lang w:val="en-US"/>
              </w:rPr>
            </w:pPr>
            <w:ins w:id="5090" w:author="Microsoft Office User" w:date="2023-06-05T21:04:00Z">
              <w:r w:rsidRPr="00A23238">
                <w:rPr>
                  <w:lang w:val="en-US"/>
                </w:rPr>
                <w:t>404 – Not Found</w:t>
              </w:r>
            </w:ins>
          </w:p>
          <w:p w14:paraId="1198DFDB" w14:textId="77777777" w:rsidR="00D53247" w:rsidRPr="002C0BB3" w:rsidRDefault="00D53247" w:rsidP="006A548B">
            <w:pPr>
              <w:jc w:val="left"/>
              <w:cnfStyle w:val="000000000000" w:firstRow="0" w:lastRow="0" w:firstColumn="0" w:lastColumn="0" w:oddVBand="0" w:evenVBand="0" w:oddHBand="0" w:evenHBand="0" w:firstRowFirstColumn="0" w:firstRowLastColumn="0" w:lastRowFirstColumn="0" w:lastRowLastColumn="0"/>
              <w:rPr>
                <w:ins w:id="5091" w:author="Microsoft Office User" w:date="2023-06-05T21:04:00Z"/>
                <w:lang w:val="en-US"/>
              </w:rPr>
            </w:pPr>
            <w:ins w:id="5092" w:author="Microsoft Office User" w:date="2023-06-05T21:04:00Z">
              <w:r w:rsidRPr="002C0BB3">
                <w:rPr>
                  <w:lang w:val="en-US"/>
                </w:rPr>
                <w:t>400 – Bad Request</w:t>
              </w:r>
            </w:ins>
          </w:p>
          <w:p w14:paraId="30D07E12"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rPr>
                <w:ins w:id="5093" w:author="Microsoft Office User" w:date="2023-06-05T21:04:00Z"/>
                <w:lang w:val="en-US"/>
              </w:rPr>
            </w:pPr>
            <w:ins w:id="5094" w:author="Microsoft Office User" w:date="2023-06-05T21:04:00Z">
              <w:r w:rsidRPr="002C0BB3">
                <w:rPr>
                  <w:lang w:val="en-US"/>
                </w:rPr>
                <w:t>500 – Internal Server Error</w:t>
              </w:r>
            </w:ins>
          </w:p>
        </w:tc>
      </w:tr>
      <w:tr w:rsidR="00D53247" w:rsidRPr="00B6643D" w14:paraId="376BC561" w14:textId="77777777" w:rsidTr="006A548B">
        <w:trPr>
          <w:cnfStyle w:val="000000100000" w:firstRow="0" w:lastRow="0" w:firstColumn="0" w:lastColumn="0" w:oddVBand="0" w:evenVBand="0" w:oddHBand="1" w:evenHBand="0" w:firstRowFirstColumn="0" w:firstRowLastColumn="0" w:lastRowFirstColumn="0" w:lastRowLastColumn="0"/>
          <w:trHeight w:val="759"/>
          <w:ins w:id="5095" w:author="Microsoft Office User" w:date="2023-06-05T21:04:00Z"/>
        </w:trPr>
        <w:tc>
          <w:tcPr>
            <w:cnfStyle w:val="001000000000" w:firstRow="0" w:lastRow="0" w:firstColumn="1" w:lastColumn="0" w:oddVBand="0" w:evenVBand="0" w:oddHBand="0" w:evenHBand="0" w:firstRowFirstColumn="0" w:firstRowLastColumn="0" w:lastRowFirstColumn="0" w:lastRowLastColumn="0"/>
            <w:tcW w:w="1008" w:type="dxa"/>
          </w:tcPr>
          <w:p w14:paraId="7F1FFD7A" w14:textId="77777777" w:rsidR="00D53247" w:rsidRDefault="00D53247" w:rsidP="006A548B">
            <w:pPr>
              <w:rPr>
                <w:ins w:id="5096" w:author="Microsoft Office User" w:date="2023-06-05T21:04:00Z"/>
              </w:rPr>
            </w:pPr>
            <w:ins w:id="5097" w:author="Microsoft Office User" w:date="2023-06-05T21:04:00Z">
              <w:r>
                <w:t>GET</w:t>
              </w:r>
            </w:ins>
          </w:p>
        </w:tc>
        <w:tc>
          <w:tcPr>
            <w:tcW w:w="2394" w:type="dxa"/>
          </w:tcPr>
          <w:p w14:paraId="094C40D0" w14:textId="77777777" w:rsidR="00D53247" w:rsidRDefault="00D53247" w:rsidP="006A548B">
            <w:pPr>
              <w:cnfStyle w:val="000000100000" w:firstRow="0" w:lastRow="0" w:firstColumn="0" w:lastColumn="0" w:oddVBand="0" w:evenVBand="0" w:oddHBand="1" w:evenHBand="0" w:firstRowFirstColumn="0" w:firstRowLastColumn="0" w:lastRowFirstColumn="0" w:lastRowLastColumn="0"/>
              <w:rPr>
                <w:ins w:id="5098" w:author="Microsoft Office User" w:date="2023-06-05T21:04:00Z"/>
              </w:rPr>
            </w:pPr>
            <w:ins w:id="5099" w:author="Microsoft Office User" w:date="2023-06-05T21:04:00Z">
              <w:r>
                <w:t>/ofertas?alumno=alumno_id</w:t>
              </w:r>
            </w:ins>
          </w:p>
        </w:tc>
        <w:tc>
          <w:tcPr>
            <w:tcW w:w="1257" w:type="dxa"/>
          </w:tcPr>
          <w:p w14:paraId="4D5F190B" w14:textId="77777777" w:rsidR="00D53247" w:rsidRPr="00A23238" w:rsidRDefault="00D53247" w:rsidP="006A548B">
            <w:pPr>
              <w:jc w:val="left"/>
              <w:cnfStyle w:val="000000100000" w:firstRow="0" w:lastRow="0" w:firstColumn="0" w:lastColumn="0" w:oddVBand="0" w:evenVBand="0" w:oddHBand="1" w:evenHBand="0" w:firstRowFirstColumn="0" w:firstRowLastColumn="0" w:lastRowFirstColumn="0" w:lastRowLastColumn="0"/>
              <w:rPr>
                <w:ins w:id="5100" w:author="Microsoft Office User" w:date="2023-06-05T21:04:00Z"/>
              </w:rPr>
            </w:pPr>
            <w:ins w:id="5101" w:author="Microsoft Office User" w:date="2023-06-05T21:04:00Z">
              <w:r w:rsidRPr="00A23238">
                <w:t xml:space="preserve">Se obtiene </w:t>
              </w:r>
              <w:r>
                <w:t xml:space="preserve">la oferta asignada </w:t>
              </w:r>
              <w:r>
                <w:lastRenderedPageBreak/>
                <w:t>de un alumno especifico.</w:t>
              </w:r>
            </w:ins>
          </w:p>
        </w:tc>
        <w:tc>
          <w:tcPr>
            <w:tcW w:w="1254" w:type="dxa"/>
          </w:tcPr>
          <w:p w14:paraId="54509EA6" w14:textId="77777777" w:rsidR="00D53247" w:rsidRDefault="00D53247" w:rsidP="006A548B">
            <w:pPr>
              <w:cnfStyle w:val="000000100000" w:firstRow="0" w:lastRow="0" w:firstColumn="0" w:lastColumn="0" w:oddVBand="0" w:evenVBand="0" w:oddHBand="1" w:evenHBand="0" w:firstRowFirstColumn="0" w:firstRowLastColumn="0" w:lastRowFirstColumn="0" w:lastRowLastColumn="0"/>
              <w:rPr>
                <w:ins w:id="5102" w:author="Microsoft Office User" w:date="2023-06-05T21:04:00Z"/>
              </w:rPr>
            </w:pPr>
            <w:ins w:id="5103" w:author="Microsoft Office User" w:date="2023-06-05T21:04:00Z">
              <w:r>
                <w:lastRenderedPageBreak/>
                <w:t>JSON</w:t>
              </w:r>
            </w:ins>
          </w:p>
        </w:tc>
        <w:tc>
          <w:tcPr>
            <w:tcW w:w="1141" w:type="dxa"/>
          </w:tcPr>
          <w:p w14:paraId="33E33679" w14:textId="77777777" w:rsidR="00D53247" w:rsidRDefault="00D53247" w:rsidP="006A548B">
            <w:pPr>
              <w:cnfStyle w:val="000000100000" w:firstRow="0" w:lastRow="0" w:firstColumn="0" w:lastColumn="0" w:oddVBand="0" w:evenVBand="0" w:oddHBand="1" w:evenHBand="0" w:firstRowFirstColumn="0" w:firstRowLastColumn="0" w:lastRowFirstColumn="0" w:lastRowLastColumn="0"/>
              <w:rPr>
                <w:ins w:id="5104" w:author="Microsoft Office User" w:date="2023-06-05T21:04:00Z"/>
              </w:rPr>
            </w:pPr>
            <w:ins w:id="5105" w:author="Microsoft Office User" w:date="2023-06-05T21:04:00Z">
              <w:r>
                <w:t>-</w:t>
              </w:r>
            </w:ins>
          </w:p>
        </w:tc>
        <w:tc>
          <w:tcPr>
            <w:tcW w:w="1593" w:type="dxa"/>
          </w:tcPr>
          <w:p w14:paraId="2EAD9693" w14:textId="77777777" w:rsidR="00D53247" w:rsidRDefault="00D53247" w:rsidP="006A548B">
            <w:pPr>
              <w:jc w:val="left"/>
              <w:cnfStyle w:val="000000100000" w:firstRow="0" w:lastRow="0" w:firstColumn="0" w:lastColumn="0" w:oddVBand="0" w:evenVBand="0" w:oddHBand="1" w:evenHBand="0" w:firstRowFirstColumn="0" w:firstRowLastColumn="0" w:lastRowFirstColumn="0" w:lastRowLastColumn="0"/>
              <w:rPr>
                <w:ins w:id="5106" w:author="Microsoft Office User" w:date="2023-06-05T21:04:00Z"/>
                <w:lang w:val="en-US"/>
              </w:rPr>
            </w:pPr>
            <w:ins w:id="5107" w:author="Microsoft Office User" w:date="2023-06-05T21:04:00Z">
              <w:r w:rsidRPr="002C0BB3">
                <w:rPr>
                  <w:lang w:val="en-US"/>
                </w:rPr>
                <w:t>20</w:t>
              </w:r>
              <w:r>
                <w:rPr>
                  <w:lang w:val="en-US"/>
                </w:rPr>
                <w:t>0</w:t>
              </w:r>
              <w:r w:rsidRPr="002C0BB3">
                <w:rPr>
                  <w:lang w:val="en-US"/>
                </w:rPr>
                <w:t xml:space="preserve"> – </w:t>
              </w:r>
              <w:r>
                <w:rPr>
                  <w:lang w:val="en-US"/>
                </w:rPr>
                <w:t>OK</w:t>
              </w:r>
            </w:ins>
          </w:p>
          <w:p w14:paraId="54765E57" w14:textId="77777777" w:rsidR="00D53247" w:rsidRPr="002C0BB3" w:rsidRDefault="00D53247" w:rsidP="006A548B">
            <w:pPr>
              <w:cnfStyle w:val="000000100000" w:firstRow="0" w:lastRow="0" w:firstColumn="0" w:lastColumn="0" w:oddVBand="0" w:evenVBand="0" w:oddHBand="1" w:evenHBand="0" w:firstRowFirstColumn="0" w:firstRowLastColumn="0" w:lastRowFirstColumn="0" w:lastRowLastColumn="0"/>
              <w:rPr>
                <w:ins w:id="5108" w:author="Microsoft Office User" w:date="2023-06-05T21:04:00Z"/>
                <w:lang w:val="en-US"/>
              </w:rPr>
            </w:pPr>
            <w:ins w:id="5109" w:author="Microsoft Office User" w:date="2023-06-05T21:04:00Z">
              <w:r w:rsidRPr="00A23238">
                <w:rPr>
                  <w:lang w:val="en-US"/>
                </w:rPr>
                <w:lastRenderedPageBreak/>
                <w:t>404 – Not Found</w:t>
              </w:r>
            </w:ins>
          </w:p>
          <w:p w14:paraId="5C0E20BF" w14:textId="77777777" w:rsidR="00D53247" w:rsidRPr="002C0BB3" w:rsidRDefault="00D53247" w:rsidP="006A548B">
            <w:pPr>
              <w:jc w:val="left"/>
              <w:cnfStyle w:val="000000100000" w:firstRow="0" w:lastRow="0" w:firstColumn="0" w:lastColumn="0" w:oddVBand="0" w:evenVBand="0" w:oddHBand="1" w:evenHBand="0" w:firstRowFirstColumn="0" w:firstRowLastColumn="0" w:lastRowFirstColumn="0" w:lastRowLastColumn="0"/>
              <w:rPr>
                <w:ins w:id="5110" w:author="Microsoft Office User" w:date="2023-06-05T21:04:00Z"/>
                <w:lang w:val="en-US"/>
              </w:rPr>
            </w:pPr>
            <w:ins w:id="5111" w:author="Microsoft Office User" w:date="2023-06-05T21:04:00Z">
              <w:r w:rsidRPr="002C0BB3">
                <w:rPr>
                  <w:lang w:val="en-US"/>
                </w:rPr>
                <w:t>400 – Bad Request</w:t>
              </w:r>
            </w:ins>
          </w:p>
          <w:p w14:paraId="250B23DE" w14:textId="77777777" w:rsidR="00D53247" w:rsidRPr="002C0BB3" w:rsidRDefault="00D53247" w:rsidP="006A548B">
            <w:pPr>
              <w:jc w:val="left"/>
              <w:cnfStyle w:val="000000100000" w:firstRow="0" w:lastRow="0" w:firstColumn="0" w:lastColumn="0" w:oddVBand="0" w:evenVBand="0" w:oddHBand="1" w:evenHBand="0" w:firstRowFirstColumn="0" w:firstRowLastColumn="0" w:lastRowFirstColumn="0" w:lastRowLastColumn="0"/>
              <w:rPr>
                <w:ins w:id="5112" w:author="Microsoft Office User" w:date="2023-06-05T21:04:00Z"/>
                <w:lang w:val="en-US"/>
              </w:rPr>
            </w:pPr>
            <w:ins w:id="5113" w:author="Microsoft Office User" w:date="2023-06-05T21:04:00Z">
              <w:r w:rsidRPr="002C0BB3">
                <w:rPr>
                  <w:lang w:val="en-US"/>
                </w:rPr>
                <w:t>500 – Internal Server Error</w:t>
              </w:r>
            </w:ins>
          </w:p>
        </w:tc>
      </w:tr>
      <w:tr w:rsidR="00D53247" w:rsidRPr="00A23238" w14:paraId="66000931" w14:textId="77777777" w:rsidTr="006A548B">
        <w:trPr>
          <w:trHeight w:val="759"/>
          <w:ins w:id="5114" w:author="Microsoft Office User" w:date="2023-06-05T21:04:00Z"/>
        </w:trPr>
        <w:tc>
          <w:tcPr>
            <w:cnfStyle w:val="001000000000" w:firstRow="0" w:lastRow="0" w:firstColumn="1" w:lastColumn="0" w:oddVBand="0" w:evenVBand="0" w:oddHBand="0" w:evenHBand="0" w:firstRowFirstColumn="0" w:firstRowLastColumn="0" w:lastRowFirstColumn="0" w:lastRowLastColumn="0"/>
            <w:tcW w:w="1008" w:type="dxa"/>
          </w:tcPr>
          <w:p w14:paraId="3C7FE9E3" w14:textId="77777777" w:rsidR="00D53247" w:rsidRPr="00A23238" w:rsidRDefault="00D53247" w:rsidP="006A548B">
            <w:pPr>
              <w:rPr>
                <w:ins w:id="5115" w:author="Microsoft Office User" w:date="2023-06-05T21:04:00Z"/>
              </w:rPr>
            </w:pPr>
            <w:ins w:id="5116" w:author="Microsoft Office User" w:date="2023-06-05T21:04:00Z">
              <w:r>
                <w:lastRenderedPageBreak/>
                <w:t xml:space="preserve">POST, </w:t>
              </w:r>
              <w:r w:rsidRPr="00A23238">
                <w:t>DELETE</w:t>
              </w:r>
              <w:r>
                <w:t>, PATCH</w:t>
              </w:r>
            </w:ins>
          </w:p>
        </w:tc>
        <w:tc>
          <w:tcPr>
            <w:tcW w:w="2394" w:type="dxa"/>
          </w:tcPr>
          <w:p w14:paraId="123C8687"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rPr>
                <w:ins w:id="5117" w:author="Microsoft Office User" w:date="2023-06-05T21:04:00Z"/>
              </w:rPr>
            </w:pPr>
            <w:ins w:id="5118" w:author="Microsoft Office User" w:date="2023-06-05T21:04:00Z">
              <w:r>
                <w:t>-</w:t>
              </w:r>
            </w:ins>
          </w:p>
        </w:tc>
        <w:tc>
          <w:tcPr>
            <w:tcW w:w="1257" w:type="dxa"/>
          </w:tcPr>
          <w:p w14:paraId="3701B373"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rPr>
                <w:ins w:id="5119" w:author="Microsoft Office User" w:date="2023-06-05T21:04:00Z"/>
              </w:rPr>
            </w:pPr>
            <w:ins w:id="5120" w:author="Microsoft Office User" w:date="2023-06-05T21:04:00Z">
              <w:r>
                <w:t>-</w:t>
              </w:r>
            </w:ins>
          </w:p>
        </w:tc>
        <w:tc>
          <w:tcPr>
            <w:tcW w:w="1254" w:type="dxa"/>
          </w:tcPr>
          <w:p w14:paraId="574E046A"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rPr>
                <w:ins w:id="5121" w:author="Microsoft Office User" w:date="2023-06-05T21:04:00Z"/>
              </w:rPr>
            </w:pPr>
            <w:ins w:id="5122" w:author="Microsoft Office User" w:date="2023-06-05T21:04:00Z">
              <w:r>
                <w:t>-</w:t>
              </w:r>
            </w:ins>
          </w:p>
        </w:tc>
        <w:tc>
          <w:tcPr>
            <w:tcW w:w="1141" w:type="dxa"/>
          </w:tcPr>
          <w:p w14:paraId="670C34D7"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rPr>
                <w:ins w:id="5123" w:author="Microsoft Office User" w:date="2023-06-05T21:04:00Z"/>
              </w:rPr>
            </w:pPr>
            <w:ins w:id="5124" w:author="Microsoft Office User" w:date="2023-06-05T21:04:00Z">
              <w:r w:rsidRPr="00A23238">
                <w:t>-</w:t>
              </w:r>
            </w:ins>
          </w:p>
        </w:tc>
        <w:tc>
          <w:tcPr>
            <w:tcW w:w="1593" w:type="dxa"/>
          </w:tcPr>
          <w:p w14:paraId="5A54103E"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rPr>
                <w:ins w:id="5125" w:author="Microsoft Office User" w:date="2023-06-05T21:04:00Z"/>
              </w:rPr>
            </w:pPr>
            <w:ins w:id="5126" w:author="Microsoft Office User" w:date="2023-06-05T21:04:00Z">
              <w:r w:rsidRPr="00A23238">
                <w:rPr>
                  <w:lang w:val="en-US"/>
                </w:rPr>
                <w:t xml:space="preserve"> </w:t>
              </w:r>
              <w:r w:rsidRPr="00A23238">
                <w:t>405 – Method not Allowed</w:t>
              </w:r>
            </w:ins>
          </w:p>
        </w:tc>
      </w:tr>
    </w:tbl>
    <w:p w14:paraId="353674E8" w14:textId="77777777" w:rsidR="00D53247" w:rsidRDefault="00D53247" w:rsidP="00E81AD4">
      <w:pPr>
        <w:pStyle w:val="Descripcin"/>
        <w:keepNext/>
        <w:jc w:val="center"/>
        <w:rPr>
          <w:ins w:id="5127" w:author="Microsoft Office User" w:date="2023-06-05T21:04:00Z"/>
        </w:rPr>
      </w:pPr>
    </w:p>
    <w:p w14:paraId="5D09E192" w14:textId="77777777" w:rsidR="00D53247" w:rsidRPr="00F12C90" w:rsidRDefault="00D53247">
      <w:pPr>
        <w:rPr>
          <w:ins w:id="5128" w:author="Microsoft Office User" w:date="2023-06-05T21:04:00Z"/>
        </w:rPr>
        <w:pPrChange w:id="5129" w:author="Microsoft Office User" w:date="2023-06-05T21:04:00Z">
          <w:pPr>
            <w:pStyle w:val="Descripcin"/>
            <w:keepNext/>
            <w:jc w:val="center"/>
          </w:pPr>
        </w:pPrChange>
      </w:pPr>
    </w:p>
    <w:p w14:paraId="3229EF13" w14:textId="039CE629" w:rsidR="00E81AD4" w:rsidRDefault="00E81AD4">
      <w:pPr>
        <w:pStyle w:val="Descripcin"/>
        <w:keepNext/>
        <w:jc w:val="center"/>
        <w:rPr>
          <w:ins w:id="5130" w:author="Microsoft Office User" w:date="2023-06-05T20:11:00Z"/>
        </w:rPr>
        <w:pPrChange w:id="5131" w:author="Microsoft Office User" w:date="2023-06-05T20:12:00Z">
          <w:pPr/>
        </w:pPrChange>
      </w:pPr>
      <w:ins w:id="5132" w:author="Microsoft Office User" w:date="2023-06-05T20:11:00Z">
        <w:r>
          <w:t xml:space="preserve">Tabla </w:t>
        </w:r>
        <w:r>
          <w:fldChar w:fldCharType="begin"/>
        </w:r>
        <w:r>
          <w:instrText xml:space="preserve"> SEQ Tabla \* ARABIC </w:instrText>
        </w:r>
      </w:ins>
      <w:r>
        <w:fldChar w:fldCharType="separate"/>
      </w:r>
      <w:ins w:id="5133" w:author="Microsoft Office User" w:date="2023-06-05T20:27:00Z">
        <w:r w:rsidR="009B5E0B">
          <w:rPr>
            <w:noProof/>
          </w:rPr>
          <w:t>5</w:t>
        </w:r>
      </w:ins>
      <w:ins w:id="5134" w:author="Microsoft Office User" w:date="2023-06-05T20:11:00Z">
        <w:r>
          <w:fldChar w:fldCharType="end"/>
        </w:r>
        <w:r>
          <w:t xml:space="preserve">: </w:t>
        </w:r>
        <w:r w:rsidRPr="0053119B">
          <w:t>Recurso /alumnos</w:t>
        </w:r>
        <w:bookmarkEnd w:id="5040"/>
      </w:ins>
    </w:p>
    <w:tbl>
      <w:tblPr>
        <w:tblStyle w:val="Tablaconcuadrcula7concolores"/>
        <w:tblW w:w="8971" w:type="dxa"/>
        <w:tblLook w:val="04A0" w:firstRow="1" w:lastRow="0" w:firstColumn="1" w:lastColumn="0" w:noHBand="0" w:noVBand="1"/>
        <w:tblPrChange w:id="5135" w:author="Microsoft Office User" w:date="2023-06-05T20:31:00Z">
          <w:tblPr>
            <w:tblStyle w:val="Tablaconcuadrcula7concolores-nfasis1"/>
            <w:tblW w:w="8971" w:type="dxa"/>
            <w:tblInd w:w="5" w:type="dxa"/>
            <w:tblLook w:val="04A0" w:firstRow="1" w:lastRow="0" w:firstColumn="1" w:lastColumn="0" w:noHBand="0" w:noVBand="1"/>
          </w:tblPr>
        </w:tblPrChange>
      </w:tblPr>
      <w:tblGrid>
        <w:gridCol w:w="1007"/>
        <w:gridCol w:w="1417"/>
        <w:gridCol w:w="2035"/>
        <w:gridCol w:w="1254"/>
        <w:gridCol w:w="1739"/>
        <w:gridCol w:w="1519"/>
        <w:tblGridChange w:id="5136">
          <w:tblGrid>
            <w:gridCol w:w="25"/>
            <w:gridCol w:w="982"/>
            <w:gridCol w:w="25"/>
            <w:gridCol w:w="1392"/>
            <w:gridCol w:w="25"/>
            <w:gridCol w:w="2010"/>
            <w:gridCol w:w="25"/>
            <w:gridCol w:w="1229"/>
            <w:gridCol w:w="25"/>
            <w:gridCol w:w="1714"/>
            <w:gridCol w:w="25"/>
            <w:gridCol w:w="1494"/>
            <w:gridCol w:w="25"/>
          </w:tblGrid>
        </w:tblGridChange>
      </w:tblGrid>
      <w:tr w:rsidR="00F432D0" w:rsidRPr="00A23238" w14:paraId="77B43742" w14:textId="77777777" w:rsidTr="00D05299">
        <w:trPr>
          <w:cnfStyle w:val="100000000000" w:firstRow="1" w:lastRow="0" w:firstColumn="0" w:lastColumn="0" w:oddVBand="0" w:evenVBand="0" w:oddHBand="0" w:evenHBand="0" w:firstRowFirstColumn="0" w:firstRowLastColumn="0" w:lastRowFirstColumn="0" w:lastRowLastColumn="0"/>
          <w:trHeight w:val="759"/>
          <w:ins w:id="5137" w:author="Microsoft Office User" w:date="2023-06-05T20:06:00Z"/>
          <w:trPrChange w:id="5138" w:author="Microsoft Office User" w:date="2023-06-05T20:31:00Z">
            <w:trPr>
              <w:gridBefore w:val="1"/>
              <w:trHeight w:val="759"/>
            </w:trPr>
          </w:trPrChange>
        </w:trPr>
        <w:tc>
          <w:tcPr>
            <w:cnfStyle w:val="001000000100" w:firstRow="0" w:lastRow="0" w:firstColumn="1" w:lastColumn="0" w:oddVBand="0" w:evenVBand="0" w:oddHBand="0" w:evenHBand="0" w:firstRowFirstColumn="1" w:firstRowLastColumn="0" w:lastRowFirstColumn="0" w:lastRowLastColumn="0"/>
            <w:tcW w:w="0" w:type="dxa"/>
            <w:tcPrChange w:id="5139" w:author="Microsoft Office User" w:date="2023-06-05T20:31:00Z">
              <w:tcPr>
                <w:tcW w:w="1007" w:type="dxa"/>
                <w:gridSpan w:val="2"/>
              </w:tcPr>
            </w:tcPrChange>
          </w:tcPr>
          <w:p w14:paraId="7F195839" w14:textId="77777777" w:rsidR="00F432D0" w:rsidRPr="00A23238" w:rsidRDefault="00F432D0" w:rsidP="006A548B">
            <w:pPr>
              <w:jc w:val="center"/>
              <w:cnfStyle w:val="101000000100" w:firstRow="1" w:lastRow="0" w:firstColumn="1" w:lastColumn="0" w:oddVBand="0" w:evenVBand="0" w:oddHBand="0" w:evenHBand="0" w:firstRowFirstColumn="1" w:firstRowLastColumn="0" w:lastRowFirstColumn="0" w:lastRowLastColumn="0"/>
              <w:rPr>
                <w:ins w:id="5140" w:author="Microsoft Office User" w:date="2023-06-05T20:06:00Z"/>
              </w:rPr>
            </w:pPr>
            <w:ins w:id="5141" w:author="Microsoft Office User" w:date="2023-06-05T20:06:00Z">
              <w:r w:rsidRPr="00A23238">
                <w:t>Método</w:t>
              </w:r>
            </w:ins>
          </w:p>
        </w:tc>
        <w:tc>
          <w:tcPr>
            <w:tcW w:w="0" w:type="dxa"/>
            <w:tcPrChange w:id="5142" w:author="Microsoft Office User" w:date="2023-06-05T20:31:00Z">
              <w:tcPr>
                <w:tcW w:w="1417" w:type="dxa"/>
                <w:gridSpan w:val="2"/>
              </w:tcPr>
            </w:tcPrChange>
          </w:tcPr>
          <w:p w14:paraId="0A5A805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143" w:author="Microsoft Office User" w:date="2023-06-05T20:06:00Z"/>
              </w:rPr>
            </w:pPr>
            <w:ins w:id="5144" w:author="Microsoft Office User" w:date="2023-06-05T20:06:00Z">
              <w:r w:rsidRPr="00A23238">
                <w:t>URI</w:t>
              </w:r>
            </w:ins>
          </w:p>
        </w:tc>
        <w:tc>
          <w:tcPr>
            <w:tcW w:w="0" w:type="dxa"/>
            <w:tcPrChange w:id="5145" w:author="Microsoft Office User" w:date="2023-06-05T20:31:00Z">
              <w:tcPr>
                <w:tcW w:w="2035" w:type="dxa"/>
                <w:gridSpan w:val="2"/>
              </w:tcPr>
            </w:tcPrChange>
          </w:tcPr>
          <w:p w14:paraId="4CFB3AC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146" w:author="Microsoft Office User" w:date="2023-06-05T20:06:00Z"/>
              </w:rPr>
            </w:pPr>
            <w:ins w:id="5147" w:author="Microsoft Office User" w:date="2023-06-05T20:06:00Z">
              <w:r w:rsidRPr="00A23238">
                <w:t>Utilidad</w:t>
              </w:r>
            </w:ins>
          </w:p>
        </w:tc>
        <w:tc>
          <w:tcPr>
            <w:tcW w:w="0" w:type="dxa"/>
            <w:tcPrChange w:id="5148" w:author="Microsoft Office User" w:date="2023-06-05T20:31:00Z">
              <w:tcPr>
                <w:tcW w:w="1254" w:type="dxa"/>
                <w:gridSpan w:val="2"/>
              </w:tcPr>
            </w:tcPrChange>
          </w:tcPr>
          <w:p w14:paraId="5D0B2A6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149" w:author="Microsoft Office User" w:date="2023-06-05T20:06:00Z"/>
              </w:rPr>
            </w:pPr>
            <w:ins w:id="5150" w:author="Microsoft Office User" w:date="2023-06-05T20:06:00Z">
              <w:r w:rsidRPr="00A23238">
                <w:t>Semántica</w:t>
              </w:r>
            </w:ins>
          </w:p>
        </w:tc>
        <w:tc>
          <w:tcPr>
            <w:tcW w:w="0" w:type="dxa"/>
            <w:tcPrChange w:id="5151" w:author="Microsoft Office User" w:date="2023-06-05T20:31:00Z">
              <w:tcPr>
                <w:tcW w:w="1739" w:type="dxa"/>
                <w:gridSpan w:val="2"/>
              </w:tcPr>
            </w:tcPrChange>
          </w:tcPr>
          <w:p w14:paraId="1066952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152" w:author="Microsoft Office User" w:date="2023-06-05T20:06:00Z"/>
              </w:rPr>
            </w:pPr>
            <w:ins w:id="5153" w:author="Microsoft Office User" w:date="2023-06-05T20:06:00Z">
              <w:r w:rsidRPr="00A23238">
                <w:t>Cuerpo Solicitud</w:t>
              </w:r>
            </w:ins>
          </w:p>
        </w:tc>
        <w:tc>
          <w:tcPr>
            <w:tcW w:w="0" w:type="dxa"/>
            <w:tcPrChange w:id="5154" w:author="Microsoft Office User" w:date="2023-06-05T20:31:00Z">
              <w:tcPr>
                <w:tcW w:w="1519" w:type="dxa"/>
                <w:gridSpan w:val="2"/>
              </w:tcPr>
            </w:tcPrChange>
          </w:tcPr>
          <w:p w14:paraId="4A74A39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155" w:author="Microsoft Office User" w:date="2023-06-05T20:06:00Z"/>
              </w:rPr>
            </w:pPr>
            <w:ins w:id="5156" w:author="Microsoft Office User" w:date="2023-06-05T20:06:00Z">
              <w:r w:rsidRPr="00A23238">
                <w:t>Códigos de respuesta</w:t>
              </w:r>
            </w:ins>
          </w:p>
        </w:tc>
      </w:tr>
      <w:tr w:rsidR="00543632" w:rsidRPr="00B6643D" w14:paraId="07B47151" w14:textId="77777777" w:rsidTr="00D05299">
        <w:trPr>
          <w:cnfStyle w:val="000000100000" w:firstRow="0" w:lastRow="0" w:firstColumn="0" w:lastColumn="0" w:oddVBand="0" w:evenVBand="0" w:oddHBand="1" w:evenHBand="0" w:firstRowFirstColumn="0" w:firstRowLastColumn="0" w:lastRowFirstColumn="0" w:lastRowLastColumn="0"/>
          <w:trHeight w:val="759"/>
          <w:ins w:id="5157" w:author="Microsoft Office User" w:date="2023-06-05T20:06:00Z"/>
        </w:trPr>
        <w:tc>
          <w:tcPr>
            <w:cnfStyle w:val="001000000000" w:firstRow="0" w:lastRow="0" w:firstColumn="1" w:lastColumn="0" w:oddVBand="0" w:evenVBand="0" w:oddHBand="0" w:evenHBand="0" w:firstRowFirstColumn="0" w:firstRowLastColumn="0" w:lastRowFirstColumn="0" w:lastRowLastColumn="0"/>
            <w:tcW w:w="1007" w:type="dxa"/>
          </w:tcPr>
          <w:p w14:paraId="57B8DEA7" w14:textId="77777777" w:rsidR="00F432D0" w:rsidRPr="00A23238" w:rsidRDefault="00F432D0" w:rsidP="006A548B">
            <w:pPr>
              <w:rPr>
                <w:ins w:id="5158" w:author="Microsoft Office User" w:date="2023-06-05T20:06:00Z"/>
              </w:rPr>
            </w:pPr>
            <w:ins w:id="5159" w:author="Microsoft Office User" w:date="2023-06-05T20:06:00Z">
              <w:r>
                <w:t>POST</w:t>
              </w:r>
            </w:ins>
          </w:p>
        </w:tc>
        <w:tc>
          <w:tcPr>
            <w:tcW w:w="1417" w:type="dxa"/>
          </w:tcPr>
          <w:p w14:paraId="6A429A4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160" w:author="Microsoft Office User" w:date="2023-06-05T20:06:00Z"/>
              </w:rPr>
            </w:pPr>
            <w:ins w:id="5161" w:author="Microsoft Office User" w:date="2023-06-05T20:06:00Z">
              <w:r w:rsidRPr="00A23238">
                <w:t>/alumnos</w:t>
              </w:r>
            </w:ins>
          </w:p>
        </w:tc>
        <w:tc>
          <w:tcPr>
            <w:tcW w:w="2035" w:type="dxa"/>
          </w:tcPr>
          <w:p w14:paraId="1825D8C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162" w:author="Microsoft Office User" w:date="2023-06-05T20:06:00Z"/>
              </w:rPr>
            </w:pPr>
            <w:ins w:id="5163" w:author="Microsoft Office User" w:date="2023-06-05T20:06:00Z">
              <w:r w:rsidRPr="00A23238">
                <w:t>Añade un nuevo alumno</w:t>
              </w:r>
              <w:r>
                <w:t>.</w:t>
              </w:r>
            </w:ins>
          </w:p>
        </w:tc>
        <w:tc>
          <w:tcPr>
            <w:tcW w:w="1254" w:type="dxa"/>
          </w:tcPr>
          <w:p w14:paraId="7EF9561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164" w:author="Microsoft Office User" w:date="2023-06-05T20:06:00Z"/>
              </w:rPr>
            </w:pPr>
            <w:ins w:id="5165" w:author="Microsoft Office User" w:date="2023-06-05T20:06:00Z">
              <w:r w:rsidRPr="00A23238">
                <w:t>JSON</w:t>
              </w:r>
            </w:ins>
          </w:p>
        </w:tc>
        <w:tc>
          <w:tcPr>
            <w:tcW w:w="1739" w:type="dxa"/>
          </w:tcPr>
          <w:p w14:paraId="3E6821AC"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166" w:author="Microsoft Office User" w:date="2023-06-05T20:06:00Z"/>
              </w:rPr>
            </w:pPr>
            <w:ins w:id="5167" w:author="Microsoft Office User" w:date="2023-06-05T20:06:00Z">
              <w:r>
                <w:t>Representación de un alumno</w:t>
              </w:r>
            </w:ins>
          </w:p>
        </w:tc>
        <w:tc>
          <w:tcPr>
            <w:tcW w:w="1519" w:type="dxa"/>
          </w:tcPr>
          <w:p w14:paraId="3BE0863F"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ins w:id="5168" w:author="Microsoft Office User" w:date="2023-06-05T20:06:00Z"/>
                <w:lang w:val="en-US"/>
              </w:rPr>
            </w:pPr>
            <w:ins w:id="5169" w:author="Microsoft Office User" w:date="2023-06-05T20:06:00Z">
              <w:r w:rsidRPr="002C0BB3">
                <w:rPr>
                  <w:lang w:val="en-US"/>
                </w:rPr>
                <w:t xml:space="preserve">201 – Created </w:t>
              </w:r>
            </w:ins>
          </w:p>
          <w:p w14:paraId="2F8AF2A8"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ins w:id="5170" w:author="Microsoft Office User" w:date="2023-06-05T20:06:00Z"/>
                <w:lang w:val="en-US"/>
              </w:rPr>
            </w:pPr>
            <w:ins w:id="5171" w:author="Microsoft Office User" w:date="2023-06-05T20:06:00Z">
              <w:r w:rsidRPr="002C0BB3">
                <w:rPr>
                  <w:lang w:val="en-US"/>
                </w:rPr>
                <w:t>400 – Bad Request</w:t>
              </w:r>
            </w:ins>
          </w:p>
          <w:p w14:paraId="008BF3B9"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ins w:id="5172" w:author="Microsoft Office User" w:date="2023-06-05T20:06:00Z"/>
                <w:lang w:val="en-US"/>
              </w:rPr>
            </w:pPr>
            <w:ins w:id="5173" w:author="Microsoft Office User" w:date="2023-06-05T20:06:00Z">
              <w:r w:rsidRPr="002C0BB3">
                <w:rPr>
                  <w:lang w:val="en-US"/>
                </w:rPr>
                <w:t>500 – Internal Server</w:t>
              </w:r>
            </w:ins>
          </w:p>
        </w:tc>
      </w:tr>
      <w:tr w:rsidR="00F432D0" w:rsidRPr="00B6643D" w14:paraId="6949BD8B" w14:textId="77777777" w:rsidTr="00D05299">
        <w:trPr>
          <w:trHeight w:val="759"/>
          <w:ins w:id="5174" w:author="Microsoft Office User" w:date="2023-06-05T20:06:00Z"/>
          <w:trPrChange w:id="5175" w:author="Microsoft Office User" w:date="2023-06-05T20:31:00Z">
            <w:trPr>
              <w:gridBefore w:val="1"/>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176" w:author="Microsoft Office User" w:date="2023-06-05T20:31:00Z">
              <w:tcPr>
                <w:tcW w:w="1007" w:type="dxa"/>
                <w:gridSpan w:val="2"/>
              </w:tcPr>
            </w:tcPrChange>
          </w:tcPr>
          <w:p w14:paraId="045E06D0" w14:textId="77777777" w:rsidR="00F432D0" w:rsidRPr="00A23238" w:rsidRDefault="00F432D0" w:rsidP="006A548B">
            <w:pPr>
              <w:rPr>
                <w:ins w:id="5177" w:author="Microsoft Office User" w:date="2023-06-05T20:06:00Z"/>
              </w:rPr>
            </w:pPr>
            <w:ins w:id="5178" w:author="Microsoft Office User" w:date="2023-06-05T20:06:00Z">
              <w:r>
                <w:t>GET</w:t>
              </w:r>
            </w:ins>
          </w:p>
        </w:tc>
        <w:tc>
          <w:tcPr>
            <w:tcW w:w="0" w:type="dxa"/>
            <w:tcPrChange w:id="5179" w:author="Microsoft Office User" w:date="2023-06-05T20:31:00Z">
              <w:tcPr>
                <w:tcW w:w="1417" w:type="dxa"/>
                <w:gridSpan w:val="2"/>
              </w:tcPr>
            </w:tcPrChange>
          </w:tcPr>
          <w:p w14:paraId="26381B2A"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180" w:author="Microsoft Office User" w:date="2023-06-05T20:06:00Z"/>
              </w:rPr>
            </w:pPr>
            <w:ins w:id="5181" w:author="Microsoft Office User" w:date="2023-06-05T20:06:00Z">
              <w:r w:rsidRPr="00A23238">
                <w:t>/ alumnos</w:t>
              </w:r>
            </w:ins>
          </w:p>
        </w:tc>
        <w:tc>
          <w:tcPr>
            <w:tcW w:w="0" w:type="dxa"/>
            <w:tcPrChange w:id="5182" w:author="Microsoft Office User" w:date="2023-06-05T20:31:00Z">
              <w:tcPr>
                <w:tcW w:w="2035" w:type="dxa"/>
                <w:gridSpan w:val="2"/>
              </w:tcPr>
            </w:tcPrChange>
          </w:tcPr>
          <w:p w14:paraId="5176E1ED"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183" w:author="Microsoft Office User" w:date="2023-06-05T20:06:00Z"/>
              </w:rPr>
            </w:pPr>
            <w:ins w:id="5184" w:author="Microsoft Office User" w:date="2023-06-05T20:06:00Z">
              <w:r>
                <w:t>Se obtiene la representación</w:t>
              </w:r>
            </w:ins>
          </w:p>
        </w:tc>
        <w:tc>
          <w:tcPr>
            <w:tcW w:w="0" w:type="dxa"/>
            <w:tcPrChange w:id="5185" w:author="Microsoft Office User" w:date="2023-06-05T20:31:00Z">
              <w:tcPr>
                <w:tcW w:w="1254" w:type="dxa"/>
                <w:gridSpan w:val="2"/>
              </w:tcPr>
            </w:tcPrChange>
          </w:tcPr>
          <w:p w14:paraId="58C6241D"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186" w:author="Microsoft Office User" w:date="2023-06-05T20:06:00Z"/>
              </w:rPr>
            </w:pPr>
            <w:ins w:id="5187" w:author="Microsoft Office User" w:date="2023-06-05T20:06:00Z">
              <w:r w:rsidRPr="00A23238">
                <w:t>JSON</w:t>
              </w:r>
            </w:ins>
          </w:p>
        </w:tc>
        <w:tc>
          <w:tcPr>
            <w:tcW w:w="0" w:type="dxa"/>
            <w:tcPrChange w:id="5188" w:author="Microsoft Office User" w:date="2023-06-05T20:31:00Z">
              <w:tcPr>
                <w:tcW w:w="1739" w:type="dxa"/>
                <w:gridSpan w:val="2"/>
              </w:tcPr>
            </w:tcPrChange>
          </w:tcPr>
          <w:p w14:paraId="44645AFB"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189" w:author="Microsoft Office User" w:date="2023-06-05T20:06:00Z"/>
              </w:rPr>
            </w:pPr>
          </w:p>
        </w:tc>
        <w:tc>
          <w:tcPr>
            <w:tcW w:w="0" w:type="dxa"/>
            <w:tcPrChange w:id="5190" w:author="Microsoft Office User" w:date="2023-06-05T20:31:00Z">
              <w:tcPr>
                <w:tcW w:w="1519" w:type="dxa"/>
                <w:gridSpan w:val="2"/>
              </w:tcPr>
            </w:tcPrChange>
          </w:tcPr>
          <w:p w14:paraId="59031EFB"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ins w:id="5191" w:author="Microsoft Office User" w:date="2023-06-05T20:06:00Z"/>
                <w:lang w:val="en-US"/>
              </w:rPr>
            </w:pPr>
            <w:ins w:id="5192" w:author="Microsoft Office User" w:date="2023-06-05T20:06:00Z">
              <w:r w:rsidRPr="002C0BB3">
                <w:rPr>
                  <w:lang w:val="en-US"/>
                </w:rPr>
                <w:t>200 – OK</w:t>
              </w:r>
            </w:ins>
          </w:p>
          <w:p w14:paraId="67C86E2E" w14:textId="77777777" w:rsidR="00F432D0" w:rsidRPr="00F129FD" w:rsidRDefault="00F432D0" w:rsidP="006A548B">
            <w:pPr>
              <w:cnfStyle w:val="000000000000" w:firstRow="0" w:lastRow="0" w:firstColumn="0" w:lastColumn="0" w:oddVBand="0" w:evenVBand="0" w:oddHBand="0" w:evenHBand="0" w:firstRowFirstColumn="0" w:firstRowLastColumn="0" w:lastRowFirstColumn="0" w:lastRowLastColumn="0"/>
              <w:rPr>
                <w:ins w:id="5193" w:author="Microsoft Office User" w:date="2023-06-05T20:06:00Z"/>
                <w:lang w:val="en-US"/>
              </w:rPr>
            </w:pPr>
            <w:ins w:id="5194" w:author="Microsoft Office User" w:date="2023-06-05T20:06:00Z">
              <w:r w:rsidRPr="00A23238">
                <w:rPr>
                  <w:lang w:val="en-US"/>
                </w:rPr>
                <w:lastRenderedPageBreak/>
                <w:t>400 – Bad request</w:t>
              </w:r>
            </w:ins>
          </w:p>
          <w:p w14:paraId="0F37C33D"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ins w:id="5195" w:author="Microsoft Office User" w:date="2023-06-05T20:06:00Z"/>
                <w:lang w:val="en-US"/>
              </w:rPr>
            </w:pPr>
            <w:ins w:id="5196" w:author="Microsoft Office User" w:date="2023-06-05T20:06:00Z">
              <w:r w:rsidRPr="002C0BB3">
                <w:rPr>
                  <w:lang w:val="en-US"/>
                </w:rPr>
                <w:t>500 – Internal Server Error</w:t>
              </w:r>
            </w:ins>
          </w:p>
        </w:tc>
      </w:tr>
      <w:tr w:rsidR="00F432D0" w:rsidRPr="00A23238" w14:paraId="7F8F3979" w14:textId="77777777" w:rsidTr="00D05299">
        <w:trPr>
          <w:cnfStyle w:val="000000100000" w:firstRow="0" w:lastRow="0" w:firstColumn="0" w:lastColumn="0" w:oddVBand="0" w:evenVBand="0" w:oddHBand="1" w:evenHBand="0" w:firstRowFirstColumn="0" w:firstRowLastColumn="0" w:lastRowFirstColumn="0" w:lastRowLastColumn="0"/>
          <w:trHeight w:val="759"/>
          <w:ins w:id="5197" w:author="Microsoft Office User" w:date="2023-06-05T20:06:00Z"/>
          <w:trPrChange w:id="5198" w:author="Microsoft Office User" w:date="2023-06-05T20:31:00Z">
            <w:trPr>
              <w:gridBefore w:val="1"/>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199" w:author="Microsoft Office User" w:date="2023-06-05T20:31:00Z">
              <w:tcPr>
                <w:tcW w:w="1007" w:type="dxa"/>
                <w:gridSpan w:val="2"/>
              </w:tcPr>
            </w:tcPrChange>
          </w:tcPr>
          <w:p w14:paraId="4CF97B26" w14:textId="77777777" w:rsidR="00F432D0" w:rsidRPr="00A23238" w:rsidRDefault="00F432D0" w:rsidP="006A548B">
            <w:pPr>
              <w:cnfStyle w:val="001000100000" w:firstRow="0" w:lastRow="0" w:firstColumn="1" w:lastColumn="0" w:oddVBand="0" w:evenVBand="0" w:oddHBand="1" w:evenHBand="0" w:firstRowFirstColumn="0" w:firstRowLastColumn="0" w:lastRowFirstColumn="0" w:lastRowLastColumn="0"/>
              <w:rPr>
                <w:ins w:id="5200" w:author="Microsoft Office User" w:date="2023-06-05T20:06:00Z"/>
              </w:rPr>
            </w:pPr>
            <w:ins w:id="5201" w:author="Microsoft Office User" w:date="2023-06-05T20:06:00Z">
              <w:r>
                <w:lastRenderedPageBreak/>
                <w:t xml:space="preserve">PUT, </w:t>
              </w:r>
              <w:r w:rsidRPr="00A23238">
                <w:t>P</w:t>
              </w:r>
              <w:r>
                <w:t>A</w:t>
              </w:r>
              <w:r w:rsidRPr="00A23238">
                <w:t>TCH</w:t>
              </w:r>
              <w:r>
                <w:t>, DELETE</w:t>
              </w:r>
            </w:ins>
          </w:p>
        </w:tc>
        <w:tc>
          <w:tcPr>
            <w:tcW w:w="0" w:type="dxa"/>
            <w:tcPrChange w:id="5202" w:author="Microsoft Office User" w:date="2023-06-05T20:31:00Z">
              <w:tcPr>
                <w:tcW w:w="1417" w:type="dxa"/>
                <w:gridSpan w:val="2"/>
              </w:tcPr>
            </w:tcPrChange>
          </w:tcPr>
          <w:p w14:paraId="19F6521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03" w:author="Microsoft Office User" w:date="2023-06-05T20:06:00Z"/>
              </w:rPr>
            </w:pPr>
            <w:ins w:id="5204" w:author="Microsoft Office User" w:date="2023-06-05T20:06:00Z">
              <w:r w:rsidRPr="00A23238">
                <w:t>-</w:t>
              </w:r>
            </w:ins>
          </w:p>
        </w:tc>
        <w:tc>
          <w:tcPr>
            <w:tcW w:w="0" w:type="dxa"/>
            <w:tcPrChange w:id="5205" w:author="Microsoft Office User" w:date="2023-06-05T20:31:00Z">
              <w:tcPr>
                <w:tcW w:w="2035" w:type="dxa"/>
                <w:gridSpan w:val="2"/>
              </w:tcPr>
            </w:tcPrChange>
          </w:tcPr>
          <w:p w14:paraId="19B8552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06" w:author="Microsoft Office User" w:date="2023-06-05T20:06:00Z"/>
              </w:rPr>
            </w:pPr>
            <w:ins w:id="5207" w:author="Microsoft Office User" w:date="2023-06-05T20:06:00Z">
              <w:r w:rsidRPr="00A23238">
                <w:t>-</w:t>
              </w:r>
            </w:ins>
          </w:p>
        </w:tc>
        <w:tc>
          <w:tcPr>
            <w:tcW w:w="0" w:type="dxa"/>
            <w:tcPrChange w:id="5208" w:author="Microsoft Office User" w:date="2023-06-05T20:31:00Z">
              <w:tcPr>
                <w:tcW w:w="1254" w:type="dxa"/>
                <w:gridSpan w:val="2"/>
              </w:tcPr>
            </w:tcPrChange>
          </w:tcPr>
          <w:p w14:paraId="4FA6E13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09" w:author="Microsoft Office User" w:date="2023-06-05T20:06:00Z"/>
              </w:rPr>
            </w:pPr>
            <w:ins w:id="5210" w:author="Microsoft Office User" w:date="2023-06-05T20:06:00Z">
              <w:r w:rsidRPr="00A23238">
                <w:t>-</w:t>
              </w:r>
            </w:ins>
          </w:p>
        </w:tc>
        <w:tc>
          <w:tcPr>
            <w:tcW w:w="0" w:type="dxa"/>
            <w:tcPrChange w:id="5211" w:author="Microsoft Office User" w:date="2023-06-05T20:31:00Z">
              <w:tcPr>
                <w:tcW w:w="1739" w:type="dxa"/>
                <w:gridSpan w:val="2"/>
              </w:tcPr>
            </w:tcPrChange>
          </w:tcPr>
          <w:p w14:paraId="501A584A"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12" w:author="Microsoft Office User" w:date="2023-06-05T20:06:00Z"/>
              </w:rPr>
            </w:pPr>
            <w:ins w:id="5213" w:author="Microsoft Office User" w:date="2023-06-05T20:06:00Z">
              <w:r w:rsidRPr="00A23238">
                <w:t>-</w:t>
              </w:r>
            </w:ins>
          </w:p>
        </w:tc>
        <w:tc>
          <w:tcPr>
            <w:tcW w:w="0" w:type="dxa"/>
            <w:tcPrChange w:id="5214" w:author="Microsoft Office User" w:date="2023-06-05T20:31:00Z">
              <w:tcPr>
                <w:tcW w:w="1519" w:type="dxa"/>
                <w:gridSpan w:val="2"/>
              </w:tcPr>
            </w:tcPrChange>
          </w:tcPr>
          <w:p w14:paraId="1DB9E4E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15" w:author="Microsoft Office User" w:date="2023-06-05T20:06:00Z"/>
              </w:rPr>
            </w:pPr>
            <w:ins w:id="5216" w:author="Microsoft Office User" w:date="2023-06-05T20:06:00Z">
              <w:r w:rsidRPr="00A23238">
                <w:t>405 – Method not Allowed</w:t>
              </w:r>
            </w:ins>
          </w:p>
        </w:tc>
      </w:tr>
    </w:tbl>
    <w:p w14:paraId="349CC2B4" w14:textId="77777777" w:rsidR="00F432D0" w:rsidRDefault="00F432D0" w:rsidP="00F432D0">
      <w:pPr>
        <w:pStyle w:val="Descripcin"/>
        <w:jc w:val="center"/>
        <w:rPr>
          <w:ins w:id="5217" w:author="Microsoft Office User" w:date="2023-06-05T20:06:00Z"/>
          <w:sz w:val="24"/>
          <w:szCs w:val="20"/>
        </w:rPr>
      </w:pPr>
    </w:p>
    <w:p w14:paraId="2B5894A8" w14:textId="77777777" w:rsidR="00F432D0" w:rsidRDefault="00F432D0" w:rsidP="00F432D0">
      <w:pPr>
        <w:jc w:val="center"/>
        <w:rPr>
          <w:ins w:id="5218" w:author="Microsoft Office User" w:date="2023-06-05T20:06:00Z"/>
          <w:i/>
          <w:iCs/>
        </w:rPr>
      </w:pPr>
    </w:p>
    <w:p w14:paraId="20B1DA3D" w14:textId="52C62923" w:rsidR="00E81AD4" w:rsidRDefault="00E81AD4">
      <w:pPr>
        <w:pStyle w:val="Descripcin"/>
        <w:keepNext/>
        <w:jc w:val="center"/>
        <w:rPr>
          <w:ins w:id="5219" w:author="Microsoft Office User" w:date="2023-06-05T20:12:00Z"/>
        </w:rPr>
        <w:pPrChange w:id="5220" w:author="Microsoft Office User" w:date="2023-06-05T20:12:00Z">
          <w:pPr/>
        </w:pPrChange>
      </w:pPr>
      <w:bookmarkStart w:id="5221" w:name="_Toc136889464"/>
      <w:ins w:id="5222" w:author="Microsoft Office User" w:date="2023-06-05T20:12:00Z">
        <w:r>
          <w:t xml:space="preserve">Tabla </w:t>
        </w:r>
        <w:r>
          <w:fldChar w:fldCharType="begin"/>
        </w:r>
        <w:r>
          <w:instrText xml:space="preserve"> SEQ Tabla \* ARABIC </w:instrText>
        </w:r>
      </w:ins>
      <w:r>
        <w:fldChar w:fldCharType="separate"/>
      </w:r>
      <w:ins w:id="5223" w:author="Microsoft Office User" w:date="2023-06-05T20:27:00Z">
        <w:r w:rsidR="009B5E0B">
          <w:rPr>
            <w:noProof/>
          </w:rPr>
          <w:t>6</w:t>
        </w:r>
      </w:ins>
      <w:ins w:id="5224" w:author="Microsoft Office User" w:date="2023-06-05T20:12:00Z">
        <w:r>
          <w:fldChar w:fldCharType="end"/>
        </w:r>
        <w:r>
          <w:t xml:space="preserve">: </w:t>
        </w:r>
        <w:r w:rsidRPr="007D7148">
          <w:t>Recurso /alumnos/id</w:t>
        </w:r>
        <w:bookmarkEnd w:id="5221"/>
      </w:ins>
    </w:p>
    <w:tbl>
      <w:tblPr>
        <w:tblStyle w:val="Tablaconcuadrcula7concolores"/>
        <w:tblW w:w="8638" w:type="dxa"/>
        <w:tblLook w:val="04A0" w:firstRow="1" w:lastRow="0" w:firstColumn="1" w:lastColumn="0" w:noHBand="0" w:noVBand="1"/>
      </w:tblPr>
      <w:tblGrid>
        <w:gridCol w:w="1007"/>
        <w:gridCol w:w="2071"/>
        <w:gridCol w:w="2035"/>
        <w:gridCol w:w="1254"/>
        <w:gridCol w:w="1077"/>
        <w:gridCol w:w="1194"/>
        <w:tblGridChange w:id="5225">
          <w:tblGrid>
            <w:gridCol w:w="15"/>
            <w:gridCol w:w="992"/>
            <w:gridCol w:w="15"/>
            <w:gridCol w:w="2056"/>
            <w:gridCol w:w="15"/>
            <w:gridCol w:w="2020"/>
            <w:gridCol w:w="15"/>
            <w:gridCol w:w="1239"/>
            <w:gridCol w:w="15"/>
            <w:gridCol w:w="1062"/>
            <w:gridCol w:w="15"/>
            <w:gridCol w:w="1179"/>
            <w:gridCol w:w="15"/>
          </w:tblGrid>
        </w:tblGridChange>
      </w:tblGrid>
      <w:tr w:rsidR="00D05299" w:rsidRPr="00A23238" w14:paraId="22FD70F3" w14:textId="77777777" w:rsidTr="00D05299">
        <w:trPr>
          <w:cnfStyle w:val="100000000000" w:firstRow="1" w:lastRow="0" w:firstColumn="0" w:lastColumn="0" w:oddVBand="0" w:evenVBand="0" w:oddHBand="0" w:evenHBand="0" w:firstRowFirstColumn="0" w:firstRowLastColumn="0" w:lastRowFirstColumn="0" w:lastRowLastColumn="0"/>
          <w:trHeight w:val="759"/>
          <w:ins w:id="5226" w:author="Microsoft Office User" w:date="2023-06-05T20:06:00Z"/>
        </w:trPr>
        <w:tc>
          <w:tcPr>
            <w:cnfStyle w:val="001000000100" w:firstRow="0" w:lastRow="0" w:firstColumn="1" w:lastColumn="0" w:oddVBand="0" w:evenVBand="0" w:oddHBand="0" w:evenHBand="0" w:firstRowFirstColumn="1" w:firstRowLastColumn="0" w:lastRowFirstColumn="0" w:lastRowLastColumn="0"/>
            <w:tcW w:w="1007" w:type="dxa"/>
          </w:tcPr>
          <w:p w14:paraId="004BC3FB" w14:textId="77777777" w:rsidR="00F432D0" w:rsidRPr="00A23238" w:rsidRDefault="00F432D0" w:rsidP="006A548B">
            <w:pPr>
              <w:jc w:val="center"/>
              <w:rPr>
                <w:ins w:id="5227" w:author="Microsoft Office User" w:date="2023-06-05T20:06:00Z"/>
              </w:rPr>
            </w:pPr>
            <w:ins w:id="5228" w:author="Microsoft Office User" w:date="2023-06-05T20:06:00Z">
              <w:r w:rsidRPr="00A23238">
                <w:t>Método</w:t>
              </w:r>
            </w:ins>
          </w:p>
        </w:tc>
        <w:tc>
          <w:tcPr>
            <w:tcW w:w="2071" w:type="dxa"/>
          </w:tcPr>
          <w:p w14:paraId="75AA2A9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229" w:author="Microsoft Office User" w:date="2023-06-05T20:06:00Z"/>
              </w:rPr>
            </w:pPr>
            <w:ins w:id="5230" w:author="Microsoft Office User" w:date="2023-06-05T20:06:00Z">
              <w:r w:rsidRPr="00A23238">
                <w:t>URI</w:t>
              </w:r>
            </w:ins>
          </w:p>
        </w:tc>
        <w:tc>
          <w:tcPr>
            <w:tcW w:w="2035" w:type="dxa"/>
          </w:tcPr>
          <w:p w14:paraId="1C306B0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231" w:author="Microsoft Office User" w:date="2023-06-05T20:06:00Z"/>
              </w:rPr>
            </w:pPr>
            <w:ins w:id="5232" w:author="Microsoft Office User" w:date="2023-06-05T20:06:00Z">
              <w:r w:rsidRPr="00A23238">
                <w:t>Utilidad</w:t>
              </w:r>
            </w:ins>
          </w:p>
        </w:tc>
        <w:tc>
          <w:tcPr>
            <w:tcW w:w="1254" w:type="dxa"/>
          </w:tcPr>
          <w:p w14:paraId="0886A5C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233" w:author="Microsoft Office User" w:date="2023-06-05T20:06:00Z"/>
              </w:rPr>
            </w:pPr>
            <w:ins w:id="5234" w:author="Microsoft Office User" w:date="2023-06-05T20:06:00Z">
              <w:r w:rsidRPr="00A23238">
                <w:t>Semántica</w:t>
              </w:r>
            </w:ins>
          </w:p>
        </w:tc>
        <w:tc>
          <w:tcPr>
            <w:tcW w:w="1077" w:type="dxa"/>
          </w:tcPr>
          <w:p w14:paraId="309208D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235" w:author="Microsoft Office User" w:date="2023-06-05T20:06:00Z"/>
              </w:rPr>
            </w:pPr>
            <w:ins w:id="5236" w:author="Microsoft Office User" w:date="2023-06-05T20:06:00Z">
              <w:r w:rsidRPr="00A23238">
                <w:t>Cuerpo Solicitud</w:t>
              </w:r>
            </w:ins>
          </w:p>
        </w:tc>
        <w:tc>
          <w:tcPr>
            <w:tcW w:w="1194" w:type="dxa"/>
          </w:tcPr>
          <w:p w14:paraId="6D6A52F5"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237" w:author="Microsoft Office User" w:date="2023-06-05T20:06:00Z"/>
              </w:rPr>
            </w:pPr>
            <w:ins w:id="5238" w:author="Microsoft Office User" w:date="2023-06-05T20:06:00Z">
              <w:r w:rsidRPr="00A23238">
                <w:t>Códigos de respuesta</w:t>
              </w:r>
            </w:ins>
          </w:p>
        </w:tc>
      </w:tr>
      <w:tr w:rsidR="00D05299" w:rsidRPr="00B6643D" w14:paraId="1122B911" w14:textId="77777777" w:rsidTr="00D05299">
        <w:trPr>
          <w:cnfStyle w:val="000000100000" w:firstRow="0" w:lastRow="0" w:firstColumn="0" w:lastColumn="0" w:oddVBand="0" w:evenVBand="0" w:oddHBand="1" w:evenHBand="0" w:firstRowFirstColumn="0" w:firstRowLastColumn="0" w:lastRowFirstColumn="0" w:lastRowLastColumn="0"/>
          <w:trHeight w:val="759"/>
          <w:ins w:id="5239" w:author="Microsoft Office User" w:date="2023-06-05T20:06:00Z"/>
        </w:trPr>
        <w:tc>
          <w:tcPr>
            <w:cnfStyle w:val="001000000000" w:firstRow="0" w:lastRow="0" w:firstColumn="1" w:lastColumn="0" w:oddVBand="0" w:evenVBand="0" w:oddHBand="0" w:evenHBand="0" w:firstRowFirstColumn="0" w:firstRowLastColumn="0" w:lastRowFirstColumn="0" w:lastRowLastColumn="0"/>
            <w:tcW w:w="1007" w:type="dxa"/>
          </w:tcPr>
          <w:p w14:paraId="6FE2DC23" w14:textId="77777777" w:rsidR="00F432D0" w:rsidRPr="00A23238" w:rsidRDefault="00F432D0" w:rsidP="006A548B">
            <w:pPr>
              <w:rPr>
                <w:ins w:id="5240" w:author="Microsoft Office User" w:date="2023-06-05T20:06:00Z"/>
              </w:rPr>
            </w:pPr>
            <w:ins w:id="5241" w:author="Microsoft Office User" w:date="2023-06-05T20:06:00Z">
              <w:r w:rsidRPr="00A23238">
                <w:t>GET</w:t>
              </w:r>
            </w:ins>
          </w:p>
        </w:tc>
        <w:tc>
          <w:tcPr>
            <w:tcW w:w="2071" w:type="dxa"/>
          </w:tcPr>
          <w:p w14:paraId="6D241DF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42" w:author="Microsoft Office User" w:date="2023-06-05T20:06:00Z"/>
              </w:rPr>
            </w:pPr>
            <w:commentRangeStart w:id="5243"/>
            <w:ins w:id="5244" w:author="Microsoft Office User" w:date="2023-06-05T20:06:00Z">
              <w:r w:rsidRPr="00A23238">
                <w:t>/alumnos/</w:t>
              </w:r>
              <w:r>
                <w:t>:</w:t>
              </w:r>
              <w:r w:rsidRPr="00A23238">
                <w:t>id</w:t>
              </w:r>
              <w:commentRangeEnd w:id="5243"/>
              <w:r>
                <w:rPr>
                  <w:rStyle w:val="Refdecomentario"/>
                  <w:color w:val="auto"/>
                </w:rPr>
                <w:commentReference w:id="5243"/>
              </w:r>
            </w:ins>
          </w:p>
        </w:tc>
        <w:tc>
          <w:tcPr>
            <w:tcW w:w="2035" w:type="dxa"/>
          </w:tcPr>
          <w:p w14:paraId="1D9E019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245" w:author="Microsoft Office User" w:date="2023-06-05T20:06:00Z"/>
              </w:rPr>
            </w:pPr>
            <w:ins w:id="5246" w:author="Microsoft Office User" w:date="2023-06-05T20:06:00Z">
              <w:r w:rsidRPr="00A23238">
                <w:t>Se obtiene</w:t>
              </w:r>
              <w:r>
                <w:t xml:space="preserve"> la representación</w:t>
              </w:r>
              <w:r w:rsidRPr="00A23238">
                <w:t xml:space="preserve"> de un alumno por su id</w:t>
              </w:r>
            </w:ins>
          </w:p>
        </w:tc>
        <w:tc>
          <w:tcPr>
            <w:tcW w:w="1254" w:type="dxa"/>
          </w:tcPr>
          <w:p w14:paraId="51AEEF1E"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47" w:author="Microsoft Office User" w:date="2023-06-05T20:06:00Z"/>
              </w:rPr>
            </w:pPr>
            <w:ins w:id="5248" w:author="Microsoft Office User" w:date="2023-06-05T20:06:00Z">
              <w:r w:rsidRPr="00A23238">
                <w:t>JSON</w:t>
              </w:r>
            </w:ins>
          </w:p>
        </w:tc>
        <w:tc>
          <w:tcPr>
            <w:tcW w:w="1077" w:type="dxa"/>
          </w:tcPr>
          <w:p w14:paraId="3F182AC4"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249" w:author="Microsoft Office User" w:date="2023-06-05T20:06:00Z"/>
              </w:rPr>
            </w:pPr>
            <w:ins w:id="5250" w:author="Microsoft Office User" w:date="2023-06-05T20:06:00Z">
              <w:r>
                <w:t>-</w:t>
              </w:r>
            </w:ins>
          </w:p>
        </w:tc>
        <w:tc>
          <w:tcPr>
            <w:tcW w:w="1194" w:type="dxa"/>
          </w:tcPr>
          <w:p w14:paraId="1D2D650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51" w:author="Microsoft Office User" w:date="2023-06-05T20:06:00Z"/>
                <w:lang w:val="en-US"/>
              </w:rPr>
            </w:pPr>
            <w:ins w:id="5252" w:author="Microsoft Office User" w:date="2023-06-05T20:06:00Z">
              <w:r w:rsidRPr="00A23238">
                <w:rPr>
                  <w:lang w:val="en-US"/>
                </w:rPr>
                <w:t>200 – OK</w:t>
              </w:r>
            </w:ins>
          </w:p>
          <w:p w14:paraId="71890CB0"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53" w:author="Microsoft Office User" w:date="2023-06-05T20:06:00Z"/>
                <w:lang w:val="en-US"/>
              </w:rPr>
            </w:pPr>
            <w:ins w:id="5254" w:author="Microsoft Office User" w:date="2023-06-05T20:06:00Z">
              <w:r w:rsidRPr="00A23238">
                <w:rPr>
                  <w:lang w:val="en-US"/>
                </w:rPr>
                <w:t>404 – Not Found</w:t>
              </w:r>
            </w:ins>
          </w:p>
          <w:p w14:paraId="31B8ABA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55" w:author="Microsoft Office User" w:date="2023-06-05T20:06:00Z"/>
                <w:lang w:val="en-US"/>
              </w:rPr>
            </w:pPr>
            <w:ins w:id="5256" w:author="Microsoft Office User" w:date="2023-06-05T20:06:00Z">
              <w:r w:rsidRPr="00A23238">
                <w:rPr>
                  <w:lang w:val="en-US"/>
                </w:rPr>
                <w:t>400 – Bad request</w:t>
              </w:r>
            </w:ins>
          </w:p>
          <w:p w14:paraId="149E1F48"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ins w:id="5257" w:author="Microsoft Office User" w:date="2023-06-05T20:06:00Z"/>
                <w:lang w:val="en-US"/>
              </w:rPr>
            </w:pPr>
            <w:ins w:id="5258" w:author="Microsoft Office User" w:date="2023-06-05T20:06:00Z">
              <w:r w:rsidRPr="00A23238">
                <w:rPr>
                  <w:lang w:val="en-US"/>
                </w:rPr>
                <w:t>500 – Internal Server Error</w:t>
              </w:r>
            </w:ins>
          </w:p>
        </w:tc>
      </w:tr>
      <w:tr w:rsidR="00F432D0" w:rsidRPr="00B6643D" w14:paraId="17ABF5AA" w14:textId="77777777" w:rsidTr="00D05299">
        <w:tblPrEx>
          <w:tblW w:w="8638" w:type="dxa"/>
          <w:tblPrExChange w:id="5259" w:author="Microsoft Office User" w:date="2023-06-05T20:31:00Z">
            <w:tblPrEx>
              <w:tblW w:w="8088" w:type="dxa"/>
              <w:tblInd w:w="5" w:type="dxa"/>
            </w:tblPrEx>
          </w:tblPrExChange>
        </w:tblPrEx>
        <w:trPr>
          <w:trHeight w:val="759"/>
          <w:ins w:id="5260" w:author="Microsoft Office User" w:date="2023-06-05T20:06:00Z"/>
          <w:trPrChange w:id="5261" w:author="Microsoft Office User" w:date="2023-06-05T20:31:00Z">
            <w:trPr>
              <w:gridBefore w:val="1"/>
              <w:trHeight w:val="759"/>
            </w:trPr>
          </w:trPrChange>
        </w:trPr>
        <w:tc>
          <w:tcPr>
            <w:cnfStyle w:val="001000000000" w:firstRow="0" w:lastRow="0" w:firstColumn="1" w:lastColumn="0" w:oddVBand="0" w:evenVBand="0" w:oddHBand="0" w:evenHBand="0" w:firstRowFirstColumn="0" w:firstRowLastColumn="0" w:lastRowFirstColumn="0" w:lastRowLastColumn="0"/>
            <w:tcW w:w="1007" w:type="dxa"/>
            <w:tcPrChange w:id="5262" w:author="Microsoft Office User" w:date="2023-06-05T20:31:00Z">
              <w:tcPr>
                <w:tcW w:w="1129" w:type="dxa"/>
                <w:gridSpan w:val="2"/>
              </w:tcPr>
            </w:tcPrChange>
          </w:tcPr>
          <w:p w14:paraId="7C228595" w14:textId="77777777" w:rsidR="00F432D0" w:rsidRPr="00A23238" w:rsidRDefault="00F432D0" w:rsidP="006A548B">
            <w:pPr>
              <w:rPr>
                <w:ins w:id="5263" w:author="Microsoft Office User" w:date="2023-06-05T20:06:00Z"/>
              </w:rPr>
            </w:pPr>
            <w:ins w:id="5264" w:author="Microsoft Office User" w:date="2023-06-05T20:06:00Z">
              <w:r w:rsidRPr="00A23238">
                <w:lastRenderedPageBreak/>
                <w:t>PUT</w:t>
              </w:r>
            </w:ins>
          </w:p>
        </w:tc>
        <w:tc>
          <w:tcPr>
            <w:tcW w:w="2071" w:type="dxa"/>
            <w:tcPrChange w:id="5265" w:author="Microsoft Office User" w:date="2023-06-05T20:31:00Z">
              <w:tcPr>
                <w:tcW w:w="1418" w:type="dxa"/>
                <w:gridSpan w:val="2"/>
              </w:tcPr>
            </w:tcPrChange>
          </w:tcPr>
          <w:p w14:paraId="536B9F1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266" w:author="Microsoft Office User" w:date="2023-06-05T20:06:00Z"/>
              </w:rPr>
            </w:pPr>
            <w:ins w:id="5267" w:author="Microsoft Office User" w:date="2023-06-05T20:06:00Z">
              <w:r w:rsidRPr="00A23238">
                <w:t>/alumnos/id</w:t>
              </w:r>
            </w:ins>
          </w:p>
        </w:tc>
        <w:tc>
          <w:tcPr>
            <w:tcW w:w="2035" w:type="dxa"/>
            <w:tcPrChange w:id="5268" w:author="Microsoft Office User" w:date="2023-06-05T20:31:00Z">
              <w:tcPr>
                <w:tcW w:w="1566" w:type="dxa"/>
                <w:gridSpan w:val="2"/>
              </w:tcPr>
            </w:tcPrChange>
          </w:tcPr>
          <w:p w14:paraId="62C3EA4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269" w:author="Microsoft Office User" w:date="2023-06-05T20:06:00Z"/>
              </w:rPr>
            </w:pPr>
            <w:commentRangeStart w:id="5270"/>
            <w:ins w:id="5271" w:author="Microsoft Office User" w:date="2023-06-05T20:06:00Z">
              <w:r>
                <w:t xml:space="preserve">Modificar </w:t>
              </w:r>
              <w:commentRangeStart w:id="5272"/>
              <w:r>
                <w:t>atributos del alumno</w:t>
              </w:r>
              <w:commentRangeEnd w:id="5270"/>
              <w:r>
                <w:rPr>
                  <w:rStyle w:val="Refdecomentario"/>
                  <w:color w:val="auto"/>
                </w:rPr>
                <w:commentReference w:id="5270"/>
              </w:r>
              <w:commentRangeEnd w:id="5272"/>
              <w:r>
                <w:rPr>
                  <w:rStyle w:val="Refdecomentario"/>
                  <w:color w:val="auto"/>
                </w:rPr>
                <w:commentReference w:id="5272"/>
              </w:r>
            </w:ins>
          </w:p>
        </w:tc>
        <w:tc>
          <w:tcPr>
            <w:tcW w:w="1254" w:type="dxa"/>
            <w:tcPrChange w:id="5273" w:author="Microsoft Office User" w:date="2023-06-05T20:31:00Z">
              <w:tcPr>
                <w:tcW w:w="1398" w:type="dxa"/>
                <w:gridSpan w:val="2"/>
              </w:tcPr>
            </w:tcPrChange>
          </w:tcPr>
          <w:p w14:paraId="10FFC8B1"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274" w:author="Microsoft Office User" w:date="2023-06-05T20:06:00Z"/>
              </w:rPr>
            </w:pPr>
            <w:ins w:id="5275" w:author="Microsoft Office User" w:date="2023-06-05T20:06:00Z">
              <w:r>
                <w:t>JSON</w:t>
              </w:r>
            </w:ins>
          </w:p>
        </w:tc>
        <w:tc>
          <w:tcPr>
            <w:tcW w:w="1077" w:type="dxa"/>
            <w:tcPrChange w:id="5276" w:author="Microsoft Office User" w:date="2023-06-05T20:31:00Z">
              <w:tcPr>
                <w:tcW w:w="1288" w:type="dxa"/>
                <w:gridSpan w:val="2"/>
              </w:tcPr>
            </w:tcPrChange>
          </w:tcPr>
          <w:p w14:paraId="3FC2DD6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277" w:author="Microsoft Office User" w:date="2023-06-05T20:06:00Z"/>
              </w:rPr>
            </w:pPr>
            <w:ins w:id="5278" w:author="Microsoft Office User" w:date="2023-06-05T20:06:00Z">
              <w:r w:rsidRPr="00A23238">
                <w:t>-</w:t>
              </w:r>
            </w:ins>
          </w:p>
        </w:tc>
        <w:tc>
          <w:tcPr>
            <w:tcW w:w="1194" w:type="dxa"/>
            <w:tcPrChange w:id="5279" w:author="Microsoft Office User" w:date="2023-06-05T20:31:00Z">
              <w:tcPr>
                <w:tcW w:w="1289" w:type="dxa"/>
                <w:gridSpan w:val="2"/>
              </w:tcPr>
            </w:tcPrChange>
          </w:tcPr>
          <w:p w14:paraId="31B5A87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280" w:author="Microsoft Office User" w:date="2023-06-05T20:06:00Z"/>
                <w:lang w:val="en-US"/>
              </w:rPr>
            </w:pPr>
            <w:ins w:id="5281" w:author="Microsoft Office User" w:date="2023-06-05T20:06:00Z">
              <w:r w:rsidRPr="00A23238">
                <w:rPr>
                  <w:lang w:val="en-US"/>
                </w:rPr>
                <w:t>200 – OK</w:t>
              </w:r>
            </w:ins>
          </w:p>
          <w:p w14:paraId="210CBF7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282" w:author="Microsoft Office User" w:date="2023-06-05T20:06:00Z"/>
                <w:lang w:val="en-US"/>
              </w:rPr>
            </w:pPr>
            <w:ins w:id="5283" w:author="Microsoft Office User" w:date="2023-06-05T20:06:00Z">
              <w:r w:rsidRPr="00A23238">
                <w:rPr>
                  <w:lang w:val="en-US"/>
                </w:rPr>
                <w:t>404 – Not Found</w:t>
              </w:r>
            </w:ins>
          </w:p>
          <w:p w14:paraId="0119F0BB"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284" w:author="Microsoft Office User" w:date="2023-06-05T20:06:00Z"/>
                <w:lang w:val="en-US"/>
              </w:rPr>
            </w:pPr>
            <w:ins w:id="5285" w:author="Microsoft Office User" w:date="2023-06-05T20:06:00Z">
              <w:r w:rsidRPr="00A23238">
                <w:rPr>
                  <w:lang w:val="en-US"/>
                </w:rPr>
                <w:t>400 – Bad request</w:t>
              </w:r>
            </w:ins>
          </w:p>
          <w:p w14:paraId="5B34E7C2"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ins w:id="5286" w:author="Microsoft Office User" w:date="2023-06-05T20:06:00Z"/>
                <w:lang w:val="en-US"/>
              </w:rPr>
            </w:pPr>
            <w:ins w:id="5287" w:author="Microsoft Office User" w:date="2023-06-05T20:06:00Z">
              <w:r w:rsidRPr="00A23238">
                <w:rPr>
                  <w:lang w:val="en-US"/>
                </w:rPr>
                <w:t>500 – Internal</w:t>
              </w:r>
              <w:r>
                <w:rPr>
                  <w:lang w:val="en-US"/>
                </w:rPr>
                <w:t xml:space="preserve"> Server Error</w:t>
              </w:r>
            </w:ins>
          </w:p>
        </w:tc>
      </w:tr>
      <w:tr w:rsidR="00D05299" w:rsidRPr="00A23238" w14:paraId="380D49D6" w14:textId="77777777" w:rsidTr="00D05299">
        <w:trPr>
          <w:cnfStyle w:val="000000100000" w:firstRow="0" w:lastRow="0" w:firstColumn="0" w:lastColumn="0" w:oddVBand="0" w:evenVBand="0" w:oddHBand="1" w:evenHBand="0" w:firstRowFirstColumn="0" w:firstRowLastColumn="0" w:lastRowFirstColumn="0" w:lastRowLastColumn="0"/>
          <w:trHeight w:val="759"/>
          <w:ins w:id="5288" w:author="Microsoft Office User" w:date="2023-06-05T20:06:00Z"/>
        </w:trPr>
        <w:tc>
          <w:tcPr>
            <w:cnfStyle w:val="001000000000" w:firstRow="0" w:lastRow="0" w:firstColumn="1" w:lastColumn="0" w:oddVBand="0" w:evenVBand="0" w:oddHBand="0" w:evenHBand="0" w:firstRowFirstColumn="0" w:firstRowLastColumn="0" w:lastRowFirstColumn="0" w:lastRowLastColumn="0"/>
            <w:tcW w:w="1007" w:type="dxa"/>
          </w:tcPr>
          <w:p w14:paraId="3AFC472F" w14:textId="77777777" w:rsidR="00F432D0" w:rsidRPr="00A23238" w:rsidRDefault="00F432D0" w:rsidP="006A548B">
            <w:pPr>
              <w:rPr>
                <w:ins w:id="5289" w:author="Microsoft Office User" w:date="2023-06-05T20:06:00Z"/>
              </w:rPr>
            </w:pPr>
            <w:ins w:id="5290" w:author="Microsoft Office User" w:date="2023-06-05T20:06:00Z">
              <w:r>
                <w:t xml:space="preserve">POST, </w:t>
              </w:r>
              <w:r w:rsidRPr="00A23238">
                <w:t>P</w:t>
              </w:r>
              <w:r>
                <w:t>A</w:t>
              </w:r>
              <w:r w:rsidRPr="00A23238">
                <w:t>TCH</w:t>
              </w:r>
              <w:r>
                <w:t>, DELETE</w:t>
              </w:r>
            </w:ins>
          </w:p>
        </w:tc>
        <w:tc>
          <w:tcPr>
            <w:tcW w:w="2071" w:type="dxa"/>
          </w:tcPr>
          <w:p w14:paraId="7B43BA6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91" w:author="Microsoft Office User" w:date="2023-06-05T20:06:00Z"/>
              </w:rPr>
            </w:pPr>
            <w:ins w:id="5292" w:author="Microsoft Office User" w:date="2023-06-05T20:06:00Z">
              <w:r w:rsidRPr="00A23238">
                <w:t>-</w:t>
              </w:r>
            </w:ins>
          </w:p>
        </w:tc>
        <w:tc>
          <w:tcPr>
            <w:tcW w:w="2035" w:type="dxa"/>
          </w:tcPr>
          <w:p w14:paraId="7052E392"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93" w:author="Microsoft Office User" w:date="2023-06-05T20:06:00Z"/>
              </w:rPr>
            </w:pPr>
            <w:ins w:id="5294" w:author="Microsoft Office User" w:date="2023-06-05T20:06:00Z">
              <w:r w:rsidRPr="00A23238">
                <w:t>-</w:t>
              </w:r>
            </w:ins>
          </w:p>
        </w:tc>
        <w:tc>
          <w:tcPr>
            <w:tcW w:w="1254" w:type="dxa"/>
          </w:tcPr>
          <w:p w14:paraId="36F15672"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95" w:author="Microsoft Office User" w:date="2023-06-05T20:06:00Z"/>
              </w:rPr>
            </w:pPr>
            <w:ins w:id="5296" w:author="Microsoft Office User" w:date="2023-06-05T20:06:00Z">
              <w:r w:rsidRPr="00A23238">
                <w:t>-</w:t>
              </w:r>
            </w:ins>
          </w:p>
        </w:tc>
        <w:tc>
          <w:tcPr>
            <w:tcW w:w="1077" w:type="dxa"/>
          </w:tcPr>
          <w:p w14:paraId="638E175F"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97" w:author="Microsoft Office User" w:date="2023-06-05T20:06:00Z"/>
              </w:rPr>
            </w:pPr>
            <w:ins w:id="5298" w:author="Microsoft Office User" w:date="2023-06-05T20:06:00Z">
              <w:r w:rsidRPr="00A23238">
                <w:t>-</w:t>
              </w:r>
            </w:ins>
          </w:p>
        </w:tc>
        <w:tc>
          <w:tcPr>
            <w:tcW w:w="1194" w:type="dxa"/>
          </w:tcPr>
          <w:p w14:paraId="5D238E0C"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99" w:author="Microsoft Office User" w:date="2023-06-05T20:06:00Z"/>
              </w:rPr>
            </w:pPr>
            <w:ins w:id="5300" w:author="Microsoft Office User" w:date="2023-06-05T20:06:00Z">
              <w:r w:rsidRPr="00A23238">
                <w:t>405 – Method not Allowed</w:t>
              </w:r>
            </w:ins>
          </w:p>
        </w:tc>
      </w:tr>
    </w:tbl>
    <w:p w14:paraId="4D42C57B" w14:textId="77777777" w:rsidR="00F432D0" w:rsidRDefault="00F432D0">
      <w:pPr>
        <w:rPr>
          <w:ins w:id="5301" w:author="Microsoft Office User" w:date="2023-06-05T20:06:00Z"/>
          <w:i/>
          <w:iCs/>
        </w:rPr>
        <w:pPrChange w:id="5302" w:author="Microsoft Office User" w:date="2023-06-05T20:07:00Z">
          <w:pPr>
            <w:ind w:left="1276"/>
            <w:jc w:val="center"/>
          </w:pPr>
        </w:pPrChange>
      </w:pPr>
    </w:p>
    <w:p w14:paraId="57B53895" w14:textId="3561A451" w:rsidR="00E81AD4" w:rsidRDefault="00E81AD4">
      <w:pPr>
        <w:pStyle w:val="Descripcin"/>
        <w:keepNext/>
        <w:jc w:val="center"/>
        <w:rPr>
          <w:ins w:id="5303" w:author="Microsoft Office User" w:date="2023-06-05T20:12:00Z"/>
        </w:rPr>
        <w:pPrChange w:id="5304" w:author="Microsoft Office User" w:date="2023-06-05T20:12:00Z">
          <w:pPr/>
        </w:pPrChange>
      </w:pPr>
      <w:bookmarkStart w:id="5305" w:name="_Toc136889465"/>
      <w:ins w:id="5306" w:author="Microsoft Office User" w:date="2023-06-05T20:12:00Z">
        <w:r>
          <w:t xml:space="preserve">Tabla </w:t>
        </w:r>
        <w:r>
          <w:fldChar w:fldCharType="begin"/>
        </w:r>
        <w:r>
          <w:instrText xml:space="preserve"> SEQ Tabla \* ARABIC </w:instrText>
        </w:r>
      </w:ins>
      <w:r>
        <w:fldChar w:fldCharType="separate"/>
      </w:r>
      <w:ins w:id="5307" w:author="Microsoft Office User" w:date="2023-06-05T20:27:00Z">
        <w:r w:rsidR="009B5E0B">
          <w:rPr>
            <w:noProof/>
          </w:rPr>
          <w:t>7</w:t>
        </w:r>
      </w:ins>
      <w:ins w:id="5308" w:author="Microsoft Office User" w:date="2023-06-05T20:12:00Z">
        <w:r>
          <w:fldChar w:fldCharType="end"/>
        </w:r>
        <w:r>
          <w:t xml:space="preserve">: </w:t>
        </w:r>
        <w:r w:rsidRPr="006424EB">
          <w:t>Recurso /empresas</w:t>
        </w:r>
        <w:bookmarkEnd w:id="5305"/>
      </w:ins>
    </w:p>
    <w:tbl>
      <w:tblPr>
        <w:tblStyle w:val="Tablaconcuadrcula7concolores"/>
        <w:tblW w:w="8088" w:type="dxa"/>
        <w:tblLook w:val="04A0" w:firstRow="1" w:lastRow="0" w:firstColumn="1" w:lastColumn="0" w:noHBand="0" w:noVBand="1"/>
        <w:tblPrChange w:id="5309" w:author="Microsoft Office User" w:date="2023-06-05T20:31:00Z">
          <w:tblPr>
            <w:tblStyle w:val="Tablaconcuadrcula7concolores-nfasis1"/>
            <w:tblW w:w="8088" w:type="dxa"/>
            <w:tblInd w:w="10" w:type="dxa"/>
            <w:tblLook w:val="04A0" w:firstRow="1" w:lastRow="0" w:firstColumn="1" w:lastColumn="0" w:noHBand="0" w:noVBand="1"/>
          </w:tblPr>
        </w:tblPrChange>
      </w:tblPr>
      <w:tblGrid>
        <w:gridCol w:w="1154"/>
        <w:gridCol w:w="1435"/>
        <w:gridCol w:w="1399"/>
        <w:gridCol w:w="1438"/>
        <w:gridCol w:w="1293"/>
        <w:gridCol w:w="1369"/>
        <w:tblGridChange w:id="5310">
          <w:tblGrid>
            <w:gridCol w:w="1058"/>
            <w:gridCol w:w="1774"/>
            <w:gridCol w:w="1511"/>
            <w:gridCol w:w="1315"/>
            <w:gridCol w:w="1196"/>
            <w:gridCol w:w="1234"/>
          </w:tblGrid>
        </w:tblGridChange>
      </w:tblGrid>
      <w:tr w:rsidR="00F432D0" w:rsidRPr="00A23238" w14:paraId="54767498" w14:textId="77777777" w:rsidTr="00D05299">
        <w:trPr>
          <w:cnfStyle w:val="100000000000" w:firstRow="1" w:lastRow="0" w:firstColumn="0" w:lastColumn="0" w:oddVBand="0" w:evenVBand="0" w:oddHBand="0" w:evenHBand="0" w:firstRowFirstColumn="0" w:firstRowLastColumn="0" w:lastRowFirstColumn="0" w:lastRowLastColumn="0"/>
          <w:trHeight w:val="759"/>
          <w:ins w:id="5311" w:author="Microsoft Office User" w:date="2023-06-05T20:06:00Z"/>
          <w:trPrChange w:id="5312" w:author="Microsoft Office User" w:date="2023-06-05T20:31:00Z">
            <w:trPr>
              <w:trHeight w:val="759"/>
            </w:trPr>
          </w:trPrChange>
        </w:trPr>
        <w:tc>
          <w:tcPr>
            <w:cnfStyle w:val="001000000100" w:firstRow="0" w:lastRow="0" w:firstColumn="1" w:lastColumn="0" w:oddVBand="0" w:evenVBand="0" w:oddHBand="0" w:evenHBand="0" w:firstRowFirstColumn="1" w:firstRowLastColumn="0" w:lastRowFirstColumn="0" w:lastRowLastColumn="0"/>
            <w:tcW w:w="0" w:type="dxa"/>
            <w:tcPrChange w:id="5313" w:author="Microsoft Office User" w:date="2023-06-05T20:31:00Z">
              <w:tcPr>
                <w:tcW w:w="1058" w:type="dxa"/>
              </w:tcPr>
            </w:tcPrChange>
          </w:tcPr>
          <w:p w14:paraId="159ED0FC" w14:textId="77777777" w:rsidR="00F432D0" w:rsidRPr="00A23238" w:rsidRDefault="00F432D0" w:rsidP="006A548B">
            <w:pPr>
              <w:jc w:val="center"/>
              <w:cnfStyle w:val="101000000100" w:firstRow="1" w:lastRow="0" w:firstColumn="1" w:lastColumn="0" w:oddVBand="0" w:evenVBand="0" w:oddHBand="0" w:evenHBand="0" w:firstRowFirstColumn="1" w:firstRowLastColumn="0" w:lastRowFirstColumn="0" w:lastRowLastColumn="0"/>
              <w:rPr>
                <w:ins w:id="5314" w:author="Microsoft Office User" w:date="2023-06-05T20:06:00Z"/>
              </w:rPr>
            </w:pPr>
            <w:ins w:id="5315" w:author="Microsoft Office User" w:date="2023-06-05T20:06:00Z">
              <w:r w:rsidRPr="00A23238">
                <w:t>Método</w:t>
              </w:r>
            </w:ins>
          </w:p>
        </w:tc>
        <w:tc>
          <w:tcPr>
            <w:tcW w:w="0" w:type="dxa"/>
            <w:tcPrChange w:id="5316" w:author="Microsoft Office User" w:date="2023-06-05T20:31:00Z">
              <w:tcPr>
                <w:tcW w:w="1774" w:type="dxa"/>
              </w:tcPr>
            </w:tcPrChange>
          </w:tcPr>
          <w:p w14:paraId="08C40A19"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317" w:author="Microsoft Office User" w:date="2023-06-05T20:06:00Z"/>
              </w:rPr>
            </w:pPr>
            <w:ins w:id="5318" w:author="Microsoft Office User" w:date="2023-06-05T20:06:00Z">
              <w:r w:rsidRPr="00A23238">
                <w:t>URI</w:t>
              </w:r>
            </w:ins>
          </w:p>
        </w:tc>
        <w:tc>
          <w:tcPr>
            <w:tcW w:w="0" w:type="dxa"/>
            <w:tcPrChange w:id="5319" w:author="Microsoft Office User" w:date="2023-06-05T20:31:00Z">
              <w:tcPr>
                <w:tcW w:w="1511" w:type="dxa"/>
              </w:tcPr>
            </w:tcPrChange>
          </w:tcPr>
          <w:p w14:paraId="63C41D8C"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320" w:author="Microsoft Office User" w:date="2023-06-05T20:06:00Z"/>
              </w:rPr>
            </w:pPr>
            <w:ins w:id="5321" w:author="Microsoft Office User" w:date="2023-06-05T20:06:00Z">
              <w:r w:rsidRPr="00A23238">
                <w:t>Utilidad</w:t>
              </w:r>
            </w:ins>
          </w:p>
        </w:tc>
        <w:tc>
          <w:tcPr>
            <w:tcW w:w="0" w:type="dxa"/>
            <w:tcPrChange w:id="5322" w:author="Microsoft Office User" w:date="2023-06-05T20:31:00Z">
              <w:tcPr>
                <w:tcW w:w="1315" w:type="dxa"/>
              </w:tcPr>
            </w:tcPrChange>
          </w:tcPr>
          <w:p w14:paraId="75AE7419"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323" w:author="Microsoft Office User" w:date="2023-06-05T20:06:00Z"/>
              </w:rPr>
            </w:pPr>
            <w:ins w:id="5324" w:author="Microsoft Office User" w:date="2023-06-05T20:06:00Z">
              <w:r w:rsidRPr="00A23238">
                <w:t>Semántica</w:t>
              </w:r>
            </w:ins>
          </w:p>
        </w:tc>
        <w:tc>
          <w:tcPr>
            <w:tcW w:w="0" w:type="dxa"/>
            <w:tcPrChange w:id="5325" w:author="Microsoft Office User" w:date="2023-06-05T20:31:00Z">
              <w:tcPr>
                <w:tcW w:w="1196" w:type="dxa"/>
              </w:tcPr>
            </w:tcPrChange>
          </w:tcPr>
          <w:p w14:paraId="40A8E708"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326" w:author="Microsoft Office User" w:date="2023-06-05T20:06:00Z"/>
              </w:rPr>
            </w:pPr>
            <w:ins w:id="5327" w:author="Microsoft Office User" w:date="2023-06-05T20:06:00Z">
              <w:r w:rsidRPr="00A23238">
                <w:t>Cuerpo Solicitud</w:t>
              </w:r>
            </w:ins>
          </w:p>
        </w:tc>
        <w:tc>
          <w:tcPr>
            <w:tcW w:w="0" w:type="dxa"/>
            <w:tcPrChange w:id="5328" w:author="Microsoft Office User" w:date="2023-06-05T20:31:00Z">
              <w:tcPr>
                <w:tcW w:w="1234" w:type="dxa"/>
              </w:tcPr>
            </w:tcPrChange>
          </w:tcPr>
          <w:p w14:paraId="2AB3F2CD"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329" w:author="Microsoft Office User" w:date="2023-06-05T20:06:00Z"/>
              </w:rPr>
            </w:pPr>
            <w:ins w:id="5330" w:author="Microsoft Office User" w:date="2023-06-05T20:06:00Z">
              <w:r w:rsidRPr="00A23238">
                <w:t>Códigos de respuesta</w:t>
              </w:r>
            </w:ins>
          </w:p>
        </w:tc>
      </w:tr>
      <w:tr w:rsidR="00F432D0" w:rsidRPr="00B6643D" w14:paraId="3BC94E46" w14:textId="77777777" w:rsidTr="00D05299">
        <w:trPr>
          <w:cnfStyle w:val="000000100000" w:firstRow="0" w:lastRow="0" w:firstColumn="0" w:lastColumn="0" w:oddVBand="0" w:evenVBand="0" w:oddHBand="1" w:evenHBand="0" w:firstRowFirstColumn="0" w:firstRowLastColumn="0" w:lastRowFirstColumn="0" w:lastRowLastColumn="0"/>
          <w:trHeight w:val="759"/>
          <w:ins w:id="5331" w:author="Microsoft Office User" w:date="2023-06-05T20:06:00Z"/>
          <w:trPrChange w:id="5332"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333" w:author="Microsoft Office User" w:date="2023-06-05T20:31:00Z">
              <w:tcPr>
                <w:tcW w:w="1058" w:type="dxa"/>
              </w:tcPr>
            </w:tcPrChange>
          </w:tcPr>
          <w:p w14:paraId="5F63C80E" w14:textId="77777777" w:rsidR="00F432D0" w:rsidRPr="00A23238" w:rsidRDefault="00F432D0" w:rsidP="006A548B">
            <w:pPr>
              <w:cnfStyle w:val="001000100000" w:firstRow="0" w:lastRow="0" w:firstColumn="1" w:lastColumn="0" w:oddVBand="0" w:evenVBand="0" w:oddHBand="1" w:evenHBand="0" w:firstRowFirstColumn="0" w:firstRowLastColumn="0" w:lastRowFirstColumn="0" w:lastRowLastColumn="0"/>
              <w:rPr>
                <w:ins w:id="5334" w:author="Microsoft Office User" w:date="2023-06-05T20:06:00Z"/>
              </w:rPr>
            </w:pPr>
            <w:ins w:id="5335" w:author="Microsoft Office User" w:date="2023-06-05T20:06:00Z">
              <w:r w:rsidRPr="00A23238">
                <w:t>POST</w:t>
              </w:r>
            </w:ins>
          </w:p>
        </w:tc>
        <w:tc>
          <w:tcPr>
            <w:tcW w:w="0" w:type="dxa"/>
            <w:tcPrChange w:id="5336" w:author="Microsoft Office User" w:date="2023-06-05T20:31:00Z">
              <w:tcPr>
                <w:tcW w:w="1774" w:type="dxa"/>
              </w:tcPr>
            </w:tcPrChange>
          </w:tcPr>
          <w:p w14:paraId="11FE9CF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337" w:author="Microsoft Office User" w:date="2023-06-05T20:06:00Z"/>
              </w:rPr>
            </w:pPr>
            <w:ins w:id="5338" w:author="Microsoft Office User" w:date="2023-06-05T20:06:00Z">
              <w:r w:rsidRPr="00A23238">
                <w:t>/empresas</w:t>
              </w:r>
            </w:ins>
          </w:p>
        </w:tc>
        <w:tc>
          <w:tcPr>
            <w:tcW w:w="0" w:type="dxa"/>
            <w:tcPrChange w:id="5339" w:author="Microsoft Office User" w:date="2023-06-05T20:31:00Z">
              <w:tcPr>
                <w:tcW w:w="1511" w:type="dxa"/>
              </w:tcPr>
            </w:tcPrChange>
          </w:tcPr>
          <w:p w14:paraId="6FD7E446"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340" w:author="Microsoft Office User" w:date="2023-06-05T20:06:00Z"/>
              </w:rPr>
            </w:pPr>
            <w:ins w:id="5341" w:author="Microsoft Office User" w:date="2023-06-05T20:06:00Z">
              <w:r w:rsidRPr="00A23238">
                <w:t>Añade una nueva empresa</w:t>
              </w:r>
              <w:r>
                <w:t>.</w:t>
              </w:r>
            </w:ins>
          </w:p>
        </w:tc>
        <w:tc>
          <w:tcPr>
            <w:tcW w:w="0" w:type="dxa"/>
            <w:tcPrChange w:id="5342" w:author="Microsoft Office User" w:date="2023-06-05T20:31:00Z">
              <w:tcPr>
                <w:tcW w:w="1315" w:type="dxa"/>
              </w:tcPr>
            </w:tcPrChange>
          </w:tcPr>
          <w:p w14:paraId="485D550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343" w:author="Microsoft Office User" w:date="2023-06-05T20:06:00Z"/>
              </w:rPr>
            </w:pPr>
            <w:ins w:id="5344" w:author="Microsoft Office User" w:date="2023-06-05T20:06:00Z">
              <w:r w:rsidRPr="00A23238">
                <w:t>JSON</w:t>
              </w:r>
            </w:ins>
          </w:p>
        </w:tc>
        <w:tc>
          <w:tcPr>
            <w:tcW w:w="0" w:type="dxa"/>
            <w:tcPrChange w:id="5345" w:author="Microsoft Office User" w:date="2023-06-05T20:31:00Z">
              <w:tcPr>
                <w:tcW w:w="1196" w:type="dxa"/>
              </w:tcPr>
            </w:tcPrChange>
          </w:tcPr>
          <w:p w14:paraId="3F92DFB4"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346" w:author="Microsoft Office User" w:date="2023-06-05T20:06:00Z"/>
              </w:rPr>
            </w:pPr>
            <w:ins w:id="5347" w:author="Microsoft Office User" w:date="2023-06-05T20:06:00Z">
              <w:r w:rsidRPr="00A23238">
                <w:t>Atributos de una nueva empresa</w:t>
              </w:r>
            </w:ins>
          </w:p>
        </w:tc>
        <w:tc>
          <w:tcPr>
            <w:tcW w:w="0" w:type="dxa"/>
            <w:tcPrChange w:id="5348" w:author="Microsoft Office User" w:date="2023-06-05T20:31:00Z">
              <w:tcPr>
                <w:tcW w:w="1234" w:type="dxa"/>
              </w:tcPr>
            </w:tcPrChange>
          </w:tcPr>
          <w:p w14:paraId="009CDC27"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ins w:id="5349" w:author="Microsoft Office User" w:date="2023-06-05T20:06:00Z"/>
                <w:lang w:val="en-US"/>
              </w:rPr>
            </w:pPr>
            <w:ins w:id="5350" w:author="Microsoft Office User" w:date="2023-06-05T20:06:00Z">
              <w:r w:rsidRPr="002C0BB3">
                <w:rPr>
                  <w:lang w:val="en-US"/>
                </w:rPr>
                <w:t>201 – Created</w:t>
              </w:r>
            </w:ins>
          </w:p>
          <w:p w14:paraId="1CB67CE4"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ins w:id="5351" w:author="Microsoft Office User" w:date="2023-06-05T20:06:00Z"/>
                <w:lang w:val="en-US"/>
              </w:rPr>
            </w:pPr>
            <w:ins w:id="5352" w:author="Microsoft Office User" w:date="2023-06-05T20:06:00Z">
              <w:r w:rsidRPr="002C0BB3">
                <w:rPr>
                  <w:lang w:val="en-US"/>
                </w:rPr>
                <w:t>400 – Bad Request</w:t>
              </w:r>
            </w:ins>
          </w:p>
          <w:p w14:paraId="1FE1FD90"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ins w:id="5353" w:author="Microsoft Office User" w:date="2023-06-05T20:06:00Z"/>
                <w:lang w:val="en-US"/>
              </w:rPr>
            </w:pPr>
            <w:ins w:id="5354" w:author="Microsoft Office User" w:date="2023-06-05T20:06:00Z">
              <w:r w:rsidRPr="002C0BB3">
                <w:rPr>
                  <w:lang w:val="en-US"/>
                </w:rPr>
                <w:t xml:space="preserve">500 – Internal </w:t>
              </w:r>
              <w:r w:rsidRPr="002C0BB3">
                <w:rPr>
                  <w:lang w:val="en-US"/>
                </w:rPr>
                <w:lastRenderedPageBreak/>
                <w:t>Server Error</w:t>
              </w:r>
            </w:ins>
          </w:p>
        </w:tc>
      </w:tr>
      <w:tr w:rsidR="00F432D0" w:rsidRPr="00B6643D" w14:paraId="6385F300" w14:textId="77777777" w:rsidTr="00D05299">
        <w:trPr>
          <w:trHeight w:val="759"/>
          <w:ins w:id="5355" w:author="Microsoft Office User" w:date="2023-06-05T20:06:00Z"/>
          <w:trPrChange w:id="5356"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357" w:author="Microsoft Office User" w:date="2023-06-05T20:31:00Z">
              <w:tcPr>
                <w:tcW w:w="1058" w:type="dxa"/>
              </w:tcPr>
            </w:tcPrChange>
          </w:tcPr>
          <w:p w14:paraId="34CCA42A" w14:textId="77777777" w:rsidR="00F432D0" w:rsidRPr="00A23238" w:rsidRDefault="00F432D0" w:rsidP="006A548B">
            <w:pPr>
              <w:rPr>
                <w:ins w:id="5358" w:author="Microsoft Office User" w:date="2023-06-05T20:06:00Z"/>
              </w:rPr>
            </w:pPr>
            <w:ins w:id="5359" w:author="Microsoft Office User" w:date="2023-06-05T20:06:00Z">
              <w:r w:rsidRPr="00A23238">
                <w:lastRenderedPageBreak/>
                <w:t>GET</w:t>
              </w:r>
            </w:ins>
          </w:p>
        </w:tc>
        <w:tc>
          <w:tcPr>
            <w:tcW w:w="0" w:type="dxa"/>
            <w:tcPrChange w:id="5360" w:author="Microsoft Office User" w:date="2023-06-05T20:31:00Z">
              <w:tcPr>
                <w:tcW w:w="1774" w:type="dxa"/>
              </w:tcPr>
            </w:tcPrChange>
          </w:tcPr>
          <w:p w14:paraId="29C2C16A"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361" w:author="Microsoft Office User" w:date="2023-06-05T20:06:00Z"/>
              </w:rPr>
            </w:pPr>
            <w:ins w:id="5362" w:author="Microsoft Office User" w:date="2023-06-05T20:06:00Z">
              <w:r w:rsidRPr="00A23238">
                <w:t>/empresas</w:t>
              </w:r>
            </w:ins>
          </w:p>
        </w:tc>
        <w:tc>
          <w:tcPr>
            <w:tcW w:w="0" w:type="dxa"/>
            <w:tcPrChange w:id="5363" w:author="Microsoft Office User" w:date="2023-06-05T20:31:00Z">
              <w:tcPr>
                <w:tcW w:w="1511" w:type="dxa"/>
              </w:tcPr>
            </w:tcPrChange>
          </w:tcPr>
          <w:p w14:paraId="2F82D766"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364" w:author="Microsoft Office User" w:date="2023-06-05T20:06:00Z"/>
              </w:rPr>
            </w:pPr>
            <w:ins w:id="5365" w:author="Microsoft Office User" w:date="2023-06-05T20:06:00Z">
              <w:r w:rsidRPr="00A23238">
                <w:t>Se obtienen un listado de tod</w:t>
              </w:r>
              <w:r>
                <w:t>a</w:t>
              </w:r>
              <w:r w:rsidRPr="00A23238">
                <w:t>s las empresas</w:t>
              </w:r>
              <w:r>
                <w:t>.</w:t>
              </w:r>
            </w:ins>
          </w:p>
        </w:tc>
        <w:tc>
          <w:tcPr>
            <w:tcW w:w="0" w:type="dxa"/>
            <w:tcPrChange w:id="5366" w:author="Microsoft Office User" w:date="2023-06-05T20:31:00Z">
              <w:tcPr>
                <w:tcW w:w="1315" w:type="dxa"/>
              </w:tcPr>
            </w:tcPrChange>
          </w:tcPr>
          <w:p w14:paraId="498E405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367" w:author="Microsoft Office User" w:date="2023-06-05T20:06:00Z"/>
              </w:rPr>
            </w:pPr>
            <w:ins w:id="5368" w:author="Microsoft Office User" w:date="2023-06-05T20:06:00Z">
              <w:r w:rsidRPr="00A23238">
                <w:t>JSON</w:t>
              </w:r>
            </w:ins>
          </w:p>
        </w:tc>
        <w:tc>
          <w:tcPr>
            <w:tcW w:w="0" w:type="dxa"/>
            <w:tcPrChange w:id="5369" w:author="Microsoft Office User" w:date="2023-06-05T20:31:00Z">
              <w:tcPr>
                <w:tcW w:w="1196" w:type="dxa"/>
              </w:tcPr>
            </w:tcPrChange>
          </w:tcPr>
          <w:p w14:paraId="7148279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370" w:author="Microsoft Office User" w:date="2023-06-05T20:06:00Z"/>
              </w:rPr>
            </w:pPr>
          </w:p>
        </w:tc>
        <w:tc>
          <w:tcPr>
            <w:tcW w:w="0" w:type="dxa"/>
            <w:tcPrChange w:id="5371" w:author="Microsoft Office User" w:date="2023-06-05T20:31:00Z">
              <w:tcPr>
                <w:tcW w:w="1234" w:type="dxa"/>
              </w:tcPr>
            </w:tcPrChange>
          </w:tcPr>
          <w:p w14:paraId="7823DD10"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372" w:author="Microsoft Office User" w:date="2023-06-05T20:06:00Z"/>
                <w:lang w:val="en-US"/>
              </w:rPr>
            </w:pPr>
            <w:ins w:id="5373" w:author="Microsoft Office User" w:date="2023-06-05T20:06:00Z">
              <w:r w:rsidRPr="00A23238">
                <w:rPr>
                  <w:lang w:val="en-US"/>
                </w:rPr>
                <w:t>200 – OK</w:t>
              </w:r>
            </w:ins>
          </w:p>
          <w:p w14:paraId="12E4AFEB"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374" w:author="Microsoft Office User" w:date="2023-06-05T20:06:00Z"/>
                <w:lang w:val="en-US"/>
              </w:rPr>
            </w:pPr>
            <w:ins w:id="5375" w:author="Microsoft Office User" w:date="2023-06-05T20:06:00Z">
              <w:r w:rsidRPr="00A23238">
                <w:rPr>
                  <w:lang w:val="en-US"/>
                </w:rPr>
                <w:t>404 – Not Found</w:t>
              </w:r>
            </w:ins>
          </w:p>
          <w:p w14:paraId="6A3D7CA5"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376" w:author="Microsoft Office User" w:date="2023-06-05T20:06:00Z"/>
                <w:lang w:val="en-US"/>
              </w:rPr>
            </w:pPr>
            <w:ins w:id="5377" w:author="Microsoft Office User" w:date="2023-06-05T20:06:00Z">
              <w:r w:rsidRPr="00A23238">
                <w:rPr>
                  <w:lang w:val="en-US"/>
                </w:rPr>
                <w:t>400 – Bad request</w:t>
              </w:r>
            </w:ins>
          </w:p>
          <w:p w14:paraId="53E3C192"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ins w:id="5378" w:author="Microsoft Office User" w:date="2023-06-05T20:06:00Z"/>
                <w:lang w:val="en-US"/>
              </w:rPr>
            </w:pPr>
            <w:ins w:id="5379" w:author="Microsoft Office User" w:date="2023-06-05T20:06:00Z">
              <w:r w:rsidRPr="00A23238">
                <w:rPr>
                  <w:lang w:val="en-US"/>
                </w:rPr>
                <w:t>500 – Internal Server Error</w:t>
              </w:r>
            </w:ins>
          </w:p>
        </w:tc>
      </w:tr>
      <w:tr w:rsidR="00F432D0" w:rsidRPr="00B56541" w14:paraId="5D7A41EA" w14:textId="77777777" w:rsidTr="00D05299">
        <w:trPr>
          <w:cnfStyle w:val="000000100000" w:firstRow="0" w:lastRow="0" w:firstColumn="0" w:lastColumn="0" w:oddVBand="0" w:evenVBand="0" w:oddHBand="1" w:evenHBand="0" w:firstRowFirstColumn="0" w:firstRowLastColumn="0" w:lastRowFirstColumn="0" w:lastRowLastColumn="0"/>
          <w:trHeight w:val="759"/>
          <w:ins w:id="5380" w:author="Microsoft Office User" w:date="2023-06-05T20:06:00Z"/>
          <w:trPrChange w:id="5381"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382" w:author="Microsoft Office User" w:date="2023-06-05T20:31:00Z">
              <w:tcPr>
                <w:tcW w:w="1058" w:type="dxa"/>
              </w:tcPr>
            </w:tcPrChange>
          </w:tcPr>
          <w:p w14:paraId="24C83599" w14:textId="77777777" w:rsidR="00F432D0" w:rsidRPr="00A23238" w:rsidRDefault="00F432D0" w:rsidP="006A548B">
            <w:pPr>
              <w:cnfStyle w:val="001000100000" w:firstRow="0" w:lastRow="0" w:firstColumn="1" w:lastColumn="0" w:oddVBand="0" w:evenVBand="0" w:oddHBand="1" w:evenHBand="0" w:firstRowFirstColumn="0" w:firstRowLastColumn="0" w:lastRowFirstColumn="0" w:lastRowLastColumn="0"/>
              <w:rPr>
                <w:ins w:id="5383" w:author="Microsoft Office User" w:date="2023-06-05T20:06:00Z"/>
              </w:rPr>
            </w:pPr>
            <w:ins w:id="5384" w:author="Microsoft Office User" w:date="2023-06-05T20:06:00Z">
              <w:r w:rsidRPr="00A23238">
                <w:t>PUT</w:t>
              </w:r>
              <w:r>
                <w:t>, DELETE, PATCH</w:t>
              </w:r>
            </w:ins>
          </w:p>
        </w:tc>
        <w:tc>
          <w:tcPr>
            <w:tcW w:w="0" w:type="dxa"/>
            <w:tcPrChange w:id="5385" w:author="Microsoft Office User" w:date="2023-06-05T20:31:00Z">
              <w:tcPr>
                <w:tcW w:w="1774" w:type="dxa"/>
              </w:tcPr>
            </w:tcPrChange>
          </w:tcPr>
          <w:p w14:paraId="2FBCE5F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386" w:author="Microsoft Office User" w:date="2023-06-05T20:06:00Z"/>
              </w:rPr>
            </w:pPr>
            <w:ins w:id="5387" w:author="Microsoft Office User" w:date="2023-06-05T20:06:00Z">
              <w:r w:rsidRPr="00A23238">
                <w:t>-</w:t>
              </w:r>
            </w:ins>
          </w:p>
        </w:tc>
        <w:tc>
          <w:tcPr>
            <w:tcW w:w="0" w:type="dxa"/>
            <w:tcPrChange w:id="5388" w:author="Microsoft Office User" w:date="2023-06-05T20:31:00Z">
              <w:tcPr>
                <w:tcW w:w="1511" w:type="dxa"/>
              </w:tcPr>
            </w:tcPrChange>
          </w:tcPr>
          <w:p w14:paraId="7CCEA46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389" w:author="Microsoft Office User" w:date="2023-06-05T20:06:00Z"/>
              </w:rPr>
            </w:pPr>
            <w:ins w:id="5390" w:author="Microsoft Office User" w:date="2023-06-05T20:06:00Z">
              <w:r w:rsidRPr="00A23238">
                <w:t>-</w:t>
              </w:r>
            </w:ins>
          </w:p>
        </w:tc>
        <w:tc>
          <w:tcPr>
            <w:tcW w:w="0" w:type="dxa"/>
            <w:tcPrChange w:id="5391" w:author="Microsoft Office User" w:date="2023-06-05T20:31:00Z">
              <w:tcPr>
                <w:tcW w:w="1315" w:type="dxa"/>
              </w:tcPr>
            </w:tcPrChange>
          </w:tcPr>
          <w:p w14:paraId="1E859FF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392" w:author="Microsoft Office User" w:date="2023-06-05T20:06:00Z"/>
              </w:rPr>
            </w:pPr>
            <w:ins w:id="5393" w:author="Microsoft Office User" w:date="2023-06-05T20:06:00Z">
              <w:r w:rsidRPr="00A23238">
                <w:t>-</w:t>
              </w:r>
            </w:ins>
          </w:p>
        </w:tc>
        <w:tc>
          <w:tcPr>
            <w:tcW w:w="0" w:type="dxa"/>
            <w:tcPrChange w:id="5394" w:author="Microsoft Office User" w:date="2023-06-05T20:31:00Z">
              <w:tcPr>
                <w:tcW w:w="1196" w:type="dxa"/>
              </w:tcPr>
            </w:tcPrChange>
          </w:tcPr>
          <w:p w14:paraId="0756A88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395" w:author="Microsoft Office User" w:date="2023-06-05T20:06:00Z"/>
              </w:rPr>
            </w:pPr>
            <w:ins w:id="5396" w:author="Microsoft Office User" w:date="2023-06-05T20:06:00Z">
              <w:r w:rsidRPr="00A23238">
                <w:t>-</w:t>
              </w:r>
            </w:ins>
          </w:p>
        </w:tc>
        <w:tc>
          <w:tcPr>
            <w:tcW w:w="0" w:type="dxa"/>
            <w:tcPrChange w:id="5397" w:author="Microsoft Office User" w:date="2023-06-05T20:31:00Z">
              <w:tcPr>
                <w:tcW w:w="1234" w:type="dxa"/>
              </w:tcPr>
            </w:tcPrChange>
          </w:tcPr>
          <w:p w14:paraId="228B8501" w14:textId="77777777" w:rsidR="00F432D0" w:rsidRPr="00B56541" w:rsidRDefault="00F432D0" w:rsidP="006A548B">
            <w:pPr>
              <w:cnfStyle w:val="000000100000" w:firstRow="0" w:lastRow="0" w:firstColumn="0" w:lastColumn="0" w:oddVBand="0" w:evenVBand="0" w:oddHBand="1" w:evenHBand="0" w:firstRowFirstColumn="0" w:firstRowLastColumn="0" w:lastRowFirstColumn="0" w:lastRowLastColumn="0"/>
              <w:rPr>
                <w:ins w:id="5398" w:author="Microsoft Office User" w:date="2023-06-05T20:06:00Z"/>
                <w:lang w:val="en-US"/>
              </w:rPr>
            </w:pPr>
            <w:ins w:id="5399" w:author="Microsoft Office User" w:date="2023-06-05T20:06:00Z">
              <w:r w:rsidRPr="00A23238">
                <w:t>405 – Method not Allowed</w:t>
              </w:r>
            </w:ins>
          </w:p>
        </w:tc>
      </w:tr>
    </w:tbl>
    <w:p w14:paraId="760D8840" w14:textId="77777777" w:rsidR="00F432D0" w:rsidRPr="006A548B" w:rsidRDefault="00F432D0" w:rsidP="00F432D0">
      <w:pPr>
        <w:rPr>
          <w:ins w:id="5400" w:author="Microsoft Office User" w:date="2023-06-05T20:06:00Z"/>
        </w:rPr>
      </w:pPr>
    </w:p>
    <w:p w14:paraId="04C115DC" w14:textId="600F35A6" w:rsidR="00E81AD4" w:rsidRDefault="00E81AD4">
      <w:pPr>
        <w:pStyle w:val="Descripcin"/>
        <w:keepNext/>
        <w:jc w:val="center"/>
        <w:rPr>
          <w:ins w:id="5401" w:author="Microsoft Office User" w:date="2023-06-05T20:13:00Z"/>
        </w:rPr>
        <w:pPrChange w:id="5402" w:author="Microsoft Office User" w:date="2023-06-05T20:13:00Z">
          <w:pPr/>
        </w:pPrChange>
      </w:pPr>
      <w:bookmarkStart w:id="5403" w:name="_Toc136889466"/>
      <w:ins w:id="5404" w:author="Microsoft Office User" w:date="2023-06-05T20:13:00Z">
        <w:r>
          <w:t xml:space="preserve">Tabla </w:t>
        </w:r>
        <w:r>
          <w:fldChar w:fldCharType="begin"/>
        </w:r>
        <w:r>
          <w:instrText xml:space="preserve"> SEQ Tabla \* ARABIC </w:instrText>
        </w:r>
      </w:ins>
      <w:r>
        <w:fldChar w:fldCharType="separate"/>
      </w:r>
      <w:ins w:id="5405" w:author="Microsoft Office User" w:date="2023-06-05T20:27:00Z">
        <w:r w:rsidR="009B5E0B">
          <w:rPr>
            <w:noProof/>
          </w:rPr>
          <w:t>8</w:t>
        </w:r>
      </w:ins>
      <w:ins w:id="5406" w:author="Microsoft Office User" w:date="2023-06-05T20:13:00Z">
        <w:r>
          <w:fldChar w:fldCharType="end"/>
        </w:r>
        <w:r>
          <w:t xml:space="preserve">: Recurso </w:t>
        </w:r>
        <w:r w:rsidRPr="0034167D">
          <w:t>/empresas/id</w:t>
        </w:r>
        <w:bookmarkEnd w:id="5403"/>
      </w:ins>
    </w:p>
    <w:tbl>
      <w:tblPr>
        <w:tblStyle w:val="Tablaconcuadrcula7concolores"/>
        <w:tblW w:w="8088" w:type="dxa"/>
        <w:tblLook w:val="04A0" w:firstRow="1" w:lastRow="0" w:firstColumn="1" w:lastColumn="0" w:noHBand="0" w:noVBand="1"/>
      </w:tblPr>
      <w:tblGrid>
        <w:gridCol w:w="1054"/>
        <w:gridCol w:w="1751"/>
        <w:gridCol w:w="1554"/>
        <w:gridCol w:w="1309"/>
        <w:gridCol w:w="1190"/>
        <w:gridCol w:w="1230"/>
        <w:tblGridChange w:id="5407">
          <w:tblGrid>
            <w:gridCol w:w="20"/>
            <w:gridCol w:w="1034"/>
            <w:gridCol w:w="20"/>
            <w:gridCol w:w="1731"/>
            <w:gridCol w:w="20"/>
            <w:gridCol w:w="1534"/>
            <w:gridCol w:w="20"/>
            <w:gridCol w:w="1289"/>
            <w:gridCol w:w="20"/>
            <w:gridCol w:w="1170"/>
            <w:gridCol w:w="20"/>
            <w:gridCol w:w="1210"/>
            <w:gridCol w:w="20"/>
          </w:tblGrid>
        </w:tblGridChange>
      </w:tblGrid>
      <w:tr w:rsidR="00D05299" w:rsidRPr="00A23238" w14:paraId="367A71C0" w14:textId="77777777" w:rsidTr="00D05299">
        <w:trPr>
          <w:cnfStyle w:val="100000000000" w:firstRow="1" w:lastRow="0" w:firstColumn="0" w:lastColumn="0" w:oddVBand="0" w:evenVBand="0" w:oddHBand="0" w:evenHBand="0" w:firstRowFirstColumn="0" w:firstRowLastColumn="0" w:lastRowFirstColumn="0" w:lastRowLastColumn="0"/>
          <w:trHeight w:val="759"/>
          <w:ins w:id="5408" w:author="Microsoft Office User" w:date="2023-06-05T20:06:00Z"/>
        </w:trPr>
        <w:tc>
          <w:tcPr>
            <w:cnfStyle w:val="001000000100" w:firstRow="0" w:lastRow="0" w:firstColumn="1" w:lastColumn="0" w:oddVBand="0" w:evenVBand="0" w:oddHBand="0" w:evenHBand="0" w:firstRowFirstColumn="1" w:firstRowLastColumn="0" w:lastRowFirstColumn="0" w:lastRowLastColumn="0"/>
            <w:tcW w:w="1054" w:type="dxa"/>
          </w:tcPr>
          <w:p w14:paraId="0030E6E1" w14:textId="77777777" w:rsidR="00F432D0" w:rsidRPr="00A23238" w:rsidRDefault="00F432D0" w:rsidP="006A548B">
            <w:pPr>
              <w:jc w:val="center"/>
              <w:rPr>
                <w:ins w:id="5409" w:author="Microsoft Office User" w:date="2023-06-05T20:06:00Z"/>
              </w:rPr>
            </w:pPr>
            <w:ins w:id="5410" w:author="Microsoft Office User" w:date="2023-06-05T20:06:00Z">
              <w:r w:rsidRPr="00A23238">
                <w:t>Método</w:t>
              </w:r>
            </w:ins>
          </w:p>
        </w:tc>
        <w:tc>
          <w:tcPr>
            <w:tcW w:w="1751" w:type="dxa"/>
          </w:tcPr>
          <w:p w14:paraId="6F16014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411" w:author="Microsoft Office User" w:date="2023-06-05T20:06:00Z"/>
              </w:rPr>
            </w:pPr>
            <w:ins w:id="5412" w:author="Microsoft Office User" w:date="2023-06-05T20:06:00Z">
              <w:r w:rsidRPr="00A23238">
                <w:t>URI</w:t>
              </w:r>
            </w:ins>
          </w:p>
        </w:tc>
        <w:tc>
          <w:tcPr>
            <w:tcW w:w="1554" w:type="dxa"/>
          </w:tcPr>
          <w:p w14:paraId="3A3CF6B0"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413" w:author="Microsoft Office User" w:date="2023-06-05T20:06:00Z"/>
              </w:rPr>
            </w:pPr>
            <w:ins w:id="5414" w:author="Microsoft Office User" w:date="2023-06-05T20:06:00Z">
              <w:r w:rsidRPr="00A23238">
                <w:t>Utilidad</w:t>
              </w:r>
            </w:ins>
          </w:p>
        </w:tc>
        <w:tc>
          <w:tcPr>
            <w:tcW w:w="1309" w:type="dxa"/>
          </w:tcPr>
          <w:p w14:paraId="4FD08EA2"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415" w:author="Microsoft Office User" w:date="2023-06-05T20:06:00Z"/>
              </w:rPr>
            </w:pPr>
            <w:ins w:id="5416" w:author="Microsoft Office User" w:date="2023-06-05T20:06:00Z">
              <w:r w:rsidRPr="00A23238">
                <w:t>Semántica</w:t>
              </w:r>
            </w:ins>
          </w:p>
        </w:tc>
        <w:tc>
          <w:tcPr>
            <w:tcW w:w="1190" w:type="dxa"/>
          </w:tcPr>
          <w:p w14:paraId="0EFCCEBF"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417" w:author="Microsoft Office User" w:date="2023-06-05T20:06:00Z"/>
              </w:rPr>
            </w:pPr>
            <w:ins w:id="5418" w:author="Microsoft Office User" w:date="2023-06-05T20:06:00Z">
              <w:r w:rsidRPr="00A23238">
                <w:t>Cuerpo Solicitud</w:t>
              </w:r>
            </w:ins>
          </w:p>
        </w:tc>
        <w:tc>
          <w:tcPr>
            <w:tcW w:w="1230" w:type="dxa"/>
          </w:tcPr>
          <w:p w14:paraId="13942C76"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419" w:author="Microsoft Office User" w:date="2023-06-05T20:06:00Z"/>
              </w:rPr>
            </w:pPr>
            <w:ins w:id="5420" w:author="Microsoft Office User" w:date="2023-06-05T20:06:00Z">
              <w:r w:rsidRPr="00A23238">
                <w:t>Códigos de respuesta</w:t>
              </w:r>
            </w:ins>
          </w:p>
        </w:tc>
      </w:tr>
      <w:tr w:rsidR="00D05299" w:rsidRPr="00436E59" w14:paraId="71949185" w14:textId="77777777" w:rsidTr="00D05299">
        <w:trPr>
          <w:cnfStyle w:val="000000100000" w:firstRow="0" w:lastRow="0" w:firstColumn="0" w:lastColumn="0" w:oddVBand="0" w:evenVBand="0" w:oddHBand="1" w:evenHBand="0" w:firstRowFirstColumn="0" w:firstRowLastColumn="0" w:lastRowFirstColumn="0" w:lastRowLastColumn="0"/>
          <w:trHeight w:val="759"/>
          <w:ins w:id="5421" w:author="Microsoft Office User" w:date="2023-06-05T20:06:00Z"/>
        </w:trPr>
        <w:tc>
          <w:tcPr>
            <w:cnfStyle w:val="001000000000" w:firstRow="0" w:lastRow="0" w:firstColumn="1" w:lastColumn="0" w:oddVBand="0" w:evenVBand="0" w:oddHBand="0" w:evenHBand="0" w:firstRowFirstColumn="0" w:firstRowLastColumn="0" w:lastRowFirstColumn="0" w:lastRowLastColumn="0"/>
            <w:tcW w:w="1054" w:type="dxa"/>
          </w:tcPr>
          <w:p w14:paraId="126AA626" w14:textId="77777777" w:rsidR="00F432D0" w:rsidRPr="00A23238" w:rsidRDefault="00F432D0" w:rsidP="006A548B">
            <w:pPr>
              <w:rPr>
                <w:ins w:id="5422" w:author="Microsoft Office User" w:date="2023-06-05T20:06:00Z"/>
              </w:rPr>
            </w:pPr>
            <w:ins w:id="5423" w:author="Microsoft Office User" w:date="2023-06-05T20:06:00Z">
              <w:r w:rsidRPr="00A23238">
                <w:t>GET</w:t>
              </w:r>
            </w:ins>
          </w:p>
        </w:tc>
        <w:tc>
          <w:tcPr>
            <w:tcW w:w="1751" w:type="dxa"/>
          </w:tcPr>
          <w:p w14:paraId="2074B9A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424" w:author="Microsoft Office User" w:date="2023-06-05T20:06:00Z"/>
              </w:rPr>
            </w:pPr>
            <w:ins w:id="5425" w:author="Microsoft Office User" w:date="2023-06-05T20:06:00Z">
              <w:r w:rsidRPr="00A23238">
                <w:t>/empresas/id</w:t>
              </w:r>
            </w:ins>
          </w:p>
        </w:tc>
        <w:tc>
          <w:tcPr>
            <w:tcW w:w="1554" w:type="dxa"/>
          </w:tcPr>
          <w:p w14:paraId="3902F7D6"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426" w:author="Microsoft Office User" w:date="2023-06-05T20:06:00Z"/>
              </w:rPr>
            </w:pPr>
            <w:ins w:id="5427" w:author="Microsoft Office User" w:date="2023-06-05T20:06:00Z">
              <w:r w:rsidRPr="00A23238">
                <w:t xml:space="preserve">Se obtiene todos los atributos de </w:t>
              </w:r>
              <w:r w:rsidRPr="00A23238">
                <w:lastRenderedPageBreak/>
                <w:t>una empresa por su id</w:t>
              </w:r>
            </w:ins>
          </w:p>
        </w:tc>
        <w:tc>
          <w:tcPr>
            <w:tcW w:w="1309" w:type="dxa"/>
          </w:tcPr>
          <w:p w14:paraId="41EAA11D"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428" w:author="Microsoft Office User" w:date="2023-06-05T20:06:00Z"/>
              </w:rPr>
            </w:pPr>
            <w:ins w:id="5429" w:author="Microsoft Office User" w:date="2023-06-05T20:06:00Z">
              <w:r w:rsidRPr="00A23238">
                <w:lastRenderedPageBreak/>
                <w:t>JSON</w:t>
              </w:r>
            </w:ins>
          </w:p>
        </w:tc>
        <w:tc>
          <w:tcPr>
            <w:tcW w:w="1190" w:type="dxa"/>
          </w:tcPr>
          <w:p w14:paraId="61339D3D"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430" w:author="Microsoft Office User" w:date="2023-06-05T20:06:00Z"/>
              </w:rPr>
            </w:pPr>
            <w:ins w:id="5431" w:author="Microsoft Office User" w:date="2023-06-05T20:06:00Z">
              <w:r>
                <w:t>-</w:t>
              </w:r>
            </w:ins>
          </w:p>
        </w:tc>
        <w:tc>
          <w:tcPr>
            <w:tcW w:w="1230" w:type="dxa"/>
          </w:tcPr>
          <w:p w14:paraId="142426D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432" w:author="Microsoft Office User" w:date="2023-06-05T20:06:00Z"/>
                <w:lang w:val="en-US"/>
              </w:rPr>
            </w:pPr>
            <w:ins w:id="5433" w:author="Microsoft Office User" w:date="2023-06-05T20:06:00Z">
              <w:r w:rsidRPr="00A23238">
                <w:rPr>
                  <w:lang w:val="en-US"/>
                </w:rPr>
                <w:t>200 – OK</w:t>
              </w:r>
            </w:ins>
          </w:p>
          <w:p w14:paraId="49F305B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434" w:author="Microsoft Office User" w:date="2023-06-05T20:06:00Z"/>
                <w:lang w:val="en-US"/>
              </w:rPr>
            </w:pPr>
            <w:ins w:id="5435" w:author="Microsoft Office User" w:date="2023-06-05T20:06:00Z">
              <w:r w:rsidRPr="00A23238">
                <w:rPr>
                  <w:lang w:val="en-US"/>
                </w:rPr>
                <w:t>404 – Not Found</w:t>
              </w:r>
            </w:ins>
          </w:p>
          <w:p w14:paraId="0B2ED76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436" w:author="Microsoft Office User" w:date="2023-06-05T20:06:00Z"/>
                <w:lang w:val="en-US"/>
              </w:rPr>
            </w:pPr>
            <w:ins w:id="5437" w:author="Microsoft Office User" w:date="2023-06-05T20:06:00Z">
              <w:r w:rsidRPr="00A23238">
                <w:rPr>
                  <w:lang w:val="en-US"/>
                </w:rPr>
                <w:lastRenderedPageBreak/>
                <w:t>400 – Bad request</w:t>
              </w:r>
            </w:ins>
          </w:p>
          <w:p w14:paraId="1F0A84C7"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ins w:id="5438" w:author="Microsoft Office User" w:date="2023-06-05T20:06:00Z"/>
                <w:lang w:val="en-US"/>
              </w:rPr>
            </w:pPr>
            <w:ins w:id="5439" w:author="Microsoft Office User" w:date="2023-06-05T20:06:00Z">
              <w:r w:rsidRPr="00A23238">
                <w:rPr>
                  <w:lang w:val="en-US"/>
                </w:rPr>
                <w:t>500 – Internal Server Error</w:t>
              </w:r>
            </w:ins>
          </w:p>
        </w:tc>
      </w:tr>
      <w:tr w:rsidR="00F432D0" w:rsidRPr="00436E59" w14:paraId="7019054D" w14:textId="77777777" w:rsidTr="00D05299">
        <w:tblPrEx>
          <w:tblW w:w="8088" w:type="dxa"/>
          <w:tblPrExChange w:id="5440" w:author="Microsoft Office User" w:date="2023-06-05T20:31:00Z">
            <w:tblPrEx>
              <w:tblW w:w="8088" w:type="dxa"/>
              <w:tblInd w:w="10" w:type="dxa"/>
            </w:tblPrEx>
          </w:tblPrExChange>
        </w:tblPrEx>
        <w:trPr>
          <w:trHeight w:val="759"/>
          <w:ins w:id="5441" w:author="Microsoft Office User" w:date="2023-06-05T20:06:00Z"/>
          <w:trPrChange w:id="5442" w:author="Microsoft Office User" w:date="2023-06-05T20:31:00Z">
            <w:trPr>
              <w:gridBefore w:val="1"/>
              <w:trHeight w:val="759"/>
            </w:trPr>
          </w:trPrChange>
        </w:trPr>
        <w:tc>
          <w:tcPr>
            <w:cnfStyle w:val="001000000000" w:firstRow="0" w:lastRow="0" w:firstColumn="1" w:lastColumn="0" w:oddVBand="0" w:evenVBand="0" w:oddHBand="0" w:evenHBand="0" w:firstRowFirstColumn="0" w:firstRowLastColumn="0" w:lastRowFirstColumn="0" w:lastRowLastColumn="0"/>
            <w:tcW w:w="1054" w:type="dxa"/>
            <w:tcPrChange w:id="5443" w:author="Microsoft Office User" w:date="2023-06-05T20:31:00Z">
              <w:tcPr>
                <w:tcW w:w="1058" w:type="dxa"/>
                <w:gridSpan w:val="2"/>
              </w:tcPr>
            </w:tcPrChange>
          </w:tcPr>
          <w:p w14:paraId="6B9F833D" w14:textId="77777777" w:rsidR="00F432D0" w:rsidRPr="00A23238" w:rsidRDefault="00F432D0" w:rsidP="006A548B">
            <w:pPr>
              <w:rPr>
                <w:ins w:id="5444" w:author="Microsoft Office User" w:date="2023-06-05T20:06:00Z"/>
              </w:rPr>
            </w:pPr>
            <w:ins w:id="5445" w:author="Microsoft Office User" w:date="2023-06-05T20:06:00Z">
              <w:r w:rsidRPr="00A23238">
                <w:lastRenderedPageBreak/>
                <w:t>PUT</w:t>
              </w:r>
            </w:ins>
          </w:p>
        </w:tc>
        <w:tc>
          <w:tcPr>
            <w:tcW w:w="1751" w:type="dxa"/>
            <w:tcPrChange w:id="5446" w:author="Microsoft Office User" w:date="2023-06-05T20:31:00Z">
              <w:tcPr>
                <w:tcW w:w="1774" w:type="dxa"/>
                <w:gridSpan w:val="2"/>
              </w:tcPr>
            </w:tcPrChange>
          </w:tcPr>
          <w:p w14:paraId="617AB8F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447" w:author="Microsoft Office User" w:date="2023-06-05T20:06:00Z"/>
              </w:rPr>
            </w:pPr>
            <w:ins w:id="5448" w:author="Microsoft Office User" w:date="2023-06-05T20:06:00Z">
              <w:r w:rsidRPr="00A23238">
                <w:t>/empresas/id</w:t>
              </w:r>
            </w:ins>
          </w:p>
        </w:tc>
        <w:tc>
          <w:tcPr>
            <w:tcW w:w="1554" w:type="dxa"/>
            <w:tcPrChange w:id="5449" w:author="Microsoft Office User" w:date="2023-06-05T20:31:00Z">
              <w:tcPr>
                <w:tcW w:w="1511" w:type="dxa"/>
                <w:gridSpan w:val="2"/>
              </w:tcPr>
            </w:tcPrChange>
          </w:tcPr>
          <w:p w14:paraId="3C16B4A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450" w:author="Microsoft Office User" w:date="2023-06-05T20:06:00Z"/>
              </w:rPr>
            </w:pPr>
            <w:commentRangeStart w:id="5451"/>
            <w:ins w:id="5452" w:author="Microsoft Office User" w:date="2023-06-05T20:06:00Z">
              <w:r>
                <w:t>Modificar un atributo de una empresa</w:t>
              </w:r>
              <w:commentRangeEnd w:id="5451"/>
              <w:r>
                <w:rPr>
                  <w:rStyle w:val="Refdecomentario"/>
                  <w:color w:val="auto"/>
                </w:rPr>
                <w:commentReference w:id="5451"/>
              </w:r>
            </w:ins>
          </w:p>
        </w:tc>
        <w:tc>
          <w:tcPr>
            <w:tcW w:w="1309" w:type="dxa"/>
            <w:tcPrChange w:id="5453" w:author="Microsoft Office User" w:date="2023-06-05T20:31:00Z">
              <w:tcPr>
                <w:tcW w:w="1315" w:type="dxa"/>
                <w:gridSpan w:val="2"/>
              </w:tcPr>
            </w:tcPrChange>
          </w:tcPr>
          <w:p w14:paraId="4E1DF543"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454" w:author="Microsoft Office User" w:date="2023-06-05T20:06:00Z"/>
              </w:rPr>
            </w:pPr>
            <w:ins w:id="5455" w:author="Microsoft Office User" w:date="2023-06-05T20:06:00Z">
              <w:r>
                <w:t>JSON</w:t>
              </w:r>
            </w:ins>
          </w:p>
        </w:tc>
        <w:tc>
          <w:tcPr>
            <w:tcW w:w="1190" w:type="dxa"/>
            <w:tcPrChange w:id="5456" w:author="Microsoft Office User" w:date="2023-06-05T20:31:00Z">
              <w:tcPr>
                <w:tcW w:w="1196" w:type="dxa"/>
                <w:gridSpan w:val="2"/>
              </w:tcPr>
            </w:tcPrChange>
          </w:tcPr>
          <w:p w14:paraId="6E56EFD1"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457" w:author="Microsoft Office User" w:date="2023-06-05T20:06:00Z"/>
              </w:rPr>
            </w:pPr>
            <w:ins w:id="5458" w:author="Microsoft Office User" w:date="2023-06-05T20:06:00Z">
              <w:r>
                <w:t>Atributos de una empresa</w:t>
              </w:r>
            </w:ins>
          </w:p>
        </w:tc>
        <w:tc>
          <w:tcPr>
            <w:tcW w:w="1230" w:type="dxa"/>
            <w:tcPrChange w:id="5459" w:author="Microsoft Office User" w:date="2023-06-05T20:31:00Z">
              <w:tcPr>
                <w:tcW w:w="1234" w:type="dxa"/>
                <w:gridSpan w:val="2"/>
              </w:tcPr>
            </w:tcPrChange>
          </w:tcPr>
          <w:p w14:paraId="183B1505" w14:textId="77777777" w:rsidR="00F432D0" w:rsidRDefault="00F432D0" w:rsidP="006A548B">
            <w:pPr>
              <w:jc w:val="left"/>
              <w:cnfStyle w:val="000000000000" w:firstRow="0" w:lastRow="0" w:firstColumn="0" w:lastColumn="0" w:oddVBand="0" w:evenVBand="0" w:oddHBand="0" w:evenHBand="0" w:firstRowFirstColumn="0" w:firstRowLastColumn="0" w:lastRowFirstColumn="0" w:lastRowLastColumn="0"/>
              <w:rPr>
                <w:ins w:id="5460" w:author="Microsoft Office User" w:date="2023-06-05T20:06:00Z"/>
                <w:lang w:val="en-US"/>
              </w:rPr>
            </w:pPr>
            <w:ins w:id="5461" w:author="Microsoft Office User" w:date="2023-06-05T20:06:00Z">
              <w:r w:rsidRPr="002C0BB3">
                <w:rPr>
                  <w:lang w:val="en-US"/>
                </w:rPr>
                <w:t>20</w:t>
              </w:r>
              <w:r>
                <w:rPr>
                  <w:lang w:val="en-US"/>
                </w:rPr>
                <w:t>0</w:t>
              </w:r>
              <w:r w:rsidRPr="002C0BB3">
                <w:rPr>
                  <w:lang w:val="en-US"/>
                </w:rPr>
                <w:t xml:space="preserve"> – </w:t>
              </w:r>
              <w:r>
                <w:rPr>
                  <w:lang w:val="en-US"/>
                </w:rPr>
                <w:t>OK</w:t>
              </w:r>
            </w:ins>
          </w:p>
          <w:p w14:paraId="2DA23077"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ins w:id="5462" w:author="Microsoft Office User" w:date="2023-06-05T20:06:00Z"/>
                <w:lang w:val="en-US"/>
              </w:rPr>
            </w:pPr>
            <w:ins w:id="5463" w:author="Microsoft Office User" w:date="2023-06-05T20:06:00Z">
              <w:r w:rsidRPr="00A23238">
                <w:rPr>
                  <w:lang w:val="en-US"/>
                </w:rPr>
                <w:t>404 – Not Found</w:t>
              </w:r>
            </w:ins>
          </w:p>
          <w:p w14:paraId="422A224B" w14:textId="77777777" w:rsidR="00F432D0" w:rsidRPr="002C0BB3" w:rsidRDefault="00F432D0" w:rsidP="006A548B">
            <w:pPr>
              <w:jc w:val="left"/>
              <w:cnfStyle w:val="000000000000" w:firstRow="0" w:lastRow="0" w:firstColumn="0" w:lastColumn="0" w:oddVBand="0" w:evenVBand="0" w:oddHBand="0" w:evenHBand="0" w:firstRowFirstColumn="0" w:firstRowLastColumn="0" w:lastRowFirstColumn="0" w:lastRowLastColumn="0"/>
              <w:rPr>
                <w:ins w:id="5464" w:author="Microsoft Office User" w:date="2023-06-05T20:06:00Z"/>
                <w:lang w:val="en-US"/>
              </w:rPr>
            </w:pPr>
            <w:ins w:id="5465" w:author="Microsoft Office User" w:date="2023-06-05T20:06:00Z">
              <w:r w:rsidRPr="002C0BB3">
                <w:rPr>
                  <w:lang w:val="en-US"/>
                </w:rPr>
                <w:t>400 – Bad Request</w:t>
              </w:r>
            </w:ins>
          </w:p>
          <w:p w14:paraId="657261A6"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ins w:id="5466" w:author="Microsoft Office User" w:date="2023-06-05T20:06:00Z"/>
                <w:lang w:val="en-US"/>
              </w:rPr>
            </w:pPr>
            <w:ins w:id="5467" w:author="Microsoft Office User" w:date="2023-06-05T20:06:00Z">
              <w:r w:rsidRPr="002C0BB3">
                <w:rPr>
                  <w:lang w:val="en-US"/>
                </w:rPr>
                <w:t>500 – Internal Server Error</w:t>
              </w:r>
            </w:ins>
          </w:p>
        </w:tc>
      </w:tr>
      <w:tr w:rsidR="00D05299" w:rsidRPr="00B56541" w14:paraId="72B9CBD0" w14:textId="77777777" w:rsidTr="00D05299">
        <w:trPr>
          <w:cnfStyle w:val="000000100000" w:firstRow="0" w:lastRow="0" w:firstColumn="0" w:lastColumn="0" w:oddVBand="0" w:evenVBand="0" w:oddHBand="1" w:evenHBand="0" w:firstRowFirstColumn="0" w:firstRowLastColumn="0" w:lastRowFirstColumn="0" w:lastRowLastColumn="0"/>
          <w:trHeight w:val="759"/>
          <w:ins w:id="5468" w:author="Microsoft Office User" w:date="2023-06-05T20:06:00Z"/>
        </w:trPr>
        <w:tc>
          <w:tcPr>
            <w:cnfStyle w:val="001000000000" w:firstRow="0" w:lastRow="0" w:firstColumn="1" w:lastColumn="0" w:oddVBand="0" w:evenVBand="0" w:oddHBand="0" w:evenHBand="0" w:firstRowFirstColumn="0" w:firstRowLastColumn="0" w:lastRowFirstColumn="0" w:lastRowLastColumn="0"/>
            <w:tcW w:w="1054" w:type="dxa"/>
          </w:tcPr>
          <w:p w14:paraId="0AED5FAD" w14:textId="77777777" w:rsidR="00F432D0" w:rsidRPr="00A23238" w:rsidRDefault="00F432D0" w:rsidP="006A548B">
            <w:pPr>
              <w:rPr>
                <w:ins w:id="5469" w:author="Microsoft Office User" w:date="2023-06-05T20:06:00Z"/>
              </w:rPr>
            </w:pPr>
            <w:ins w:id="5470" w:author="Microsoft Office User" w:date="2023-06-05T20:06:00Z">
              <w:r>
                <w:t xml:space="preserve">POST, </w:t>
              </w:r>
              <w:r w:rsidRPr="00A23238">
                <w:t>PATCH</w:t>
              </w:r>
              <w:r>
                <w:t>, DELETE</w:t>
              </w:r>
            </w:ins>
          </w:p>
        </w:tc>
        <w:tc>
          <w:tcPr>
            <w:tcW w:w="1751" w:type="dxa"/>
          </w:tcPr>
          <w:p w14:paraId="4F7C175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471" w:author="Microsoft Office User" w:date="2023-06-05T20:06:00Z"/>
              </w:rPr>
            </w:pPr>
            <w:ins w:id="5472" w:author="Microsoft Office User" w:date="2023-06-05T20:06:00Z">
              <w:r>
                <w:t>-</w:t>
              </w:r>
            </w:ins>
          </w:p>
        </w:tc>
        <w:tc>
          <w:tcPr>
            <w:tcW w:w="1554" w:type="dxa"/>
          </w:tcPr>
          <w:p w14:paraId="66980D84" w14:textId="77777777" w:rsidR="00F432D0" w:rsidRDefault="00F432D0" w:rsidP="006A548B">
            <w:pPr>
              <w:cnfStyle w:val="000000100000" w:firstRow="0" w:lastRow="0" w:firstColumn="0" w:lastColumn="0" w:oddVBand="0" w:evenVBand="0" w:oddHBand="1" w:evenHBand="0" w:firstRowFirstColumn="0" w:firstRowLastColumn="0" w:lastRowFirstColumn="0" w:lastRowLastColumn="0"/>
              <w:rPr>
                <w:ins w:id="5473" w:author="Microsoft Office User" w:date="2023-06-05T20:06:00Z"/>
              </w:rPr>
            </w:pPr>
            <w:ins w:id="5474" w:author="Microsoft Office User" w:date="2023-06-05T20:06:00Z">
              <w:r>
                <w:t>-</w:t>
              </w:r>
            </w:ins>
          </w:p>
        </w:tc>
        <w:tc>
          <w:tcPr>
            <w:tcW w:w="1309" w:type="dxa"/>
          </w:tcPr>
          <w:p w14:paraId="724B6188" w14:textId="77777777" w:rsidR="00F432D0" w:rsidRDefault="00F432D0" w:rsidP="006A548B">
            <w:pPr>
              <w:cnfStyle w:val="000000100000" w:firstRow="0" w:lastRow="0" w:firstColumn="0" w:lastColumn="0" w:oddVBand="0" w:evenVBand="0" w:oddHBand="1" w:evenHBand="0" w:firstRowFirstColumn="0" w:firstRowLastColumn="0" w:lastRowFirstColumn="0" w:lastRowLastColumn="0"/>
              <w:rPr>
                <w:ins w:id="5475" w:author="Microsoft Office User" w:date="2023-06-05T20:06:00Z"/>
              </w:rPr>
            </w:pPr>
            <w:ins w:id="5476" w:author="Microsoft Office User" w:date="2023-06-05T20:06:00Z">
              <w:r>
                <w:t>-</w:t>
              </w:r>
            </w:ins>
          </w:p>
        </w:tc>
        <w:tc>
          <w:tcPr>
            <w:tcW w:w="1190" w:type="dxa"/>
          </w:tcPr>
          <w:p w14:paraId="50E9A3C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477" w:author="Microsoft Office User" w:date="2023-06-05T20:06:00Z"/>
              </w:rPr>
            </w:pPr>
            <w:ins w:id="5478" w:author="Microsoft Office User" w:date="2023-06-05T20:06:00Z">
              <w:r>
                <w:t>-</w:t>
              </w:r>
            </w:ins>
          </w:p>
        </w:tc>
        <w:tc>
          <w:tcPr>
            <w:tcW w:w="1230" w:type="dxa"/>
          </w:tcPr>
          <w:p w14:paraId="2E3CEF6C"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479" w:author="Microsoft Office User" w:date="2023-06-05T20:06:00Z"/>
                <w:lang w:val="en-US"/>
              </w:rPr>
            </w:pPr>
            <w:ins w:id="5480" w:author="Microsoft Office User" w:date="2023-06-05T20:06:00Z">
              <w:r w:rsidRPr="00A23238">
                <w:t>405 – Method not Allowed</w:t>
              </w:r>
            </w:ins>
          </w:p>
        </w:tc>
      </w:tr>
    </w:tbl>
    <w:p w14:paraId="43B943D7" w14:textId="77777777" w:rsidR="00F432D0" w:rsidRPr="00A23238" w:rsidRDefault="00F432D0" w:rsidP="00F432D0">
      <w:pPr>
        <w:rPr>
          <w:ins w:id="5481" w:author="Microsoft Office User" w:date="2023-06-05T20:06:00Z"/>
          <w:i/>
          <w:iCs/>
        </w:rPr>
      </w:pPr>
    </w:p>
    <w:p w14:paraId="733CA769" w14:textId="07359796" w:rsidR="006C7C32" w:rsidRDefault="006C7C32">
      <w:pPr>
        <w:pStyle w:val="Descripcin"/>
        <w:keepNext/>
        <w:jc w:val="center"/>
        <w:rPr>
          <w:ins w:id="5482" w:author="Microsoft Office User" w:date="2023-06-05T20:25:00Z"/>
        </w:rPr>
        <w:pPrChange w:id="5483" w:author="Microsoft Office User" w:date="2023-06-05T20:25:00Z">
          <w:pPr/>
        </w:pPrChange>
      </w:pPr>
      <w:bookmarkStart w:id="5484" w:name="_Toc136889467"/>
      <w:ins w:id="5485" w:author="Microsoft Office User" w:date="2023-06-05T20:25:00Z">
        <w:r>
          <w:t xml:space="preserve">Tabla </w:t>
        </w:r>
        <w:r>
          <w:fldChar w:fldCharType="begin"/>
        </w:r>
        <w:r>
          <w:instrText xml:space="preserve"> SEQ Tabla \* ARABIC </w:instrText>
        </w:r>
      </w:ins>
      <w:r>
        <w:fldChar w:fldCharType="separate"/>
      </w:r>
      <w:ins w:id="5486" w:author="Microsoft Office User" w:date="2023-06-05T20:27:00Z">
        <w:r w:rsidR="009B5E0B">
          <w:rPr>
            <w:noProof/>
          </w:rPr>
          <w:t>9</w:t>
        </w:r>
      </w:ins>
      <w:ins w:id="5487" w:author="Microsoft Office User" w:date="2023-06-05T20:25:00Z">
        <w:r>
          <w:fldChar w:fldCharType="end"/>
        </w:r>
        <w:r>
          <w:t xml:space="preserve">: </w:t>
        </w:r>
        <w:r w:rsidRPr="00BE293A">
          <w:t>Recurso /empresas/id/ofertas</w:t>
        </w:r>
        <w:bookmarkEnd w:id="5484"/>
      </w:ins>
    </w:p>
    <w:tbl>
      <w:tblPr>
        <w:tblStyle w:val="Tablaconcuadrcula7concolores"/>
        <w:tblW w:w="8647" w:type="dxa"/>
        <w:tblLayout w:type="fixed"/>
        <w:tblLook w:val="04A0" w:firstRow="1" w:lastRow="0" w:firstColumn="1" w:lastColumn="0" w:noHBand="0" w:noVBand="1"/>
        <w:tblPrChange w:id="5488" w:author="Microsoft Office User" w:date="2023-06-05T20:31:00Z">
          <w:tblPr>
            <w:tblStyle w:val="Tablaconcuadrcula7concolores-nfasis1"/>
            <w:tblW w:w="8647" w:type="dxa"/>
            <w:tblLayout w:type="fixed"/>
            <w:tblLook w:val="04A0" w:firstRow="1" w:lastRow="0" w:firstColumn="1" w:lastColumn="0" w:noHBand="0" w:noVBand="1"/>
          </w:tblPr>
        </w:tblPrChange>
      </w:tblPr>
      <w:tblGrid>
        <w:gridCol w:w="1442"/>
        <w:gridCol w:w="1441"/>
        <w:gridCol w:w="1441"/>
        <w:gridCol w:w="1441"/>
        <w:gridCol w:w="1441"/>
        <w:gridCol w:w="1441"/>
        <w:tblGridChange w:id="5489">
          <w:tblGrid>
            <w:gridCol w:w="1008"/>
            <w:gridCol w:w="2394"/>
            <w:gridCol w:w="1257"/>
            <w:gridCol w:w="1254"/>
            <w:gridCol w:w="1141"/>
            <w:gridCol w:w="1593"/>
          </w:tblGrid>
        </w:tblGridChange>
      </w:tblGrid>
      <w:tr w:rsidR="00F432D0" w:rsidRPr="00A23238" w14:paraId="74E30B17" w14:textId="77777777" w:rsidTr="00D05299">
        <w:trPr>
          <w:cnfStyle w:val="100000000000" w:firstRow="1" w:lastRow="0" w:firstColumn="0" w:lastColumn="0" w:oddVBand="0" w:evenVBand="0" w:oddHBand="0" w:evenHBand="0" w:firstRowFirstColumn="0" w:firstRowLastColumn="0" w:lastRowFirstColumn="0" w:lastRowLastColumn="0"/>
          <w:trHeight w:val="759"/>
          <w:ins w:id="5490" w:author="Microsoft Office User" w:date="2023-06-05T20:06:00Z"/>
          <w:trPrChange w:id="5491" w:author="Microsoft Office User" w:date="2023-06-05T20:31:00Z">
            <w:trPr>
              <w:trHeight w:val="759"/>
            </w:trPr>
          </w:trPrChange>
        </w:trPr>
        <w:tc>
          <w:tcPr>
            <w:cnfStyle w:val="001000000100" w:firstRow="0" w:lastRow="0" w:firstColumn="1" w:lastColumn="0" w:oddVBand="0" w:evenVBand="0" w:oddHBand="0" w:evenHBand="0" w:firstRowFirstColumn="1" w:firstRowLastColumn="0" w:lastRowFirstColumn="0" w:lastRowLastColumn="0"/>
            <w:tcW w:w="0" w:type="dxa"/>
            <w:tcPrChange w:id="5492" w:author="Microsoft Office User" w:date="2023-06-05T20:31:00Z">
              <w:tcPr>
                <w:tcW w:w="1008" w:type="dxa"/>
              </w:tcPr>
            </w:tcPrChange>
          </w:tcPr>
          <w:p w14:paraId="356C7A07" w14:textId="77777777" w:rsidR="00F432D0" w:rsidRPr="00A23238" w:rsidRDefault="00F432D0" w:rsidP="006A548B">
            <w:pPr>
              <w:jc w:val="center"/>
              <w:cnfStyle w:val="101000000100" w:firstRow="1" w:lastRow="0" w:firstColumn="1" w:lastColumn="0" w:oddVBand="0" w:evenVBand="0" w:oddHBand="0" w:evenHBand="0" w:firstRowFirstColumn="1" w:firstRowLastColumn="0" w:lastRowFirstColumn="0" w:lastRowLastColumn="0"/>
              <w:rPr>
                <w:ins w:id="5493" w:author="Microsoft Office User" w:date="2023-06-05T20:06:00Z"/>
              </w:rPr>
            </w:pPr>
            <w:ins w:id="5494" w:author="Microsoft Office User" w:date="2023-06-05T20:06:00Z">
              <w:r w:rsidRPr="00A23238">
                <w:t>Método</w:t>
              </w:r>
            </w:ins>
          </w:p>
        </w:tc>
        <w:tc>
          <w:tcPr>
            <w:tcW w:w="0" w:type="dxa"/>
            <w:tcPrChange w:id="5495" w:author="Microsoft Office User" w:date="2023-06-05T20:31:00Z">
              <w:tcPr>
                <w:tcW w:w="2394" w:type="dxa"/>
              </w:tcPr>
            </w:tcPrChange>
          </w:tcPr>
          <w:p w14:paraId="1D92401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496" w:author="Microsoft Office User" w:date="2023-06-05T20:06:00Z"/>
              </w:rPr>
            </w:pPr>
            <w:ins w:id="5497" w:author="Microsoft Office User" w:date="2023-06-05T20:06:00Z">
              <w:r w:rsidRPr="00A23238">
                <w:t>URI</w:t>
              </w:r>
            </w:ins>
          </w:p>
        </w:tc>
        <w:tc>
          <w:tcPr>
            <w:tcW w:w="0" w:type="dxa"/>
            <w:tcPrChange w:id="5498" w:author="Microsoft Office User" w:date="2023-06-05T20:31:00Z">
              <w:tcPr>
                <w:tcW w:w="1257" w:type="dxa"/>
              </w:tcPr>
            </w:tcPrChange>
          </w:tcPr>
          <w:p w14:paraId="0EB1EBF5"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499" w:author="Microsoft Office User" w:date="2023-06-05T20:06:00Z"/>
              </w:rPr>
            </w:pPr>
            <w:ins w:id="5500" w:author="Microsoft Office User" w:date="2023-06-05T20:06:00Z">
              <w:r w:rsidRPr="00A23238">
                <w:t>Utilidad</w:t>
              </w:r>
            </w:ins>
          </w:p>
        </w:tc>
        <w:tc>
          <w:tcPr>
            <w:tcW w:w="0" w:type="dxa"/>
            <w:tcPrChange w:id="5501" w:author="Microsoft Office User" w:date="2023-06-05T20:31:00Z">
              <w:tcPr>
                <w:tcW w:w="1254" w:type="dxa"/>
              </w:tcPr>
            </w:tcPrChange>
          </w:tcPr>
          <w:p w14:paraId="5AB5C68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502" w:author="Microsoft Office User" w:date="2023-06-05T20:06:00Z"/>
              </w:rPr>
            </w:pPr>
            <w:ins w:id="5503" w:author="Microsoft Office User" w:date="2023-06-05T20:06:00Z">
              <w:r w:rsidRPr="00A23238">
                <w:t>Semántica</w:t>
              </w:r>
            </w:ins>
          </w:p>
        </w:tc>
        <w:tc>
          <w:tcPr>
            <w:tcW w:w="0" w:type="dxa"/>
            <w:tcPrChange w:id="5504" w:author="Microsoft Office User" w:date="2023-06-05T20:31:00Z">
              <w:tcPr>
                <w:tcW w:w="1141" w:type="dxa"/>
              </w:tcPr>
            </w:tcPrChange>
          </w:tcPr>
          <w:p w14:paraId="0A8F2A6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505" w:author="Microsoft Office User" w:date="2023-06-05T20:06:00Z"/>
              </w:rPr>
            </w:pPr>
            <w:ins w:id="5506" w:author="Microsoft Office User" w:date="2023-06-05T20:06:00Z">
              <w:r w:rsidRPr="00A23238">
                <w:t>Cuerpo Solicitud</w:t>
              </w:r>
            </w:ins>
          </w:p>
        </w:tc>
        <w:tc>
          <w:tcPr>
            <w:tcW w:w="0" w:type="dxa"/>
            <w:tcPrChange w:id="5507" w:author="Microsoft Office User" w:date="2023-06-05T20:31:00Z">
              <w:tcPr>
                <w:tcW w:w="1593" w:type="dxa"/>
              </w:tcPr>
            </w:tcPrChange>
          </w:tcPr>
          <w:p w14:paraId="315A6BB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508" w:author="Microsoft Office User" w:date="2023-06-05T20:06:00Z"/>
              </w:rPr>
            </w:pPr>
            <w:ins w:id="5509" w:author="Microsoft Office User" w:date="2023-06-05T20:06:00Z">
              <w:r w:rsidRPr="00A23238">
                <w:t>Códigos de respuesta</w:t>
              </w:r>
            </w:ins>
          </w:p>
        </w:tc>
      </w:tr>
      <w:tr w:rsidR="00F432D0" w:rsidRPr="00436E59" w14:paraId="03813523" w14:textId="77777777" w:rsidTr="00D05299">
        <w:trPr>
          <w:cnfStyle w:val="000000100000" w:firstRow="0" w:lastRow="0" w:firstColumn="0" w:lastColumn="0" w:oddVBand="0" w:evenVBand="0" w:oddHBand="1" w:evenHBand="0" w:firstRowFirstColumn="0" w:firstRowLastColumn="0" w:lastRowFirstColumn="0" w:lastRowLastColumn="0"/>
          <w:trHeight w:val="759"/>
          <w:ins w:id="5510" w:author="Microsoft Office User" w:date="2023-06-05T20:06:00Z"/>
          <w:trPrChange w:id="5511"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512" w:author="Microsoft Office User" w:date="2023-06-05T20:31:00Z">
              <w:tcPr>
                <w:tcW w:w="1008" w:type="dxa"/>
              </w:tcPr>
            </w:tcPrChange>
          </w:tcPr>
          <w:p w14:paraId="452D79BA" w14:textId="77777777" w:rsidR="00F432D0" w:rsidRPr="00A23238" w:rsidRDefault="00F432D0" w:rsidP="006A548B">
            <w:pPr>
              <w:cnfStyle w:val="001000100000" w:firstRow="0" w:lastRow="0" w:firstColumn="1" w:lastColumn="0" w:oddVBand="0" w:evenVBand="0" w:oddHBand="1" w:evenHBand="0" w:firstRowFirstColumn="0" w:firstRowLastColumn="0" w:lastRowFirstColumn="0" w:lastRowLastColumn="0"/>
              <w:rPr>
                <w:ins w:id="5513" w:author="Microsoft Office User" w:date="2023-06-05T20:06:00Z"/>
              </w:rPr>
            </w:pPr>
            <w:ins w:id="5514" w:author="Microsoft Office User" w:date="2023-06-05T20:06:00Z">
              <w:r w:rsidRPr="00A23238">
                <w:lastRenderedPageBreak/>
                <w:t>POST</w:t>
              </w:r>
            </w:ins>
          </w:p>
        </w:tc>
        <w:tc>
          <w:tcPr>
            <w:tcW w:w="0" w:type="dxa"/>
            <w:tcPrChange w:id="5515" w:author="Microsoft Office User" w:date="2023-06-05T20:31:00Z">
              <w:tcPr>
                <w:tcW w:w="2394" w:type="dxa"/>
              </w:tcPr>
            </w:tcPrChange>
          </w:tcPr>
          <w:p w14:paraId="7CA39E8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516" w:author="Microsoft Office User" w:date="2023-06-05T20:06:00Z"/>
              </w:rPr>
            </w:pPr>
            <w:ins w:id="5517" w:author="Microsoft Office User" w:date="2023-06-05T20:06:00Z">
              <w:r w:rsidRPr="00A23238">
                <w:t>/empresas/id/ofertas</w:t>
              </w:r>
            </w:ins>
          </w:p>
        </w:tc>
        <w:tc>
          <w:tcPr>
            <w:tcW w:w="0" w:type="dxa"/>
            <w:tcPrChange w:id="5518" w:author="Microsoft Office User" w:date="2023-06-05T20:31:00Z">
              <w:tcPr>
                <w:tcW w:w="1257" w:type="dxa"/>
              </w:tcPr>
            </w:tcPrChange>
          </w:tcPr>
          <w:p w14:paraId="2C055F3C"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519" w:author="Microsoft Office User" w:date="2023-06-05T20:06:00Z"/>
              </w:rPr>
            </w:pPr>
            <w:ins w:id="5520" w:author="Microsoft Office User" w:date="2023-06-05T20:06:00Z">
              <w:r w:rsidRPr="00A23238">
                <w:t>Una empresa especifica crea una nueva oferta</w:t>
              </w:r>
            </w:ins>
          </w:p>
        </w:tc>
        <w:tc>
          <w:tcPr>
            <w:tcW w:w="0" w:type="dxa"/>
            <w:tcPrChange w:id="5521" w:author="Microsoft Office User" w:date="2023-06-05T20:31:00Z">
              <w:tcPr>
                <w:tcW w:w="1254" w:type="dxa"/>
              </w:tcPr>
            </w:tcPrChange>
          </w:tcPr>
          <w:p w14:paraId="652351A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522" w:author="Microsoft Office User" w:date="2023-06-05T20:06:00Z"/>
              </w:rPr>
            </w:pPr>
            <w:ins w:id="5523" w:author="Microsoft Office User" w:date="2023-06-05T20:06:00Z">
              <w:r w:rsidRPr="00A23238">
                <w:t>JSON</w:t>
              </w:r>
            </w:ins>
          </w:p>
        </w:tc>
        <w:tc>
          <w:tcPr>
            <w:tcW w:w="0" w:type="dxa"/>
            <w:tcPrChange w:id="5524" w:author="Microsoft Office User" w:date="2023-06-05T20:31:00Z">
              <w:tcPr>
                <w:tcW w:w="1141" w:type="dxa"/>
              </w:tcPr>
            </w:tcPrChange>
          </w:tcPr>
          <w:p w14:paraId="17000069"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525" w:author="Microsoft Office User" w:date="2023-06-05T20:06:00Z"/>
              </w:rPr>
            </w:pPr>
            <w:ins w:id="5526" w:author="Microsoft Office User" w:date="2023-06-05T20:06:00Z">
              <w:r w:rsidRPr="00A23238">
                <w:t>Atributos de una oferta</w:t>
              </w:r>
            </w:ins>
          </w:p>
        </w:tc>
        <w:tc>
          <w:tcPr>
            <w:tcW w:w="0" w:type="dxa"/>
            <w:tcPrChange w:id="5527" w:author="Microsoft Office User" w:date="2023-06-05T20:31:00Z">
              <w:tcPr>
                <w:tcW w:w="1593" w:type="dxa"/>
              </w:tcPr>
            </w:tcPrChange>
          </w:tcPr>
          <w:p w14:paraId="761C6AF9"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ins w:id="5528" w:author="Microsoft Office User" w:date="2023-06-05T20:06:00Z"/>
                <w:lang w:val="en-US"/>
              </w:rPr>
            </w:pPr>
            <w:ins w:id="5529" w:author="Microsoft Office User" w:date="2023-06-05T20:06:00Z">
              <w:r w:rsidRPr="002C0BB3">
                <w:rPr>
                  <w:lang w:val="en-US"/>
                </w:rPr>
                <w:t>201 – Created</w:t>
              </w:r>
            </w:ins>
          </w:p>
          <w:p w14:paraId="3B40C074" w14:textId="77777777" w:rsidR="00F432D0" w:rsidRPr="00F129FD" w:rsidRDefault="00F432D0" w:rsidP="006A548B">
            <w:pPr>
              <w:jc w:val="left"/>
              <w:cnfStyle w:val="000000100000" w:firstRow="0" w:lastRow="0" w:firstColumn="0" w:lastColumn="0" w:oddVBand="0" w:evenVBand="0" w:oddHBand="1" w:evenHBand="0" w:firstRowFirstColumn="0" w:firstRowLastColumn="0" w:lastRowFirstColumn="0" w:lastRowLastColumn="0"/>
              <w:rPr>
                <w:ins w:id="5530" w:author="Microsoft Office User" w:date="2023-06-05T20:06:00Z"/>
                <w:lang w:val="en-US"/>
              </w:rPr>
            </w:pPr>
            <w:ins w:id="5531" w:author="Microsoft Office User" w:date="2023-06-05T20:06:00Z">
              <w:r w:rsidRPr="00F129FD">
                <w:rPr>
                  <w:lang w:val="en-US"/>
                </w:rPr>
                <w:t>400 – Bad Request</w:t>
              </w:r>
            </w:ins>
          </w:p>
          <w:p w14:paraId="3E23EE7E"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ins w:id="5532" w:author="Microsoft Office User" w:date="2023-06-05T20:06:00Z"/>
                <w:lang w:val="en-US"/>
              </w:rPr>
            </w:pPr>
            <w:ins w:id="5533" w:author="Microsoft Office User" w:date="2023-06-05T20:06:00Z">
              <w:r w:rsidRPr="00F129FD">
                <w:rPr>
                  <w:lang w:val="en-US"/>
                </w:rPr>
                <w:t>500 – Internal Server Error</w:t>
              </w:r>
            </w:ins>
          </w:p>
        </w:tc>
      </w:tr>
      <w:tr w:rsidR="00F432D0" w:rsidRPr="00436E59" w14:paraId="3FA46C69" w14:textId="77777777" w:rsidTr="00D05299">
        <w:trPr>
          <w:trHeight w:val="759"/>
          <w:ins w:id="5534" w:author="Microsoft Office User" w:date="2023-06-05T20:06:00Z"/>
          <w:trPrChange w:id="5535"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536" w:author="Microsoft Office User" w:date="2023-06-05T20:31:00Z">
              <w:tcPr>
                <w:tcW w:w="1008" w:type="dxa"/>
              </w:tcPr>
            </w:tcPrChange>
          </w:tcPr>
          <w:p w14:paraId="0EE03FA2" w14:textId="77777777" w:rsidR="00F432D0" w:rsidRPr="00A23238" w:rsidRDefault="00F432D0" w:rsidP="006A548B">
            <w:pPr>
              <w:rPr>
                <w:ins w:id="5537" w:author="Microsoft Office User" w:date="2023-06-05T20:06:00Z"/>
              </w:rPr>
            </w:pPr>
            <w:ins w:id="5538" w:author="Microsoft Office User" w:date="2023-06-05T20:06:00Z">
              <w:r w:rsidRPr="00A23238">
                <w:t>GET</w:t>
              </w:r>
            </w:ins>
          </w:p>
        </w:tc>
        <w:tc>
          <w:tcPr>
            <w:tcW w:w="0" w:type="dxa"/>
            <w:tcPrChange w:id="5539" w:author="Microsoft Office User" w:date="2023-06-05T20:31:00Z">
              <w:tcPr>
                <w:tcW w:w="2394" w:type="dxa"/>
              </w:tcPr>
            </w:tcPrChange>
          </w:tcPr>
          <w:p w14:paraId="4BF5DB01"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540" w:author="Microsoft Office User" w:date="2023-06-05T20:06:00Z"/>
              </w:rPr>
            </w:pPr>
            <w:ins w:id="5541" w:author="Microsoft Office User" w:date="2023-06-05T20:06:00Z">
              <w:r w:rsidRPr="00A23238">
                <w:t>/empresas/id/ofertas</w:t>
              </w:r>
            </w:ins>
          </w:p>
        </w:tc>
        <w:tc>
          <w:tcPr>
            <w:tcW w:w="0" w:type="dxa"/>
            <w:tcPrChange w:id="5542" w:author="Microsoft Office User" w:date="2023-06-05T20:31:00Z">
              <w:tcPr>
                <w:tcW w:w="1257" w:type="dxa"/>
              </w:tcPr>
            </w:tcPrChange>
          </w:tcPr>
          <w:p w14:paraId="31DF9533"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rPr>
                <w:ins w:id="5543" w:author="Microsoft Office User" w:date="2023-06-05T20:06:00Z"/>
              </w:rPr>
            </w:pPr>
            <w:ins w:id="5544" w:author="Microsoft Office User" w:date="2023-06-05T20:06:00Z">
              <w:r w:rsidRPr="00A23238">
                <w:t>Se obtiene un listado de todas las ofertas de una empresa especifica</w:t>
              </w:r>
            </w:ins>
          </w:p>
        </w:tc>
        <w:tc>
          <w:tcPr>
            <w:tcW w:w="0" w:type="dxa"/>
            <w:tcPrChange w:id="5545" w:author="Microsoft Office User" w:date="2023-06-05T20:31:00Z">
              <w:tcPr>
                <w:tcW w:w="1254" w:type="dxa"/>
              </w:tcPr>
            </w:tcPrChange>
          </w:tcPr>
          <w:p w14:paraId="696B853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546" w:author="Microsoft Office User" w:date="2023-06-05T20:06:00Z"/>
              </w:rPr>
            </w:pPr>
            <w:ins w:id="5547" w:author="Microsoft Office User" w:date="2023-06-05T20:06:00Z">
              <w:r w:rsidRPr="00A23238">
                <w:t>JSON</w:t>
              </w:r>
            </w:ins>
          </w:p>
        </w:tc>
        <w:tc>
          <w:tcPr>
            <w:tcW w:w="0" w:type="dxa"/>
            <w:tcPrChange w:id="5548" w:author="Microsoft Office User" w:date="2023-06-05T20:31:00Z">
              <w:tcPr>
                <w:tcW w:w="1141" w:type="dxa"/>
              </w:tcPr>
            </w:tcPrChange>
          </w:tcPr>
          <w:p w14:paraId="5CE277F4"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549" w:author="Microsoft Office User" w:date="2023-06-05T20:06:00Z"/>
              </w:rPr>
            </w:pPr>
          </w:p>
        </w:tc>
        <w:tc>
          <w:tcPr>
            <w:tcW w:w="0" w:type="dxa"/>
            <w:tcPrChange w:id="5550" w:author="Microsoft Office User" w:date="2023-06-05T20:31:00Z">
              <w:tcPr>
                <w:tcW w:w="1593" w:type="dxa"/>
              </w:tcPr>
            </w:tcPrChange>
          </w:tcPr>
          <w:p w14:paraId="7720B7D6"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551" w:author="Microsoft Office User" w:date="2023-06-05T20:06:00Z"/>
                <w:lang w:val="en-US"/>
              </w:rPr>
            </w:pPr>
            <w:ins w:id="5552" w:author="Microsoft Office User" w:date="2023-06-05T20:06:00Z">
              <w:r w:rsidRPr="00A23238">
                <w:rPr>
                  <w:lang w:val="en-US"/>
                </w:rPr>
                <w:t>200 – OK</w:t>
              </w:r>
            </w:ins>
          </w:p>
          <w:p w14:paraId="3D3971A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553" w:author="Microsoft Office User" w:date="2023-06-05T20:06:00Z"/>
                <w:lang w:val="en-US"/>
              </w:rPr>
            </w:pPr>
            <w:ins w:id="5554" w:author="Microsoft Office User" w:date="2023-06-05T20:06:00Z">
              <w:r w:rsidRPr="00A23238">
                <w:rPr>
                  <w:lang w:val="en-US"/>
                </w:rPr>
                <w:t>404 – Not Found</w:t>
              </w:r>
            </w:ins>
          </w:p>
          <w:p w14:paraId="5FCAA0B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555" w:author="Microsoft Office User" w:date="2023-06-05T20:06:00Z"/>
                <w:lang w:val="en-US"/>
              </w:rPr>
            </w:pPr>
            <w:ins w:id="5556" w:author="Microsoft Office User" w:date="2023-06-05T20:06:00Z">
              <w:r w:rsidRPr="00A23238">
                <w:rPr>
                  <w:lang w:val="en-US"/>
                </w:rPr>
                <w:t>400 – Bad request</w:t>
              </w:r>
            </w:ins>
          </w:p>
          <w:p w14:paraId="7B85308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557" w:author="Microsoft Office User" w:date="2023-06-05T20:06:00Z"/>
                <w:lang w:val="en-US"/>
              </w:rPr>
            </w:pPr>
            <w:ins w:id="5558" w:author="Microsoft Office User" w:date="2023-06-05T20:06:00Z">
              <w:r w:rsidRPr="00A23238">
                <w:rPr>
                  <w:lang w:val="en-US"/>
                </w:rPr>
                <w:t>500 – Internal Server Error</w:t>
              </w:r>
            </w:ins>
          </w:p>
        </w:tc>
      </w:tr>
      <w:tr w:rsidR="00F432D0" w:rsidRPr="00A23238" w14:paraId="29A5CE7E" w14:textId="77777777" w:rsidTr="00D05299">
        <w:trPr>
          <w:cnfStyle w:val="000000100000" w:firstRow="0" w:lastRow="0" w:firstColumn="0" w:lastColumn="0" w:oddVBand="0" w:evenVBand="0" w:oddHBand="1" w:evenHBand="0" w:firstRowFirstColumn="0" w:firstRowLastColumn="0" w:lastRowFirstColumn="0" w:lastRowLastColumn="0"/>
          <w:trHeight w:val="759"/>
          <w:ins w:id="5559" w:author="Microsoft Office User" w:date="2023-06-05T20:06:00Z"/>
          <w:trPrChange w:id="5560"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561" w:author="Microsoft Office User" w:date="2023-06-05T20:31:00Z">
              <w:tcPr>
                <w:tcW w:w="1008" w:type="dxa"/>
              </w:tcPr>
            </w:tcPrChange>
          </w:tcPr>
          <w:p w14:paraId="21DFD43C" w14:textId="77777777" w:rsidR="00F432D0" w:rsidRPr="00A23238" w:rsidRDefault="00F432D0" w:rsidP="006A548B">
            <w:pPr>
              <w:cnfStyle w:val="001000100000" w:firstRow="0" w:lastRow="0" w:firstColumn="1" w:lastColumn="0" w:oddVBand="0" w:evenVBand="0" w:oddHBand="1" w:evenHBand="0" w:firstRowFirstColumn="0" w:firstRowLastColumn="0" w:lastRowFirstColumn="0" w:lastRowLastColumn="0"/>
              <w:rPr>
                <w:ins w:id="5562" w:author="Microsoft Office User" w:date="2023-06-05T20:06:00Z"/>
              </w:rPr>
            </w:pPr>
            <w:ins w:id="5563" w:author="Microsoft Office User" w:date="2023-06-05T20:06:00Z">
              <w:r w:rsidRPr="00A23238">
                <w:t>PUT</w:t>
              </w:r>
              <w:r>
                <w:t>, DELETE, PATCH</w:t>
              </w:r>
            </w:ins>
          </w:p>
        </w:tc>
        <w:tc>
          <w:tcPr>
            <w:tcW w:w="0" w:type="dxa"/>
            <w:tcPrChange w:id="5564" w:author="Microsoft Office User" w:date="2023-06-05T20:31:00Z">
              <w:tcPr>
                <w:tcW w:w="2394" w:type="dxa"/>
              </w:tcPr>
            </w:tcPrChange>
          </w:tcPr>
          <w:p w14:paraId="22DDBE5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565" w:author="Microsoft Office User" w:date="2023-06-05T20:06:00Z"/>
              </w:rPr>
            </w:pPr>
            <w:ins w:id="5566" w:author="Microsoft Office User" w:date="2023-06-05T20:06:00Z">
              <w:r w:rsidRPr="00A23238">
                <w:t>-</w:t>
              </w:r>
            </w:ins>
          </w:p>
        </w:tc>
        <w:tc>
          <w:tcPr>
            <w:tcW w:w="0" w:type="dxa"/>
            <w:tcPrChange w:id="5567" w:author="Microsoft Office User" w:date="2023-06-05T20:31:00Z">
              <w:tcPr>
                <w:tcW w:w="1257" w:type="dxa"/>
              </w:tcPr>
            </w:tcPrChange>
          </w:tcPr>
          <w:p w14:paraId="2FDBE07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568" w:author="Microsoft Office User" w:date="2023-06-05T20:06:00Z"/>
              </w:rPr>
            </w:pPr>
            <w:ins w:id="5569" w:author="Microsoft Office User" w:date="2023-06-05T20:06:00Z">
              <w:r w:rsidRPr="00A23238">
                <w:t>-</w:t>
              </w:r>
            </w:ins>
          </w:p>
        </w:tc>
        <w:tc>
          <w:tcPr>
            <w:tcW w:w="0" w:type="dxa"/>
            <w:tcPrChange w:id="5570" w:author="Microsoft Office User" w:date="2023-06-05T20:31:00Z">
              <w:tcPr>
                <w:tcW w:w="1254" w:type="dxa"/>
              </w:tcPr>
            </w:tcPrChange>
          </w:tcPr>
          <w:p w14:paraId="213E9B9B"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571" w:author="Microsoft Office User" w:date="2023-06-05T20:06:00Z"/>
              </w:rPr>
            </w:pPr>
            <w:ins w:id="5572" w:author="Microsoft Office User" w:date="2023-06-05T20:06:00Z">
              <w:r w:rsidRPr="00A23238">
                <w:t>-</w:t>
              </w:r>
            </w:ins>
          </w:p>
        </w:tc>
        <w:tc>
          <w:tcPr>
            <w:tcW w:w="0" w:type="dxa"/>
            <w:tcPrChange w:id="5573" w:author="Microsoft Office User" w:date="2023-06-05T20:31:00Z">
              <w:tcPr>
                <w:tcW w:w="1141" w:type="dxa"/>
              </w:tcPr>
            </w:tcPrChange>
          </w:tcPr>
          <w:p w14:paraId="79E45E80"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574" w:author="Microsoft Office User" w:date="2023-06-05T20:06:00Z"/>
              </w:rPr>
            </w:pPr>
            <w:ins w:id="5575" w:author="Microsoft Office User" w:date="2023-06-05T20:06:00Z">
              <w:r w:rsidRPr="00A23238">
                <w:t>-</w:t>
              </w:r>
            </w:ins>
          </w:p>
        </w:tc>
        <w:tc>
          <w:tcPr>
            <w:tcW w:w="0" w:type="dxa"/>
            <w:tcPrChange w:id="5576" w:author="Microsoft Office User" w:date="2023-06-05T20:31:00Z">
              <w:tcPr>
                <w:tcW w:w="1593" w:type="dxa"/>
              </w:tcPr>
            </w:tcPrChange>
          </w:tcPr>
          <w:p w14:paraId="490A427F"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577" w:author="Microsoft Office User" w:date="2023-06-05T20:06:00Z"/>
              </w:rPr>
            </w:pPr>
            <w:ins w:id="5578" w:author="Microsoft Office User" w:date="2023-06-05T20:06:00Z">
              <w:r w:rsidRPr="00A23238">
                <w:t xml:space="preserve">405 – Method not Allowed </w:t>
              </w:r>
            </w:ins>
          </w:p>
        </w:tc>
      </w:tr>
    </w:tbl>
    <w:p w14:paraId="4F79285D" w14:textId="77777777" w:rsidR="00F432D0" w:rsidRPr="006A548B" w:rsidRDefault="00F432D0" w:rsidP="00F432D0">
      <w:pPr>
        <w:rPr>
          <w:ins w:id="5579" w:author="Microsoft Office User" w:date="2023-06-05T20:06:00Z"/>
        </w:rPr>
      </w:pPr>
    </w:p>
    <w:p w14:paraId="3BBED85F" w14:textId="4C1E8A74" w:rsidR="00F5082F" w:rsidRDefault="00F5082F">
      <w:pPr>
        <w:pStyle w:val="Descripcin"/>
        <w:keepNext/>
        <w:jc w:val="center"/>
        <w:rPr>
          <w:ins w:id="5580" w:author="Microsoft Office User" w:date="2023-06-05T20:25:00Z"/>
        </w:rPr>
        <w:pPrChange w:id="5581" w:author="Microsoft Office User" w:date="2023-06-05T20:25:00Z">
          <w:pPr/>
        </w:pPrChange>
      </w:pPr>
      <w:bookmarkStart w:id="5582" w:name="_Toc136889468"/>
      <w:ins w:id="5583" w:author="Microsoft Office User" w:date="2023-06-05T20:25:00Z">
        <w:r>
          <w:t xml:space="preserve">Tabla </w:t>
        </w:r>
        <w:r>
          <w:fldChar w:fldCharType="begin"/>
        </w:r>
        <w:r>
          <w:instrText xml:space="preserve"> SEQ Tabla \* ARABIC </w:instrText>
        </w:r>
      </w:ins>
      <w:r>
        <w:fldChar w:fldCharType="separate"/>
      </w:r>
      <w:ins w:id="5584" w:author="Microsoft Office User" w:date="2023-06-05T20:27:00Z">
        <w:r w:rsidR="009B5E0B">
          <w:rPr>
            <w:noProof/>
          </w:rPr>
          <w:t>10</w:t>
        </w:r>
      </w:ins>
      <w:ins w:id="5585" w:author="Microsoft Office User" w:date="2023-06-05T20:25:00Z">
        <w:r>
          <w:fldChar w:fldCharType="end"/>
        </w:r>
        <w:r>
          <w:t xml:space="preserve">: </w:t>
        </w:r>
        <w:r w:rsidRPr="00540946">
          <w:t>Recurso /empresas/id/ofertas/id</w:t>
        </w:r>
        <w:bookmarkEnd w:id="5582"/>
      </w:ins>
    </w:p>
    <w:tbl>
      <w:tblPr>
        <w:tblStyle w:val="Tablaconcuadrcula7concolores"/>
        <w:tblW w:w="8647" w:type="dxa"/>
        <w:tblLayout w:type="fixed"/>
        <w:tblLook w:val="04A0" w:firstRow="1" w:lastRow="0" w:firstColumn="1" w:lastColumn="0" w:noHBand="0" w:noVBand="1"/>
        <w:tblPrChange w:id="5586" w:author="Microsoft Office User" w:date="2023-06-05T20:31:00Z">
          <w:tblPr>
            <w:tblStyle w:val="Tablaconcuadrcula7concolores-nfasis1"/>
            <w:tblW w:w="8647" w:type="dxa"/>
            <w:tblLayout w:type="fixed"/>
            <w:tblLook w:val="04A0" w:firstRow="1" w:lastRow="0" w:firstColumn="1" w:lastColumn="0" w:noHBand="0" w:noVBand="1"/>
          </w:tblPr>
        </w:tblPrChange>
      </w:tblPr>
      <w:tblGrid>
        <w:gridCol w:w="1442"/>
        <w:gridCol w:w="1441"/>
        <w:gridCol w:w="1441"/>
        <w:gridCol w:w="1441"/>
        <w:gridCol w:w="1441"/>
        <w:gridCol w:w="1441"/>
        <w:tblGridChange w:id="5587">
          <w:tblGrid>
            <w:gridCol w:w="1008"/>
            <w:gridCol w:w="2394"/>
            <w:gridCol w:w="1257"/>
            <w:gridCol w:w="1254"/>
            <w:gridCol w:w="1141"/>
            <w:gridCol w:w="1593"/>
          </w:tblGrid>
        </w:tblGridChange>
      </w:tblGrid>
      <w:tr w:rsidR="00F432D0" w:rsidRPr="00A23238" w14:paraId="193545CF" w14:textId="77777777" w:rsidTr="00D05299">
        <w:trPr>
          <w:cnfStyle w:val="100000000000" w:firstRow="1" w:lastRow="0" w:firstColumn="0" w:lastColumn="0" w:oddVBand="0" w:evenVBand="0" w:oddHBand="0" w:evenHBand="0" w:firstRowFirstColumn="0" w:firstRowLastColumn="0" w:lastRowFirstColumn="0" w:lastRowLastColumn="0"/>
          <w:trHeight w:val="759"/>
          <w:ins w:id="5588" w:author="Microsoft Office User" w:date="2023-06-05T20:06:00Z"/>
          <w:trPrChange w:id="5589" w:author="Microsoft Office User" w:date="2023-06-05T20:31:00Z">
            <w:trPr>
              <w:trHeight w:val="759"/>
            </w:trPr>
          </w:trPrChange>
        </w:trPr>
        <w:tc>
          <w:tcPr>
            <w:cnfStyle w:val="001000000100" w:firstRow="0" w:lastRow="0" w:firstColumn="1" w:lastColumn="0" w:oddVBand="0" w:evenVBand="0" w:oddHBand="0" w:evenHBand="0" w:firstRowFirstColumn="1" w:firstRowLastColumn="0" w:lastRowFirstColumn="0" w:lastRowLastColumn="0"/>
            <w:tcW w:w="0" w:type="dxa"/>
            <w:tcPrChange w:id="5590" w:author="Microsoft Office User" w:date="2023-06-05T20:31:00Z">
              <w:tcPr>
                <w:tcW w:w="1008" w:type="dxa"/>
              </w:tcPr>
            </w:tcPrChange>
          </w:tcPr>
          <w:p w14:paraId="760E67BA" w14:textId="77777777" w:rsidR="00F432D0" w:rsidRPr="00A23238" w:rsidRDefault="00F432D0" w:rsidP="006A548B">
            <w:pPr>
              <w:jc w:val="center"/>
              <w:cnfStyle w:val="101000000100" w:firstRow="1" w:lastRow="0" w:firstColumn="1" w:lastColumn="0" w:oddVBand="0" w:evenVBand="0" w:oddHBand="0" w:evenHBand="0" w:firstRowFirstColumn="1" w:firstRowLastColumn="0" w:lastRowFirstColumn="0" w:lastRowLastColumn="0"/>
              <w:rPr>
                <w:ins w:id="5591" w:author="Microsoft Office User" w:date="2023-06-05T20:06:00Z"/>
              </w:rPr>
            </w:pPr>
            <w:ins w:id="5592" w:author="Microsoft Office User" w:date="2023-06-05T20:06:00Z">
              <w:r w:rsidRPr="00A23238">
                <w:t>Método</w:t>
              </w:r>
            </w:ins>
          </w:p>
        </w:tc>
        <w:tc>
          <w:tcPr>
            <w:tcW w:w="0" w:type="dxa"/>
            <w:tcPrChange w:id="5593" w:author="Microsoft Office User" w:date="2023-06-05T20:31:00Z">
              <w:tcPr>
                <w:tcW w:w="2394" w:type="dxa"/>
              </w:tcPr>
            </w:tcPrChange>
          </w:tcPr>
          <w:p w14:paraId="21AE32A6"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594" w:author="Microsoft Office User" w:date="2023-06-05T20:06:00Z"/>
              </w:rPr>
            </w:pPr>
            <w:ins w:id="5595" w:author="Microsoft Office User" w:date="2023-06-05T20:06:00Z">
              <w:r w:rsidRPr="00A23238">
                <w:t>URI</w:t>
              </w:r>
            </w:ins>
          </w:p>
        </w:tc>
        <w:tc>
          <w:tcPr>
            <w:tcW w:w="0" w:type="dxa"/>
            <w:tcPrChange w:id="5596" w:author="Microsoft Office User" w:date="2023-06-05T20:31:00Z">
              <w:tcPr>
                <w:tcW w:w="1257" w:type="dxa"/>
              </w:tcPr>
            </w:tcPrChange>
          </w:tcPr>
          <w:p w14:paraId="32D9C952"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597" w:author="Microsoft Office User" w:date="2023-06-05T20:06:00Z"/>
              </w:rPr>
            </w:pPr>
            <w:ins w:id="5598" w:author="Microsoft Office User" w:date="2023-06-05T20:06:00Z">
              <w:r w:rsidRPr="00A23238">
                <w:t>Utilidad</w:t>
              </w:r>
            </w:ins>
          </w:p>
        </w:tc>
        <w:tc>
          <w:tcPr>
            <w:tcW w:w="0" w:type="dxa"/>
            <w:tcPrChange w:id="5599" w:author="Microsoft Office User" w:date="2023-06-05T20:31:00Z">
              <w:tcPr>
                <w:tcW w:w="1254" w:type="dxa"/>
              </w:tcPr>
            </w:tcPrChange>
          </w:tcPr>
          <w:p w14:paraId="680D1F69"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600" w:author="Microsoft Office User" w:date="2023-06-05T20:06:00Z"/>
              </w:rPr>
            </w:pPr>
            <w:ins w:id="5601" w:author="Microsoft Office User" w:date="2023-06-05T20:06:00Z">
              <w:r w:rsidRPr="00A23238">
                <w:t>Semántica</w:t>
              </w:r>
            </w:ins>
          </w:p>
        </w:tc>
        <w:tc>
          <w:tcPr>
            <w:tcW w:w="0" w:type="dxa"/>
            <w:tcPrChange w:id="5602" w:author="Microsoft Office User" w:date="2023-06-05T20:31:00Z">
              <w:tcPr>
                <w:tcW w:w="1141" w:type="dxa"/>
              </w:tcPr>
            </w:tcPrChange>
          </w:tcPr>
          <w:p w14:paraId="5A7AEA11"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603" w:author="Microsoft Office User" w:date="2023-06-05T20:06:00Z"/>
              </w:rPr>
            </w:pPr>
            <w:ins w:id="5604" w:author="Microsoft Office User" w:date="2023-06-05T20:06:00Z">
              <w:r w:rsidRPr="00A23238">
                <w:t>Cuerpo Solicitud</w:t>
              </w:r>
            </w:ins>
          </w:p>
        </w:tc>
        <w:tc>
          <w:tcPr>
            <w:tcW w:w="0" w:type="dxa"/>
            <w:tcPrChange w:id="5605" w:author="Microsoft Office User" w:date="2023-06-05T20:31:00Z">
              <w:tcPr>
                <w:tcW w:w="1593" w:type="dxa"/>
              </w:tcPr>
            </w:tcPrChange>
          </w:tcPr>
          <w:p w14:paraId="38726FBC"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606" w:author="Microsoft Office User" w:date="2023-06-05T20:06:00Z"/>
              </w:rPr>
            </w:pPr>
            <w:ins w:id="5607" w:author="Microsoft Office User" w:date="2023-06-05T20:06:00Z">
              <w:r w:rsidRPr="00A23238">
                <w:t>Códigos de respuesta</w:t>
              </w:r>
            </w:ins>
          </w:p>
        </w:tc>
      </w:tr>
      <w:tr w:rsidR="00F432D0" w:rsidRPr="00436E59" w14:paraId="47295F9B" w14:textId="77777777" w:rsidTr="00D05299">
        <w:trPr>
          <w:cnfStyle w:val="000000100000" w:firstRow="0" w:lastRow="0" w:firstColumn="0" w:lastColumn="0" w:oddVBand="0" w:evenVBand="0" w:oddHBand="1" w:evenHBand="0" w:firstRowFirstColumn="0" w:firstRowLastColumn="0" w:lastRowFirstColumn="0" w:lastRowLastColumn="0"/>
          <w:trHeight w:val="759"/>
          <w:ins w:id="5608" w:author="Microsoft Office User" w:date="2023-06-05T20:06:00Z"/>
          <w:trPrChange w:id="5609"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610" w:author="Microsoft Office User" w:date="2023-06-05T20:31:00Z">
              <w:tcPr>
                <w:tcW w:w="1008" w:type="dxa"/>
              </w:tcPr>
            </w:tcPrChange>
          </w:tcPr>
          <w:p w14:paraId="2BC3C6C1" w14:textId="77777777" w:rsidR="00F432D0" w:rsidRPr="00A23238" w:rsidRDefault="00F432D0" w:rsidP="006A548B">
            <w:pPr>
              <w:cnfStyle w:val="001000100000" w:firstRow="0" w:lastRow="0" w:firstColumn="1" w:lastColumn="0" w:oddVBand="0" w:evenVBand="0" w:oddHBand="1" w:evenHBand="0" w:firstRowFirstColumn="0" w:firstRowLastColumn="0" w:lastRowFirstColumn="0" w:lastRowLastColumn="0"/>
              <w:rPr>
                <w:ins w:id="5611" w:author="Microsoft Office User" w:date="2023-06-05T20:06:00Z"/>
              </w:rPr>
            </w:pPr>
            <w:ins w:id="5612" w:author="Microsoft Office User" w:date="2023-06-05T20:06:00Z">
              <w:r w:rsidRPr="00A23238">
                <w:lastRenderedPageBreak/>
                <w:t>GET</w:t>
              </w:r>
            </w:ins>
          </w:p>
        </w:tc>
        <w:tc>
          <w:tcPr>
            <w:tcW w:w="0" w:type="dxa"/>
            <w:tcPrChange w:id="5613" w:author="Microsoft Office User" w:date="2023-06-05T20:31:00Z">
              <w:tcPr>
                <w:tcW w:w="2394" w:type="dxa"/>
              </w:tcPr>
            </w:tcPrChange>
          </w:tcPr>
          <w:p w14:paraId="10ACA89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614" w:author="Microsoft Office User" w:date="2023-06-05T20:06:00Z"/>
              </w:rPr>
            </w:pPr>
            <w:ins w:id="5615" w:author="Microsoft Office User" w:date="2023-06-05T20:06:00Z">
              <w:r w:rsidRPr="00A23238">
                <w:t>/empresas/id/ofertas/id</w:t>
              </w:r>
            </w:ins>
          </w:p>
        </w:tc>
        <w:tc>
          <w:tcPr>
            <w:tcW w:w="0" w:type="dxa"/>
            <w:tcPrChange w:id="5616" w:author="Microsoft Office User" w:date="2023-06-05T20:31:00Z">
              <w:tcPr>
                <w:tcW w:w="1257" w:type="dxa"/>
              </w:tcPr>
            </w:tcPrChange>
          </w:tcPr>
          <w:p w14:paraId="4ACB7CF8"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617" w:author="Microsoft Office User" w:date="2023-06-05T20:06:00Z"/>
              </w:rPr>
            </w:pPr>
            <w:ins w:id="5618" w:author="Microsoft Office User" w:date="2023-06-05T20:06:00Z">
              <w:r w:rsidRPr="00A23238">
                <w:t>Se obtiene una oferta especifica de una empresa especifica</w:t>
              </w:r>
            </w:ins>
          </w:p>
        </w:tc>
        <w:tc>
          <w:tcPr>
            <w:tcW w:w="0" w:type="dxa"/>
            <w:tcPrChange w:id="5619" w:author="Microsoft Office User" w:date="2023-06-05T20:31:00Z">
              <w:tcPr>
                <w:tcW w:w="1254" w:type="dxa"/>
              </w:tcPr>
            </w:tcPrChange>
          </w:tcPr>
          <w:p w14:paraId="7B861C1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620" w:author="Microsoft Office User" w:date="2023-06-05T20:06:00Z"/>
              </w:rPr>
            </w:pPr>
            <w:ins w:id="5621" w:author="Microsoft Office User" w:date="2023-06-05T20:06:00Z">
              <w:r w:rsidRPr="00A23238">
                <w:t>JSON</w:t>
              </w:r>
            </w:ins>
          </w:p>
        </w:tc>
        <w:tc>
          <w:tcPr>
            <w:tcW w:w="0" w:type="dxa"/>
            <w:tcPrChange w:id="5622" w:author="Microsoft Office User" w:date="2023-06-05T20:31:00Z">
              <w:tcPr>
                <w:tcW w:w="1141" w:type="dxa"/>
              </w:tcPr>
            </w:tcPrChange>
          </w:tcPr>
          <w:p w14:paraId="62EFC08B"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623" w:author="Microsoft Office User" w:date="2023-06-05T20:06:00Z"/>
              </w:rPr>
            </w:pPr>
          </w:p>
        </w:tc>
        <w:tc>
          <w:tcPr>
            <w:tcW w:w="0" w:type="dxa"/>
            <w:tcPrChange w:id="5624" w:author="Microsoft Office User" w:date="2023-06-05T20:31:00Z">
              <w:tcPr>
                <w:tcW w:w="1593" w:type="dxa"/>
              </w:tcPr>
            </w:tcPrChange>
          </w:tcPr>
          <w:p w14:paraId="22BA84D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625" w:author="Microsoft Office User" w:date="2023-06-05T20:06:00Z"/>
                <w:lang w:val="en-US"/>
              </w:rPr>
            </w:pPr>
            <w:ins w:id="5626" w:author="Microsoft Office User" w:date="2023-06-05T20:06:00Z">
              <w:r w:rsidRPr="00A23238">
                <w:rPr>
                  <w:lang w:val="en-US"/>
                </w:rPr>
                <w:t>200 – OK</w:t>
              </w:r>
            </w:ins>
          </w:p>
          <w:p w14:paraId="6886041D"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627" w:author="Microsoft Office User" w:date="2023-06-05T20:06:00Z"/>
                <w:lang w:val="en-US"/>
              </w:rPr>
            </w:pPr>
            <w:ins w:id="5628" w:author="Microsoft Office User" w:date="2023-06-05T20:06:00Z">
              <w:r w:rsidRPr="00A23238">
                <w:rPr>
                  <w:lang w:val="en-US"/>
                </w:rPr>
                <w:t>404 – Not Found</w:t>
              </w:r>
            </w:ins>
          </w:p>
          <w:p w14:paraId="7858C39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629" w:author="Microsoft Office User" w:date="2023-06-05T20:06:00Z"/>
                <w:lang w:val="en-US"/>
              </w:rPr>
            </w:pPr>
            <w:ins w:id="5630" w:author="Microsoft Office User" w:date="2023-06-05T20:06:00Z">
              <w:r w:rsidRPr="00A23238">
                <w:rPr>
                  <w:lang w:val="en-US"/>
                </w:rPr>
                <w:t>400 – Bad request</w:t>
              </w:r>
            </w:ins>
          </w:p>
          <w:p w14:paraId="0054901D"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ins w:id="5631" w:author="Microsoft Office User" w:date="2023-06-05T20:06:00Z"/>
                <w:lang w:val="en-US"/>
              </w:rPr>
            </w:pPr>
            <w:ins w:id="5632" w:author="Microsoft Office User" w:date="2023-06-05T20:06:00Z">
              <w:r w:rsidRPr="00A23238">
                <w:rPr>
                  <w:lang w:val="en-US"/>
                </w:rPr>
                <w:t>500 – Internal Server Error</w:t>
              </w:r>
            </w:ins>
          </w:p>
        </w:tc>
      </w:tr>
      <w:tr w:rsidR="00F432D0" w:rsidRPr="00436E59" w14:paraId="2698A4A4" w14:textId="77777777" w:rsidTr="00D05299">
        <w:trPr>
          <w:trHeight w:val="759"/>
          <w:ins w:id="5633" w:author="Microsoft Office User" w:date="2023-06-05T20:06:00Z"/>
          <w:trPrChange w:id="5634"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635" w:author="Microsoft Office User" w:date="2023-06-05T20:31:00Z">
              <w:tcPr>
                <w:tcW w:w="1008" w:type="dxa"/>
              </w:tcPr>
            </w:tcPrChange>
          </w:tcPr>
          <w:p w14:paraId="1945AA8F" w14:textId="77777777" w:rsidR="00F432D0" w:rsidRPr="00A23238" w:rsidRDefault="00F432D0" w:rsidP="006A548B">
            <w:pPr>
              <w:rPr>
                <w:ins w:id="5636" w:author="Microsoft Office User" w:date="2023-06-05T20:06:00Z"/>
              </w:rPr>
            </w:pPr>
            <w:ins w:id="5637" w:author="Microsoft Office User" w:date="2023-06-05T20:06:00Z">
              <w:r w:rsidRPr="00A23238">
                <w:t>PUT</w:t>
              </w:r>
            </w:ins>
          </w:p>
        </w:tc>
        <w:tc>
          <w:tcPr>
            <w:tcW w:w="0" w:type="dxa"/>
            <w:tcPrChange w:id="5638" w:author="Microsoft Office User" w:date="2023-06-05T20:31:00Z">
              <w:tcPr>
                <w:tcW w:w="2394" w:type="dxa"/>
              </w:tcPr>
            </w:tcPrChange>
          </w:tcPr>
          <w:p w14:paraId="20ACEB5F"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639" w:author="Microsoft Office User" w:date="2023-06-05T20:06:00Z"/>
              </w:rPr>
            </w:pPr>
            <w:ins w:id="5640" w:author="Microsoft Office User" w:date="2023-06-05T20:06:00Z">
              <w:r w:rsidRPr="00A23238">
                <w:t>/empresas/id/ofertas/id</w:t>
              </w:r>
            </w:ins>
          </w:p>
        </w:tc>
        <w:tc>
          <w:tcPr>
            <w:tcW w:w="0" w:type="dxa"/>
            <w:tcPrChange w:id="5641" w:author="Microsoft Office User" w:date="2023-06-05T20:31:00Z">
              <w:tcPr>
                <w:tcW w:w="1257" w:type="dxa"/>
              </w:tcPr>
            </w:tcPrChange>
          </w:tcPr>
          <w:p w14:paraId="24CE5090"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rPr>
                <w:ins w:id="5642" w:author="Microsoft Office User" w:date="2023-06-05T20:06:00Z"/>
              </w:rPr>
            </w:pPr>
            <w:ins w:id="5643" w:author="Microsoft Office User" w:date="2023-06-05T20:06:00Z">
              <w:r>
                <w:t xml:space="preserve">Modificación del campo de alumno asignado y del campo estado de la oferta </w:t>
              </w:r>
            </w:ins>
          </w:p>
        </w:tc>
        <w:tc>
          <w:tcPr>
            <w:tcW w:w="0" w:type="dxa"/>
            <w:tcPrChange w:id="5644" w:author="Microsoft Office User" w:date="2023-06-05T20:31:00Z">
              <w:tcPr>
                <w:tcW w:w="1254" w:type="dxa"/>
              </w:tcPr>
            </w:tcPrChange>
          </w:tcPr>
          <w:p w14:paraId="19F56ED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645" w:author="Microsoft Office User" w:date="2023-06-05T20:06:00Z"/>
              </w:rPr>
            </w:pPr>
            <w:ins w:id="5646" w:author="Microsoft Office User" w:date="2023-06-05T20:06:00Z">
              <w:r>
                <w:t>JSON</w:t>
              </w:r>
            </w:ins>
          </w:p>
        </w:tc>
        <w:tc>
          <w:tcPr>
            <w:tcW w:w="0" w:type="dxa"/>
            <w:tcPrChange w:id="5647" w:author="Microsoft Office User" w:date="2023-06-05T20:31:00Z">
              <w:tcPr>
                <w:tcW w:w="1141" w:type="dxa"/>
              </w:tcPr>
            </w:tcPrChange>
          </w:tcPr>
          <w:p w14:paraId="77AB0A3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648" w:author="Microsoft Office User" w:date="2023-06-05T20:06:00Z"/>
              </w:rPr>
            </w:pPr>
            <w:ins w:id="5649" w:author="Microsoft Office User" w:date="2023-06-05T20:06:00Z">
              <w:r>
                <w:t>Atributo alumno y asignado de una oferta</w:t>
              </w:r>
            </w:ins>
          </w:p>
        </w:tc>
        <w:tc>
          <w:tcPr>
            <w:tcW w:w="0" w:type="dxa"/>
            <w:tcPrChange w:id="5650" w:author="Microsoft Office User" w:date="2023-06-05T20:31:00Z">
              <w:tcPr>
                <w:tcW w:w="1593" w:type="dxa"/>
              </w:tcPr>
            </w:tcPrChange>
          </w:tcPr>
          <w:p w14:paraId="77B402C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651" w:author="Microsoft Office User" w:date="2023-06-05T20:06:00Z"/>
                <w:lang w:val="en-US"/>
              </w:rPr>
            </w:pPr>
            <w:ins w:id="5652" w:author="Microsoft Office User" w:date="2023-06-05T20:06:00Z">
              <w:r w:rsidRPr="00A23238">
                <w:rPr>
                  <w:lang w:val="en-US"/>
                </w:rPr>
                <w:t>200 – OK</w:t>
              </w:r>
            </w:ins>
          </w:p>
          <w:p w14:paraId="4FDC4112"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653" w:author="Microsoft Office User" w:date="2023-06-05T20:06:00Z"/>
                <w:lang w:val="en-US"/>
              </w:rPr>
            </w:pPr>
            <w:ins w:id="5654" w:author="Microsoft Office User" w:date="2023-06-05T20:06:00Z">
              <w:r w:rsidRPr="00A23238">
                <w:rPr>
                  <w:lang w:val="en-US"/>
                </w:rPr>
                <w:t>404 – Not Found</w:t>
              </w:r>
            </w:ins>
          </w:p>
          <w:p w14:paraId="4FB93E35"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655" w:author="Microsoft Office User" w:date="2023-06-05T20:06:00Z"/>
                <w:lang w:val="en-US"/>
              </w:rPr>
            </w:pPr>
            <w:ins w:id="5656" w:author="Microsoft Office User" w:date="2023-06-05T20:06:00Z">
              <w:r w:rsidRPr="00A23238">
                <w:rPr>
                  <w:lang w:val="en-US"/>
                </w:rPr>
                <w:t>400 – Bad request</w:t>
              </w:r>
            </w:ins>
          </w:p>
          <w:p w14:paraId="10945BF6"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657" w:author="Microsoft Office User" w:date="2023-06-05T20:06:00Z"/>
                <w:lang w:val="en-US"/>
              </w:rPr>
            </w:pPr>
            <w:ins w:id="5658" w:author="Microsoft Office User" w:date="2023-06-05T20:06:00Z">
              <w:r w:rsidRPr="00A23238">
                <w:rPr>
                  <w:lang w:val="en-US"/>
                </w:rPr>
                <w:t>500 – Internal</w:t>
              </w:r>
            </w:ins>
          </w:p>
        </w:tc>
      </w:tr>
      <w:tr w:rsidR="00F432D0" w:rsidRPr="00A23238" w14:paraId="65B42D34" w14:textId="77777777" w:rsidTr="00D05299">
        <w:trPr>
          <w:cnfStyle w:val="000000100000" w:firstRow="0" w:lastRow="0" w:firstColumn="0" w:lastColumn="0" w:oddVBand="0" w:evenVBand="0" w:oddHBand="1" w:evenHBand="0" w:firstRowFirstColumn="0" w:firstRowLastColumn="0" w:lastRowFirstColumn="0" w:lastRowLastColumn="0"/>
          <w:trHeight w:val="759"/>
          <w:ins w:id="5659" w:author="Microsoft Office User" w:date="2023-06-05T20:06:00Z"/>
          <w:trPrChange w:id="5660"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661" w:author="Microsoft Office User" w:date="2023-06-05T20:31:00Z">
              <w:tcPr>
                <w:tcW w:w="1008" w:type="dxa"/>
              </w:tcPr>
            </w:tcPrChange>
          </w:tcPr>
          <w:p w14:paraId="48F0EADD" w14:textId="77777777" w:rsidR="00F432D0" w:rsidRPr="00A23238" w:rsidRDefault="00F432D0" w:rsidP="006A548B">
            <w:pPr>
              <w:cnfStyle w:val="001000100000" w:firstRow="0" w:lastRow="0" w:firstColumn="1" w:lastColumn="0" w:oddVBand="0" w:evenVBand="0" w:oddHBand="1" w:evenHBand="0" w:firstRowFirstColumn="0" w:firstRowLastColumn="0" w:lastRowFirstColumn="0" w:lastRowLastColumn="0"/>
              <w:rPr>
                <w:ins w:id="5662" w:author="Microsoft Office User" w:date="2023-06-05T20:06:00Z"/>
              </w:rPr>
            </w:pPr>
            <w:ins w:id="5663" w:author="Microsoft Office User" w:date="2023-06-05T20:06:00Z">
              <w:r>
                <w:t xml:space="preserve">POST, </w:t>
              </w:r>
              <w:r w:rsidRPr="00A23238">
                <w:t>DELETE</w:t>
              </w:r>
              <w:r>
                <w:t>, PATCH</w:t>
              </w:r>
            </w:ins>
          </w:p>
        </w:tc>
        <w:tc>
          <w:tcPr>
            <w:tcW w:w="0" w:type="dxa"/>
            <w:tcPrChange w:id="5664" w:author="Microsoft Office User" w:date="2023-06-05T20:31:00Z">
              <w:tcPr>
                <w:tcW w:w="2394" w:type="dxa"/>
              </w:tcPr>
            </w:tcPrChange>
          </w:tcPr>
          <w:p w14:paraId="5D6EFE7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665" w:author="Microsoft Office User" w:date="2023-06-05T20:06:00Z"/>
              </w:rPr>
            </w:pPr>
            <w:ins w:id="5666" w:author="Microsoft Office User" w:date="2023-06-05T20:06:00Z">
              <w:r>
                <w:t>-</w:t>
              </w:r>
            </w:ins>
          </w:p>
        </w:tc>
        <w:tc>
          <w:tcPr>
            <w:tcW w:w="0" w:type="dxa"/>
            <w:tcPrChange w:id="5667" w:author="Microsoft Office User" w:date="2023-06-05T20:31:00Z">
              <w:tcPr>
                <w:tcW w:w="1257" w:type="dxa"/>
              </w:tcPr>
            </w:tcPrChange>
          </w:tcPr>
          <w:p w14:paraId="062527CD"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668" w:author="Microsoft Office User" w:date="2023-06-05T20:06:00Z"/>
              </w:rPr>
            </w:pPr>
            <w:ins w:id="5669" w:author="Microsoft Office User" w:date="2023-06-05T20:06:00Z">
              <w:r>
                <w:t>-</w:t>
              </w:r>
            </w:ins>
          </w:p>
        </w:tc>
        <w:tc>
          <w:tcPr>
            <w:tcW w:w="0" w:type="dxa"/>
            <w:tcPrChange w:id="5670" w:author="Microsoft Office User" w:date="2023-06-05T20:31:00Z">
              <w:tcPr>
                <w:tcW w:w="1254" w:type="dxa"/>
              </w:tcPr>
            </w:tcPrChange>
          </w:tcPr>
          <w:p w14:paraId="5A748DA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671" w:author="Microsoft Office User" w:date="2023-06-05T20:06:00Z"/>
              </w:rPr>
            </w:pPr>
            <w:ins w:id="5672" w:author="Microsoft Office User" w:date="2023-06-05T20:06:00Z">
              <w:r>
                <w:t>-</w:t>
              </w:r>
            </w:ins>
          </w:p>
        </w:tc>
        <w:tc>
          <w:tcPr>
            <w:tcW w:w="0" w:type="dxa"/>
            <w:tcPrChange w:id="5673" w:author="Microsoft Office User" w:date="2023-06-05T20:31:00Z">
              <w:tcPr>
                <w:tcW w:w="1141" w:type="dxa"/>
              </w:tcPr>
            </w:tcPrChange>
          </w:tcPr>
          <w:p w14:paraId="446B49FC"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674" w:author="Microsoft Office User" w:date="2023-06-05T20:06:00Z"/>
              </w:rPr>
            </w:pPr>
            <w:ins w:id="5675" w:author="Microsoft Office User" w:date="2023-06-05T20:06:00Z">
              <w:r w:rsidRPr="00A23238">
                <w:t>-</w:t>
              </w:r>
            </w:ins>
          </w:p>
        </w:tc>
        <w:tc>
          <w:tcPr>
            <w:tcW w:w="0" w:type="dxa"/>
            <w:tcPrChange w:id="5676" w:author="Microsoft Office User" w:date="2023-06-05T20:31:00Z">
              <w:tcPr>
                <w:tcW w:w="1593" w:type="dxa"/>
              </w:tcPr>
            </w:tcPrChange>
          </w:tcPr>
          <w:p w14:paraId="63022E3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677" w:author="Microsoft Office User" w:date="2023-06-05T20:06:00Z"/>
              </w:rPr>
            </w:pPr>
            <w:ins w:id="5678" w:author="Microsoft Office User" w:date="2023-06-05T20:06:00Z">
              <w:r w:rsidRPr="00A23238">
                <w:rPr>
                  <w:lang w:val="en-US"/>
                </w:rPr>
                <w:t xml:space="preserve"> </w:t>
              </w:r>
              <w:r w:rsidRPr="00A23238">
                <w:t>405 – Method not Allowed</w:t>
              </w:r>
            </w:ins>
          </w:p>
        </w:tc>
      </w:tr>
    </w:tbl>
    <w:p w14:paraId="3B139A86" w14:textId="63B42FA2" w:rsidR="00F432D0" w:rsidRDefault="00F432D0">
      <w:pPr>
        <w:rPr>
          <w:ins w:id="5679" w:author="Microsoft Office User" w:date="2023-06-05T20:06:00Z"/>
        </w:rPr>
      </w:pPr>
    </w:p>
    <w:p w14:paraId="2BD36B6E" w14:textId="2A312643" w:rsidR="005F76D7" w:rsidRDefault="005F76D7">
      <w:pPr>
        <w:pStyle w:val="Descripcin"/>
        <w:keepNext/>
        <w:jc w:val="center"/>
        <w:rPr>
          <w:ins w:id="5680" w:author="Microsoft Office User" w:date="2023-06-05T20:26:00Z"/>
        </w:rPr>
        <w:pPrChange w:id="5681" w:author="Microsoft Office User" w:date="2023-06-05T20:26:00Z">
          <w:pPr/>
        </w:pPrChange>
      </w:pPr>
      <w:bookmarkStart w:id="5682" w:name="_Toc136889469"/>
      <w:ins w:id="5683" w:author="Microsoft Office User" w:date="2023-06-05T20:26:00Z">
        <w:r>
          <w:t xml:space="preserve">Tabla </w:t>
        </w:r>
        <w:r>
          <w:fldChar w:fldCharType="begin"/>
        </w:r>
        <w:r>
          <w:instrText xml:space="preserve"> SEQ Tabla \* ARABIC </w:instrText>
        </w:r>
      </w:ins>
      <w:r>
        <w:fldChar w:fldCharType="separate"/>
      </w:r>
      <w:ins w:id="5684" w:author="Microsoft Office User" w:date="2023-06-05T20:27:00Z">
        <w:r w:rsidR="009B5E0B">
          <w:rPr>
            <w:noProof/>
          </w:rPr>
          <w:t>11</w:t>
        </w:r>
      </w:ins>
      <w:ins w:id="5685" w:author="Microsoft Office User" w:date="2023-06-05T20:26:00Z">
        <w:r>
          <w:fldChar w:fldCharType="end"/>
        </w:r>
        <w:r>
          <w:t xml:space="preserve">: </w:t>
        </w:r>
        <w:r w:rsidRPr="002E7FCF">
          <w:t>Recurso /ofertas/id</w:t>
        </w:r>
        <w:bookmarkEnd w:id="5682"/>
      </w:ins>
    </w:p>
    <w:tbl>
      <w:tblPr>
        <w:tblStyle w:val="Tablaconcuadrcula7concolores"/>
        <w:tblW w:w="8647" w:type="dxa"/>
        <w:tblLayout w:type="fixed"/>
        <w:tblLook w:val="04A0" w:firstRow="1" w:lastRow="0" w:firstColumn="1" w:lastColumn="0" w:noHBand="0" w:noVBand="1"/>
        <w:tblPrChange w:id="5686" w:author="Microsoft Office User" w:date="2023-06-05T20:31:00Z">
          <w:tblPr>
            <w:tblStyle w:val="Tablaconcuadrcula7concolores-nfasis1"/>
            <w:tblW w:w="8647" w:type="dxa"/>
            <w:tblLayout w:type="fixed"/>
            <w:tblLook w:val="04A0" w:firstRow="1" w:lastRow="0" w:firstColumn="1" w:lastColumn="0" w:noHBand="0" w:noVBand="1"/>
          </w:tblPr>
        </w:tblPrChange>
      </w:tblPr>
      <w:tblGrid>
        <w:gridCol w:w="1442"/>
        <w:gridCol w:w="1441"/>
        <w:gridCol w:w="1441"/>
        <w:gridCol w:w="1441"/>
        <w:gridCol w:w="1441"/>
        <w:gridCol w:w="1441"/>
        <w:tblGridChange w:id="5687">
          <w:tblGrid>
            <w:gridCol w:w="1008"/>
            <w:gridCol w:w="2394"/>
            <w:gridCol w:w="1257"/>
            <w:gridCol w:w="1254"/>
            <w:gridCol w:w="1141"/>
            <w:gridCol w:w="1593"/>
          </w:tblGrid>
        </w:tblGridChange>
      </w:tblGrid>
      <w:tr w:rsidR="00F432D0" w:rsidRPr="00A23238" w14:paraId="3D7CEC3F" w14:textId="77777777" w:rsidTr="00D05299">
        <w:trPr>
          <w:cnfStyle w:val="100000000000" w:firstRow="1" w:lastRow="0" w:firstColumn="0" w:lastColumn="0" w:oddVBand="0" w:evenVBand="0" w:oddHBand="0" w:evenHBand="0" w:firstRowFirstColumn="0" w:firstRowLastColumn="0" w:lastRowFirstColumn="0" w:lastRowLastColumn="0"/>
          <w:trHeight w:val="759"/>
          <w:ins w:id="5688" w:author="Microsoft Office User" w:date="2023-06-05T20:04:00Z"/>
          <w:trPrChange w:id="5689" w:author="Microsoft Office User" w:date="2023-06-05T20:31:00Z">
            <w:trPr>
              <w:trHeight w:val="759"/>
            </w:trPr>
          </w:trPrChange>
        </w:trPr>
        <w:tc>
          <w:tcPr>
            <w:cnfStyle w:val="001000000100" w:firstRow="0" w:lastRow="0" w:firstColumn="1" w:lastColumn="0" w:oddVBand="0" w:evenVBand="0" w:oddHBand="0" w:evenHBand="0" w:firstRowFirstColumn="1" w:firstRowLastColumn="0" w:lastRowFirstColumn="0" w:lastRowLastColumn="0"/>
            <w:tcW w:w="0" w:type="dxa"/>
            <w:tcPrChange w:id="5690" w:author="Microsoft Office User" w:date="2023-06-05T20:31:00Z">
              <w:tcPr>
                <w:tcW w:w="1008" w:type="dxa"/>
              </w:tcPr>
            </w:tcPrChange>
          </w:tcPr>
          <w:p w14:paraId="180AA59F" w14:textId="5D8B10E2" w:rsidR="00F432D0" w:rsidRPr="00A23238" w:rsidRDefault="00F432D0" w:rsidP="006A548B">
            <w:pPr>
              <w:jc w:val="center"/>
              <w:cnfStyle w:val="101000000100" w:firstRow="1" w:lastRow="0" w:firstColumn="1" w:lastColumn="0" w:oddVBand="0" w:evenVBand="0" w:oddHBand="0" w:evenHBand="0" w:firstRowFirstColumn="1" w:firstRowLastColumn="0" w:lastRowFirstColumn="0" w:lastRowLastColumn="0"/>
              <w:rPr>
                <w:ins w:id="5691" w:author="Microsoft Office User" w:date="2023-06-05T20:04:00Z"/>
              </w:rPr>
            </w:pPr>
            <w:ins w:id="5692" w:author="Microsoft Office User" w:date="2023-06-05T20:04:00Z">
              <w:r w:rsidRPr="00A23238">
                <w:t>Método</w:t>
              </w:r>
            </w:ins>
          </w:p>
        </w:tc>
        <w:tc>
          <w:tcPr>
            <w:tcW w:w="0" w:type="dxa"/>
            <w:tcPrChange w:id="5693" w:author="Microsoft Office User" w:date="2023-06-05T20:31:00Z">
              <w:tcPr>
                <w:tcW w:w="2394" w:type="dxa"/>
              </w:tcPr>
            </w:tcPrChange>
          </w:tcPr>
          <w:p w14:paraId="6B80732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694" w:author="Microsoft Office User" w:date="2023-06-05T20:04:00Z"/>
              </w:rPr>
            </w:pPr>
            <w:ins w:id="5695" w:author="Microsoft Office User" w:date="2023-06-05T20:04:00Z">
              <w:r w:rsidRPr="00A23238">
                <w:t>URI</w:t>
              </w:r>
            </w:ins>
          </w:p>
        </w:tc>
        <w:tc>
          <w:tcPr>
            <w:tcW w:w="0" w:type="dxa"/>
            <w:tcPrChange w:id="5696" w:author="Microsoft Office User" w:date="2023-06-05T20:31:00Z">
              <w:tcPr>
                <w:tcW w:w="1257" w:type="dxa"/>
              </w:tcPr>
            </w:tcPrChange>
          </w:tcPr>
          <w:p w14:paraId="39CE16A0"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697" w:author="Microsoft Office User" w:date="2023-06-05T20:04:00Z"/>
              </w:rPr>
            </w:pPr>
            <w:ins w:id="5698" w:author="Microsoft Office User" w:date="2023-06-05T20:04:00Z">
              <w:r w:rsidRPr="00A23238">
                <w:t>Utilidad</w:t>
              </w:r>
            </w:ins>
          </w:p>
        </w:tc>
        <w:tc>
          <w:tcPr>
            <w:tcW w:w="0" w:type="dxa"/>
            <w:tcPrChange w:id="5699" w:author="Microsoft Office User" w:date="2023-06-05T20:31:00Z">
              <w:tcPr>
                <w:tcW w:w="1254" w:type="dxa"/>
              </w:tcPr>
            </w:tcPrChange>
          </w:tcPr>
          <w:p w14:paraId="3246DD5B"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700" w:author="Microsoft Office User" w:date="2023-06-05T20:04:00Z"/>
              </w:rPr>
            </w:pPr>
            <w:ins w:id="5701" w:author="Microsoft Office User" w:date="2023-06-05T20:04:00Z">
              <w:r w:rsidRPr="00A23238">
                <w:t>Semántica</w:t>
              </w:r>
            </w:ins>
          </w:p>
        </w:tc>
        <w:tc>
          <w:tcPr>
            <w:tcW w:w="0" w:type="dxa"/>
            <w:tcPrChange w:id="5702" w:author="Microsoft Office User" w:date="2023-06-05T20:31:00Z">
              <w:tcPr>
                <w:tcW w:w="1141" w:type="dxa"/>
              </w:tcPr>
            </w:tcPrChange>
          </w:tcPr>
          <w:p w14:paraId="63A6AEB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703" w:author="Microsoft Office User" w:date="2023-06-05T20:04:00Z"/>
              </w:rPr>
            </w:pPr>
            <w:ins w:id="5704" w:author="Microsoft Office User" w:date="2023-06-05T20:04:00Z">
              <w:r w:rsidRPr="00A23238">
                <w:t>Cuerpo Solicitud</w:t>
              </w:r>
            </w:ins>
          </w:p>
        </w:tc>
        <w:tc>
          <w:tcPr>
            <w:tcW w:w="0" w:type="dxa"/>
            <w:tcPrChange w:id="5705" w:author="Microsoft Office User" w:date="2023-06-05T20:31:00Z">
              <w:tcPr>
                <w:tcW w:w="1593" w:type="dxa"/>
              </w:tcPr>
            </w:tcPrChange>
          </w:tcPr>
          <w:p w14:paraId="0C8AA231"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706" w:author="Microsoft Office User" w:date="2023-06-05T20:04:00Z"/>
              </w:rPr>
            </w:pPr>
            <w:ins w:id="5707" w:author="Microsoft Office User" w:date="2023-06-05T20:04:00Z">
              <w:r w:rsidRPr="00A23238">
                <w:t>Códigos de respuesta</w:t>
              </w:r>
            </w:ins>
          </w:p>
        </w:tc>
      </w:tr>
      <w:tr w:rsidR="00F432D0" w:rsidRPr="00436E59" w14:paraId="600F40BE" w14:textId="77777777" w:rsidTr="00D05299">
        <w:trPr>
          <w:cnfStyle w:val="000000100000" w:firstRow="0" w:lastRow="0" w:firstColumn="0" w:lastColumn="0" w:oddVBand="0" w:evenVBand="0" w:oddHBand="1" w:evenHBand="0" w:firstRowFirstColumn="0" w:firstRowLastColumn="0" w:lastRowFirstColumn="0" w:lastRowLastColumn="0"/>
          <w:trHeight w:val="759"/>
          <w:ins w:id="5708" w:author="Microsoft Office User" w:date="2023-06-05T20:04:00Z"/>
          <w:trPrChange w:id="5709"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710" w:author="Microsoft Office User" w:date="2023-06-05T20:31:00Z">
              <w:tcPr>
                <w:tcW w:w="1008" w:type="dxa"/>
              </w:tcPr>
            </w:tcPrChange>
          </w:tcPr>
          <w:p w14:paraId="7C7FFA6F" w14:textId="77777777" w:rsidR="00F432D0" w:rsidRPr="00A23238" w:rsidRDefault="00F432D0" w:rsidP="006A548B">
            <w:pPr>
              <w:cnfStyle w:val="001000100000" w:firstRow="0" w:lastRow="0" w:firstColumn="1" w:lastColumn="0" w:oddVBand="0" w:evenVBand="0" w:oddHBand="1" w:evenHBand="0" w:firstRowFirstColumn="0" w:firstRowLastColumn="0" w:lastRowFirstColumn="0" w:lastRowLastColumn="0"/>
              <w:rPr>
                <w:ins w:id="5711" w:author="Microsoft Office User" w:date="2023-06-05T20:04:00Z"/>
              </w:rPr>
            </w:pPr>
            <w:ins w:id="5712" w:author="Microsoft Office User" w:date="2023-06-05T20:04:00Z">
              <w:r w:rsidRPr="00A23238">
                <w:lastRenderedPageBreak/>
                <w:t>GET</w:t>
              </w:r>
            </w:ins>
          </w:p>
        </w:tc>
        <w:tc>
          <w:tcPr>
            <w:tcW w:w="0" w:type="dxa"/>
            <w:tcPrChange w:id="5713" w:author="Microsoft Office User" w:date="2023-06-05T20:31:00Z">
              <w:tcPr>
                <w:tcW w:w="2394" w:type="dxa"/>
              </w:tcPr>
            </w:tcPrChange>
          </w:tcPr>
          <w:p w14:paraId="54B7747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714" w:author="Microsoft Office User" w:date="2023-06-05T20:04:00Z"/>
              </w:rPr>
            </w:pPr>
            <w:ins w:id="5715" w:author="Microsoft Office User" w:date="2023-06-05T20:04:00Z">
              <w:r w:rsidRPr="00A23238">
                <w:t>/ofertas/id</w:t>
              </w:r>
            </w:ins>
          </w:p>
        </w:tc>
        <w:tc>
          <w:tcPr>
            <w:tcW w:w="0" w:type="dxa"/>
            <w:tcPrChange w:id="5716" w:author="Microsoft Office User" w:date="2023-06-05T20:31:00Z">
              <w:tcPr>
                <w:tcW w:w="1257" w:type="dxa"/>
              </w:tcPr>
            </w:tcPrChange>
          </w:tcPr>
          <w:p w14:paraId="1CFB50FF"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717" w:author="Microsoft Office User" w:date="2023-06-05T20:04:00Z"/>
              </w:rPr>
            </w:pPr>
            <w:ins w:id="5718" w:author="Microsoft Office User" w:date="2023-06-05T20:04:00Z">
              <w:r w:rsidRPr="00A23238">
                <w:t>Se obtiene una oferta especifica</w:t>
              </w:r>
            </w:ins>
          </w:p>
        </w:tc>
        <w:tc>
          <w:tcPr>
            <w:tcW w:w="0" w:type="dxa"/>
            <w:tcPrChange w:id="5719" w:author="Microsoft Office User" w:date="2023-06-05T20:31:00Z">
              <w:tcPr>
                <w:tcW w:w="1254" w:type="dxa"/>
              </w:tcPr>
            </w:tcPrChange>
          </w:tcPr>
          <w:p w14:paraId="705F0BB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720" w:author="Microsoft Office User" w:date="2023-06-05T20:04:00Z"/>
              </w:rPr>
            </w:pPr>
            <w:ins w:id="5721" w:author="Microsoft Office User" w:date="2023-06-05T20:04:00Z">
              <w:r w:rsidRPr="00A23238">
                <w:t>JSON</w:t>
              </w:r>
            </w:ins>
          </w:p>
        </w:tc>
        <w:tc>
          <w:tcPr>
            <w:tcW w:w="0" w:type="dxa"/>
            <w:tcPrChange w:id="5722" w:author="Microsoft Office User" w:date="2023-06-05T20:31:00Z">
              <w:tcPr>
                <w:tcW w:w="1141" w:type="dxa"/>
              </w:tcPr>
            </w:tcPrChange>
          </w:tcPr>
          <w:p w14:paraId="09517DD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723" w:author="Microsoft Office User" w:date="2023-06-05T20:04:00Z"/>
              </w:rPr>
            </w:pPr>
          </w:p>
        </w:tc>
        <w:tc>
          <w:tcPr>
            <w:tcW w:w="0" w:type="dxa"/>
            <w:tcPrChange w:id="5724" w:author="Microsoft Office User" w:date="2023-06-05T20:31:00Z">
              <w:tcPr>
                <w:tcW w:w="1593" w:type="dxa"/>
              </w:tcPr>
            </w:tcPrChange>
          </w:tcPr>
          <w:p w14:paraId="16548B0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725" w:author="Microsoft Office User" w:date="2023-06-05T20:04:00Z"/>
                <w:lang w:val="en-US"/>
              </w:rPr>
            </w:pPr>
            <w:ins w:id="5726" w:author="Microsoft Office User" w:date="2023-06-05T20:04:00Z">
              <w:r w:rsidRPr="00A23238">
                <w:rPr>
                  <w:lang w:val="en-US"/>
                </w:rPr>
                <w:t>200 – OK</w:t>
              </w:r>
            </w:ins>
          </w:p>
          <w:p w14:paraId="446645B0"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727" w:author="Microsoft Office User" w:date="2023-06-05T20:04:00Z"/>
                <w:lang w:val="en-US"/>
              </w:rPr>
            </w:pPr>
            <w:ins w:id="5728" w:author="Microsoft Office User" w:date="2023-06-05T20:04:00Z">
              <w:r w:rsidRPr="00A23238">
                <w:rPr>
                  <w:lang w:val="en-US"/>
                </w:rPr>
                <w:t>404 – Not Found</w:t>
              </w:r>
            </w:ins>
          </w:p>
          <w:p w14:paraId="228C48FB"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729" w:author="Microsoft Office User" w:date="2023-06-05T20:04:00Z"/>
                <w:lang w:val="en-US"/>
              </w:rPr>
            </w:pPr>
            <w:ins w:id="5730" w:author="Microsoft Office User" w:date="2023-06-05T20:04:00Z">
              <w:r w:rsidRPr="00A23238">
                <w:rPr>
                  <w:lang w:val="en-US"/>
                </w:rPr>
                <w:t>400 – Bad request</w:t>
              </w:r>
            </w:ins>
          </w:p>
          <w:p w14:paraId="7AD88911"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ins w:id="5731" w:author="Microsoft Office User" w:date="2023-06-05T20:04:00Z"/>
                <w:lang w:val="en-US"/>
              </w:rPr>
            </w:pPr>
            <w:ins w:id="5732" w:author="Microsoft Office User" w:date="2023-06-05T20:04:00Z">
              <w:r w:rsidRPr="00A23238">
                <w:rPr>
                  <w:lang w:val="en-US"/>
                </w:rPr>
                <w:t>500 – Internal Server Error</w:t>
              </w:r>
            </w:ins>
          </w:p>
        </w:tc>
      </w:tr>
      <w:tr w:rsidR="00F432D0" w:rsidRPr="002D098F" w14:paraId="124E7476" w14:textId="77777777" w:rsidTr="00D05299">
        <w:trPr>
          <w:trHeight w:val="759"/>
          <w:ins w:id="5733" w:author="Microsoft Office User" w:date="2023-06-05T20:04:00Z"/>
          <w:trPrChange w:id="5734"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735" w:author="Microsoft Office User" w:date="2023-06-05T20:31:00Z">
              <w:tcPr>
                <w:tcW w:w="1008" w:type="dxa"/>
              </w:tcPr>
            </w:tcPrChange>
          </w:tcPr>
          <w:p w14:paraId="4433A4B2" w14:textId="77777777" w:rsidR="00F432D0" w:rsidRPr="00A23238" w:rsidRDefault="00F432D0" w:rsidP="006A548B">
            <w:pPr>
              <w:rPr>
                <w:ins w:id="5736" w:author="Microsoft Office User" w:date="2023-06-05T20:04:00Z"/>
              </w:rPr>
            </w:pPr>
            <w:ins w:id="5737" w:author="Microsoft Office User" w:date="2023-06-05T20:04:00Z">
              <w:r>
                <w:t xml:space="preserve">POST, </w:t>
              </w:r>
              <w:r w:rsidRPr="00A23238">
                <w:t>DELET</w:t>
              </w:r>
              <w:r>
                <w:t>, PATCH, PUT</w:t>
              </w:r>
            </w:ins>
          </w:p>
        </w:tc>
        <w:tc>
          <w:tcPr>
            <w:tcW w:w="0" w:type="dxa"/>
            <w:tcPrChange w:id="5738" w:author="Microsoft Office User" w:date="2023-06-05T20:31:00Z">
              <w:tcPr>
                <w:tcW w:w="2394" w:type="dxa"/>
              </w:tcPr>
            </w:tcPrChange>
          </w:tcPr>
          <w:p w14:paraId="0C421B2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739" w:author="Microsoft Office User" w:date="2023-06-05T20:04:00Z"/>
              </w:rPr>
            </w:pPr>
            <w:ins w:id="5740" w:author="Microsoft Office User" w:date="2023-06-05T20:04:00Z">
              <w:r>
                <w:t>-</w:t>
              </w:r>
            </w:ins>
          </w:p>
        </w:tc>
        <w:tc>
          <w:tcPr>
            <w:tcW w:w="0" w:type="dxa"/>
            <w:tcPrChange w:id="5741" w:author="Microsoft Office User" w:date="2023-06-05T20:31:00Z">
              <w:tcPr>
                <w:tcW w:w="1257" w:type="dxa"/>
              </w:tcPr>
            </w:tcPrChange>
          </w:tcPr>
          <w:p w14:paraId="5F19775F"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rPr>
                <w:ins w:id="5742" w:author="Microsoft Office User" w:date="2023-06-05T20:04:00Z"/>
              </w:rPr>
            </w:pPr>
            <w:ins w:id="5743" w:author="Microsoft Office User" w:date="2023-06-05T20:04:00Z">
              <w:r>
                <w:t>-</w:t>
              </w:r>
            </w:ins>
          </w:p>
        </w:tc>
        <w:tc>
          <w:tcPr>
            <w:tcW w:w="0" w:type="dxa"/>
            <w:tcPrChange w:id="5744" w:author="Microsoft Office User" w:date="2023-06-05T20:31:00Z">
              <w:tcPr>
                <w:tcW w:w="1254" w:type="dxa"/>
              </w:tcPr>
            </w:tcPrChange>
          </w:tcPr>
          <w:p w14:paraId="6F05522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745" w:author="Microsoft Office User" w:date="2023-06-05T20:04:00Z"/>
              </w:rPr>
            </w:pPr>
            <w:ins w:id="5746" w:author="Microsoft Office User" w:date="2023-06-05T20:04:00Z">
              <w:r>
                <w:t>-</w:t>
              </w:r>
            </w:ins>
          </w:p>
        </w:tc>
        <w:tc>
          <w:tcPr>
            <w:tcW w:w="0" w:type="dxa"/>
            <w:tcPrChange w:id="5747" w:author="Microsoft Office User" w:date="2023-06-05T20:31:00Z">
              <w:tcPr>
                <w:tcW w:w="1141" w:type="dxa"/>
              </w:tcPr>
            </w:tcPrChange>
          </w:tcPr>
          <w:p w14:paraId="3A2E59F2"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748" w:author="Microsoft Office User" w:date="2023-06-05T20:04:00Z"/>
              </w:rPr>
            </w:pPr>
            <w:ins w:id="5749" w:author="Microsoft Office User" w:date="2023-06-05T20:04:00Z">
              <w:r w:rsidRPr="00A23238">
                <w:t>-</w:t>
              </w:r>
            </w:ins>
          </w:p>
        </w:tc>
        <w:tc>
          <w:tcPr>
            <w:tcW w:w="0" w:type="dxa"/>
            <w:tcPrChange w:id="5750" w:author="Microsoft Office User" w:date="2023-06-05T20:31:00Z">
              <w:tcPr>
                <w:tcW w:w="1593" w:type="dxa"/>
              </w:tcPr>
            </w:tcPrChange>
          </w:tcPr>
          <w:p w14:paraId="1F3D6B6A"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751" w:author="Microsoft Office User" w:date="2023-06-05T20:04:00Z"/>
                <w:lang w:val="en-US"/>
              </w:rPr>
            </w:pPr>
            <w:ins w:id="5752" w:author="Microsoft Office User" w:date="2023-06-05T20:04:00Z">
              <w:r w:rsidRPr="00A23238">
                <w:rPr>
                  <w:lang w:val="en-US"/>
                </w:rPr>
                <w:t xml:space="preserve"> </w:t>
              </w:r>
              <w:r w:rsidRPr="00A23238">
                <w:t>405 – Method not Allowed</w:t>
              </w:r>
            </w:ins>
          </w:p>
        </w:tc>
      </w:tr>
    </w:tbl>
    <w:p w14:paraId="66D69A1F" w14:textId="77777777" w:rsidR="00F432D0" w:rsidRDefault="00F432D0" w:rsidP="00F432D0">
      <w:pPr>
        <w:rPr>
          <w:ins w:id="5753" w:author="Microsoft Office User" w:date="2023-06-05T20:04:00Z"/>
          <w:i/>
          <w:iCs/>
        </w:rPr>
      </w:pPr>
    </w:p>
    <w:p w14:paraId="51E38D7F" w14:textId="0185A259" w:rsidR="00F432D0" w:rsidRPr="006A548B" w:rsidRDefault="00F432D0" w:rsidP="00F432D0">
      <w:pPr>
        <w:pStyle w:val="Descripcin"/>
        <w:jc w:val="center"/>
        <w:rPr>
          <w:ins w:id="5754" w:author="Microsoft Office User" w:date="2023-06-05T20:04:00Z"/>
          <w:i w:val="0"/>
          <w:iCs w:val="0"/>
          <w:szCs w:val="20"/>
        </w:rPr>
      </w:pPr>
    </w:p>
    <w:p w14:paraId="5F6E63DF" w14:textId="0517893B" w:rsidR="009B5E0B" w:rsidRDefault="009B5E0B">
      <w:pPr>
        <w:pStyle w:val="Descripcin"/>
        <w:keepNext/>
        <w:jc w:val="center"/>
        <w:rPr>
          <w:ins w:id="5755" w:author="Microsoft Office User" w:date="2023-06-05T20:27:00Z"/>
        </w:rPr>
        <w:pPrChange w:id="5756" w:author="Microsoft Office User" w:date="2023-06-05T20:27:00Z">
          <w:pPr/>
        </w:pPrChange>
      </w:pPr>
      <w:bookmarkStart w:id="5757" w:name="_Toc136889470"/>
      <w:ins w:id="5758" w:author="Microsoft Office User" w:date="2023-06-05T20:27:00Z">
        <w:r>
          <w:t xml:space="preserve">Tabla </w:t>
        </w:r>
        <w:r>
          <w:fldChar w:fldCharType="begin"/>
        </w:r>
        <w:r>
          <w:instrText xml:space="preserve"> SEQ Tabla \* ARABIC </w:instrText>
        </w:r>
      </w:ins>
      <w:r>
        <w:fldChar w:fldCharType="separate"/>
      </w:r>
      <w:ins w:id="5759" w:author="Microsoft Office User" w:date="2023-06-05T20:27:00Z">
        <w:r>
          <w:rPr>
            <w:noProof/>
          </w:rPr>
          <w:t>12</w:t>
        </w:r>
        <w:r>
          <w:fldChar w:fldCharType="end"/>
        </w:r>
        <w:r>
          <w:t xml:space="preserve">: </w:t>
        </w:r>
        <w:r w:rsidRPr="00E669B2">
          <w:t>Recurso /ofertas/cvs</w:t>
        </w:r>
        <w:bookmarkEnd w:id="5757"/>
      </w:ins>
    </w:p>
    <w:tbl>
      <w:tblPr>
        <w:tblStyle w:val="Tablaconcuadrcula7concolores"/>
        <w:tblW w:w="8647" w:type="dxa"/>
        <w:tblLayout w:type="fixed"/>
        <w:tblLook w:val="04A0" w:firstRow="1" w:lastRow="0" w:firstColumn="1" w:lastColumn="0" w:noHBand="0" w:noVBand="1"/>
        <w:tblPrChange w:id="5760" w:author="Microsoft Office User" w:date="2023-06-05T20:31:00Z">
          <w:tblPr>
            <w:tblStyle w:val="Tablaconcuadrcula7concolores-nfasis1"/>
            <w:tblW w:w="8647" w:type="dxa"/>
            <w:tblInd w:w="5" w:type="dxa"/>
            <w:tblLayout w:type="fixed"/>
            <w:tblLook w:val="04A0" w:firstRow="1" w:lastRow="0" w:firstColumn="1" w:lastColumn="0" w:noHBand="0" w:noVBand="1"/>
          </w:tblPr>
        </w:tblPrChange>
      </w:tblPr>
      <w:tblGrid>
        <w:gridCol w:w="1442"/>
        <w:gridCol w:w="1441"/>
        <w:gridCol w:w="1441"/>
        <w:gridCol w:w="1441"/>
        <w:gridCol w:w="1441"/>
        <w:gridCol w:w="1441"/>
        <w:tblGridChange w:id="5761">
          <w:tblGrid>
            <w:gridCol w:w="1008"/>
            <w:gridCol w:w="2248"/>
            <w:gridCol w:w="1403"/>
            <w:gridCol w:w="1254"/>
            <w:gridCol w:w="1141"/>
            <w:gridCol w:w="1593"/>
          </w:tblGrid>
        </w:tblGridChange>
      </w:tblGrid>
      <w:tr w:rsidR="00F432D0" w:rsidRPr="00A23238" w14:paraId="7544300B" w14:textId="77777777" w:rsidTr="00D05299">
        <w:trPr>
          <w:cnfStyle w:val="100000000000" w:firstRow="1" w:lastRow="0" w:firstColumn="0" w:lastColumn="0" w:oddVBand="0" w:evenVBand="0" w:oddHBand="0" w:evenHBand="0" w:firstRowFirstColumn="0" w:firstRowLastColumn="0" w:lastRowFirstColumn="0" w:lastRowLastColumn="0"/>
          <w:trHeight w:val="759"/>
          <w:ins w:id="5762" w:author="Microsoft Office User" w:date="2023-06-05T20:04:00Z"/>
          <w:trPrChange w:id="5763" w:author="Microsoft Office User" w:date="2023-06-05T20:31:00Z">
            <w:trPr>
              <w:trHeight w:val="759"/>
            </w:trPr>
          </w:trPrChange>
        </w:trPr>
        <w:tc>
          <w:tcPr>
            <w:cnfStyle w:val="001000000100" w:firstRow="0" w:lastRow="0" w:firstColumn="1" w:lastColumn="0" w:oddVBand="0" w:evenVBand="0" w:oddHBand="0" w:evenHBand="0" w:firstRowFirstColumn="1" w:firstRowLastColumn="0" w:lastRowFirstColumn="0" w:lastRowLastColumn="0"/>
            <w:tcW w:w="0" w:type="dxa"/>
            <w:tcPrChange w:id="5764" w:author="Microsoft Office User" w:date="2023-06-05T20:31:00Z">
              <w:tcPr>
                <w:tcW w:w="1008" w:type="dxa"/>
              </w:tcPr>
            </w:tcPrChange>
          </w:tcPr>
          <w:p w14:paraId="21B8331B" w14:textId="77777777" w:rsidR="00F432D0" w:rsidRPr="00A23238" w:rsidRDefault="00F432D0" w:rsidP="006A548B">
            <w:pPr>
              <w:jc w:val="center"/>
              <w:cnfStyle w:val="101000000100" w:firstRow="1" w:lastRow="0" w:firstColumn="1" w:lastColumn="0" w:oddVBand="0" w:evenVBand="0" w:oddHBand="0" w:evenHBand="0" w:firstRowFirstColumn="1" w:firstRowLastColumn="0" w:lastRowFirstColumn="0" w:lastRowLastColumn="0"/>
              <w:rPr>
                <w:ins w:id="5765" w:author="Microsoft Office User" w:date="2023-06-05T20:04:00Z"/>
              </w:rPr>
            </w:pPr>
            <w:ins w:id="5766" w:author="Microsoft Office User" w:date="2023-06-05T20:04:00Z">
              <w:r w:rsidRPr="00A23238">
                <w:t>Método</w:t>
              </w:r>
            </w:ins>
          </w:p>
        </w:tc>
        <w:tc>
          <w:tcPr>
            <w:tcW w:w="0" w:type="dxa"/>
            <w:tcPrChange w:id="5767" w:author="Microsoft Office User" w:date="2023-06-05T20:31:00Z">
              <w:tcPr>
                <w:tcW w:w="2248" w:type="dxa"/>
              </w:tcPr>
            </w:tcPrChange>
          </w:tcPr>
          <w:p w14:paraId="328D50D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768" w:author="Microsoft Office User" w:date="2023-06-05T20:04:00Z"/>
              </w:rPr>
            </w:pPr>
            <w:ins w:id="5769" w:author="Microsoft Office User" w:date="2023-06-05T20:04:00Z">
              <w:r w:rsidRPr="00A23238">
                <w:t>URI</w:t>
              </w:r>
            </w:ins>
          </w:p>
        </w:tc>
        <w:tc>
          <w:tcPr>
            <w:tcW w:w="0" w:type="dxa"/>
            <w:tcPrChange w:id="5770" w:author="Microsoft Office User" w:date="2023-06-05T20:31:00Z">
              <w:tcPr>
                <w:tcW w:w="1403" w:type="dxa"/>
              </w:tcPr>
            </w:tcPrChange>
          </w:tcPr>
          <w:p w14:paraId="72637DF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771" w:author="Microsoft Office User" w:date="2023-06-05T20:04:00Z"/>
              </w:rPr>
            </w:pPr>
            <w:ins w:id="5772" w:author="Microsoft Office User" w:date="2023-06-05T20:04:00Z">
              <w:r w:rsidRPr="00A23238">
                <w:t>Utilidad</w:t>
              </w:r>
            </w:ins>
          </w:p>
        </w:tc>
        <w:tc>
          <w:tcPr>
            <w:tcW w:w="0" w:type="dxa"/>
            <w:tcPrChange w:id="5773" w:author="Microsoft Office User" w:date="2023-06-05T20:31:00Z">
              <w:tcPr>
                <w:tcW w:w="1254" w:type="dxa"/>
              </w:tcPr>
            </w:tcPrChange>
          </w:tcPr>
          <w:p w14:paraId="6DE3F3C5"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774" w:author="Microsoft Office User" w:date="2023-06-05T20:04:00Z"/>
              </w:rPr>
            </w:pPr>
            <w:ins w:id="5775" w:author="Microsoft Office User" w:date="2023-06-05T20:04:00Z">
              <w:r w:rsidRPr="00A23238">
                <w:t>Semántica</w:t>
              </w:r>
            </w:ins>
          </w:p>
        </w:tc>
        <w:tc>
          <w:tcPr>
            <w:tcW w:w="0" w:type="dxa"/>
            <w:tcPrChange w:id="5776" w:author="Microsoft Office User" w:date="2023-06-05T20:31:00Z">
              <w:tcPr>
                <w:tcW w:w="1141" w:type="dxa"/>
              </w:tcPr>
            </w:tcPrChange>
          </w:tcPr>
          <w:p w14:paraId="5D0BCFC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777" w:author="Microsoft Office User" w:date="2023-06-05T20:04:00Z"/>
              </w:rPr>
            </w:pPr>
            <w:ins w:id="5778" w:author="Microsoft Office User" w:date="2023-06-05T20:04:00Z">
              <w:r w:rsidRPr="00A23238">
                <w:t>Cuerpo Solicitud</w:t>
              </w:r>
            </w:ins>
          </w:p>
        </w:tc>
        <w:tc>
          <w:tcPr>
            <w:tcW w:w="0" w:type="dxa"/>
            <w:tcPrChange w:id="5779" w:author="Microsoft Office User" w:date="2023-06-05T20:31:00Z">
              <w:tcPr>
                <w:tcW w:w="1593" w:type="dxa"/>
              </w:tcPr>
            </w:tcPrChange>
          </w:tcPr>
          <w:p w14:paraId="292E6E2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780" w:author="Microsoft Office User" w:date="2023-06-05T20:04:00Z"/>
              </w:rPr>
            </w:pPr>
            <w:ins w:id="5781" w:author="Microsoft Office User" w:date="2023-06-05T20:04:00Z">
              <w:r w:rsidRPr="00A23238">
                <w:t>Códigos de respuesta</w:t>
              </w:r>
            </w:ins>
          </w:p>
        </w:tc>
      </w:tr>
      <w:tr w:rsidR="00F432D0" w:rsidRPr="00436E59" w14:paraId="40B35C9F" w14:textId="77777777" w:rsidTr="00D05299">
        <w:trPr>
          <w:cnfStyle w:val="000000100000" w:firstRow="0" w:lastRow="0" w:firstColumn="0" w:lastColumn="0" w:oddVBand="0" w:evenVBand="0" w:oddHBand="1" w:evenHBand="0" w:firstRowFirstColumn="0" w:firstRowLastColumn="0" w:lastRowFirstColumn="0" w:lastRowLastColumn="0"/>
          <w:trHeight w:val="759"/>
          <w:ins w:id="5782" w:author="Microsoft Office User" w:date="2023-06-05T20:04:00Z"/>
          <w:trPrChange w:id="5783"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784" w:author="Microsoft Office User" w:date="2023-06-05T20:31:00Z">
              <w:tcPr>
                <w:tcW w:w="1008" w:type="dxa"/>
              </w:tcPr>
            </w:tcPrChange>
          </w:tcPr>
          <w:p w14:paraId="53F41573" w14:textId="77777777" w:rsidR="00F432D0" w:rsidRPr="00A23238" w:rsidRDefault="00F432D0" w:rsidP="006A548B">
            <w:pPr>
              <w:cnfStyle w:val="001000100000" w:firstRow="0" w:lastRow="0" w:firstColumn="1" w:lastColumn="0" w:oddVBand="0" w:evenVBand="0" w:oddHBand="1" w:evenHBand="0" w:firstRowFirstColumn="0" w:firstRowLastColumn="0" w:lastRowFirstColumn="0" w:lastRowLastColumn="0"/>
              <w:rPr>
                <w:ins w:id="5785" w:author="Microsoft Office User" w:date="2023-06-05T20:04:00Z"/>
              </w:rPr>
            </w:pPr>
            <w:ins w:id="5786" w:author="Microsoft Office User" w:date="2023-06-05T20:04:00Z">
              <w:r w:rsidRPr="00A23238">
                <w:t>GET</w:t>
              </w:r>
            </w:ins>
          </w:p>
        </w:tc>
        <w:tc>
          <w:tcPr>
            <w:tcW w:w="0" w:type="dxa"/>
            <w:tcPrChange w:id="5787" w:author="Microsoft Office User" w:date="2023-06-05T20:31:00Z">
              <w:tcPr>
                <w:tcW w:w="2248" w:type="dxa"/>
              </w:tcPr>
            </w:tcPrChange>
          </w:tcPr>
          <w:p w14:paraId="55E7B59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788" w:author="Microsoft Office User" w:date="2023-06-05T20:04:00Z"/>
              </w:rPr>
            </w:pPr>
            <w:ins w:id="5789" w:author="Microsoft Office User" w:date="2023-06-05T20:04:00Z">
              <w:r w:rsidRPr="00A23238">
                <w:t>/ofertas/</w:t>
              </w:r>
              <w:r>
                <w:t>cvs?estado=”ASIGNADA”</w:t>
              </w:r>
            </w:ins>
          </w:p>
        </w:tc>
        <w:tc>
          <w:tcPr>
            <w:tcW w:w="0" w:type="dxa"/>
            <w:tcPrChange w:id="5790" w:author="Microsoft Office User" w:date="2023-06-05T20:31:00Z">
              <w:tcPr>
                <w:tcW w:w="1403" w:type="dxa"/>
              </w:tcPr>
            </w:tcPrChange>
          </w:tcPr>
          <w:p w14:paraId="352D5EE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791" w:author="Microsoft Office User" w:date="2023-06-05T20:04:00Z"/>
              </w:rPr>
            </w:pPr>
            <w:ins w:id="5792" w:author="Microsoft Office User" w:date="2023-06-05T20:04:00Z">
              <w:r w:rsidRPr="00A23238">
                <w:t xml:space="preserve">Se obtiene </w:t>
              </w:r>
              <w:r>
                <w:t>todos los CV</w:t>
              </w:r>
              <w:r w:rsidRPr="00A23238">
                <w:t xml:space="preserve"> </w:t>
              </w:r>
              <w:r>
                <w:t>de los alumnos con una oferta asignada</w:t>
              </w:r>
            </w:ins>
          </w:p>
        </w:tc>
        <w:tc>
          <w:tcPr>
            <w:tcW w:w="0" w:type="dxa"/>
            <w:tcPrChange w:id="5793" w:author="Microsoft Office User" w:date="2023-06-05T20:31:00Z">
              <w:tcPr>
                <w:tcW w:w="1254" w:type="dxa"/>
              </w:tcPr>
            </w:tcPrChange>
          </w:tcPr>
          <w:p w14:paraId="289DCA7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794" w:author="Microsoft Office User" w:date="2023-06-05T20:04:00Z"/>
              </w:rPr>
            </w:pPr>
            <w:ins w:id="5795" w:author="Microsoft Office User" w:date="2023-06-05T20:04:00Z">
              <w:r w:rsidRPr="00A23238">
                <w:t>JSON</w:t>
              </w:r>
            </w:ins>
          </w:p>
        </w:tc>
        <w:tc>
          <w:tcPr>
            <w:tcW w:w="0" w:type="dxa"/>
            <w:tcPrChange w:id="5796" w:author="Microsoft Office User" w:date="2023-06-05T20:31:00Z">
              <w:tcPr>
                <w:tcW w:w="1141" w:type="dxa"/>
              </w:tcPr>
            </w:tcPrChange>
          </w:tcPr>
          <w:p w14:paraId="486CD9D9"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797" w:author="Microsoft Office User" w:date="2023-06-05T20:04:00Z"/>
              </w:rPr>
            </w:pPr>
            <w:ins w:id="5798" w:author="Microsoft Office User" w:date="2023-06-05T20:04:00Z">
              <w:r>
                <w:t>-</w:t>
              </w:r>
            </w:ins>
          </w:p>
        </w:tc>
        <w:tc>
          <w:tcPr>
            <w:tcW w:w="0" w:type="dxa"/>
            <w:tcPrChange w:id="5799" w:author="Microsoft Office User" w:date="2023-06-05T20:31:00Z">
              <w:tcPr>
                <w:tcW w:w="1593" w:type="dxa"/>
              </w:tcPr>
            </w:tcPrChange>
          </w:tcPr>
          <w:p w14:paraId="12EE308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800" w:author="Microsoft Office User" w:date="2023-06-05T20:04:00Z"/>
                <w:lang w:val="en-US"/>
              </w:rPr>
            </w:pPr>
            <w:ins w:id="5801" w:author="Microsoft Office User" w:date="2023-06-05T20:04:00Z">
              <w:r w:rsidRPr="00A23238">
                <w:rPr>
                  <w:lang w:val="en-US"/>
                </w:rPr>
                <w:t>200 – OK</w:t>
              </w:r>
            </w:ins>
          </w:p>
          <w:p w14:paraId="56C8649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802" w:author="Microsoft Office User" w:date="2023-06-05T20:04:00Z"/>
                <w:lang w:val="en-US"/>
              </w:rPr>
            </w:pPr>
            <w:ins w:id="5803" w:author="Microsoft Office User" w:date="2023-06-05T20:04:00Z">
              <w:r w:rsidRPr="00A23238">
                <w:rPr>
                  <w:lang w:val="en-US"/>
                </w:rPr>
                <w:t>404 – Not Found</w:t>
              </w:r>
            </w:ins>
          </w:p>
          <w:p w14:paraId="60C7BB8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804" w:author="Microsoft Office User" w:date="2023-06-05T20:04:00Z"/>
                <w:lang w:val="en-US"/>
              </w:rPr>
            </w:pPr>
            <w:ins w:id="5805" w:author="Microsoft Office User" w:date="2023-06-05T20:04:00Z">
              <w:r w:rsidRPr="00A23238">
                <w:rPr>
                  <w:lang w:val="en-US"/>
                </w:rPr>
                <w:t>400 – Bad request</w:t>
              </w:r>
            </w:ins>
          </w:p>
          <w:p w14:paraId="69717571"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ins w:id="5806" w:author="Microsoft Office User" w:date="2023-06-05T20:04:00Z"/>
                <w:lang w:val="en-US"/>
              </w:rPr>
            </w:pPr>
            <w:ins w:id="5807" w:author="Microsoft Office User" w:date="2023-06-05T20:04:00Z">
              <w:r w:rsidRPr="00A23238">
                <w:rPr>
                  <w:lang w:val="en-US"/>
                </w:rPr>
                <w:lastRenderedPageBreak/>
                <w:t>500 – Internal Server Error</w:t>
              </w:r>
            </w:ins>
          </w:p>
        </w:tc>
      </w:tr>
      <w:tr w:rsidR="00F432D0" w:rsidRPr="002B5243" w14:paraId="2E07E1C7" w14:textId="77777777" w:rsidTr="00D05299">
        <w:trPr>
          <w:trHeight w:val="759"/>
          <w:ins w:id="5808" w:author="Microsoft Office User" w:date="2023-06-05T20:04:00Z"/>
          <w:trPrChange w:id="5809"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810" w:author="Microsoft Office User" w:date="2023-06-05T20:31:00Z">
              <w:tcPr>
                <w:tcW w:w="1008" w:type="dxa"/>
              </w:tcPr>
            </w:tcPrChange>
          </w:tcPr>
          <w:p w14:paraId="3BF5212B" w14:textId="77777777" w:rsidR="00F432D0" w:rsidRPr="00A23238" w:rsidRDefault="00F432D0" w:rsidP="006A548B">
            <w:pPr>
              <w:rPr>
                <w:ins w:id="5811" w:author="Microsoft Office User" w:date="2023-06-05T20:04:00Z"/>
              </w:rPr>
            </w:pPr>
            <w:ins w:id="5812" w:author="Microsoft Office User" w:date="2023-06-05T20:04:00Z">
              <w:r>
                <w:lastRenderedPageBreak/>
                <w:t xml:space="preserve">POST, </w:t>
              </w:r>
              <w:r w:rsidRPr="00A23238">
                <w:t>DELET</w:t>
              </w:r>
              <w:r>
                <w:t>E, PATCH, PUT</w:t>
              </w:r>
            </w:ins>
          </w:p>
        </w:tc>
        <w:tc>
          <w:tcPr>
            <w:tcW w:w="0" w:type="dxa"/>
            <w:tcPrChange w:id="5813" w:author="Microsoft Office User" w:date="2023-06-05T20:31:00Z">
              <w:tcPr>
                <w:tcW w:w="2248" w:type="dxa"/>
              </w:tcPr>
            </w:tcPrChange>
          </w:tcPr>
          <w:p w14:paraId="46064D8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814" w:author="Microsoft Office User" w:date="2023-06-05T20:04:00Z"/>
              </w:rPr>
            </w:pPr>
            <w:ins w:id="5815" w:author="Microsoft Office User" w:date="2023-06-05T20:04:00Z">
              <w:r>
                <w:t>-</w:t>
              </w:r>
            </w:ins>
          </w:p>
        </w:tc>
        <w:tc>
          <w:tcPr>
            <w:tcW w:w="0" w:type="dxa"/>
            <w:tcPrChange w:id="5816" w:author="Microsoft Office User" w:date="2023-06-05T20:31:00Z">
              <w:tcPr>
                <w:tcW w:w="1403" w:type="dxa"/>
              </w:tcPr>
            </w:tcPrChange>
          </w:tcPr>
          <w:p w14:paraId="7ADA1FBE"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rPr>
                <w:ins w:id="5817" w:author="Microsoft Office User" w:date="2023-06-05T20:04:00Z"/>
              </w:rPr>
            </w:pPr>
            <w:ins w:id="5818" w:author="Microsoft Office User" w:date="2023-06-05T20:04:00Z">
              <w:r>
                <w:t>-</w:t>
              </w:r>
            </w:ins>
          </w:p>
        </w:tc>
        <w:tc>
          <w:tcPr>
            <w:tcW w:w="0" w:type="dxa"/>
            <w:tcPrChange w:id="5819" w:author="Microsoft Office User" w:date="2023-06-05T20:31:00Z">
              <w:tcPr>
                <w:tcW w:w="1254" w:type="dxa"/>
              </w:tcPr>
            </w:tcPrChange>
          </w:tcPr>
          <w:p w14:paraId="1D00B01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820" w:author="Microsoft Office User" w:date="2023-06-05T20:04:00Z"/>
              </w:rPr>
            </w:pPr>
            <w:ins w:id="5821" w:author="Microsoft Office User" w:date="2023-06-05T20:04:00Z">
              <w:r>
                <w:t>-</w:t>
              </w:r>
            </w:ins>
          </w:p>
        </w:tc>
        <w:tc>
          <w:tcPr>
            <w:tcW w:w="0" w:type="dxa"/>
            <w:tcPrChange w:id="5822" w:author="Microsoft Office User" w:date="2023-06-05T20:31:00Z">
              <w:tcPr>
                <w:tcW w:w="1141" w:type="dxa"/>
              </w:tcPr>
            </w:tcPrChange>
          </w:tcPr>
          <w:p w14:paraId="3E7023C5"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823" w:author="Microsoft Office User" w:date="2023-06-05T20:04:00Z"/>
              </w:rPr>
            </w:pPr>
            <w:ins w:id="5824" w:author="Microsoft Office User" w:date="2023-06-05T20:04:00Z">
              <w:r w:rsidRPr="00A23238">
                <w:t>-</w:t>
              </w:r>
            </w:ins>
          </w:p>
        </w:tc>
        <w:tc>
          <w:tcPr>
            <w:tcW w:w="0" w:type="dxa"/>
            <w:tcPrChange w:id="5825" w:author="Microsoft Office User" w:date="2023-06-05T20:31:00Z">
              <w:tcPr>
                <w:tcW w:w="1593" w:type="dxa"/>
              </w:tcPr>
            </w:tcPrChange>
          </w:tcPr>
          <w:p w14:paraId="6F1905F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826" w:author="Microsoft Office User" w:date="2023-06-05T20:04:00Z"/>
                <w:lang w:val="en-US"/>
              </w:rPr>
            </w:pPr>
            <w:ins w:id="5827" w:author="Microsoft Office User" w:date="2023-06-05T20:04:00Z">
              <w:r w:rsidRPr="00A23238">
                <w:rPr>
                  <w:lang w:val="en-US"/>
                </w:rPr>
                <w:t xml:space="preserve"> </w:t>
              </w:r>
              <w:r w:rsidRPr="00A23238">
                <w:t>405 – Method not Allowed</w:t>
              </w:r>
            </w:ins>
          </w:p>
        </w:tc>
      </w:tr>
    </w:tbl>
    <w:p w14:paraId="24CD3EB6" w14:textId="1FAD7380" w:rsidR="5DC65E9C" w:rsidDel="009A0FFC" w:rsidRDefault="003225DB">
      <w:pPr>
        <w:pStyle w:val="Ttulo1"/>
        <w:framePr w:wrap="notBeside"/>
        <w:numPr>
          <w:ilvl w:val="0"/>
          <w:numId w:val="0"/>
        </w:numPr>
        <w:rPr>
          <w:del w:id="5828" w:author="Microsoft Office User" w:date="2023-06-05T17:42:00Z"/>
        </w:rPr>
      </w:pPr>
      <w:del w:id="5829" w:author="Microsoft Office User" w:date="2023-06-05T17:42:00Z">
        <w:r w:rsidDel="009A0FFC">
          <w:delText>Diseño de</w:delText>
        </w:r>
        <w:r w:rsidR="00516AA8" w:rsidDel="009A0FFC">
          <w:delText xml:space="preserve"> las pantallas del </w:delText>
        </w:r>
        <w:r w:rsidR="00516AA8" w:rsidRPr="00516AA8" w:rsidDel="009A0FFC">
          <w:rPr>
            <w:i/>
            <w:iCs/>
          </w:rPr>
          <w:delText>frontend</w:delText>
        </w:r>
      </w:del>
    </w:p>
    <w:p w14:paraId="3F1F60C4" w14:textId="0F3110F6" w:rsidR="008D4BB3" w:rsidDel="00095D59" w:rsidRDefault="008A72F1">
      <w:pPr>
        <w:jc w:val="left"/>
        <w:rPr>
          <w:del w:id="5830" w:author="Microsoft Office User" w:date="2023-06-05T19:39:00Z"/>
          <w:moveTo w:id="5831" w:author="Microsoft Office User" w:date="2023-05-21T17:10:00Z"/>
        </w:rPr>
        <w:pPrChange w:id="5832" w:author="Microsoft Office User" w:date="2023-06-05T20:01:00Z">
          <w:pPr/>
        </w:pPrChange>
      </w:pPr>
      <w:moveToRangeStart w:id="5833" w:author="Microsoft Office User" w:date="2023-05-21T17:10:00Z" w:name="move135581455"/>
      <w:moveTo w:id="5834" w:author="Microsoft Office User" w:date="2023-05-21T17:10:00Z">
        <w:del w:id="5835" w:author="Microsoft Office User" w:date="2023-06-05T19:39:00Z">
          <w:r w:rsidRPr="00F31C71" w:rsidDel="00095D59">
            <w:rPr>
              <w:noProof/>
            </w:rPr>
            <w:drawing>
              <wp:inline distT="0" distB="0" distL="0" distR="0" wp14:anchorId="4723BA23" wp14:editId="7E757959">
                <wp:extent cx="4299742" cy="2949262"/>
                <wp:effectExtent l="0" t="0" r="5715" b="0"/>
                <wp:docPr id="852689977" name="Imagen 85268997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5"/>
                        <a:stretch>
                          <a:fillRect/>
                        </a:stretch>
                      </pic:blipFill>
                      <pic:spPr>
                        <a:xfrm>
                          <a:off x="0" y="0"/>
                          <a:ext cx="4309651" cy="2956059"/>
                        </a:xfrm>
                        <a:prstGeom prst="rect">
                          <a:avLst/>
                        </a:prstGeom>
                      </pic:spPr>
                    </pic:pic>
                  </a:graphicData>
                </a:graphic>
              </wp:inline>
            </w:drawing>
          </w:r>
        </w:del>
      </w:moveTo>
    </w:p>
    <w:p w14:paraId="44F69058" w14:textId="3B92E866" w:rsidR="008A72F1" w:rsidDel="008D4BB3" w:rsidRDefault="008A72F1">
      <w:pPr>
        <w:jc w:val="left"/>
        <w:rPr>
          <w:del w:id="5836" w:author="Microsoft Office User" w:date="2023-06-05T19:17:00Z"/>
          <w:moveTo w:id="5837" w:author="Microsoft Office User" w:date="2023-05-21T17:10:00Z"/>
          <w:i/>
          <w:iCs/>
        </w:rPr>
        <w:pPrChange w:id="5838" w:author="Microsoft Office User" w:date="2023-06-05T20:01:00Z">
          <w:pPr>
            <w:jc w:val="center"/>
          </w:pPr>
        </w:pPrChange>
      </w:pPr>
      <w:moveTo w:id="5839" w:author="Microsoft Office User" w:date="2023-05-21T17:10:00Z">
        <w:del w:id="5840" w:author="Microsoft Office User" w:date="2023-06-05T19:17:00Z">
          <w:r w:rsidRPr="00CE5888" w:rsidDel="008D4BB3">
            <w:rPr>
              <w:i/>
              <w:iCs/>
            </w:rPr>
            <w:delText xml:space="preserve">Ilustración </w:delText>
          </w:r>
          <w:r w:rsidDel="008D4BB3">
            <w:rPr>
              <w:i/>
              <w:iCs/>
            </w:rPr>
            <w:delText>X: Ventana Login</w:delText>
          </w:r>
        </w:del>
      </w:moveTo>
    </w:p>
    <w:p w14:paraId="577955A1" w14:textId="436D16FB" w:rsidR="008D4BB3" w:rsidDel="00095D59" w:rsidRDefault="008A72F1">
      <w:pPr>
        <w:jc w:val="left"/>
        <w:rPr>
          <w:del w:id="5841" w:author="Microsoft Office User" w:date="2023-06-05T19:39:00Z"/>
          <w:moveTo w:id="5842" w:author="Microsoft Office User" w:date="2023-05-21T17:10:00Z"/>
          <w:i/>
          <w:iCs/>
        </w:rPr>
        <w:pPrChange w:id="5843" w:author="Microsoft Office User" w:date="2023-06-05T20:01:00Z">
          <w:pPr>
            <w:jc w:val="center"/>
          </w:pPr>
        </w:pPrChange>
      </w:pPr>
      <w:moveTo w:id="5844" w:author="Microsoft Office User" w:date="2023-05-21T17:10:00Z">
        <w:del w:id="5845" w:author="Microsoft Office User" w:date="2023-06-05T19:39:00Z">
          <w:r w:rsidDel="00095D59">
            <w:rPr>
              <w:i/>
              <w:iCs/>
              <w:noProof/>
            </w:rPr>
            <mc:AlternateContent>
              <mc:Choice Requires="wpi">
                <w:drawing>
                  <wp:anchor distT="0" distB="0" distL="114300" distR="114300" simplePos="0" relativeHeight="251672576" behindDoc="0" locked="0" layoutInCell="1" allowOverlap="1" wp14:anchorId="1F2E5795" wp14:editId="4FE2B64F">
                    <wp:simplePos x="0" y="0"/>
                    <wp:positionH relativeFrom="column">
                      <wp:posOffset>2108200</wp:posOffset>
                    </wp:positionH>
                    <wp:positionV relativeFrom="paragraph">
                      <wp:posOffset>3053080</wp:posOffset>
                    </wp:positionV>
                    <wp:extent cx="845820" cy="167540"/>
                    <wp:effectExtent l="76200" t="76200" r="68580" b="86995"/>
                    <wp:wrapNone/>
                    <wp:docPr id="1363424151" name="Entrada de lápiz 1363424151"/>
                    <wp:cNvGraphicFramePr/>
                    <a:graphic xmlns:a="http://schemas.openxmlformats.org/drawingml/2006/main">
                      <a:graphicData uri="http://schemas.microsoft.com/office/word/2010/wordprocessingInk">
                        <w14:contentPart bwMode="auto" r:id="rId80">
                          <w14:nvContentPartPr>
                            <w14:cNvContentPartPr/>
                          </w14:nvContentPartPr>
                          <w14:xfrm>
                            <a:off x="0" y="0"/>
                            <a:ext cx="845820" cy="167540"/>
                          </w14:xfrm>
                        </w14:contentPart>
                      </a:graphicData>
                    </a:graphic>
                  </wp:anchor>
                </w:drawing>
              </mc:Choice>
              <mc:Fallback xmlns:w16du="http://schemas.microsoft.com/office/word/2023/wordml/word16du">
                <w:pict>
                  <v:shapetype w14:anchorId="454D58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363424151" o:spid="_x0000_s1026" type="#_x0000_t75" style="position:absolute;margin-left:163.15pt;margin-top:237.55pt;width:72.25pt;height:18.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">
                    <v:imagedata r:id="rId84" o:title=""/>
                  </v:shape>
                </w:pict>
              </mc:Fallback>
            </mc:AlternateContent>
          </w:r>
          <w:r w:rsidDel="00095D59">
            <w:rPr>
              <w:i/>
              <w:iCs/>
              <w:noProof/>
            </w:rPr>
            <mc:AlternateContent>
              <mc:Choice Requires="wpi">
                <w:drawing>
                  <wp:anchor distT="0" distB="0" distL="114300" distR="114300" simplePos="0" relativeHeight="251671552" behindDoc="0" locked="0" layoutInCell="1" allowOverlap="1" wp14:anchorId="4778E3F8" wp14:editId="03CE70D2">
                    <wp:simplePos x="0" y="0"/>
                    <wp:positionH relativeFrom="column">
                      <wp:posOffset>1980212</wp:posOffset>
                    </wp:positionH>
                    <wp:positionV relativeFrom="paragraph">
                      <wp:posOffset>3045644</wp:posOffset>
                    </wp:positionV>
                    <wp:extent cx="886320" cy="171720"/>
                    <wp:effectExtent l="38100" t="38100" r="0" b="31750"/>
                    <wp:wrapNone/>
                    <wp:docPr id="2080734277" name="Entrada de lápiz 2080734277"/>
                    <wp:cNvGraphicFramePr/>
                    <a:graphic xmlns:a="http://schemas.openxmlformats.org/drawingml/2006/main">
                      <a:graphicData uri="http://schemas.microsoft.com/office/word/2010/wordprocessingInk">
                        <w14:contentPart bwMode="auto" r:id="rId85">
                          <w14:nvContentPartPr>
                            <w14:cNvContentPartPr/>
                          </w14:nvContentPartPr>
                          <w14:xfrm>
                            <a:off x="0" y="0"/>
                            <a:ext cx="886320" cy="171720"/>
                          </w14:xfrm>
                        </w14:contentPart>
                      </a:graphicData>
                    </a:graphic>
                  </wp:anchor>
                </w:drawing>
              </mc:Choice>
              <mc:Fallback xmlns:w16du="http://schemas.microsoft.com/office/word/2023/wordml/word16du">
                <w:pict>
                  <v:shape w14:anchorId="23FBDC25" id="Entrada de lápiz 2080734277" o:spid="_x0000_s1026" type="#_x0000_t75" style="position:absolute;margin-left:155.55pt;margin-top:239.45pt;width:70.5pt;height:14.2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">
                    <v:imagedata r:id="rId86" o:title=""/>
                  </v:shape>
                </w:pict>
              </mc:Fallback>
            </mc:AlternateContent>
          </w:r>
          <w:r w:rsidRPr="00985CBC" w:rsidDel="00095D59">
            <w:rPr>
              <w:i/>
              <w:iCs/>
              <w:noProof/>
            </w:rPr>
            <w:drawing>
              <wp:inline distT="0" distB="0" distL="0" distR="0" wp14:anchorId="21CAE5F5" wp14:editId="755814E2">
                <wp:extent cx="4301543" cy="2950497"/>
                <wp:effectExtent l="0" t="0" r="3810" b="0"/>
                <wp:docPr id="717278669" name="Imagen 7172786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52"/>
                        <a:stretch>
                          <a:fillRect/>
                        </a:stretch>
                      </pic:blipFill>
                      <pic:spPr>
                        <a:xfrm>
                          <a:off x="0" y="0"/>
                          <a:ext cx="4307919" cy="2954870"/>
                        </a:xfrm>
                        <a:prstGeom prst="rect">
                          <a:avLst/>
                        </a:prstGeom>
                      </pic:spPr>
                    </pic:pic>
                  </a:graphicData>
                </a:graphic>
              </wp:inline>
            </w:drawing>
          </w:r>
        </w:del>
      </w:moveTo>
    </w:p>
    <w:p w14:paraId="6E0C554F" w14:textId="4DA6DB8F" w:rsidR="008A72F1" w:rsidDel="008D4BB3" w:rsidRDefault="008A72F1">
      <w:pPr>
        <w:jc w:val="left"/>
        <w:rPr>
          <w:del w:id="5846" w:author="Microsoft Office User" w:date="2023-06-05T19:18:00Z"/>
          <w:moveTo w:id="5847" w:author="Microsoft Office User" w:date="2023-05-21T17:10:00Z"/>
          <w:i/>
          <w:iCs/>
        </w:rPr>
        <w:pPrChange w:id="5848" w:author="Microsoft Office User" w:date="2023-06-05T20:01:00Z">
          <w:pPr>
            <w:jc w:val="center"/>
          </w:pPr>
        </w:pPrChange>
      </w:pPr>
      <w:moveTo w:id="5849" w:author="Microsoft Office User" w:date="2023-05-21T17:10:00Z">
        <w:del w:id="5850" w:author="Microsoft Office User" w:date="2023-06-05T19:18:00Z">
          <w:r w:rsidRPr="00CE5888" w:rsidDel="008D4BB3">
            <w:rPr>
              <w:i/>
              <w:iCs/>
            </w:rPr>
            <w:delText xml:space="preserve">Ilustración </w:delText>
          </w:r>
          <w:r w:rsidDel="008D4BB3">
            <w:rPr>
              <w:i/>
              <w:iCs/>
            </w:rPr>
            <w:delText>X: Ventana creación nueva cuenta</w:delText>
          </w:r>
        </w:del>
      </w:moveTo>
    </w:p>
    <w:p w14:paraId="79575042" w14:textId="1D4EA058" w:rsidR="008D4BB3" w:rsidDel="00095D59" w:rsidRDefault="008A72F1">
      <w:pPr>
        <w:jc w:val="left"/>
        <w:rPr>
          <w:del w:id="5851" w:author="Microsoft Office User" w:date="2023-06-05T19:39:00Z"/>
          <w:moveTo w:id="5852" w:author="Microsoft Office User" w:date="2023-05-21T17:10:00Z"/>
          <w:i/>
          <w:iCs/>
        </w:rPr>
        <w:pPrChange w:id="5853" w:author="Microsoft Office User" w:date="2023-06-05T20:01:00Z">
          <w:pPr>
            <w:jc w:val="center"/>
          </w:pPr>
        </w:pPrChange>
      </w:pPr>
      <w:moveTo w:id="5854" w:author="Microsoft Office User" w:date="2023-05-21T17:10:00Z">
        <w:del w:id="5855" w:author="Microsoft Office User" w:date="2023-06-05T19:39:00Z">
          <w:r w:rsidRPr="00EB4861" w:rsidDel="00095D59">
            <w:rPr>
              <w:i/>
              <w:iCs/>
              <w:noProof/>
            </w:rPr>
            <w:drawing>
              <wp:inline distT="0" distB="0" distL="0" distR="0" wp14:anchorId="02FF0EE6" wp14:editId="03699C38">
                <wp:extent cx="4748865" cy="4683000"/>
                <wp:effectExtent l="0" t="0" r="1270" b="3810"/>
                <wp:docPr id="319488858" name="Imagen 31948885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53"/>
                        <a:stretch>
                          <a:fillRect/>
                        </a:stretch>
                      </pic:blipFill>
                      <pic:spPr>
                        <a:xfrm>
                          <a:off x="0" y="0"/>
                          <a:ext cx="4752265" cy="4686352"/>
                        </a:xfrm>
                        <a:prstGeom prst="rect">
                          <a:avLst/>
                        </a:prstGeom>
                      </pic:spPr>
                    </pic:pic>
                  </a:graphicData>
                </a:graphic>
              </wp:inline>
            </w:drawing>
          </w:r>
        </w:del>
      </w:moveTo>
    </w:p>
    <w:p w14:paraId="0F6ED5D8" w14:textId="773D8A26" w:rsidR="008A72F1" w:rsidDel="008D4BB3" w:rsidRDefault="008A72F1">
      <w:pPr>
        <w:jc w:val="left"/>
        <w:rPr>
          <w:del w:id="5856" w:author="Microsoft Office User" w:date="2023-06-05T19:19:00Z"/>
          <w:moveTo w:id="5857" w:author="Microsoft Office User" w:date="2023-05-21T17:10:00Z"/>
          <w:i/>
          <w:iCs/>
        </w:rPr>
        <w:pPrChange w:id="5858" w:author="Microsoft Office User" w:date="2023-06-05T20:01:00Z">
          <w:pPr>
            <w:jc w:val="center"/>
          </w:pPr>
        </w:pPrChange>
      </w:pPr>
      <w:moveTo w:id="5859" w:author="Microsoft Office User" w:date="2023-05-21T17:10:00Z">
        <w:del w:id="5860" w:author="Microsoft Office User" w:date="2023-06-05T19:19:00Z">
          <w:r w:rsidRPr="00CE5888" w:rsidDel="008D4BB3">
            <w:rPr>
              <w:i/>
              <w:iCs/>
            </w:rPr>
            <w:delText xml:space="preserve">Ilustración </w:delText>
          </w:r>
          <w:r w:rsidDel="008D4BB3">
            <w:rPr>
              <w:i/>
              <w:iCs/>
            </w:rPr>
            <w:delText>X: Ventana principal</w:delText>
          </w:r>
        </w:del>
      </w:moveTo>
    </w:p>
    <w:p w14:paraId="21DD4FE9" w14:textId="5FB6CD3B" w:rsidR="00231763" w:rsidRPr="00DB606A" w:rsidDel="00095D59" w:rsidRDefault="008A72F1">
      <w:pPr>
        <w:pStyle w:val="Prrafodelista"/>
        <w:keepNext/>
        <w:ind w:left="0"/>
        <w:jc w:val="left"/>
        <w:rPr>
          <w:del w:id="5861" w:author="Microsoft Office User" w:date="2023-06-05T19:39:00Z"/>
          <w:moveTo w:id="5862" w:author="Microsoft Office User" w:date="2023-05-21T17:10:00Z"/>
          <w:i/>
          <w:iCs/>
          <w:color w:val="44546A" w:themeColor="text2"/>
          <w:sz w:val="22"/>
          <w:szCs w:val="18"/>
          <w:rPrChange w:id="5863" w:author="Microsoft Office User" w:date="2023-06-05T19:22:00Z">
            <w:rPr>
              <w:del w:id="5864" w:author="Microsoft Office User" w:date="2023-06-05T19:39:00Z"/>
              <w:moveTo w:id="5865" w:author="Microsoft Office User" w:date="2023-05-21T17:10:00Z"/>
              <w:i/>
              <w:iCs/>
            </w:rPr>
          </w:rPrChange>
        </w:rPr>
        <w:pPrChange w:id="5866" w:author="Microsoft Office User" w:date="2023-06-05T20:01:00Z">
          <w:pPr>
            <w:jc w:val="center"/>
          </w:pPr>
        </w:pPrChange>
      </w:pPr>
      <w:moveTo w:id="5867" w:author="Microsoft Office User" w:date="2023-05-21T17:10:00Z">
        <w:del w:id="5868" w:author="Microsoft Office User" w:date="2023-06-05T19:39:00Z">
          <w:r w:rsidRPr="0037114F" w:rsidDel="00095D59">
            <w:rPr>
              <w:i/>
              <w:iCs/>
              <w:noProof/>
            </w:rPr>
            <w:drawing>
              <wp:inline distT="0" distB="0" distL="0" distR="0" wp14:anchorId="1552DFC6" wp14:editId="47971FC5">
                <wp:extent cx="4391696" cy="3069924"/>
                <wp:effectExtent l="0" t="0" r="2540" b="3810"/>
                <wp:docPr id="1603908356" name="Imagen 160390835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54"/>
                        <a:stretch>
                          <a:fillRect/>
                        </a:stretch>
                      </pic:blipFill>
                      <pic:spPr>
                        <a:xfrm>
                          <a:off x="0" y="0"/>
                          <a:ext cx="4404647" cy="3078977"/>
                        </a:xfrm>
                        <a:prstGeom prst="rect">
                          <a:avLst/>
                        </a:prstGeom>
                      </pic:spPr>
                    </pic:pic>
                  </a:graphicData>
                </a:graphic>
              </wp:inline>
            </w:drawing>
          </w:r>
        </w:del>
      </w:moveTo>
    </w:p>
    <w:p w14:paraId="0948097A" w14:textId="1D349ADA" w:rsidR="008A72F1" w:rsidDel="008D4BB3" w:rsidRDefault="008A72F1">
      <w:pPr>
        <w:jc w:val="left"/>
        <w:rPr>
          <w:del w:id="5869" w:author="Microsoft Office User" w:date="2023-06-05T19:19:00Z"/>
          <w:moveTo w:id="5870" w:author="Microsoft Office User" w:date="2023-05-21T17:10:00Z"/>
          <w:i/>
          <w:iCs/>
        </w:rPr>
        <w:pPrChange w:id="5871" w:author="Microsoft Office User" w:date="2023-06-05T20:01:00Z">
          <w:pPr>
            <w:jc w:val="center"/>
          </w:pPr>
        </w:pPrChange>
      </w:pPr>
      <w:moveTo w:id="5872" w:author="Microsoft Office User" w:date="2023-05-21T17:10:00Z">
        <w:del w:id="5873" w:author="Microsoft Office User" w:date="2023-06-05T19:19:00Z">
          <w:r w:rsidRPr="00CE5888" w:rsidDel="008D4BB3">
            <w:rPr>
              <w:i/>
              <w:iCs/>
            </w:rPr>
            <w:delText xml:space="preserve">Ilustración </w:delText>
          </w:r>
          <w:r w:rsidDel="008D4BB3">
            <w:rPr>
              <w:i/>
              <w:iCs/>
            </w:rPr>
            <w:delText>X: Ventana perfil</w:delText>
          </w:r>
        </w:del>
      </w:moveTo>
    </w:p>
    <w:p w14:paraId="12CA0E87" w14:textId="75011978" w:rsidR="008D4BB3" w:rsidDel="00095D59" w:rsidRDefault="008A72F1">
      <w:pPr>
        <w:jc w:val="left"/>
        <w:rPr>
          <w:del w:id="5874" w:author="Microsoft Office User" w:date="2023-06-05T19:39:00Z"/>
          <w:moveTo w:id="5875" w:author="Microsoft Office User" w:date="2023-05-21T17:10:00Z"/>
          <w:i/>
          <w:iCs/>
        </w:rPr>
        <w:pPrChange w:id="5876" w:author="Microsoft Office User" w:date="2023-06-05T20:01:00Z">
          <w:pPr>
            <w:jc w:val="center"/>
          </w:pPr>
        </w:pPrChange>
      </w:pPr>
      <w:moveTo w:id="5877" w:author="Microsoft Office User" w:date="2023-05-21T17:10:00Z">
        <w:del w:id="5878" w:author="Microsoft Office User" w:date="2023-06-05T19:39:00Z">
          <w:r w:rsidRPr="00B04C3C" w:rsidDel="00095D59">
            <w:rPr>
              <w:i/>
              <w:iCs/>
              <w:noProof/>
            </w:rPr>
            <w:drawing>
              <wp:inline distT="0" distB="0" distL="0" distR="0" wp14:anchorId="11CA9BE5" wp14:editId="07BC185B">
                <wp:extent cx="4314423" cy="3009380"/>
                <wp:effectExtent l="0" t="0" r="3810" b="635"/>
                <wp:docPr id="1610526913" name="Imagen 16105269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55"/>
                        <a:stretch>
                          <a:fillRect/>
                        </a:stretch>
                      </pic:blipFill>
                      <pic:spPr>
                        <a:xfrm>
                          <a:off x="0" y="0"/>
                          <a:ext cx="4325088" cy="3016819"/>
                        </a:xfrm>
                        <a:prstGeom prst="rect">
                          <a:avLst/>
                        </a:prstGeom>
                      </pic:spPr>
                    </pic:pic>
                  </a:graphicData>
                </a:graphic>
              </wp:inline>
            </w:drawing>
          </w:r>
        </w:del>
      </w:moveTo>
    </w:p>
    <w:p w14:paraId="3BB21D00" w14:textId="463B19F0" w:rsidR="008A72F1" w:rsidDel="00095D59" w:rsidRDefault="008A72F1">
      <w:pPr>
        <w:jc w:val="left"/>
        <w:rPr>
          <w:del w:id="5879" w:author="Microsoft Office User" w:date="2023-06-05T19:39:00Z"/>
          <w:moveTo w:id="5880" w:author="Microsoft Office User" w:date="2023-05-21T17:10:00Z"/>
          <w:i/>
          <w:iCs/>
        </w:rPr>
        <w:pPrChange w:id="5881" w:author="Microsoft Office User" w:date="2023-06-05T20:01:00Z">
          <w:pPr>
            <w:jc w:val="center"/>
          </w:pPr>
        </w:pPrChange>
      </w:pPr>
      <w:moveTo w:id="5882" w:author="Microsoft Office User" w:date="2023-05-21T17:10:00Z">
        <w:del w:id="5883" w:author="Microsoft Office User" w:date="2023-06-05T19:19:00Z">
          <w:r w:rsidRPr="00CE5888" w:rsidDel="008D4BB3">
            <w:rPr>
              <w:i/>
              <w:iCs/>
            </w:rPr>
            <w:delText xml:space="preserve">Ilustración </w:delText>
          </w:r>
          <w:r w:rsidDel="008D4BB3">
            <w:rPr>
              <w:i/>
              <w:iCs/>
            </w:rPr>
            <w:delText>X: Ventana introducir/modificar CV</w:delText>
          </w:r>
        </w:del>
      </w:moveTo>
    </w:p>
    <w:p w14:paraId="3B0F605E" w14:textId="3F8341EB" w:rsidR="008A72F1" w:rsidDel="00095D59" w:rsidRDefault="008A72F1">
      <w:pPr>
        <w:jc w:val="left"/>
        <w:rPr>
          <w:del w:id="5884" w:author="Microsoft Office User" w:date="2023-06-05T19:39:00Z"/>
          <w:moveTo w:id="5885" w:author="Microsoft Office User" w:date="2023-05-21T17:10:00Z"/>
        </w:rPr>
        <w:pPrChange w:id="5886" w:author="Microsoft Office User" w:date="2023-06-05T20:01:00Z">
          <w:pPr/>
        </w:pPrChange>
      </w:pPr>
      <w:moveTo w:id="5887" w:author="Microsoft Office User" w:date="2023-05-21T17:10:00Z">
        <w:del w:id="5888" w:author="Microsoft Office User" w:date="2023-06-05T19:39:00Z">
          <w:r w:rsidRPr="00B04C3C" w:rsidDel="00095D59">
            <w:rPr>
              <w:noProof/>
            </w:rPr>
            <w:drawing>
              <wp:inline distT="0" distB="0" distL="0" distR="0" wp14:anchorId="2974E05A" wp14:editId="68CEF86F">
                <wp:extent cx="4353021" cy="3036302"/>
                <wp:effectExtent l="0" t="0" r="3175" b="0"/>
                <wp:docPr id="982273231" name="Imagen 9822732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56"/>
                        <a:stretch>
                          <a:fillRect/>
                        </a:stretch>
                      </pic:blipFill>
                      <pic:spPr>
                        <a:xfrm>
                          <a:off x="0" y="0"/>
                          <a:ext cx="4358650" cy="3040228"/>
                        </a:xfrm>
                        <a:prstGeom prst="rect">
                          <a:avLst/>
                        </a:prstGeom>
                      </pic:spPr>
                    </pic:pic>
                  </a:graphicData>
                </a:graphic>
              </wp:inline>
            </w:drawing>
          </w:r>
        </w:del>
      </w:moveTo>
    </w:p>
    <w:p w14:paraId="57F0C80B" w14:textId="619DB35D" w:rsidR="008A72F1" w:rsidDel="001A1AF2" w:rsidRDefault="008A72F1">
      <w:pPr>
        <w:pStyle w:val="Prrafodelista"/>
        <w:ind w:left="0"/>
        <w:jc w:val="left"/>
        <w:rPr>
          <w:del w:id="5889" w:author="Microsoft Office User" w:date="2023-06-05T19:20:00Z"/>
          <w:i/>
          <w:iCs/>
          <w:color w:val="44546A" w:themeColor="text2"/>
          <w:sz w:val="22"/>
          <w:szCs w:val="18"/>
        </w:rPr>
        <w:pPrChange w:id="5890" w:author="Microsoft Office User" w:date="2023-06-05T20:01:00Z">
          <w:pPr>
            <w:pStyle w:val="Prrafodelista"/>
            <w:ind w:left="0"/>
            <w:jc w:val="center"/>
          </w:pPr>
        </w:pPrChange>
      </w:pPr>
      <w:moveTo w:id="5891" w:author="Microsoft Office User" w:date="2023-05-21T17:10:00Z">
        <w:del w:id="5892" w:author="Microsoft Office User" w:date="2023-06-05T19:20:00Z">
          <w:r w:rsidRPr="00CE5888" w:rsidDel="008D4BB3">
            <w:rPr>
              <w:i/>
              <w:iCs/>
            </w:rPr>
            <w:delText xml:space="preserve">Ilustración </w:delText>
          </w:r>
          <w:r w:rsidDel="008D4BB3">
            <w:rPr>
              <w:i/>
              <w:iCs/>
            </w:rPr>
            <w:delText>X: Ventana mostrar CV</w:delText>
          </w:r>
        </w:del>
      </w:moveTo>
    </w:p>
    <w:p w14:paraId="4B373C4A" w14:textId="79F6E740" w:rsidR="008A72F1" w:rsidDel="00095D59" w:rsidRDefault="008A72F1">
      <w:pPr>
        <w:pStyle w:val="Prrafodelista"/>
        <w:ind w:left="0"/>
        <w:jc w:val="left"/>
        <w:rPr>
          <w:del w:id="5893" w:author="Microsoft Office User" w:date="2023-06-05T19:39:00Z"/>
          <w:moveTo w:id="5894" w:author="Microsoft Office User" w:date="2023-05-21T17:10:00Z"/>
        </w:rPr>
        <w:pPrChange w:id="5895" w:author="Microsoft Office User" w:date="2023-06-05T20:01:00Z">
          <w:pPr/>
        </w:pPrChange>
      </w:pPr>
    </w:p>
    <w:p w14:paraId="51B9608D" w14:textId="23AC6A61" w:rsidR="00A70D72" w:rsidDel="001A1AF2" w:rsidRDefault="008A72F1">
      <w:pPr>
        <w:jc w:val="left"/>
        <w:rPr>
          <w:del w:id="5896" w:author="Microsoft Office User" w:date="2023-06-05T19:24:00Z"/>
          <w:moveTo w:id="5897" w:author="Microsoft Office User" w:date="2023-05-21T17:10:00Z"/>
        </w:rPr>
        <w:pPrChange w:id="5898" w:author="Microsoft Office User" w:date="2023-06-05T20:01:00Z">
          <w:pPr/>
        </w:pPrChange>
      </w:pPr>
      <w:moveTo w:id="5899" w:author="Microsoft Office User" w:date="2023-05-21T17:10:00Z">
        <w:del w:id="5900" w:author="Microsoft Office User" w:date="2023-06-05T19:39:00Z">
          <w:r w:rsidRPr="00C71F27" w:rsidDel="00095D59">
            <w:rPr>
              <w:noProof/>
            </w:rPr>
            <w:drawing>
              <wp:inline distT="0" distB="0" distL="0" distR="0" wp14:anchorId="50CBAC43" wp14:editId="66E16C43">
                <wp:extent cx="4607015" cy="2488520"/>
                <wp:effectExtent l="0" t="0" r="3175" b="1270"/>
                <wp:docPr id="1779662045" name="Imagen 177966204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57"/>
                        <a:stretch>
                          <a:fillRect/>
                        </a:stretch>
                      </pic:blipFill>
                      <pic:spPr>
                        <a:xfrm>
                          <a:off x="0" y="0"/>
                          <a:ext cx="4624657" cy="2498049"/>
                        </a:xfrm>
                        <a:prstGeom prst="rect">
                          <a:avLst/>
                        </a:prstGeom>
                      </pic:spPr>
                    </pic:pic>
                  </a:graphicData>
                </a:graphic>
              </wp:inline>
            </w:drawing>
          </w:r>
        </w:del>
      </w:moveTo>
    </w:p>
    <w:p w14:paraId="0B4E0E35" w14:textId="27C9543D" w:rsidR="00A70D72" w:rsidRDefault="008A72F1">
      <w:pPr>
        <w:jc w:val="left"/>
        <w:rPr>
          <w:ins w:id="5901" w:author="Microsoft Office User" w:date="2023-05-21T17:12:00Z"/>
          <w:i/>
          <w:iCs/>
        </w:rPr>
        <w:pPrChange w:id="5902" w:author="Microsoft Office User" w:date="2023-06-05T20:01:00Z">
          <w:pPr>
            <w:jc w:val="center"/>
          </w:pPr>
        </w:pPrChange>
      </w:pPr>
      <w:moveTo w:id="5903" w:author="Microsoft Office User" w:date="2023-05-21T17:10:00Z">
        <w:del w:id="5904" w:author="Microsoft Office User" w:date="2023-06-05T19:21:00Z">
          <w:r w:rsidRPr="00CE5888" w:rsidDel="008D4BB3">
            <w:rPr>
              <w:i/>
              <w:iCs/>
            </w:rPr>
            <w:delText xml:space="preserve">Ilustración </w:delText>
          </w:r>
          <w:r w:rsidDel="008D4BB3">
            <w:rPr>
              <w:i/>
              <w:iCs/>
            </w:rPr>
            <w:delText>X: Ventana ver ofertas</w:delText>
          </w:r>
        </w:del>
      </w:moveTo>
    </w:p>
    <w:p w14:paraId="19A9CFB0" w14:textId="77777777" w:rsidR="001B1EEC" w:rsidRDefault="001B1EEC" w:rsidP="008A72F1">
      <w:pPr>
        <w:jc w:val="center"/>
        <w:rPr>
          <w:moveTo w:id="5905" w:author="Microsoft Office User" w:date="2023-05-21T17:10:00Z"/>
          <w:i/>
          <w:iCs/>
        </w:rPr>
      </w:pPr>
    </w:p>
    <w:moveToRangeEnd w:id="5833"/>
    <w:p w14:paraId="4F0151E1" w14:textId="5A27F554" w:rsidR="39E28D74" w:rsidRPr="00E3760D" w:rsidDel="008A72F1" w:rsidRDefault="39E28D74" w:rsidP="39E28D74">
      <w:pPr>
        <w:rPr>
          <w:del w:id="5906" w:author="Microsoft Office User" w:date="2023-05-21T17:10:00Z"/>
          <w:color w:val="FF0000"/>
        </w:rPr>
      </w:pPr>
      <w:del w:id="5907" w:author="Microsoft Office User" w:date="2023-05-21T17:10:00Z">
        <w:r w:rsidRPr="00E3760D" w:rsidDel="008A72F1">
          <w:rPr>
            <w:color w:val="FF0000"/>
          </w:rPr>
          <w:delText>A lo largo de este documento se ha asumido un desarrollo orientado a objetos. No obstante, se pueden seguir otros enfoques, por ejemplo, un desarrollo estructurado con diagrama de contexto, diagramas de flujos de datos, diagrama entidad-relación, etc.</w:delText>
        </w:r>
      </w:del>
    </w:p>
    <w:p w14:paraId="330AECC3" w14:textId="5209D5C2" w:rsidR="39E28D74" w:rsidRPr="00E3760D" w:rsidDel="008A72F1" w:rsidRDefault="39E28D74" w:rsidP="39E28D74">
      <w:pPr>
        <w:rPr>
          <w:del w:id="5908" w:author="Microsoft Office User" w:date="2023-05-21T17:10:00Z"/>
          <w:color w:val="FF0000"/>
        </w:rPr>
      </w:pPr>
      <w:del w:id="5909" w:author="Microsoft Office User" w:date="2023-05-21T17:10:00Z">
        <w:r w:rsidRPr="00E3760D" w:rsidDel="008A72F1">
          <w:rPr>
            <w:color w:val="FF0000"/>
          </w:rPr>
          <w:delText>Asimismo, es posible utilizar el diagrama entidad-relación de forma complementaria a los diagramas de clases.</w:delText>
        </w:r>
      </w:del>
    </w:p>
    <w:p w14:paraId="2B1C0A00" w14:textId="5FB58073" w:rsidR="001D1A78" w:rsidRPr="003E491F" w:rsidDel="001D1A78" w:rsidRDefault="39E28D74" w:rsidP="39E28D74">
      <w:pPr>
        <w:rPr>
          <w:del w:id="5910" w:author="Microsoft Office User" w:date="2023-05-02T08:16:00Z"/>
          <w:color w:val="FF0000"/>
        </w:rPr>
      </w:pPr>
      <w:del w:id="5911" w:author="Microsoft Office User" w:date="2023-05-21T17:10:00Z">
        <w:r w:rsidRPr="00E3760D" w:rsidDel="008A72F1">
          <w:rPr>
            <w:color w:val="FF0000"/>
          </w:rPr>
          <w:delText>Por otra parte, el tutor del proyecto puede dar sus propias orientaciones si lo considera oportuno.</w:delText>
        </w:r>
      </w:del>
    </w:p>
    <w:p w14:paraId="7F523D2F" w14:textId="0E12AA8C" w:rsidR="39E28D74" w:rsidRPr="003E491F" w:rsidRDefault="39E28D74" w:rsidP="39E28D74">
      <w:r w:rsidRPr="003E491F">
        <w:br w:type="page"/>
      </w:r>
    </w:p>
    <w:p w14:paraId="5350CC57" w14:textId="66FEF79A" w:rsidR="00E92E72" w:rsidRDefault="00E92E72" w:rsidP="00E92E72">
      <w:pPr>
        <w:pStyle w:val="Ttulo1"/>
        <w:framePr w:wrap="notBeside"/>
        <w:numPr>
          <w:ilvl w:val="0"/>
          <w:numId w:val="0"/>
        </w:numPr>
        <w:rPr>
          <w:ins w:id="5912" w:author="Microsoft Office User" w:date="2023-06-05T19:51:00Z"/>
        </w:rPr>
      </w:pPr>
      <w:bookmarkStart w:id="5913" w:name="_Toc136889457"/>
      <w:ins w:id="5914" w:author="Microsoft Office User" w:date="2023-06-05T19:51:00Z">
        <w:r>
          <w:lastRenderedPageBreak/>
          <w:t xml:space="preserve">Anexo B: Diseño de las </w:t>
        </w:r>
      </w:ins>
      <w:ins w:id="5915" w:author="Microsoft Office User" w:date="2023-06-05T19:53:00Z">
        <w:r w:rsidR="008D5699">
          <w:t>pantallas</w:t>
        </w:r>
      </w:ins>
      <w:ins w:id="5916" w:author="Microsoft Office User" w:date="2023-06-05T19:51:00Z">
        <w:r>
          <w:t xml:space="preserve"> del </w:t>
        </w:r>
        <w:r w:rsidRPr="006A548B">
          <w:rPr>
            <w:i/>
            <w:iCs/>
          </w:rPr>
          <w:t>frontend</w:t>
        </w:r>
        <w:bookmarkEnd w:id="5913"/>
      </w:ins>
    </w:p>
    <w:p w14:paraId="040EF320" w14:textId="3094BC74" w:rsidR="5DC65E9C" w:rsidDel="00E92E72" w:rsidRDefault="5DC65E9C" w:rsidP="00095D59">
      <w:pPr>
        <w:pStyle w:val="Descripcin"/>
        <w:keepNext/>
        <w:jc w:val="center"/>
        <w:rPr>
          <w:del w:id="5917" w:author="Microsoft Office User" w:date="2023-06-05T19:51:00Z"/>
        </w:rPr>
      </w:pPr>
      <w:del w:id="5918" w:author="Microsoft Office User" w:date="2023-06-05T19:51:00Z">
        <w:r w:rsidDel="00E92E72">
          <w:delText xml:space="preserve">Anexo </w:delText>
        </w:r>
        <w:r w:rsidR="00A9654B" w:rsidDel="00E92E72">
          <w:delText>B</w:delText>
        </w:r>
      </w:del>
    </w:p>
    <w:p w14:paraId="11A7F9C0" w14:textId="77777777" w:rsidR="00E92E72" w:rsidRPr="00E92E72" w:rsidRDefault="00E92E72">
      <w:pPr>
        <w:rPr>
          <w:ins w:id="5919" w:author="Microsoft Office User" w:date="2023-06-05T19:51:00Z"/>
        </w:rPr>
        <w:pPrChange w:id="5920" w:author="Microsoft Office User" w:date="2023-06-05T19:51:00Z">
          <w:pPr>
            <w:pStyle w:val="Ttulo1"/>
            <w:framePr w:wrap="notBeside"/>
            <w:numPr>
              <w:numId w:val="0"/>
            </w:numPr>
          </w:pPr>
        </w:pPrChange>
      </w:pPr>
    </w:p>
    <w:p w14:paraId="45D16DE4" w14:textId="092620D7" w:rsidR="5DC65E9C" w:rsidRPr="004F07CA" w:rsidDel="009A0FFC" w:rsidRDefault="006E7D41">
      <w:pPr>
        <w:rPr>
          <w:del w:id="5921" w:author="Microsoft Office User" w:date="2023-06-05T17:43:00Z"/>
          <w:bCs/>
          <w:sz w:val="32"/>
          <w:szCs w:val="32"/>
          <w:rPrChange w:id="5922" w:author="Microsoft Office User" w:date="2023-06-05T17:45:00Z">
            <w:rPr>
              <w:del w:id="5923" w:author="Microsoft Office User" w:date="2023-06-05T17:43:00Z"/>
            </w:rPr>
          </w:rPrChange>
        </w:rPr>
        <w:pPrChange w:id="5924" w:author="Microsoft Office User" w:date="2023-06-05T17:45:00Z">
          <w:pPr>
            <w:pStyle w:val="Ttulo1"/>
            <w:framePr w:wrap="notBeside"/>
            <w:numPr>
              <w:numId w:val="0"/>
            </w:numPr>
          </w:pPr>
        </w:pPrChange>
      </w:pPr>
      <w:del w:id="5925" w:author="Microsoft Office User" w:date="2023-06-05T17:43:00Z">
        <w:r w:rsidRPr="004F07CA" w:rsidDel="009A0FFC">
          <w:rPr>
            <w:rFonts w:ascii="Times New Roman" w:hAnsi="Times New Roman" w:cs="Times New Roman"/>
            <w:b/>
            <w:bCs/>
            <w:sz w:val="32"/>
            <w:szCs w:val="32"/>
            <w:rPrChange w:id="5926" w:author="Microsoft Office User" w:date="2023-06-05T17:45:00Z">
              <w:rPr/>
            </w:rPrChange>
          </w:rPr>
          <w:delText>JSON</w:delText>
        </w:r>
        <w:r w:rsidR="00D777EB" w:rsidRPr="004F07CA" w:rsidDel="009A0FFC">
          <w:rPr>
            <w:rFonts w:ascii="Times New Roman" w:hAnsi="Times New Roman" w:cs="Times New Roman"/>
            <w:b/>
            <w:bCs/>
            <w:sz w:val="32"/>
            <w:szCs w:val="32"/>
            <w:rPrChange w:id="5927" w:author="Microsoft Office User" w:date="2023-06-05T17:45:00Z">
              <w:rPr/>
            </w:rPrChange>
          </w:rPr>
          <w:delText xml:space="preserve"> del banco de pruebas</w:delText>
        </w:r>
      </w:del>
    </w:p>
    <w:p w14:paraId="0392430F" w14:textId="70FB8ACC" w:rsidR="005A0D55" w:rsidRPr="004F07CA" w:rsidDel="00AA72A6" w:rsidRDefault="005A0D55">
      <w:pPr>
        <w:rPr>
          <w:del w:id="5928" w:author="Microsoft Office User" w:date="2023-06-05T19:37:00Z"/>
          <w:rFonts w:cs="Times New Roman"/>
          <w:bCs/>
          <w:szCs w:val="32"/>
          <w:rPrChange w:id="5929" w:author="Microsoft Office User" w:date="2023-06-05T17:45:00Z">
            <w:rPr>
              <w:del w:id="5930" w:author="Microsoft Office User" w:date="2023-06-05T19:37:00Z"/>
            </w:rPr>
          </w:rPrChange>
        </w:rPr>
        <w:pPrChange w:id="5931" w:author="Microsoft Office User" w:date="2023-06-05T17:45:00Z">
          <w:pPr>
            <w:pStyle w:val="Ttulo2"/>
            <w:numPr>
              <w:ilvl w:val="0"/>
              <w:numId w:val="0"/>
            </w:numPr>
            <w:ind w:left="0" w:firstLine="0"/>
          </w:pPr>
        </w:pPrChange>
      </w:pPr>
      <w:del w:id="5932" w:author="Microsoft Office User" w:date="2023-06-05T19:37:00Z">
        <w:r w:rsidRPr="004F07CA" w:rsidDel="00AA72A6">
          <w:rPr>
            <w:rFonts w:ascii="Times New Roman" w:hAnsi="Times New Roman" w:cs="Times New Roman"/>
            <w:b/>
            <w:bCs/>
            <w:sz w:val="32"/>
            <w:szCs w:val="32"/>
            <w:rPrChange w:id="5933" w:author="Microsoft Office User" w:date="2023-06-05T17:45:00Z">
              <w:rPr/>
            </w:rPrChange>
          </w:rPr>
          <w:delText>Colección Alumnos:</w:delText>
        </w:r>
      </w:del>
    </w:p>
    <w:p w14:paraId="1A8A3A57" w14:textId="7D08A1F3" w:rsidR="009834F6" w:rsidRPr="009834F6" w:rsidDel="00AA72A6" w:rsidRDefault="009834F6" w:rsidP="006E7D41">
      <w:pPr>
        <w:spacing w:after="0" w:line="240" w:lineRule="auto"/>
        <w:jc w:val="center"/>
        <w:rPr>
          <w:del w:id="5934" w:author="Microsoft Office User" w:date="2023-06-05T19:37:00Z"/>
          <w:sz w:val="32"/>
          <w:szCs w:val="28"/>
          <w:u w:val="single"/>
        </w:rPr>
      </w:pPr>
    </w:p>
    <w:p w14:paraId="3D41AFC4" w14:textId="7D1B9849" w:rsidR="006E7D41" w:rsidRPr="009C4224" w:rsidDel="00AA72A6" w:rsidRDefault="006E7D41" w:rsidP="009C4224">
      <w:pPr>
        <w:pStyle w:val="Textosinformato"/>
        <w:rPr>
          <w:del w:id="5935" w:author="Microsoft Office User" w:date="2023-06-05T19:37:00Z"/>
          <w:rFonts w:ascii="Courier New" w:hAnsi="Courier New" w:cs="Courier New"/>
        </w:rPr>
      </w:pPr>
      <w:del w:id="5936" w:author="Microsoft Office User" w:date="2023-06-05T19:37:00Z">
        <w:r w:rsidRPr="009C4224" w:rsidDel="00AA72A6">
          <w:rPr>
            <w:rFonts w:ascii="Courier New" w:hAnsi="Courier New" w:cs="Courier New"/>
          </w:rPr>
          <w:delText>{</w:delText>
        </w:r>
      </w:del>
    </w:p>
    <w:p w14:paraId="1C00D749" w14:textId="03ECA10E" w:rsidR="006E7D41" w:rsidRPr="009C4224" w:rsidDel="00AA72A6" w:rsidRDefault="006E7D41" w:rsidP="009C4224">
      <w:pPr>
        <w:pStyle w:val="Textosinformato"/>
        <w:rPr>
          <w:del w:id="5937" w:author="Microsoft Office User" w:date="2023-06-05T19:37:00Z"/>
          <w:rFonts w:ascii="Courier New" w:hAnsi="Courier New" w:cs="Courier New"/>
        </w:rPr>
      </w:pPr>
      <w:del w:id="5938" w:author="Microsoft Office User" w:date="2023-06-05T19:37:00Z">
        <w:r w:rsidRPr="009C4224" w:rsidDel="00AA72A6">
          <w:rPr>
            <w:rFonts w:ascii="Courier New" w:hAnsi="Courier New" w:cs="Courier New"/>
          </w:rPr>
          <w:tab/>
          <w:delText>"info": {</w:delText>
        </w:r>
      </w:del>
    </w:p>
    <w:p w14:paraId="674FC044" w14:textId="32738D6E" w:rsidR="006E7D41" w:rsidRPr="009C4224" w:rsidDel="00AA72A6" w:rsidRDefault="006E7D41" w:rsidP="009C4224">
      <w:pPr>
        <w:pStyle w:val="Textosinformato"/>
        <w:rPr>
          <w:del w:id="5939" w:author="Microsoft Office User" w:date="2023-06-05T19:37:00Z"/>
          <w:rFonts w:ascii="Courier New" w:hAnsi="Courier New" w:cs="Courier New"/>
        </w:rPr>
      </w:pPr>
      <w:del w:id="5940" w:author="Microsoft Office User" w:date="2023-06-05T19:37:00Z">
        <w:r w:rsidRPr="009C4224" w:rsidDel="00AA72A6">
          <w:rPr>
            <w:rFonts w:ascii="Courier New" w:hAnsi="Courier New" w:cs="Courier New"/>
          </w:rPr>
          <w:tab/>
        </w:r>
        <w:r w:rsidRPr="009C4224" w:rsidDel="00AA72A6">
          <w:rPr>
            <w:rFonts w:ascii="Courier New" w:hAnsi="Courier New" w:cs="Courier New"/>
          </w:rPr>
          <w:tab/>
          <w:delText>"_postman_id": "fd541ac4-2e5d-49b1-a896-fc994e0a6570",</w:delText>
        </w:r>
      </w:del>
    </w:p>
    <w:p w14:paraId="798FEC1B" w14:textId="79F70033" w:rsidR="006E7D41" w:rsidRPr="00407B90" w:rsidDel="00AA72A6" w:rsidRDefault="006E7D41" w:rsidP="009C4224">
      <w:pPr>
        <w:pStyle w:val="Textosinformato"/>
        <w:rPr>
          <w:del w:id="5941" w:author="Microsoft Office User" w:date="2023-06-05T19:37:00Z"/>
          <w:rFonts w:ascii="Courier New" w:hAnsi="Courier New" w:cs="Courier New"/>
          <w:lang w:val="en-US"/>
        </w:rPr>
      </w:pPr>
      <w:del w:id="5942"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407B90" w:rsidDel="00AA72A6">
          <w:rPr>
            <w:rFonts w:ascii="Courier New" w:hAnsi="Courier New" w:cs="Courier New"/>
            <w:lang w:val="en-US"/>
          </w:rPr>
          <w:delText>"name": "Alumnos",</w:delText>
        </w:r>
      </w:del>
    </w:p>
    <w:p w14:paraId="2161CE3B" w14:textId="7673D047" w:rsidR="006E7D41" w:rsidRPr="006E7D41" w:rsidDel="00AA72A6" w:rsidRDefault="006E7D41" w:rsidP="009C4224">
      <w:pPr>
        <w:pStyle w:val="Textosinformato"/>
        <w:rPr>
          <w:del w:id="5943" w:author="Microsoft Office User" w:date="2023-06-05T19:37:00Z"/>
          <w:rFonts w:ascii="Courier New" w:hAnsi="Courier New" w:cs="Courier New"/>
          <w:lang w:val="en-US"/>
        </w:rPr>
      </w:pPr>
      <w:del w:id="5944"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6E7D41" w:rsidDel="00AA72A6">
          <w:rPr>
            <w:rFonts w:ascii="Courier New" w:hAnsi="Courier New" w:cs="Courier New"/>
            <w:lang w:val="en-US"/>
          </w:rPr>
          <w:delText>"schema": "https://schema.getpostman.com/json/collection/v2.1.0/collection.json",</w:delText>
        </w:r>
      </w:del>
    </w:p>
    <w:p w14:paraId="4031822E" w14:textId="59982A85" w:rsidR="006E7D41" w:rsidRPr="00407B90" w:rsidDel="00AA72A6" w:rsidRDefault="006E7D41" w:rsidP="009C4224">
      <w:pPr>
        <w:pStyle w:val="Textosinformato"/>
        <w:rPr>
          <w:del w:id="5945" w:author="Microsoft Office User" w:date="2023-06-05T19:37:00Z"/>
          <w:rFonts w:ascii="Courier New" w:hAnsi="Courier New" w:cs="Courier New"/>
          <w:lang w:val="en-US"/>
        </w:rPr>
      </w:pPr>
      <w:del w:id="594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407B90" w:rsidDel="00AA72A6">
          <w:rPr>
            <w:rFonts w:ascii="Courier New" w:hAnsi="Courier New" w:cs="Courier New"/>
            <w:lang w:val="en-US"/>
          </w:rPr>
          <w:delText>"_exporter_id": "17512099"</w:delText>
        </w:r>
      </w:del>
    </w:p>
    <w:p w14:paraId="465BE2E5" w14:textId="5CC4088F" w:rsidR="006E7D41" w:rsidRPr="00407B90" w:rsidDel="00AA72A6" w:rsidRDefault="006E7D41" w:rsidP="009C4224">
      <w:pPr>
        <w:pStyle w:val="Textosinformato"/>
        <w:rPr>
          <w:del w:id="5947" w:author="Microsoft Office User" w:date="2023-06-05T19:37:00Z"/>
          <w:rFonts w:ascii="Courier New" w:hAnsi="Courier New" w:cs="Courier New"/>
          <w:lang w:val="en-US"/>
        </w:rPr>
      </w:pPr>
      <w:del w:id="5948" w:author="Microsoft Office User" w:date="2023-06-05T19:37:00Z">
        <w:r w:rsidRPr="00407B90" w:rsidDel="00AA72A6">
          <w:rPr>
            <w:rFonts w:ascii="Courier New" w:hAnsi="Courier New" w:cs="Courier New"/>
            <w:lang w:val="en-US"/>
          </w:rPr>
          <w:tab/>
          <w:delText>},</w:delText>
        </w:r>
      </w:del>
    </w:p>
    <w:p w14:paraId="4E1C5045" w14:textId="17458FAD" w:rsidR="006E7D41" w:rsidRPr="00407B90" w:rsidDel="00AA72A6" w:rsidRDefault="006E7D41" w:rsidP="009C4224">
      <w:pPr>
        <w:pStyle w:val="Textosinformato"/>
        <w:rPr>
          <w:del w:id="5949" w:author="Microsoft Office User" w:date="2023-06-05T19:37:00Z"/>
          <w:rFonts w:ascii="Courier New" w:hAnsi="Courier New" w:cs="Courier New"/>
          <w:lang w:val="en-US"/>
        </w:rPr>
      </w:pPr>
      <w:del w:id="5950" w:author="Microsoft Office User" w:date="2023-06-05T19:37:00Z">
        <w:r w:rsidRPr="00407B90" w:rsidDel="00AA72A6">
          <w:rPr>
            <w:rFonts w:ascii="Courier New" w:hAnsi="Courier New" w:cs="Courier New"/>
            <w:lang w:val="en-US"/>
          </w:rPr>
          <w:tab/>
          <w:delText>"item": [</w:delText>
        </w:r>
      </w:del>
    </w:p>
    <w:p w14:paraId="2F40422E" w14:textId="6FFA37E2" w:rsidR="006E7D41" w:rsidRPr="009C4224" w:rsidDel="00AA72A6" w:rsidRDefault="006E7D41" w:rsidP="009C4224">
      <w:pPr>
        <w:pStyle w:val="Textosinformato"/>
        <w:rPr>
          <w:del w:id="5951" w:author="Microsoft Office User" w:date="2023-06-05T19:37:00Z"/>
          <w:rFonts w:ascii="Courier New" w:hAnsi="Courier New" w:cs="Courier New"/>
        </w:rPr>
      </w:pPr>
      <w:del w:id="5952"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9C4224" w:rsidDel="00AA72A6">
          <w:rPr>
            <w:rFonts w:ascii="Courier New" w:hAnsi="Courier New" w:cs="Courier New"/>
          </w:rPr>
          <w:delText>{</w:delText>
        </w:r>
      </w:del>
    </w:p>
    <w:p w14:paraId="4F37B3C1" w14:textId="1F87F2A2" w:rsidR="006E7D41" w:rsidRPr="009C4224" w:rsidDel="00AA72A6" w:rsidRDefault="006E7D41" w:rsidP="009C4224">
      <w:pPr>
        <w:pStyle w:val="Textosinformato"/>
        <w:rPr>
          <w:del w:id="5953" w:author="Microsoft Office User" w:date="2023-06-05T19:37:00Z"/>
          <w:rFonts w:ascii="Courier New" w:hAnsi="Courier New" w:cs="Courier New"/>
        </w:rPr>
      </w:pPr>
      <w:del w:id="5954"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delText>"name": "GET todos los alumnos",</w:delText>
        </w:r>
      </w:del>
    </w:p>
    <w:p w14:paraId="26F7D32C" w14:textId="17AE9597" w:rsidR="006E7D41" w:rsidRPr="006E7D41" w:rsidDel="00AA72A6" w:rsidRDefault="006E7D41" w:rsidP="009C4224">
      <w:pPr>
        <w:pStyle w:val="Textosinformato"/>
        <w:rPr>
          <w:del w:id="5955" w:author="Microsoft Office User" w:date="2023-06-05T19:37:00Z"/>
          <w:rFonts w:ascii="Courier New" w:hAnsi="Courier New" w:cs="Courier New"/>
          <w:lang w:val="en-US"/>
        </w:rPr>
      </w:pPr>
      <w:del w:id="5956"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6E7D41" w:rsidDel="00AA72A6">
          <w:rPr>
            <w:rFonts w:ascii="Courier New" w:hAnsi="Courier New" w:cs="Courier New"/>
            <w:lang w:val="en-US"/>
          </w:rPr>
          <w:delText>"request": {</w:delText>
        </w:r>
      </w:del>
    </w:p>
    <w:p w14:paraId="0C6D1395" w14:textId="5BDB7A54" w:rsidR="006E7D41" w:rsidRPr="006E7D41" w:rsidDel="00AA72A6" w:rsidRDefault="006E7D41" w:rsidP="009C4224">
      <w:pPr>
        <w:pStyle w:val="Textosinformato"/>
        <w:rPr>
          <w:del w:id="5957" w:author="Microsoft Office User" w:date="2023-06-05T19:37:00Z"/>
          <w:rFonts w:ascii="Courier New" w:hAnsi="Courier New" w:cs="Courier New"/>
          <w:lang w:val="en-US"/>
        </w:rPr>
      </w:pPr>
      <w:del w:id="595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"method": "GET",</w:delText>
        </w:r>
      </w:del>
    </w:p>
    <w:p w14:paraId="4F94F160" w14:textId="68852CEB" w:rsidR="006E7D41" w:rsidRPr="006E7D41" w:rsidDel="00AA72A6" w:rsidRDefault="006E7D41" w:rsidP="009C4224">
      <w:pPr>
        <w:pStyle w:val="Textosinformato"/>
        <w:rPr>
          <w:del w:id="5959" w:author="Microsoft Office User" w:date="2023-06-05T19:37:00Z"/>
          <w:rFonts w:ascii="Courier New" w:hAnsi="Courier New" w:cs="Courier New"/>
          <w:lang w:val="en-US"/>
        </w:rPr>
      </w:pPr>
      <w:del w:id="596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"header": [],</w:delText>
        </w:r>
      </w:del>
    </w:p>
    <w:p w14:paraId="1FFCDD33" w14:textId="56E58237" w:rsidR="006E7D41" w:rsidRPr="006E7D41" w:rsidDel="00AA72A6" w:rsidRDefault="006E7D41" w:rsidP="009C4224">
      <w:pPr>
        <w:pStyle w:val="Textosinformato"/>
        <w:rPr>
          <w:del w:id="5961" w:author="Microsoft Office User" w:date="2023-06-05T19:37:00Z"/>
          <w:rFonts w:ascii="Courier New" w:hAnsi="Courier New" w:cs="Courier New"/>
          <w:lang w:val="en-US"/>
        </w:rPr>
      </w:pPr>
      <w:del w:id="596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"url": {</w:delText>
        </w:r>
      </w:del>
    </w:p>
    <w:p w14:paraId="42BEA187" w14:textId="3E6C5FF1" w:rsidR="006E7D41" w:rsidRPr="006E7D41" w:rsidDel="00AA72A6" w:rsidRDefault="006E7D41" w:rsidP="009C4224">
      <w:pPr>
        <w:pStyle w:val="Textosinformato"/>
        <w:rPr>
          <w:del w:id="5963" w:author="Microsoft Office User" w:date="2023-06-05T19:37:00Z"/>
          <w:rFonts w:ascii="Courier New" w:hAnsi="Courier New" w:cs="Courier New"/>
          <w:lang w:val="en-US"/>
        </w:rPr>
      </w:pPr>
      <w:del w:id="596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"raw": "13.37.90.252:5000/alumnos",</w:delText>
        </w:r>
      </w:del>
    </w:p>
    <w:p w14:paraId="26479422" w14:textId="2605A8CC" w:rsidR="006E7D41" w:rsidRPr="006E7D41" w:rsidDel="00AA72A6" w:rsidRDefault="006E7D41" w:rsidP="009C4224">
      <w:pPr>
        <w:pStyle w:val="Textosinformato"/>
        <w:rPr>
          <w:del w:id="5965" w:author="Microsoft Office User" w:date="2023-06-05T19:37:00Z"/>
          <w:rFonts w:ascii="Courier New" w:hAnsi="Courier New" w:cs="Courier New"/>
          <w:lang w:val="en-US"/>
        </w:rPr>
      </w:pPr>
      <w:del w:id="596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"host": [</w:delText>
        </w:r>
      </w:del>
    </w:p>
    <w:p w14:paraId="230A98E5" w14:textId="474171C4" w:rsidR="006E7D41" w:rsidRPr="006E7D41" w:rsidDel="00AA72A6" w:rsidRDefault="006E7D41" w:rsidP="009C4224">
      <w:pPr>
        <w:pStyle w:val="Textosinformato"/>
        <w:rPr>
          <w:del w:id="5967" w:author="Microsoft Office User" w:date="2023-06-05T19:37:00Z"/>
          <w:rFonts w:ascii="Courier New" w:hAnsi="Courier New" w:cs="Courier New"/>
          <w:lang w:val="en-US"/>
        </w:rPr>
      </w:pPr>
      <w:del w:id="596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"13",</w:delText>
        </w:r>
      </w:del>
    </w:p>
    <w:p w14:paraId="68985A09" w14:textId="4EF1EDF2" w:rsidR="006E7D41" w:rsidRPr="006E7D41" w:rsidDel="00AA72A6" w:rsidRDefault="006E7D41" w:rsidP="009C4224">
      <w:pPr>
        <w:pStyle w:val="Textosinformato"/>
        <w:rPr>
          <w:del w:id="5969" w:author="Microsoft Office User" w:date="2023-06-05T19:37:00Z"/>
          <w:rFonts w:ascii="Courier New" w:hAnsi="Courier New" w:cs="Courier New"/>
          <w:lang w:val="en-US"/>
        </w:rPr>
      </w:pPr>
      <w:del w:id="597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"37",</w:delText>
        </w:r>
      </w:del>
    </w:p>
    <w:p w14:paraId="37C30B19" w14:textId="307224D7" w:rsidR="006E7D41" w:rsidRPr="006E7D41" w:rsidDel="00AA72A6" w:rsidRDefault="006E7D41" w:rsidP="009C4224">
      <w:pPr>
        <w:pStyle w:val="Textosinformato"/>
        <w:rPr>
          <w:del w:id="5971" w:author="Microsoft Office User" w:date="2023-06-05T19:37:00Z"/>
          <w:rFonts w:ascii="Courier New" w:hAnsi="Courier New" w:cs="Courier New"/>
          <w:lang w:val="en-US"/>
        </w:rPr>
      </w:pPr>
      <w:del w:id="597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"90",</w:delText>
        </w:r>
      </w:del>
    </w:p>
    <w:p w14:paraId="508D9346" w14:textId="5274272D" w:rsidR="006E7D41" w:rsidRPr="006E7D41" w:rsidDel="00AA72A6" w:rsidRDefault="006E7D41" w:rsidP="009C4224">
      <w:pPr>
        <w:pStyle w:val="Textosinformato"/>
        <w:rPr>
          <w:del w:id="5973" w:author="Microsoft Office User" w:date="2023-06-05T19:37:00Z"/>
          <w:rFonts w:ascii="Courier New" w:hAnsi="Courier New" w:cs="Courier New"/>
          <w:lang w:val="en-US"/>
        </w:rPr>
      </w:pPr>
      <w:del w:id="597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"252"</w:delText>
        </w:r>
      </w:del>
    </w:p>
    <w:p w14:paraId="6257D26C" w14:textId="7116163A" w:rsidR="006E7D41" w:rsidRPr="006E7D41" w:rsidDel="00AA72A6" w:rsidRDefault="006E7D41" w:rsidP="009C4224">
      <w:pPr>
        <w:pStyle w:val="Textosinformato"/>
        <w:rPr>
          <w:del w:id="5975" w:author="Microsoft Office User" w:date="2023-06-05T19:37:00Z"/>
          <w:rFonts w:ascii="Courier New" w:hAnsi="Courier New" w:cs="Courier New"/>
          <w:lang w:val="en-US"/>
        </w:rPr>
      </w:pPr>
      <w:del w:id="597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5E306BF3" w14:textId="2B7AF1B2" w:rsidR="006E7D41" w:rsidRPr="006E7D41" w:rsidDel="00AA72A6" w:rsidRDefault="006E7D41" w:rsidP="009C4224">
      <w:pPr>
        <w:pStyle w:val="Textosinformato"/>
        <w:rPr>
          <w:del w:id="5977" w:author="Microsoft Office User" w:date="2023-06-05T19:37:00Z"/>
          <w:rFonts w:ascii="Courier New" w:hAnsi="Courier New" w:cs="Courier New"/>
          <w:lang w:val="en-US"/>
        </w:rPr>
      </w:pPr>
      <w:del w:id="597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"port": "5000",</w:delText>
        </w:r>
      </w:del>
    </w:p>
    <w:p w14:paraId="02AA26A4" w14:textId="0D300966" w:rsidR="006E7D41" w:rsidRPr="006E7D41" w:rsidDel="00AA72A6" w:rsidRDefault="006E7D41" w:rsidP="009C4224">
      <w:pPr>
        <w:pStyle w:val="Textosinformato"/>
        <w:rPr>
          <w:del w:id="5979" w:author="Microsoft Office User" w:date="2023-06-05T19:37:00Z"/>
          <w:rFonts w:ascii="Courier New" w:hAnsi="Courier New" w:cs="Courier New"/>
          <w:lang w:val="en-US"/>
        </w:rPr>
      </w:pPr>
      <w:del w:id="598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"path": [</w:delText>
        </w:r>
      </w:del>
    </w:p>
    <w:p w14:paraId="5499217E" w14:textId="273A6B9C" w:rsidR="006E7D41" w:rsidRPr="006E7D41" w:rsidDel="00AA72A6" w:rsidRDefault="006E7D41" w:rsidP="009C4224">
      <w:pPr>
        <w:pStyle w:val="Textosinformato"/>
        <w:rPr>
          <w:del w:id="5981" w:author="Microsoft Office User" w:date="2023-06-05T19:37:00Z"/>
          <w:rFonts w:ascii="Courier New" w:hAnsi="Courier New" w:cs="Courier New"/>
          <w:lang w:val="en-US"/>
        </w:rPr>
      </w:pPr>
      <w:del w:id="598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"alumnos"</w:delText>
        </w:r>
      </w:del>
    </w:p>
    <w:p w14:paraId="11A6B64C" w14:textId="19021C70" w:rsidR="006E7D41" w:rsidRPr="006E7D41" w:rsidDel="00AA72A6" w:rsidRDefault="006E7D41" w:rsidP="009C4224">
      <w:pPr>
        <w:pStyle w:val="Textosinformato"/>
        <w:rPr>
          <w:del w:id="5983" w:author="Microsoft Office User" w:date="2023-06-05T19:37:00Z"/>
          <w:rFonts w:ascii="Courier New" w:hAnsi="Courier New" w:cs="Courier New"/>
          <w:lang w:val="en-US"/>
        </w:rPr>
      </w:pPr>
      <w:del w:id="598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43AC2BB8" w14:textId="6ECF3386" w:rsidR="006E7D41" w:rsidRPr="006E7D41" w:rsidDel="00AA72A6" w:rsidRDefault="006E7D41" w:rsidP="009C4224">
      <w:pPr>
        <w:pStyle w:val="Textosinformato"/>
        <w:rPr>
          <w:del w:id="5985" w:author="Microsoft Office User" w:date="2023-06-05T19:37:00Z"/>
          <w:rFonts w:ascii="Courier New" w:hAnsi="Courier New" w:cs="Courier New"/>
          <w:lang w:val="en-US"/>
        </w:rPr>
      </w:pPr>
      <w:del w:id="598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3F160ED5" w14:textId="653C0D7D" w:rsidR="006E7D41" w:rsidRPr="006E7D41" w:rsidDel="00AA72A6" w:rsidRDefault="006E7D41" w:rsidP="009C4224">
      <w:pPr>
        <w:pStyle w:val="Textosinformato"/>
        <w:rPr>
          <w:del w:id="5987" w:author="Microsoft Office User" w:date="2023-06-05T19:37:00Z"/>
          <w:rFonts w:ascii="Courier New" w:hAnsi="Courier New" w:cs="Courier New"/>
          <w:lang w:val="en-US"/>
        </w:rPr>
      </w:pPr>
      <w:del w:id="598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4C43C4D0" w14:textId="2E916F34" w:rsidR="006E7D41" w:rsidRPr="006E7D41" w:rsidDel="00AA72A6" w:rsidRDefault="006E7D41" w:rsidP="009C4224">
      <w:pPr>
        <w:pStyle w:val="Textosinformato"/>
        <w:rPr>
          <w:del w:id="5989" w:author="Microsoft Office User" w:date="2023-06-05T19:37:00Z"/>
          <w:rFonts w:ascii="Courier New" w:hAnsi="Courier New" w:cs="Courier New"/>
          <w:lang w:val="en-US"/>
        </w:rPr>
      </w:pPr>
      <w:del w:id="599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"response": []</w:delText>
        </w:r>
      </w:del>
    </w:p>
    <w:p w14:paraId="5EE24BAF" w14:textId="3E665DAC" w:rsidR="006E7D41" w:rsidRPr="006E7D41" w:rsidDel="00AA72A6" w:rsidRDefault="006E7D41" w:rsidP="009C4224">
      <w:pPr>
        <w:pStyle w:val="Textosinformato"/>
        <w:rPr>
          <w:del w:id="5991" w:author="Microsoft Office User" w:date="2023-06-05T19:37:00Z"/>
          <w:rFonts w:ascii="Courier New" w:hAnsi="Courier New" w:cs="Courier New"/>
          <w:lang w:val="en-US"/>
        </w:rPr>
      </w:pPr>
      <w:del w:id="599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2A7E5689" w14:textId="2687D6BC" w:rsidR="006E7D41" w:rsidRPr="006E7D41" w:rsidDel="00AA72A6" w:rsidRDefault="006E7D41" w:rsidP="009C4224">
      <w:pPr>
        <w:pStyle w:val="Textosinformato"/>
        <w:rPr>
          <w:del w:id="5993" w:author="Microsoft Office User" w:date="2023-06-05T19:37:00Z"/>
          <w:rFonts w:ascii="Courier New" w:hAnsi="Courier New" w:cs="Courier New"/>
          <w:lang w:val="en-US"/>
        </w:rPr>
      </w:pPr>
      <w:del w:id="599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4BCA9711" w14:textId="374D9FF7" w:rsidR="006E7D41" w:rsidRPr="006E7D41" w:rsidDel="00AA72A6" w:rsidRDefault="006E7D41" w:rsidP="009C4224">
      <w:pPr>
        <w:pStyle w:val="Textosinformato"/>
        <w:rPr>
          <w:del w:id="5995" w:author="Microsoft Office User" w:date="2023-06-05T19:37:00Z"/>
          <w:rFonts w:ascii="Courier New" w:hAnsi="Courier New" w:cs="Courier New"/>
          <w:lang w:val="en-US"/>
        </w:rPr>
      </w:pPr>
      <w:del w:id="599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"name": "GET alumno by id",</w:delText>
        </w:r>
      </w:del>
    </w:p>
    <w:p w14:paraId="36124416" w14:textId="3CBC45B9" w:rsidR="006E7D41" w:rsidRPr="006E7D41" w:rsidDel="00AA72A6" w:rsidRDefault="006E7D41" w:rsidP="009C4224">
      <w:pPr>
        <w:pStyle w:val="Textosinformato"/>
        <w:rPr>
          <w:del w:id="5997" w:author="Microsoft Office User" w:date="2023-06-05T19:37:00Z"/>
          <w:rFonts w:ascii="Courier New" w:hAnsi="Courier New" w:cs="Courier New"/>
          <w:lang w:val="en-US"/>
        </w:rPr>
      </w:pPr>
      <w:del w:id="599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"request": {</w:delText>
        </w:r>
      </w:del>
    </w:p>
    <w:p w14:paraId="75CAE2D2" w14:textId="271C60A6" w:rsidR="006E7D41" w:rsidRPr="006E7D41" w:rsidDel="00AA72A6" w:rsidRDefault="006E7D41" w:rsidP="009C4224">
      <w:pPr>
        <w:pStyle w:val="Textosinformato"/>
        <w:rPr>
          <w:del w:id="5999" w:author="Microsoft Office User" w:date="2023-06-05T19:37:00Z"/>
          <w:rFonts w:ascii="Courier New" w:hAnsi="Courier New" w:cs="Courier New"/>
          <w:lang w:val="en-US"/>
        </w:rPr>
      </w:pPr>
      <w:del w:id="600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"method": "GET",</w:delText>
        </w:r>
      </w:del>
    </w:p>
    <w:p w14:paraId="036C8289" w14:textId="548568EC" w:rsidR="006E7D41" w:rsidRPr="006E7D41" w:rsidDel="00AA72A6" w:rsidRDefault="006E7D41" w:rsidP="009C4224">
      <w:pPr>
        <w:pStyle w:val="Textosinformato"/>
        <w:rPr>
          <w:del w:id="6001" w:author="Microsoft Office User" w:date="2023-06-05T19:37:00Z"/>
          <w:rFonts w:ascii="Courier New" w:hAnsi="Courier New" w:cs="Courier New"/>
          <w:lang w:val="en-US"/>
        </w:rPr>
      </w:pPr>
      <w:del w:id="600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"header": [],</w:delText>
        </w:r>
      </w:del>
    </w:p>
    <w:p w14:paraId="74D87923" w14:textId="16601BB0" w:rsidR="006E7D41" w:rsidRPr="006E7D41" w:rsidDel="00AA72A6" w:rsidRDefault="006E7D41" w:rsidP="009C4224">
      <w:pPr>
        <w:pStyle w:val="Textosinformato"/>
        <w:rPr>
          <w:del w:id="6003" w:author="Microsoft Office User" w:date="2023-06-05T19:37:00Z"/>
          <w:rFonts w:ascii="Courier New" w:hAnsi="Courier New" w:cs="Courier New"/>
          <w:lang w:val="en-US"/>
        </w:rPr>
      </w:pPr>
      <w:del w:id="600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"url": {</w:delText>
        </w:r>
      </w:del>
    </w:p>
    <w:p w14:paraId="2FAC3CD6" w14:textId="73590214" w:rsidR="006E7D41" w:rsidRPr="006E7D41" w:rsidDel="00AA72A6" w:rsidRDefault="006E7D41" w:rsidP="009C4224">
      <w:pPr>
        <w:pStyle w:val="Textosinformato"/>
        <w:rPr>
          <w:del w:id="6005" w:author="Microsoft Office User" w:date="2023-06-05T19:37:00Z"/>
          <w:rFonts w:ascii="Courier New" w:hAnsi="Courier New" w:cs="Courier New"/>
          <w:lang w:val="en-US"/>
        </w:rPr>
      </w:pPr>
      <w:del w:id="600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"raw": "13.37.90.252:5000/alumnos/73",</w:delText>
        </w:r>
      </w:del>
    </w:p>
    <w:p w14:paraId="7DA6A0CD" w14:textId="11735A9B" w:rsidR="006E7D41" w:rsidRPr="006E7D41" w:rsidDel="00AA72A6" w:rsidRDefault="006E7D41" w:rsidP="009C4224">
      <w:pPr>
        <w:pStyle w:val="Textosinformato"/>
        <w:rPr>
          <w:del w:id="6007" w:author="Microsoft Office User" w:date="2023-06-05T19:37:00Z"/>
          <w:rFonts w:ascii="Courier New" w:hAnsi="Courier New" w:cs="Courier New"/>
          <w:lang w:val="en-US"/>
        </w:rPr>
      </w:pPr>
      <w:del w:id="600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"host": [</w:delText>
        </w:r>
      </w:del>
    </w:p>
    <w:p w14:paraId="7C73C81D" w14:textId="4DFCA41D" w:rsidR="006E7D41" w:rsidRPr="006E7D41" w:rsidDel="00AA72A6" w:rsidRDefault="006E7D41" w:rsidP="009C4224">
      <w:pPr>
        <w:pStyle w:val="Textosinformato"/>
        <w:rPr>
          <w:del w:id="6009" w:author="Microsoft Office User" w:date="2023-06-05T19:37:00Z"/>
          <w:rFonts w:ascii="Courier New" w:hAnsi="Courier New" w:cs="Courier New"/>
          <w:lang w:val="en-US"/>
        </w:rPr>
      </w:pPr>
      <w:del w:id="601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"13",</w:delText>
        </w:r>
      </w:del>
    </w:p>
    <w:p w14:paraId="00D0F341" w14:textId="1DD798C7" w:rsidR="006E7D41" w:rsidRPr="006E7D41" w:rsidDel="00AA72A6" w:rsidRDefault="006E7D41" w:rsidP="009C4224">
      <w:pPr>
        <w:pStyle w:val="Textosinformato"/>
        <w:rPr>
          <w:del w:id="6011" w:author="Microsoft Office User" w:date="2023-06-05T19:37:00Z"/>
          <w:rFonts w:ascii="Courier New" w:hAnsi="Courier New" w:cs="Courier New"/>
          <w:lang w:val="en-US"/>
        </w:rPr>
      </w:pPr>
      <w:del w:id="601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"37",</w:delText>
        </w:r>
      </w:del>
    </w:p>
    <w:p w14:paraId="6B10BBAF" w14:textId="4C882CD7" w:rsidR="006E7D41" w:rsidRPr="006E7D41" w:rsidDel="00AA72A6" w:rsidRDefault="006E7D41" w:rsidP="009C4224">
      <w:pPr>
        <w:pStyle w:val="Textosinformato"/>
        <w:rPr>
          <w:del w:id="6013" w:author="Microsoft Office User" w:date="2023-06-05T19:37:00Z"/>
          <w:rFonts w:ascii="Courier New" w:hAnsi="Courier New" w:cs="Courier New"/>
          <w:lang w:val="en-US"/>
        </w:rPr>
      </w:pPr>
      <w:del w:id="601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"90",</w:delText>
        </w:r>
      </w:del>
    </w:p>
    <w:p w14:paraId="7BFD15D1" w14:textId="1DC4D6DD" w:rsidR="006E7D41" w:rsidRPr="006E7D41" w:rsidDel="00AA72A6" w:rsidRDefault="006E7D41" w:rsidP="009C4224">
      <w:pPr>
        <w:pStyle w:val="Textosinformato"/>
        <w:rPr>
          <w:del w:id="6015" w:author="Microsoft Office User" w:date="2023-06-05T19:37:00Z"/>
          <w:rFonts w:ascii="Courier New" w:hAnsi="Courier New" w:cs="Courier New"/>
          <w:lang w:val="en-US"/>
        </w:rPr>
      </w:pPr>
      <w:del w:id="601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"252"</w:delText>
        </w:r>
      </w:del>
    </w:p>
    <w:p w14:paraId="373AF839" w14:textId="2855845A" w:rsidR="006E7D41" w:rsidRPr="006E7D41" w:rsidDel="00AA72A6" w:rsidRDefault="006E7D41" w:rsidP="009C4224">
      <w:pPr>
        <w:pStyle w:val="Textosinformato"/>
        <w:rPr>
          <w:del w:id="6017" w:author="Microsoft Office User" w:date="2023-06-05T19:37:00Z"/>
          <w:rFonts w:ascii="Courier New" w:hAnsi="Courier New" w:cs="Courier New"/>
          <w:lang w:val="en-US"/>
        </w:rPr>
      </w:pPr>
      <w:del w:id="601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6C5181F0" w14:textId="233ADC09" w:rsidR="006E7D41" w:rsidRPr="006E7D41" w:rsidDel="00AA72A6" w:rsidRDefault="006E7D41" w:rsidP="009C4224">
      <w:pPr>
        <w:pStyle w:val="Textosinformato"/>
        <w:rPr>
          <w:del w:id="6019" w:author="Microsoft Office User" w:date="2023-06-05T19:37:00Z"/>
          <w:rFonts w:ascii="Courier New" w:hAnsi="Courier New" w:cs="Courier New"/>
          <w:lang w:val="en-US"/>
        </w:rPr>
      </w:pPr>
      <w:del w:id="602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"port": "5000",</w:delText>
        </w:r>
      </w:del>
    </w:p>
    <w:p w14:paraId="0DF2CF39" w14:textId="470A84EC" w:rsidR="006E7D41" w:rsidRPr="006E7D41" w:rsidDel="00AA72A6" w:rsidRDefault="006E7D41" w:rsidP="009C4224">
      <w:pPr>
        <w:pStyle w:val="Textosinformato"/>
        <w:rPr>
          <w:del w:id="6021" w:author="Microsoft Office User" w:date="2023-06-05T19:37:00Z"/>
          <w:rFonts w:ascii="Courier New" w:hAnsi="Courier New" w:cs="Courier New"/>
          <w:lang w:val="en-US"/>
        </w:rPr>
      </w:pPr>
      <w:del w:id="602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"path": [</w:delText>
        </w:r>
      </w:del>
    </w:p>
    <w:p w14:paraId="37047B13" w14:textId="70762770" w:rsidR="006E7D41" w:rsidRPr="006E7D41" w:rsidDel="00AA72A6" w:rsidRDefault="006E7D41" w:rsidP="009C4224">
      <w:pPr>
        <w:pStyle w:val="Textosinformato"/>
        <w:rPr>
          <w:del w:id="6023" w:author="Microsoft Office User" w:date="2023-06-05T19:37:00Z"/>
          <w:rFonts w:ascii="Courier New" w:hAnsi="Courier New" w:cs="Courier New"/>
          <w:lang w:val="en-US"/>
        </w:rPr>
      </w:pPr>
      <w:del w:id="602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"alumnos",</w:delText>
        </w:r>
      </w:del>
    </w:p>
    <w:p w14:paraId="41F258AD" w14:textId="7E1887FD" w:rsidR="006E7D41" w:rsidRPr="006E7D41" w:rsidDel="00AA72A6" w:rsidRDefault="006E7D41" w:rsidP="009C4224">
      <w:pPr>
        <w:pStyle w:val="Textosinformato"/>
        <w:rPr>
          <w:del w:id="6025" w:author="Microsoft Office User" w:date="2023-06-05T19:37:00Z"/>
          <w:rFonts w:ascii="Courier New" w:hAnsi="Courier New" w:cs="Courier New"/>
          <w:lang w:val="en-US"/>
        </w:rPr>
      </w:pPr>
      <w:del w:id="602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"73"</w:delText>
        </w:r>
      </w:del>
    </w:p>
    <w:p w14:paraId="0940B759" w14:textId="5E92C9CD" w:rsidR="006E7D41" w:rsidRPr="006E7D41" w:rsidDel="00AA72A6" w:rsidRDefault="006E7D41" w:rsidP="009C4224">
      <w:pPr>
        <w:pStyle w:val="Textosinformato"/>
        <w:rPr>
          <w:del w:id="6027" w:author="Microsoft Office User" w:date="2023-06-05T19:37:00Z"/>
          <w:rFonts w:ascii="Courier New" w:hAnsi="Courier New" w:cs="Courier New"/>
          <w:lang w:val="en-US"/>
        </w:rPr>
      </w:pPr>
      <w:del w:id="602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12C68449" w14:textId="0B3D2735" w:rsidR="006E7D41" w:rsidRPr="006E7D41" w:rsidDel="00AA72A6" w:rsidRDefault="006E7D41" w:rsidP="009C4224">
      <w:pPr>
        <w:pStyle w:val="Textosinformato"/>
        <w:rPr>
          <w:del w:id="6029" w:author="Microsoft Office User" w:date="2023-06-05T19:37:00Z"/>
          <w:rFonts w:ascii="Courier New" w:hAnsi="Courier New" w:cs="Courier New"/>
          <w:lang w:val="en-US"/>
        </w:rPr>
      </w:pPr>
      <w:del w:id="603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64CDABC6" w14:textId="1592564E" w:rsidR="006E7D41" w:rsidRPr="006E7D41" w:rsidDel="00AA72A6" w:rsidRDefault="006E7D41" w:rsidP="009C4224">
      <w:pPr>
        <w:pStyle w:val="Textosinformato"/>
        <w:rPr>
          <w:del w:id="6031" w:author="Microsoft Office User" w:date="2023-06-05T19:37:00Z"/>
          <w:rFonts w:ascii="Courier New" w:hAnsi="Courier New" w:cs="Courier New"/>
          <w:lang w:val="en-US"/>
        </w:rPr>
      </w:pPr>
      <w:del w:id="603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4143C12B" w14:textId="35D29216" w:rsidR="006E7D41" w:rsidRPr="006E7D41" w:rsidDel="00AA72A6" w:rsidRDefault="006E7D41" w:rsidP="009C4224">
      <w:pPr>
        <w:pStyle w:val="Textosinformato"/>
        <w:rPr>
          <w:del w:id="6033" w:author="Microsoft Office User" w:date="2023-06-05T19:37:00Z"/>
          <w:rFonts w:ascii="Courier New" w:hAnsi="Courier New" w:cs="Courier New"/>
          <w:lang w:val="en-US"/>
        </w:rPr>
      </w:pPr>
      <w:del w:id="603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"response": []</w:delText>
        </w:r>
      </w:del>
    </w:p>
    <w:p w14:paraId="5F565A39" w14:textId="7CEBA16F" w:rsidR="006E7D41" w:rsidRPr="006E7D41" w:rsidDel="00AA72A6" w:rsidRDefault="006E7D41" w:rsidP="009C4224">
      <w:pPr>
        <w:pStyle w:val="Textosinformato"/>
        <w:rPr>
          <w:del w:id="6035" w:author="Microsoft Office User" w:date="2023-06-05T19:37:00Z"/>
          <w:rFonts w:ascii="Courier New" w:hAnsi="Courier New" w:cs="Courier New"/>
          <w:lang w:val="en-US"/>
        </w:rPr>
      </w:pPr>
      <w:del w:id="603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0ED0211D" w14:textId="03F1F9D4" w:rsidR="006E7D41" w:rsidRPr="006E7D41" w:rsidDel="00AA72A6" w:rsidRDefault="006E7D41" w:rsidP="009C4224">
      <w:pPr>
        <w:pStyle w:val="Textosinformato"/>
        <w:rPr>
          <w:del w:id="6037" w:author="Microsoft Office User" w:date="2023-06-05T19:37:00Z"/>
          <w:rFonts w:ascii="Courier New" w:hAnsi="Courier New" w:cs="Courier New"/>
          <w:lang w:val="en-US"/>
        </w:rPr>
      </w:pPr>
      <w:del w:id="603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6193184B" w14:textId="16C0E547" w:rsidR="006E7D41" w:rsidRPr="006E7D41" w:rsidDel="00AA72A6" w:rsidRDefault="006E7D41" w:rsidP="009C4224">
      <w:pPr>
        <w:pStyle w:val="Textosinformato"/>
        <w:rPr>
          <w:del w:id="6039" w:author="Microsoft Office User" w:date="2023-06-05T19:37:00Z"/>
          <w:rFonts w:ascii="Courier New" w:hAnsi="Courier New" w:cs="Courier New"/>
          <w:lang w:val="en-US"/>
        </w:rPr>
      </w:pPr>
      <w:del w:id="604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"name": "POST alumno",</w:delText>
        </w:r>
      </w:del>
    </w:p>
    <w:p w14:paraId="6317EF61" w14:textId="0E8CE7E0" w:rsidR="006E7D41" w:rsidRPr="006E7D41" w:rsidDel="00AA72A6" w:rsidRDefault="006E7D41" w:rsidP="009C4224">
      <w:pPr>
        <w:pStyle w:val="Textosinformato"/>
        <w:rPr>
          <w:del w:id="6041" w:author="Microsoft Office User" w:date="2023-06-05T19:37:00Z"/>
          <w:rFonts w:ascii="Courier New" w:hAnsi="Courier New" w:cs="Courier New"/>
          <w:lang w:val="en-US"/>
        </w:rPr>
      </w:pPr>
      <w:del w:id="604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"request": {</w:delText>
        </w:r>
      </w:del>
    </w:p>
    <w:p w14:paraId="284738ED" w14:textId="257FD887" w:rsidR="006E7D41" w:rsidRPr="006E7D41" w:rsidDel="00AA72A6" w:rsidRDefault="006E7D41" w:rsidP="009C4224">
      <w:pPr>
        <w:pStyle w:val="Textosinformato"/>
        <w:rPr>
          <w:del w:id="6043" w:author="Microsoft Office User" w:date="2023-06-05T19:37:00Z"/>
          <w:rFonts w:ascii="Courier New" w:hAnsi="Courier New" w:cs="Courier New"/>
          <w:lang w:val="en-US"/>
        </w:rPr>
      </w:pPr>
      <w:del w:id="604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"method": "POST",</w:delText>
        </w:r>
      </w:del>
    </w:p>
    <w:p w14:paraId="4F5FAA06" w14:textId="554C6D99" w:rsidR="006E7D41" w:rsidRPr="006E7D41" w:rsidDel="00AA72A6" w:rsidRDefault="006E7D41" w:rsidP="009C4224">
      <w:pPr>
        <w:pStyle w:val="Textosinformato"/>
        <w:rPr>
          <w:del w:id="6045" w:author="Microsoft Office User" w:date="2023-06-05T19:37:00Z"/>
          <w:rFonts w:ascii="Courier New" w:hAnsi="Courier New" w:cs="Courier New"/>
          <w:lang w:val="en-US"/>
        </w:rPr>
      </w:pPr>
      <w:del w:id="604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"header": [],</w:delText>
        </w:r>
      </w:del>
    </w:p>
    <w:p w14:paraId="240A7E6D" w14:textId="02F514CF" w:rsidR="006E7D41" w:rsidRPr="006E7D41" w:rsidDel="00AA72A6" w:rsidRDefault="006E7D41" w:rsidP="009C4224">
      <w:pPr>
        <w:pStyle w:val="Textosinformato"/>
        <w:rPr>
          <w:del w:id="6047" w:author="Microsoft Office User" w:date="2023-06-05T19:37:00Z"/>
          <w:rFonts w:ascii="Courier New" w:hAnsi="Courier New" w:cs="Courier New"/>
          <w:lang w:val="en-US"/>
        </w:rPr>
      </w:pPr>
      <w:del w:id="604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"body": {</w:delText>
        </w:r>
      </w:del>
    </w:p>
    <w:p w14:paraId="41A0D1B2" w14:textId="279A32BA" w:rsidR="006E7D41" w:rsidRPr="006E7D41" w:rsidDel="00AA72A6" w:rsidRDefault="006E7D41" w:rsidP="009C4224">
      <w:pPr>
        <w:pStyle w:val="Textosinformato"/>
        <w:rPr>
          <w:del w:id="6049" w:author="Microsoft Office User" w:date="2023-06-05T19:37:00Z"/>
          <w:rFonts w:ascii="Courier New" w:hAnsi="Courier New" w:cs="Courier New"/>
          <w:lang w:val="en-US"/>
        </w:rPr>
      </w:pPr>
      <w:del w:id="605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"mode": "raw",</w:delText>
        </w:r>
      </w:del>
    </w:p>
    <w:p w14:paraId="5199790C" w14:textId="5F3E3233" w:rsidR="006E7D41" w:rsidRPr="004F07CA" w:rsidDel="00AA72A6" w:rsidRDefault="006E7D41" w:rsidP="009C4224">
      <w:pPr>
        <w:pStyle w:val="Textosinformato"/>
        <w:rPr>
          <w:del w:id="6051" w:author="Microsoft Office User" w:date="2023-06-05T19:37:00Z"/>
          <w:rFonts w:ascii="Courier New" w:hAnsi="Courier New" w:cs="Courier New"/>
          <w:lang w:val="en-US"/>
          <w:rPrChange w:id="6052" w:author="Microsoft Office User" w:date="2023-06-05T17:44:00Z">
            <w:rPr>
              <w:del w:id="6053" w:author="Microsoft Office User" w:date="2023-06-05T19:37:00Z"/>
              <w:rFonts w:ascii="Courier New" w:hAnsi="Courier New" w:cs="Courier New"/>
            </w:rPr>
          </w:rPrChange>
        </w:rPr>
      </w:pPr>
      <w:del w:id="605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4F07CA" w:rsidDel="00AA72A6">
          <w:rPr>
            <w:rFonts w:ascii="Courier New" w:hAnsi="Courier New" w:cs="Courier New"/>
            <w:lang w:val="en-US"/>
            <w:rPrChange w:id="6055" w:author="Microsoft Office User" w:date="2023-06-05T17:44:00Z">
              <w:rPr>
                <w:rFonts w:ascii="Courier New" w:hAnsi="Courier New" w:cs="Courier New"/>
              </w:rPr>
            </w:rPrChange>
          </w:rPr>
          <w:delText>"raw": "{\n    \"username\": \"dsfads\", \n    \"password\": \"dsd\", \n    \"nombre\": \"Pedro\",\n    \"apellido\": \"jijiji\", \n    \"telefono\": \"737373738\", \n    \"email\": \"jiijij@gmail.com\"\n}",</w:delText>
        </w:r>
      </w:del>
    </w:p>
    <w:p w14:paraId="07C5A3F8" w14:textId="7DB33F84" w:rsidR="006E7D41" w:rsidRPr="006E7D41" w:rsidDel="00AA72A6" w:rsidRDefault="006E7D41" w:rsidP="009C4224">
      <w:pPr>
        <w:pStyle w:val="Textosinformato"/>
        <w:rPr>
          <w:del w:id="6056" w:author="Microsoft Office User" w:date="2023-06-05T19:37:00Z"/>
          <w:rFonts w:ascii="Courier New" w:hAnsi="Courier New" w:cs="Courier New"/>
          <w:lang w:val="en-US"/>
        </w:rPr>
      </w:pPr>
      <w:del w:id="6057" w:author="Microsoft Office User" w:date="2023-06-05T19:37:00Z">
        <w:r w:rsidRPr="004F07CA" w:rsidDel="00AA72A6">
          <w:rPr>
            <w:rFonts w:ascii="Courier New" w:hAnsi="Courier New" w:cs="Courier New"/>
            <w:lang w:val="en-US"/>
            <w:rPrChange w:id="6058" w:author="Microsoft Office User" w:date="2023-06-05T17:44:00Z">
              <w:rPr>
                <w:rFonts w:ascii="Courier New" w:hAnsi="Courier New" w:cs="Courier New"/>
              </w:rPr>
            </w:rPrChange>
          </w:rPr>
          <w:tab/>
        </w:r>
        <w:r w:rsidRPr="004F07CA" w:rsidDel="00AA72A6">
          <w:rPr>
            <w:rFonts w:ascii="Courier New" w:hAnsi="Courier New" w:cs="Courier New"/>
            <w:lang w:val="en-US"/>
            <w:rPrChange w:id="6059" w:author="Microsoft Office User" w:date="2023-06-05T17:44:00Z">
              <w:rPr>
                <w:rFonts w:ascii="Courier New" w:hAnsi="Courier New" w:cs="Courier New"/>
              </w:rPr>
            </w:rPrChange>
          </w:rPr>
          <w:tab/>
        </w:r>
        <w:r w:rsidRPr="004F07CA" w:rsidDel="00AA72A6">
          <w:rPr>
            <w:rFonts w:ascii="Courier New" w:hAnsi="Courier New" w:cs="Courier New"/>
            <w:lang w:val="en-US"/>
            <w:rPrChange w:id="6060" w:author="Microsoft Office User" w:date="2023-06-05T17:44:00Z">
              <w:rPr>
                <w:rFonts w:ascii="Courier New" w:hAnsi="Courier New" w:cs="Courier New"/>
              </w:rPr>
            </w:rPrChange>
          </w:rPr>
          <w:tab/>
        </w:r>
        <w:r w:rsidRPr="004F07CA" w:rsidDel="00AA72A6">
          <w:rPr>
            <w:rFonts w:ascii="Courier New" w:hAnsi="Courier New" w:cs="Courier New"/>
            <w:lang w:val="en-US"/>
            <w:rPrChange w:id="6061" w:author="Microsoft Office User" w:date="2023-06-05T17:44:00Z">
              <w:rPr>
                <w:rFonts w:ascii="Courier New" w:hAnsi="Courier New" w:cs="Courier New"/>
              </w:rPr>
            </w:rPrChange>
          </w:rPr>
          <w:tab/>
        </w:r>
        <w:r w:rsidRPr="004F07CA" w:rsidDel="00AA72A6">
          <w:rPr>
            <w:rFonts w:ascii="Courier New" w:hAnsi="Courier New" w:cs="Courier New"/>
            <w:lang w:val="en-US"/>
            <w:rPrChange w:id="6062" w:author="Microsoft Office User" w:date="2023-06-05T17:44:00Z">
              <w:rPr>
                <w:rFonts w:ascii="Courier New" w:hAnsi="Courier New" w:cs="Courier New"/>
              </w:rPr>
            </w:rPrChange>
          </w:rPr>
          <w:tab/>
        </w:r>
        <w:r w:rsidRPr="006E7D41" w:rsidDel="00AA72A6">
          <w:rPr>
            <w:rFonts w:ascii="Courier New" w:hAnsi="Courier New" w:cs="Courier New"/>
            <w:lang w:val="en-US"/>
          </w:rPr>
          <w:delText>"options": {</w:delText>
        </w:r>
      </w:del>
    </w:p>
    <w:p w14:paraId="44301611" w14:textId="5AD6FBB1" w:rsidR="006E7D41" w:rsidRPr="006E7D41" w:rsidDel="00AA72A6" w:rsidRDefault="006E7D41" w:rsidP="009C4224">
      <w:pPr>
        <w:pStyle w:val="Textosinformato"/>
        <w:rPr>
          <w:del w:id="6063" w:author="Microsoft Office User" w:date="2023-06-05T19:37:00Z"/>
          <w:rFonts w:ascii="Courier New" w:hAnsi="Courier New" w:cs="Courier New"/>
          <w:lang w:val="en-US"/>
        </w:rPr>
      </w:pPr>
      <w:del w:id="606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"raw": {</w:delText>
        </w:r>
      </w:del>
    </w:p>
    <w:p w14:paraId="03CB7421" w14:textId="228029CF" w:rsidR="006E7D41" w:rsidRPr="006E7D41" w:rsidDel="00AA72A6" w:rsidRDefault="006E7D41" w:rsidP="009C4224">
      <w:pPr>
        <w:pStyle w:val="Textosinformato"/>
        <w:rPr>
          <w:del w:id="6065" w:author="Microsoft Office User" w:date="2023-06-05T19:37:00Z"/>
          <w:rFonts w:ascii="Courier New" w:hAnsi="Courier New" w:cs="Courier New"/>
          <w:lang w:val="en-US"/>
        </w:rPr>
      </w:pPr>
      <w:del w:id="606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"language": "json"</w:delText>
        </w:r>
      </w:del>
    </w:p>
    <w:p w14:paraId="2F32C352" w14:textId="45DB8963" w:rsidR="006E7D41" w:rsidRPr="006E7D41" w:rsidDel="00AA72A6" w:rsidRDefault="006E7D41" w:rsidP="009C4224">
      <w:pPr>
        <w:pStyle w:val="Textosinformato"/>
        <w:rPr>
          <w:del w:id="6067" w:author="Microsoft Office User" w:date="2023-06-05T19:37:00Z"/>
          <w:rFonts w:ascii="Courier New" w:hAnsi="Courier New" w:cs="Courier New"/>
          <w:lang w:val="en-US"/>
        </w:rPr>
      </w:pPr>
      <w:del w:id="606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497BF682" w14:textId="347B773A" w:rsidR="006E7D41" w:rsidRPr="006E7D41" w:rsidDel="00AA72A6" w:rsidRDefault="006E7D41" w:rsidP="009C4224">
      <w:pPr>
        <w:pStyle w:val="Textosinformato"/>
        <w:rPr>
          <w:del w:id="6069" w:author="Microsoft Office User" w:date="2023-06-05T19:37:00Z"/>
          <w:rFonts w:ascii="Courier New" w:hAnsi="Courier New" w:cs="Courier New"/>
          <w:lang w:val="en-US"/>
        </w:rPr>
      </w:pPr>
      <w:del w:id="607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33ACAB46" w14:textId="44F1DF5E" w:rsidR="006E7D41" w:rsidRPr="006E7D41" w:rsidDel="00AA72A6" w:rsidRDefault="006E7D41" w:rsidP="009C4224">
      <w:pPr>
        <w:pStyle w:val="Textosinformato"/>
        <w:rPr>
          <w:del w:id="6071" w:author="Microsoft Office User" w:date="2023-06-05T19:37:00Z"/>
          <w:rFonts w:ascii="Courier New" w:hAnsi="Courier New" w:cs="Courier New"/>
          <w:lang w:val="en-US"/>
        </w:rPr>
      </w:pPr>
      <w:del w:id="607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0233724D" w14:textId="057CC28E" w:rsidR="006E7D41" w:rsidRPr="006E7D41" w:rsidDel="00AA72A6" w:rsidRDefault="006E7D41" w:rsidP="009C4224">
      <w:pPr>
        <w:pStyle w:val="Textosinformato"/>
        <w:rPr>
          <w:del w:id="6073" w:author="Microsoft Office User" w:date="2023-06-05T19:37:00Z"/>
          <w:rFonts w:ascii="Courier New" w:hAnsi="Courier New" w:cs="Courier New"/>
          <w:lang w:val="en-US"/>
        </w:rPr>
      </w:pPr>
      <w:del w:id="607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"url": {</w:delText>
        </w:r>
      </w:del>
    </w:p>
    <w:p w14:paraId="0AB4AD99" w14:textId="06F40799" w:rsidR="006E7D41" w:rsidRPr="006E7D41" w:rsidDel="00AA72A6" w:rsidRDefault="006E7D41" w:rsidP="009C4224">
      <w:pPr>
        <w:pStyle w:val="Textosinformato"/>
        <w:rPr>
          <w:del w:id="6075" w:author="Microsoft Office User" w:date="2023-06-05T19:37:00Z"/>
          <w:rFonts w:ascii="Courier New" w:hAnsi="Courier New" w:cs="Courier New"/>
          <w:lang w:val="en-US"/>
        </w:rPr>
      </w:pPr>
      <w:del w:id="607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"raw": "13.37.90.252:5000/alumnos",</w:delText>
        </w:r>
      </w:del>
    </w:p>
    <w:p w14:paraId="50746DD9" w14:textId="1863305B" w:rsidR="006E7D41" w:rsidRPr="006E7D41" w:rsidDel="00AA72A6" w:rsidRDefault="006E7D41" w:rsidP="009C4224">
      <w:pPr>
        <w:pStyle w:val="Textosinformato"/>
        <w:rPr>
          <w:del w:id="6077" w:author="Microsoft Office User" w:date="2023-06-05T19:37:00Z"/>
          <w:rFonts w:ascii="Courier New" w:hAnsi="Courier New" w:cs="Courier New"/>
          <w:lang w:val="en-US"/>
        </w:rPr>
      </w:pPr>
      <w:del w:id="607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"host": [</w:delText>
        </w:r>
      </w:del>
    </w:p>
    <w:p w14:paraId="1DA6EF32" w14:textId="10A6FAD4" w:rsidR="006E7D41" w:rsidRPr="006E7D41" w:rsidDel="00AA72A6" w:rsidRDefault="006E7D41" w:rsidP="009C4224">
      <w:pPr>
        <w:pStyle w:val="Textosinformato"/>
        <w:rPr>
          <w:del w:id="6079" w:author="Microsoft Office User" w:date="2023-06-05T19:37:00Z"/>
          <w:rFonts w:ascii="Courier New" w:hAnsi="Courier New" w:cs="Courier New"/>
          <w:lang w:val="en-US"/>
        </w:rPr>
      </w:pPr>
      <w:del w:id="608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"13",</w:delText>
        </w:r>
      </w:del>
    </w:p>
    <w:p w14:paraId="283325C3" w14:textId="73593A3A" w:rsidR="006E7D41" w:rsidRPr="006E7D41" w:rsidDel="00AA72A6" w:rsidRDefault="006E7D41" w:rsidP="009C4224">
      <w:pPr>
        <w:pStyle w:val="Textosinformato"/>
        <w:rPr>
          <w:del w:id="6081" w:author="Microsoft Office User" w:date="2023-06-05T19:37:00Z"/>
          <w:rFonts w:ascii="Courier New" w:hAnsi="Courier New" w:cs="Courier New"/>
          <w:lang w:val="en-US"/>
        </w:rPr>
      </w:pPr>
      <w:del w:id="608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"37",</w:delText>
        </w:r>
      </w:del>
    </w:p>
    <w:p w14:paraId="4D3C6016" w14:textId="60EB6881" w:rsidR="006E7D41" w:rsidRPr="006E7D41" w:rsidDel="00AA72A6" w:rsidRDefault="006E7D41" w:rsidP="009C4224">
      <w:pPr>
        <w:pStyle w:val="Textosinformato"/>
        <w:rPr>
          <w:del w:id="6083" w:author="Microsoft Office User" w:date="2023-06-05T19:37:00Z"/>
          <w:rFonts w:ascii="Courier New" w:hAnsi="Courier New" w:cs="Courier New"/>
          <w:lang w:val="en-US"/>
        </w:rPr>
      </w:pPr>
      <w:del w:id="608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"90",</w:delText>
        </w:r>
      </w:del>
    </w:p>
    <w:p w14:paraId="203F1951" w14:textId="39E18235" w:rsidR="006E7D41" w:rsidRPr="006E7D41" w:rsidDel="00AA72A6" w:rsidRDefault="006E7D41" w:rsidP="009C4224">
      <w:pPr>
        <w:pStyle w:val="Textosinformato"/>
        <w:rPr>
          <w:del w:id="6085" w:author="Microsoft Office User" w:date="2023-06-05T19:37:00Z"/>
          <w:rFonts w:ascii="Courier New" w:hAnsi="Courier New" w:cs="Courier New"/>
          <w:lang w:val="en-US"/>
        </w:rPr>
      </w:pPr>
      <w:del w:id="608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"252"</w:delText>
        </w:r>
      </w:del>
    </w:p>
    <w:p w14:paraId="2FBAEC6D" w14:textId="767B47DC" w:rsidR="006E7D41" w:rsidRPr="006E7D41" w:rsidDel="00AA72A6" w:rsidRDefault="006E7D41" w:rsidP="009C4224">
      <w:pPr>
        <w:pStyle w:val="Textosinformato"/>
        <w:rPr>
          <w:del w:id="6087" w:author="Microsoft Office User" w:date="2023-06-05T19:37:00Z"/>
          <w:rFonts w:ascii="Courier New" w:hAnsi="Courier New" w:cs="Courier New"/>
          <w:lang w:val="en-US"/>
        </w:rPr>
      </w:pPr>
      <w:del w:id="608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310CEDB0" w14:textId="4F7463B0" w:rsidR="006E7D41" w:rsidRPr="006E7D41" w:rsidDel="00AA72A6" w:rsidRDefault="006E7D41" w:rsidP="009C4224">
      <w:pPr>
        <w:pStyle w:val="Textosinformato"/>
        <w:rPr>
          <w:del w:id="6089" w:author="Microsoft Office User" w:date="2023-06-05T19:37:00Z"/>
          <w:rFonts w:ascii="Courier New" w:hAnsi="Courier New" w:cs="Courier New"/>
          <w:lang w:val="en-US"/>
        </w:rPr>
      </w:pPr>
      <w:del w:id="609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"port": "5000",</w:delText>
        </w:r>
      </w:del>
    </w:p>
    <w:p w14:paraId="5807357A" w14:textId="760BA2F7" w:rsidR="006E7D41" w:rsidRPr="006E7D41" w:rsidDel="00AA72A6" w:rsidRDefault="006E7D41" w:rsidP="009C4224">
      <w:pPr>
        <w:pStyle w:val="Textosinformato"/>
        <w:rPr>
          <w:del w:id="6091" w:author="Microsoft Office User" w:date="2023-06-05T19:37:00Z"/>
          <w:rFonts w:ascii="Courier New" w:hAnsi="Courier New" w:cs="Courier New"/>
          <w:lang w:val="en-US"/>
        </w:rPr>
      </w:pPr>
      <w:del w:id="609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"path": [</w:delText>
        </w:r>
      </w:del>
    </w:p>
    <w:p w14:paraId="279B8088" w14:textId="288E7B3B" w:rsidR="006E7D41" w:rsidRPr="009C4224" w:rsidDel="00AA72A6" w:rsidRDefault="006E7D41" w:rsidP="009C4224">
      <w:pPr>
        <w:pStyle w:val="Textosinformato"/>
        <w:rPr>
          <w:del w:id="6093" w:author="Microsoft Office User" w:date="2023-06-05T19:37:00Z"/>
          <w:rFonts w:ascii="Courier New" w:hAnsi="Courier New" w:cs="Courier New"/>
        </w:rPr>
      </w:pPr>
      <w:del w:id="609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9C4224" w:rsidDel="00AA72A6">
          <w:rPr>
            <w:rFonts w:ascii="Courier New" w:hAnsi="Courier New" w:cs="Courier New"/>
          </w:rPr>
          <w:delText>"alumnos"</w:delText>
        </w:r>
      </w:del>
    </w:p>
    <w:p w14:paraId="139EBAE0" w14:textId="76FAB9F6" w:rsidR="006E7D41" w:rsidRPr="009C4224" w:rsidDel="00AA72A6" w:rsidRDefault="006E7D41" w:rsidP="009C4224">
      <w:pPr>
        <w:pStyle w:val="Textosinformato"/>
        <w:rPr>
          <w:del w:id="6095" w:author="Microsoft Office User" w:date="2023-06-05T19:37:00Z"/>
          <w:rFonts w:ascii="Courier New" w:hAnsi="Courier New" w:cs="Courier New"/>
        </w:rPr>
      </w:pPr>
      <w:del w:id="6096"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delText>]</w:delText>
        </w:r>
      </w:del>
    </w:p>
    <w:p w14:paraId="4B73D234" w14:textId="6F953BC0" w:rsidR="006E7D41" w:rsidRPr="009C4224" w:rsidDel="00AA72A6" w:rsidRDefault="006E7D41" w:rsidP="009C4224">
      <w:pPr>
        <w:pStyle w:val="Textosinformato"/>
        <w:rPr>
          <w:del w:id="6097" w:author="Microsoft Office User" w:date="2023-06-05T19:37:00Z"/>
          <w:rFonts w:ascii="Courier New" w:hAnsi="Courier New" w:cs="Courier New"/>
        </w:rPr>
      </w:pPr>
      <w:del w:id="6098"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delText>}</w:delText>
        </w:r>
      </w:del>
    </w:p>
    <w:p w14:paraId="355402E3" w14:textId="765F941D" w:rsidR="006E7D41" w:rsidRPr="009C4224" w:rsidDel="00AA72A6" w:rsidRDefault="006E7D41" w:rsidP="009C4224">
      <w:pPr>
        <w:pStyle w:val="Textosinformato"/>
        <w:rPr>
          <w:del w:id="6099" w:author="Microsoft Office User" w:date="2023-06-05T19:37:00Z"/>
          <w:rFonts w:ascii="Courier New" w:hAnsi="Courier New" w:cs="Courier New"/>
        </w:rPr>
      </w:pPr>
      <w:del w:id="6100"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delText>},</w:delText>
        </w:r>
      </w:del>
    </w:p>
    <w:p w14:paraId="72FF8AD0" w14:textId="6CA520B8" w:rsidR="006E7D41" w:rsidRPr="009C4224" w:rsidDel="00AA72A6" w:rsidRDefault="006E7D41" w:rsidP="009C4224">
      <w:pPr>
        <w:pStyle w:val="Textosinformato"/>
        <w:rPr>
          <w:del w:id="6101" w:author="Microsoft Office User" w:date="2023-06-05T19:37:00Z"/>
          <w:rFonts w:ascii="Courier New" w:hAnsi="Courier New" w:cs="Courier New"/>
        </w:rPr>
      </w:pPr>
      <w:del w:id="6102"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delText>"response": []</w:delText>
        </w:r>
      </w:del>
    </w:p>
    <w:p w14:paraId="507D5149" w14:textId="118E6B98" w:rsidR="006E7D41" w:rsidRPr="009C4224" w:rsidDel="00AA72A6" w:rsidRDefault="006E7D41" w:rsidP="009C4224">
      <w:pPr>
        <w:pStyle w:val="Textosinformato"/>
        <w:rPr>
          <w:del w:id="6103" w:author="Microsoft Office User" w:date="2023-06-05T19:37:00Z"/>
          <w:rFonts w:ascii="Courier New" w:hAnsi="Courier New" w:cs="Courier New"/>
        </w:rPr>
      </w:pPr>
      <w:del w:id="6104" w:author="Microsoft Office User" w:date="2023-06-05T19:37:00Z">
        <w:r w:rsidRPr="009C4224" w:rsidDel="00AA72A6">
          <w:rPr>
            <w:rFonts w:ascii="Courier New" w:hAnsi="Courier New" w:cs="Courier New"/>
          </w:rPr>
          <w:tab/>
        </w:r>
        <w:r w:rsidRPr="009C4224" w:rsidDel="00AA72A6">
          <w:rPr>
            <w:rFonts w:ascii="Courier New" w:hAnsi="Courier New" w:cs="Courier New"/>
          </w:rPr>
          <w:tab/>
          <w:delText>},</w:delText>
        </w:r>
      </w:del>
    </w:p>
    <w:p w14:paraId="72A443F2" w14:textId="7F706264" w:rsidR="006E7D41" w:rsidRPr="009C4224" w:rsidDel="00AA72A6" w:rsidRDefault="006E7D41" w:rsidP="009C4224">
      <w:pPr>
        <w:pStyle w:val="Textosinformato"/>
        <w:rPr>
          <w:del w:id="6105" w:author="Microsoft Office User" w:date="2023-06-05T19:37:00Z"/>
          <w:rFonts w:ascii="Courier New" w:hAnsi="Courier New" w:cs="Courier New"/>
        </w:rPr>
      </w:pPr>
      <w:del w:id="6106" w:author="Microsoft Office User" w:date="2023-06-05T19:37:00Z">
        <w:r w:rsidRPr="009C4224" w:rsidDel="00AA72A6">
          <w:rPr>
            <w:rFonts w:ascii="Courier New" w:hAnsi="Courier New" w:cs="Courier New"/>
          </w:rPr>
          <w:tab/>
        </w:r>
        <w:r w:rsidRPr="009C4224" w:rsidDel="00AA72A6">
          <w:rPr>
            <w:rFonts w:ascii="Courier New" w:hAnsi="Courier New" w:cs="Courier New"/>
          </w:rPr>
          <w:tab/>
          <w:delText>{</w:delText>
        </w:r>
      </w:del>
    </w:p>
    <w:p w14:paraId="22CF805E" w14:textId="40CF16A4" w:rsidR="006E7D41" w:rsidRPr="009C4224" w:rsidDel="00AA72A6" w:rsidRDefault="006E7D41" w:rsidP="009C4224">
      <w:pPr>
        <w:pStyle w:val="Textosinformato"/>
        <w:rPr>
          <w:del w:id="6107" w:author="Microsoft Office User" w:date="2023-06-05T19:37:00Z"/>
          <w:rFonts w:ascii="Courier New" w:hAnsi="Courier New" w:cs="Courier New"/>
        </w:rPr>
      </w:pPr>
      <w:del w:id="6108"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delText>"name": "PUT alumno",</w:delText>
        </w:r>
      </w:del>
    </w:p>
    <w:p w14:paraId="0D7C6DE5" w14:textId="1BC6BEDD" w:rsidR="006E7D41" w:rsidRPr="00407B90" w:rsidDel="00AA72A6" w:rsidRDefault="006E7D41" w:rsidP="009C4224">
      <w:pPr>
        <w:pStyle w:val="Textosinformato"/>
        <w:rPr>
          <w:del w:id="6109" w:author="Microsoft Office User" w:date="2023-06-05T19:37:00Z"/>
          <w:rFonts w:ascii="Courier New" w:hAnsi="Courier New" w:cs="Courier New"/>
          <w:lang w:val="en-US"/>
        </w:rPr>
      </w:pPr>
      <w:del w:id="6110"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407B90" w:rsidDel="00AA72A6">
          <w:rPr>
            <w:rFonts w:ascii="Courier New" w:hAnsi="Courier New" w:cs="Courier New"/>
            <w:lang w:val="en-US"/>
          </w:rPr>
          <w:delText>"request": {</w:delText>
        </w:r>
      </w:del>
    </w:p>
    <w:p w14:paraId="79909233" w14:textId="30E572DF" w:rsidR="006E7D41" w:rsidRPr="009834F6" w:rsidDel="00AA72A6" w:rsidRDefault="006E7D41" w:rsidP="009C4224">
      <w:pPr>
        <w:pStyle w:val="Textosinformato"/>
        <w:rPr>
          <w:del w:id="6111" w:author="Microsoft Office User" w:date="2023-06-05T19:37:00Z"/>
          <w:rFonts w:ascii="Courier New" w:hAnsi="Courier New" w:cs="Courier New"/>
          <w:lang w:val="en-US"/>
        </w:rPr>
      </w:pPr>
      <w:del w:id="6112"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9834F6" w:rsidDel="00AA72A6">
          <w:rPr>
            <w:rFonts w:ascii="Courier New" w:hAnsi="Courier New" w:cs="Courier New"/>
            <w:lang w:val="en-US"/>
          </w:rPr>
          <w:delText>"method": "PUT",</w:delText>
        </w:r>
      </w:del>
    </w:p>
    <w:p w14:paraId="3A45AE95" w14:textId="2CC43CA4" w:rsidR="006E7D41" w:rsidRPr="009834F6" w:rsidDel="00AA72A6" w:rsidRDefault="006E7D41" w:rsidP="009C4224">
      <w:pPr>
        <w:pStyle w:val="Textosinformato"/>
        <w:rPr>
          <w:del w:id="6113" w:author="Microsoft Office User" w:date="2023-06-05T19:37:00Z"/>
          <w:rFonts w:ascii="Courier New" w:hAnsi="Courier New" w:cs="Courier New"/>
          <w:lang w:val="en-US"/>
        </w:rPr>
      </w:pPr>
      <w:del w:id="6114"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"header": [],</w:delText>
        </w:r>
      </w:del>
    </w:p>
    <w:p w14:paraId="1E474DF1" w14:textId="4E76A43C" w:rsidR="006E7D41" w:rsidRPr="009834F6" w:rsidDel="00AA72A6" w:rsidRDefault="006E7D41" w:rsidP="009C4224">
      <w:pPr>
        <w:pStyle w:val="Textosinformato"/>
        <w:rPr>
          <w:del w:id="6115" w:author="Microsoft Office User" w:date="2023-06-05T19:37:00Z"/>
          <w:rFonts w:ascii="Courier New" w:hAnsi="Courier New" w:cs="Courier New"/>
          <w:lang w:val="en-US"/>
        </w:rPr>
      </w:pPr>
      <w:del w:id="6116"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"body": {</w:delText>
        </w:r>
      </w:del>
    </w:p>
    <w:p w14:paraId="3085D8CA" w14:textId="518A74CB" w:rsidR="006E7D41" w:rsidRPr="00407B90" w:rsidDel="00AA72A6" w:rsidRDefault="006E7D41" w:rsidP="009C4224">
      <w:pPr>
        <w:pStyle w:val="Textosinformato"/>
        <w:rPr>
          <w:del w:id="6117" w:author="Microsoft Office User" w:date="2023-06-05T19:37:00Z"/>
          <w:rFonts w:ascii="Courier New" w:hAnsi="Courier New" w:cs="Courier New"/>
        </w:rPr>
      </w:pPr>
      <w:del w:id="6118"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407B90" w:rsidDel="00AA72A6">
          <w:rPr>
            <w:rFonts w:ascii="Courier New" w:hAnsi="Courier New" w:cs="Courier New"/>
          </w:rPr>
          <w:delText>"mode": "raw",</w:delText>
        </w:r>
      </w:del>
    </w:p>
    <w:p w14:paraId="19DA86BE" w14:textId="36505A4D" w:rsidR="006E7D41" w:rsidRPr="009C4224" w:rsidDel="00AA72A6" w:rsidRDefault="006E7D41" w:rsidP="009C4224">
      <w:pPr>
        <w:pStyle w:val="Textosinformato"/>
        <w:rPr>
          <w:del w:id="6119" w:author="Microsoft Office User" w:date="2023-06-05T19:37:00Z"/>
          <w:rFonts w:ascii="Courier New" w:hAnsi="Courier New" w:cs="Courier New"/>
        </w:rPr>
      </w:pPr>
      <w:del w:id="6120" w:author="Microsoft Office User" w:date="2023-06-05T19:37:00Z">
        <w:r w:rsidRPr="00407B90" w:rsidDel="00AA72A6">
          <w:rPr>
            <w:rFonts w:ascii="Courier New" w:hAnsi="Courier New" w:cs="Courier New"/>
          </w:rPr>
          <w:tab/>
        </w:r>
        <w:r w:rsidRPr="00407B90" w:rsidDel="00AA72A6">
          <w:rPr>
            <w:rFonts w:ascii="Courier New" w:hAnsi="Courier New" w:cs="Courier New"/>
          </w:rPr>
          <w:tab/>
        </w:r>
        <w:r w:rsidRPr="00407B90" w:rsidDel="00AA72A6">
          <w:rPr>
            <w:rFonts w:ascii="Courier New" w:hAnsi="Courier New" w:cs="Courier New"/>
          </w:rPr>
          <w:tab/>
        </w:r>
        <w:r w:rsidRPr="00407B90" w:rsidDel="00AA72A6">
          <w:rPr>
            <w:rFonts w:ascii="Courier New" w:hAnsi="Courier New" w:cs="Courier New"/>
          </w:rPr>
          <w:tab/>
        </w:r>
        <w:r w:rsidRPr="00407B90" w:rsidDel="00AA72A6">
          <w:rPr>
            <w:rFonts w:ascii="Courier New" w:hAnsi="Courier New" w:cs="Courier New"/>
          </w:rPr>
          <w:tab/>
        </w:r>
        <w:r w:rsidRPr="009C4224" w:rsidDel="00AA72A6">
          <w:rPr>
            <w:rFonts w:ascii="Courier New" w:hAnsi="Courier New" w:cs="Courier New"/>
          </w:rPr>
          <w:delText>"raw": "{\n    \"nombre\": \"xxx\",\n    \"apellido\": \"zzz\",\n    \"email\": \"xxx@gmail.com\",\n    \"telefono\": 666666666\n}",</w:delText>
        </w:r>
      </w:del>
    </w:p>
    <w:p w14:paraId="6F6FD3D4" w14:textId="28149357" w:rsidR="006E7D41" w:rsidRPr="009834F6" w:rsidDel="00AA72A6" w:rsidRDefault="006E7D41" w:rsidP="009C4224">
      <w:pPr>
        <w:pStyle w:val="Textosinformato"/>
        <w:rPr>
          <w:del w:id="6121" w:author="Microsoft Office User" w:date="2023-06-05T19:37:00Z"/>
          <w:rFonts w:ascii="Courier New" w:hAnsi="Courier New" w:cs="Courier New"/>
          <w:lang w:val="en-US"/>
        </w:rPr>
      </w:pPr>
      <w:del w:id="6122"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834F6" w:rsidDel="00AA72A6">
          <w:rPr>
            <w:rFonts w:ascii="Courier New" w:hAnsi="Courier New" w:cs="Courier New"/>
            <w:lang w:val="en-US"/>
          </w:rPr>
          <w:delText>"options": {</w:delText>
        </w:r>
      </w:del>
    </w:p>
    <w:p w14:paraId="301E5DAF" w14:textId="1B962642" w:rsidR="006E7D41" w:rsidRPr="009834F6" w:rsidDel="00AA72A6" w:rsidRDefault="006E7D41" w:rsidP="009C4224">
      <w:pPr>
        <w:pStyle w:val="Textosinformato"/>
        <w:rPr>
          <w:del w:id="6123" w:author="Microsoft Office User" w:date="2023-06-05T19:37:00Z"/>
          <w:rFonts w:ascii="Courier New" w:hAnsi="Courier New" w:cs="Courier New"/>
          <w:lang w:val="en-US"/>
        </w:rPr>
      </w:pPr>
      <w:del w:id="6124"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"raw": {</w:delText>
        </w:r>
      </w:del>
    </w:p>
    <w:p w14:paraId="17FCCB2F" w14:textId="640C063B" w:rsidR="006E7D41" w:rsidRPr="009834F6" w:rsidDel="00AA72A6" w:rsidRDefault="006E7D41" w:rsidP="009C4224">
      <w:pPr>
        <w:pStyle w:val="Textosinformato"/>
        <w:rPr>
          <w:del w:id="6125" w:author="Microsoft Office User" w:date="2023-06-05T19:37:00Z"/>
          <w:rFonts w:ascii="Courier New" w:hAnsi="Courier New" w:cs="Courier New"/>
          <w:lang w:val="en-US"/>
        </w:rPr>
      </w:pPr>
      <w:del w:id="6126"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"language": "json"</w:delText>
        </w:r>
      </w:del>
    </w:p>
    <w:p w14:paraId="580B7DEC" w14:textId="1616E453" w:rsidR="006E7D41" w:rsidRPr="009834F6" w:rsidDel="00AA72A6" w:rsidRDefault="006E7D41" w:rsidP="009C4224">
      <w:pPr>
        <w:pStyle w:val="Textosinformato"/>
        <w:rPr>
          <w:del w:id="6127" w:author="Microsoft Office User" w:date="2023-06-05T19:37:00Z"/>
          <w:rFonts w:ascii="Courier New" w:hAnsi="Courier New" w:cs="Courier New"/>
          <w:lang w:val="en-US"/>
        </w:rPr>
      </w:pPr>
      <w:del w:id="6128"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w:delText>
        </w:r>
      </w:del>
    </w:p>
    <w:p w14:paraId="4BEABB3F" w14:textId="088C2FC0" w:rsidR="006E7D41" w:rsidRPr="009834F6" w:rsidDel="00AA72A6" w:rsidRDefault="006E7D41" w:rsidP="009C4224">
      <w:pPr>
        <w:pStyle w:val="Textosinformato"/>
        <w:rPr>
          <w:del w:id="6129" w:author="Microsoft Office User" w:date="2023-06-05T19:37:00Z"/>
          <w:rFonts w:ascii="Courier New" w:hAnsi="Courier New" w:cs="Courier New"/>
          <w:lang w:val="en-US"/>
        </w:rPr>
      </w:pPr>
      <w:del w:id="6130"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w:delText>
        </w:r>
      </w:del>
    </w:p>
    <w:p w14:paraId="071E4B0A" w14:textId="67A995B0" w:rsidR="006E7D41" w:rsidRPr="009834F6" w:rsidDel="00AA72A6" w:rsidRDefault="006E7D41" w:rsidP="009C4224">
      <w:pPr>
        <w:pStyle w:val="Textosinformato"/>
        <w:rPr>
          <w:del w:id="6131" w:author="Microsoft Office User" w:date="2023-06-05T19:37:00Z"/>
          <w:rFonts w:ascii="Courier New" w:hAnsi="Courier New" w:cs="Courier New"/>
          <w:lang w:val="en-US"/>
        </w:rPr>
      </w:pPr>
      <w:del w:id="6132"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w:delText>
        </w:r>
      </w:del>
    </w:p>
    <w:p w14:paraId="3031685F" w14:textId="0FB936EE" w:rsidR="006E7D41" w:rsidRPr="009834F6" w:rsidDel="00AA72A6" w:rsidRDefault="006E7D41" w:rsidP="009C4224">
      <w:pPr>
        <w:pStyle w:val="Textosinformato"/>
        <w:rPr>
          <w:del w:id="6133" w:author="Microsoft Office User" w:date="2023-06-05T19:37:00Z"/>
          <w:rFonts w:ascii="Courier New" w:hAnsi="Courier New" w:cs="Courier New"/>
          <w:lang w:val="en-US"/>
        </w:rPr>
      </w:pPr>
      <w:del w:id="6134"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"url": {</w:delText>
        </w:r>
      </w:del>
    </w:p>
    <w:p w14:paraId="727DBEA7" w14:textId="32BB3881" w:rsidR="006E7D41" w:rsidRPr="00407B90" w:rsidDel="00AA72A6" w:rsidRDefault="006E7D41" w:rsidP="009C4224">
      <w:pPr>
        <w:pStyle w:val="Textosinformato"/>
        <w:rPr>
          <w:del w:id="6135" w:author="Microsoft Office User" w:date="2023-06-05T19:37:00Z"/>
          <w:rFonts w:ascii="Courier New" w:hAnsi="Courier New" w:cs="Courier New"/>
          <w:lang w:val="en-US"/>
        </w:rPr>
      </w:pPr>
      <w:del w:id="6136"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407B90" w:rsidDel="00AA72A6">
          <w:rPr>
            <w:rFonts w:ascii="Courier New" w:hAnsi="Courier New" w:cs="Courier New"/>
            <w:lang w:val="en-US"/>
          </w:rPr>
          <w:delText>"raw": "13.37.90.252:5000/alumnos/71",</w:delText>
        </w:r>
      </w:del>
    </w:p>
    <w:p w14:paraId="5D080B12" w14:textId="1096697D" w:rsidR="006E7D41" w:rsidRPr="00407B90" w:rsidDel="00AA72A6" w:rsidRDefault="006E7D41" w:rsidP="009C4224">
      <w:pPr>
        <w:pStyle w:val="Textosinformato"/>
        <w:rPr>
          <w:del w:id="6137" w:author="Microsoft Office User" w:date="2023-06-05T19:37:00Z"/>
          <w:rFonts w:ascii="Courier New" w:hAnsi="Courier New" w:cs="Courier New"/>
          <w:lang w:val="en-US"/>
        </w:rPr>
      </w:pPr>
      <w:del w:id="6138"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"host": [</w:delText>
        </w:r>
      </w:del>
    </w:p>
    <w:p w14:paraId="189D9BDD" w14:textId="0C2BB35E" w:rsidR="006E7D41" w:rsidRPr="00407B90" w:rsidDel="00AA72A6" w:rsidRDefault="006E7D41" w:rsidP="009C4224">
      <w:pPr>
        <w:pStyle w:val="Textosinformato"/>
        <w:rPr>
          <w:del w:id="6139" w:author="Microsoft Office User" w:date="2023-06-05T19:37:00Z"/>
          <w:rFonts w:ascii="Courier New" w:hAnsi="Courier New" w:cs="Courier New"/>
          <w:lang w:val="en-US"/>
        </w:rPr>
      </w:pPr>
      <w:del w:id="6140"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"13",</w:delText>
        </w:r>
      </w:del>
    </w:p>
    <w:p w14:paraId="71713D75" w14:textId="4DDB8866" w:rsidR="006E7D41" w:rsidRPr="00407B90" w:rsidDel="00AA72A6" w:rsidRDefault="006E7D41" w:rsidP="009C4224">
      <w:pPr>
        <w:pStyle w:val="Textosinformato"/>
        <w:rPr>
          <w:del w:id="6141" w:author="Microsoft Office User" w:date="2023-06-05T19:37:00Z"/>
          <w:rFonts w:ascii="Courier New" w:hAnsi="Courier New" w:cs="Courier New"/>
          <w:lang w:val="en-US"/>
        </w:rPr>
      </w:pPr>
      <w:del w:id="6142"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"37",</w:delText>
        </w:r>
      </w:del>
    </w:p>
    <w:p w14:paraId="204F98FB" w14:textId="4D814D24" w:rsidR="006E7D41" w:rsidRPr="00407B90" w:rsidDel="00AA72A6" w:rsidRDefault="006E7D41" w:rsidP="009C4224">
      <w:pPr>
        <w:pStyle w:val="Textosinformato"/>
        <w:rPr>
          <w:del w:id="6143" w:author="Microsoft Office User" w:date="2023-06-05T19:37:00Z"/>
          <w:rFonts w:ascii="Courier New" w:hAnsi="Courier New" w:cs="Courier New"/>
          <w:lang w:val="en-US"/>
        </w:rPr>
      </w:pPr>
      <w:del w:id="6144"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"90",</w:delText>
        </w:r>
      </w:del>
    </w:p>
    <w:p w14:paraId="28ACA92E" w14:textId="689F8CD6" w:rsidR="006E7D41" w:rsidRPr="00407B90" w:rsidDel="00AA72A6" w:rsidRDefault="006E7D41" w:rsidP="009C4224">
      <w:pPr>
        <w:pStyle w:val="Textosinformato"/>
        <w:rPr>
          <w:del w:id="6145" w:author="Microsoft Office User" w:date="2023-06-05T19:37:00Z"/>
          <w:rFonts w:ascii="Courier New" w:hAnsi="Courier New" w:cs="Courier New"/>
          <w:lang w:val="en-US"/>
        </w:rPr>
      </w:pPr>
      <w:del w:id="6146"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"252"</w:delText>
        </w:r>
      </w:del>
    </w:p>
    <w:p w14:paraId="02E314F1" w14:textId="0AAC5D26" w:rsidR="006E7D41" w:rsidRPr="00407B90" w:rsidDel="00AA72A6" w:rsidRDefault="006E7D41" w:rsidP="009C4224">
      <w:pPr>
        <w:pStyle w:val="Textosinformato"/>
        <w:rPr>
          <w:del w:id="6147" w:author="Microsoft Office User" w:date="2023-06-05T19:37:00Z"/>
          <w:rFonts w:ascii="Courier New" w:hAnsi="Courier New" w:cs="Courier New"/>
          <w:lang w:val="en-US"/>
        </w:rPr>
      </w:pPr>
      <w:del w:id="6148"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w:delText>
        </w:r>
      </w:del>
    </w:p>
    <w:p w14:paraId="5CA7231D" w14:textId="2ECE2855" w:rsidR="006E7D41" w:rsidRPr="00407B90" w:rsidDel="00AA72A6" w:rsidRDefault="006E7D41" w:rsidP="009C4224">
      <w:pPr>
        <w:pStyle w:val="Textosinformato"/>
        <w:rPr>
          <w:del w:id="6149" w:author="Microsoft Office User" w:date="2023-06-05T19:37:00Z"/>
          <w:rFonts w:ascii="Courier New" w:hAnsi="Courier New" w:cs="Courier New"/>
          <w:lang w:val="en-US"/>
        </w:rPr>
      </w:pPr>
      <w:del w:id="6150"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"port": "5000",</w:delText>
        </w:r>
      </w:del>
    </w:p>
    <w:p w14:paraId="12FAE6E8" w14:textId="0945DFBB" w:rsidR="006E7D41" w:rsidRPr="00407B90" w:rsidDel="00AA72A6" w:rsidRDefault="006E7D41" w:rsidP="009C4224">
      <w:pPr>
        <w:pStyle w:val="Textosinformato"/>
        <w:rPr>
          <w:del w:id="6151" w:author="Microsoft Office User" w:date="2023-06-05T19:37:00Z"/>
          <w:rFonts w:ascii="Courier New" w:hAnsi="Courier New" w:cs="Courier New"/>
          <w:lang w:val="en-US"/>
        </w:rPr>
      </w:pPr>
      <w:del w:id="6152"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"path": [</w:delText>
        </w:r>
      </w:del>
    </w:p>
    <w:p w14:paraId="3E7914D1" w14:textId="2A0D7267" w:rsidR="006E7D41" w:rsidRPr="009C4224" w:rsidDel="00AA72A6" w:rsidRDefault="006E7D41" w:rsidP="009C4224">
      <w:pPr>
        <w:pStyle w:val="Textosinformato"/>
        <w:rPr>
          <w:del w:id="6153" w:author="Microsoft Office User" w:date="2023-06-05T19:37:00Z"/>
          <w:rFonts w:ascii="Courier New" w:hAnsi="Courier New" w:cs="Courier New"/>
        </w:rPr>
      </w:pPr>
      <w:del w:id="6154"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9C4224" w:rsidDel="00AA72A6">
          <w:rPr>
            <w:rFonts w:ascii="Courier New" w:hAnsi="Courier New" w:cs="Courier New"/>
          </w:rPr>
          <w:delText>"alumnos",</w:delText>
        </w:r>
      </w:del>
    </w:p>
    <w:p w14:paraId="46207B27" w14:textId="25566EE3" w:rsidR="006E7D41" w:rsidRPr="009C4224" w:rsidDel="00AA72A6" w:rsidRDefault="006E7D41" w:rsidP="009C4224">
      <w:pPr>
        <w:pStyle w:val="Textosinformato"/>
        <w:rPr>
          <w:del w:id="6155" w:author="Microsoft Office User" w:date="2023-06-05T19:37:00Z"/>
          <w:rFonts w:ascii="Courier New" w:hAnsi="Courier New" w:cs="Courier New"/>
        </w:rPr>
      </w:pPr>
      <w:del w:id="6156"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delText>"71"</w:delText>
        </w:r>
      </w:del>
    </w:p>
    <w:p w14:paraId="67217037" w14:textId="1D2C1F4D" w:rsidR="006E7D41" w:rsidRPr="009C4224" w:rsidDel="00AA72A6" w:rsidRDefault="006E7D41" w:rsidP="009C4224">
      <w:pPr>
        <w:pStyle w:val="Textosinformato"/>
        <w:rPr>
          <w:del w:id="6157" w:author="Microsoft Office User" w:date="2023-06-05T19:37:00Z"/>
          <w:rFonts w:ascii="Courier New" w:hAnsi="Courier New" w:cs="Courier New"/>
        </w:rPr>
      </w:pPr>
      <w:del w:id="6158"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delText>]</w:delText>
        </w:r>
      </w:del>
    </w:p>
    <w:p w14:paraId="08DAE126" w14:textId="2AD4672C" w:rsidR="006E7D41" w:rsidRPr="009C4224" w:rsidDel="00AA72A6" w:rsidRDefault="006E7D41" w:rsidP="009C4224">
      <w:pPr>
        <w:pStyle w:val="Textosinformato"/>
        <w:rPr>
          <w:del w:id="6159" w:author="Microsoft Office User" w:date="2023-06-05T19:37:00Z"/>
          <w:rFonts w:ascii="Courier New" w:hAnsi="Courier New" w:cs="Courier New"/>
        </w:rPr>
      </w:pPr>
      <w:del w:id="6160"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delText>}</w:delText>
        </w:r>
      </w:del>
    </w:p>
    <w:p w14:paraId="4FFC2940" w14:textId="192C51DE" w:rsidR="006E7D41" w:rsidRPr="009C4224" w:rsidDel="00AA72A6" w:rsidRDefault="006E7D41" w:rsidP="009C4224">
      <w:pPr>
        <w:pStyle w:val="Textosinformato"/>
        <w:rPr>
          <w:del w:id="6161" w:author="Microsoft Office User" w:date="2023-06-05T19:37:00Z"/>
          <w:rFonts w:ascii="Courier New" w:hAnsi="Courier New" w:cs="Courier New"/>
        </w:rPr>
      </w:pPr>
      <w:del w:id="6162"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delText>},</w:delText>
        </w:r>
      </w:del>
    </w:p>
    <w:p w14:paraId="17C749CE" w14:textId="660B3131" w:rsidR="006E7D41" w:rsidRPr="009C4224" w:rsidDel="00AA72A6" w:rsidRDefault="006E7D41" w:rsidP="009C4224">
      <w:pPr>
        <w:pStyle w:val="Textosinformato"/>
        <w:rPr>
          <w:del w:id="6163" w:author="Microsoft Office User" w:date="2023-06-05T19:37:00Z"/>
          <w:rFonts w:ascii="Courier New" w:hAnsi="Courier New" w:cs="Courier New"/>
        </w:rPr>
      </w:pPr>
      <w:del w:id="6164"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delText>"response": []</w:delText>
        </w:r>
      </w:del>
    </w:p>
    <w:p w14:paraId="5367173C" w14:textId="677A48E7" w:rsidR="006E7D41" w:rsidRPr="009C4224" w:rsidDel="00AA72A6" w:rsidRDefault="006E7D41" w:rsidP="009C4224">
      <w:pPr>
        <w:pStyle w:val="Textosinformato"/>
        <w:rPr>
          <w:del w:id="6165" w:author="Microsoft Office User" w:date="2023-06-05T19:37:00Z"/>
          <w:rFonts w:ascii="Courier New" w:hAnsi="Courier New" w:cs="Courier New"/>
        </w:rPr>
      </w:pPr>
      <w:del w:id="6166" w:author="Microsoft Office User" w:date="2023-06-05T19:37:00Z">
        <w:r w:rsidRPr="009C4224" w:rsidDel="00AA72A6">
          <w:rPr>
            <w:rFonts w:ascii="Courier New" w:hAnsi="Courier New" w:cs="Courier New"/>
          </w:rPr>
          <w:tab/>
        </w:r>
        <w:r w:rsidRPr="009C4224" w:rsidDel="00AA72A6">
          <w:rPr>
            <w:rFonts w:ascii="Courier New" w:hAnsi="Courier New" w:cs="Courier New"/>
          </w:rPr>
          <w:tab/>
          <w:delText>}</w:delText>
        </w:r>
      </w:del>
    </w:p>
    <w:p w14:paraId="34F349DD" w14:textId="4A4D0CD2" w:rsidR="006E7D41" w:rsidRPr="009C4224" w:rsidDel="00AA72A6" w:rsidRDefault="006E7D41" w:rsidP="009C4224">
      <w:pPr>
        <w:pStyle w:val="Textosinformato"/>
        <w:rPr>
          <w:del w:id="6167" w:author="Microsoft Office User" w:date="2023-06-05T19:37:00Z"/>
          <w:rFonts w:ascii="Courier New" w:hAnsi="Courier New" w:cs="Courier New"/>
        </w:rPr>
      </w:pPr>
      <w:del w:id="6168" w:author="Microsoft Office User" w:date="2023-06-05T19:37:00Z">
        <w:r w:rsidRPr="009C4224" w:rsidDel="00AA72A6">
          <w:rPr>
            <w:rFonts w:ascii="Courier New" w:hAnsi="Courier New" w:cs="Courier New"/>
          </w:rPr>
          <w:tab/>
          <w:delText>]</w:delText>
        </w:r>
      </w:del>
    </w:p>
    <w:p w14:paraId="746580CB" w14:textId="3DCE35D6" w:rsidR="006E7D41" w:rsidRPr="009C4224" w:rsidDel="00AA72A6" w:rsidRDefault="006E7D41" w:rsidP="009C4224">
      <w:pPr>
        <w:pStyle w:val="Textosinformato"/>
        <w:rPr>
          <w:del w:id="6169" w:author="Microsoft Office User" w:date="2023-06-05T19:37:00Z"/>
          <w:rFonts w:ascii="Courier New" w:hAnsi="Courier New" w:cs="Courier New"/>
        </w:rPr>
      </w:pPr>
      <w:del w:id="6170" w:author="Microsoft Office User" w:date="2023-06-05T19:37:00Z">
        <w:r w:rsidRPr="009C4224" w:rsidDel="00AA72A6">
          <w:rPr>
            <w:rFonts w:ascii="Courier New" w:hAnsi="Courier New" w:cs="Courier New"/>
          </w:rPr>
          <w:delText>}</w:delText>
        </w:r>
      </w:del>
    </w:p>
    <w:p w14:paraId="4AC0C849" w14:textId="2AF43580" w:rsidR="00FB0D27" w:rsidRPr="00FB0D27" w:rsidDel="00AA72A6" w:rsidRDefault="00FB0D27" w:rsidP="39E28D74">
      <w:pPr>
        <w:spacing w:after="0" w:line="240" w:lineRule="auto"/>
        <w:rPr>
          <w:del w:id="6171" w:author="Microsoft Office User" w:date="2023-06-05T19:37:00Z"/>
          <w:b/>
          <w:bCs/>
        </w:rPr>
      </w:pPr>
    </w:p>
    <w:p w14:paraId="090CF8E6" w14:textId="330ECAA4" w:rsidR="00FB0D27" w:rsidRPr="004F07CA" w:rsidDel="00AA72A6" w:rsidRDefault="00FB0D27">
      <w:pPr>
        <w:rPr>
          <w:del w:id="6172" w:author="Microsoft Office User" w:date="2023-06-05T19:37:00Z"/>
          <w:rFonts w:cs="Times New Roman"/>
          <w:bCs/>
          <w:szCs w:val="32"/>
          <w:rPrChange w:id="6173" w:author="Microsoft Office User" w:date="2023-06-05T17:46:00Z">
            <w:rPr>
              <w:del w:id="6174" w:author="Microsoft Office User" w:date="2023-06-05T19:37:00Z"/>
            </w:rPr>
          </w:rPrChange>
        </w:rPr>
        <w:pPrChange w:id="6175" w:author="Microsoft Office User" w:date="2023-06-05T17:46:00Z">
          <w:pPr>
            <w:pStyle w:val="Ttulo2"/>
            <w:numPr>
              <w:ilvl w:val="0"/>
              <w:numId w:val="0"/>
            </w:numPr>
            <w:ind w:left="0" w:firstLine="0"/>
          </w:pPr>
        </w:pPrChange>
      </w:pPr>
      <w:del w:id="6176" w:author="Microsoft Office User" w:date="2023-06-05T19:37:00Z">
        <w:r w:rsidRPr="004F07CA" w:rsidDel="00AA72A6">
          <w:rPr>
            <w:rFonts w:ascii="Times New Roman" w:hAnsi="Times New Roman" w:cs="Times New Roman"/>
            <w:b/>
            <w:bCs/>
            <w:sz w:val="32"/>
            <w:szCs w:val="32"/>
            <w:rPrChange w:id="6177" w:author="Microsoft Office User" w:date="2023-06-05T17:46:00Z">
              <w:rPr/>
            </w:rPrChange>
          </w:rPr>
          <w:delText>Colección Empresas</w:delText>
        </w:r>
      </w:del>
    </w:p>
    <w:p w14:paraId="7AD197C7" w14:textId="5980C440" w:rsidR="009834F6" w:rsidRPr="009834F6" w:rsidDel="00AA72A6" w:rsidRDefault="009834F6" w:rsidP="009834F6">
      <w:pPr>
        <w:spacing w:after="0" w:line="240" w:lineRule="auto"/>
        <w:jc w:val="center"/>
        <w:rPr>
          <w:del w:id="6178" w:author="Microsoft Office User" w:date="2023-06-05T19:37:00Z"/>
          <w:sz w:val="32"/>
          <w:szCs w:val="28"/>
          <w:u w:val="single"/>
        </w:rPr>
      </w:pPr>
    </w:p>
    <w:p w14:paraId="5D641593" w14:textId="5DF2C52D" w:rsidR="009834F6" w:rsidRPr="00C73659" w:rsidDel="00AA72A6" w:rsidRDefault="009834F6" w:rsidP="00C73659">
      <w:pPr>
        <w:pStyle w:val="Textosinformato"/>
        <w:rPr>
          <w:del w:id="6179" w:author="Microsoft Office User" w:date="2023-06-05T19:37:00Z"/>
          <w:rFonts w:ascii="Courier New" w:hAnsi="Courier New" w:cs="Courier New"/>
        </w:rPr>
      </w:pPr>
      <w:del w:id="6180" w:author="Microsoft Office User" w:date="2023-06-05T19:37:00Z">
        <w:r w:rsidRPr="00C73659" w:rsidDel="00AA72A6">
          <w:rPr>
            <w:rFonts w:ascii="Courier New" w:hAnsi="Courier New" w:cs="Courier New"/>
          </w:rPr>
          <w:delText>{</w:delText>
        </w:r>
      </w:del>
    </w:p>
    <w:p w14:paraId="639C9C9D" w14:textId="55345812" w:rsidR="009834F6" w:rsidRPr="00C73659" w:rsidDel="00AA72A6" w:rsidRDefault="009834F6" w:rsidP="00C73659">
      <w:pPr>
        <w:pStyle w:val="Textosinformato"/>
        <w:rPr>
          <w:del w:id="6181" w:author="Microsoft Office User" w:date="2023-06-05T19:37:00Z"/>
          <w:rFonts w:ascii="Courier New" w:hAnsi="Courier New" w:cs="Courier New"/>
        </w:rPr>
      </w:pPr>
      <w:del w:id="6182" w:author="Microsoft Office User" w:date="2023-06-05T19:37:00Z">
        <w:r w:rsidRPr="00C73659" w:rsidDel="00AA72A6">
          <w:rPr>
            <w:rFonts w:ascii="Courier New" w:hAnsi="Courier New" w:cs="Courier New"/>
          </w:rPr>
          <w:tab/>
          <w:delText>"info": {</w:delText>
        </w:r>
      </w:del>
    </w:p>
    <w:p w14:paraId="0A3128AD" w14:textId="757162AE" w:rsidR="009834F6" w:rsidRPr="00C73659" w:rsidDel="00AA72A6" w:rsidRDefault="009834F6" w:rsidP="00C73659">
      <w:pPr>
        <w:pStyle w:val="Textosinformato"/>
        <w:rPr>
          <w:del w:id="6183" w:author="Microsoft Office User" w:date="2023-06-05T19:37:00Z"/>
          <w:rFonts w:ascii="Courier New" w:hAnsi="Courier New" w:cs="Courier New"/>
        </w:rPr>
      </w:pPr>
      <w:del w:id="6184" w:author="Microsoft Office User" w:date="2023-06-05T19:37:00Z">
        <w:r w:rsidRPr="00C73659" w:rsidDel="00AA72A6">
          <w:rPr>
            <w:rFonts w:ascii="Courier New" w:hAnsi="Courier New" w:cs="Courier New"/>
          </w:rPr>
          <w:tab/>
        </w:r>
        <w:r w:rsidRPr="00C73659" w:rsidDel="00AA72A6">
          <w:rPr>
            <w:rFonts w:ascii="Courier New" w:hAnsi="Courier New" w:cs="Courier New"/>
          </w:rPr>
          <w:tab/>
          <w:delText>"_postman_id": "cdd285f4-6825-44a0-9493-e9522546e4bd",</w:delText>
        </w:r>
      </w:del>
    </w:p>
    <w:p w14:paraId="1AF22F12" w14:textId="4B1900F5" w:rsidR="009834F6" w:rsidRPr="009834F6" w:rsidDel="00AA72A6" w:rsidRDefault="009834F6" w:rsidP="00C73659">
      <w:pPr>
        <w:pStyle w:val="Textosinformato"/>
        <w:rPr>
          <w:del w:id="6185" w:author="Microsoft Office User" w:date="2023-06-05T19:37:00Z"/>
          <w:rFonts w:ascii="Courier New" w:hAnsi="Courier New" w:cs="Courier New"/>
          <w:lang w:val="en-US"/>
        </w:rPr>
      </w:pPr>
      <w:del w:id="6186" w:author="Microsoft Office User" w:date="2023-06-05T19:37:00Z">
        <w:r w:rsidRPr="00C73659" w:rsidDel="00AA72A6">
          <w:rPr>
            <w:rFonts w:ascii="Courier New" w:hAnsi="Courier New" w:cs="Courier New"/>
          </w:rPr>
          <w:tab/>
        </w:r>
        <w:r w:rsidRPr="00C73659" w:rsidDel="00AA72A6">
          <w:rPr>
            <w:rFonts w:ascii="Courier New" w:hAnsi="Courier New" w:cs="Courier New"/>
          </w:rPr>
          <w:tab/>
        </w:r>
        <w:r w:rsidRPr="009834F6" w:rsidDel="00AA72A6">
          <w:rPr>
            <w:rFonts w:ascii="Courier New" w:hAnsi="Courier New" w:cs="Courier New"/>
            <w:lang w:val="en-US"/>
          </w:rPr>
          <w:delText>"name": "Empresas",</w:delText>
        </w:r>
      </w:del>
    </w:p>
    <w:p w14:paraId="58047E2F" w14:textId="3DC5D36F" w:rsidR="009834F6" w:rsidRPr="009834F6" w:rsidDel="00AA72A6" w:rsidRDefault="009834F6" w:rsidP="00C73659">
      <w:pPr>
        <w:pStyle w:val="Textosinformato"/>
        <w:rPr>
          <w:del w:id="6187" w:author="Microsoft Office User" w:date="2023-06-05T19:37:00Z"/>
          <w:rFonts w:ascii="Courier New" w:hAnsi="Courier New" w:cs="Courier New"/>
          <w:lang w:val="en-US"/>
        </w:rPr>
      </w:pPr>
      <w:del w:id="6188"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delText>"schema": "https://schema.getpostman.com/json/collection/v2.1.0/collection.json",</w:delText>
        </w:r>
      </w:del>
    </w:p>
    <w:p w14:paraId="3F69B734" w14:textId="4EB27AC9" w:rsidR="009834F6" w:rsidRPr="009834F6" w:rsidDel="00AA72A6" w:rsidRDefault="009834F6" w:rsidP="00C73659">
      <w:pPr>
        <w:pStyle w:val="Textosinformato"/>
        <w:rPr>
          <w:del w:id="6189" w:author="Microsoft Office User" w:date="2023-06-05T19:37:00Z"/>
          <w:rFonts w:ascii="Courier New" w:hAnsi="Courier New" w:cs="Courier New"/>
          <w:lang w:val="en-US"/>
        </w:rPr>
      </w:pPr>
      <w:del w:id="6190"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delText>"_exporter_id": "17512099"</w:delText>
        </w:r>
      </w:del>
    </w:p>
    <w:p w14:paraId="55A60F78" w14:textId="6CF920AC" w:rsidR="009834F6" w:rsidRPr="009834F6" w:rsidDel="00AA72A6" w:rsidRDefault="009834F6" w:rsidP="00C73659">
      <w:pPr>
        <w:pStyle w:val="Textosinformato"/>
        <w:rPr>
          <w:del w:id="6191" w:author="Microsoft Office User" w:date="2023-06-05T19:37:00Z"/>
          <w:rFonts w:ascii="Courier New" w:hAnsi="Courier New" w:cs="Courier New"/>
          <w:lang w:val="en-US"/>
        </w:rPr>
      </w:pPr>
      <w:del w:id="6192" w:author="Microsoft Office User" w:date="2023-06-05T19:37:00Z">
        <w:r w:rsidRPr="009834F6" w:rsidDel="00AA72A6">
          <w:rPr>
            <w:rFonts w:ascii="Courier New" w:hAnsi="Courier New" w:cs="Courier New"/>
            <w:lang w:val="en-US"/>
          </w:rPr>
          <w:tab/>
          <w:delText>},</w:delText>
        </w:r>
      </w:del>
    </w:p>
    <w:p w14:paraId="5EAC56AB" w14:textId="12F88100" w:rsidR="009834F6" w:rsidRPr="009834F6" w:rsidDel="00AA72A6" w:rsidRDefault="009834F6" w:rsidP="00C73659">
      <w:pPr>
        <w:pStyle w:val="Textosinformato"/>
        <w:rPr>
          <w:del w:id="6193" w:author="Microsoft Office User" w:date="2023-06-05T19:37:00Z"/>
          <w:rFonts w:ascii="Courier New" w:hAnsi="Courier New" w:cs="Courier New"/>
          <w:lang w:val="en-US"/>
        </w:rPr>
      </w:pPr>
      <w:del w:id="6194" w:author="Microsoft Office User" w:date="2023-06-05T19:37:00Z">
        <w:r w:rsidRPr="009834F6" w:rsidDel="00AA72A6">
          <w:rPr>
            <w:rFonts w:ascii="Courier New" w:hAnsi="Courier New" w:cs="Courier New"/>
            <w:lang w:val="en-US"/>
          </w:rPr>
          <w:tab/>
          <w:delText>"item": [</w:delText>
        </w:r>
      </w:del>
    </w:p>
    <w:p w14:paraId="1485C36D" w14:textId="6C6C0CB5" w:rsidR="009834F6" w:rsidRPr="009834F6" w:rsidDel="00AA72A6" w:rsidRDefault="009834F6" w:rsidP="00C73659">
      <w:pPr>
        <w:pStyle w:val="Textosinformato"/>
        <w:rPr>
          <w:del w:id="6195" w:author="Microsoft Office User" w:date="2023-06-05T19:37:00Z"/>
          <w:rFonts w:ascii="Courier New" w:hAnsi="Courier New" w:cs="Courier New"/>
          <w:lang w:val="en-US"/>
        </w:rPr>
      </w:pPr>
      <w:del w:id="6196"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delText>{</w:delText>
        </w:r>
      </w:del>
    </w:p>
    <w:p w14:paraId="6AA6F640" w14:textId="42B7C9BA" w:rsidR="009834F6" w:rsidRPr="009834F6" w:rsidDel="00AA72A6" w:rsidRDefault="009834F6" w:rsidP="00C73659">
      <w:pPr>
        <w:pStyle w:val="Textosinformato"/>
        <w:rPr>
          <w:del w:id="6197" w:author="Microsoft Office User" w:date="2023-06-05T19:37:00Z"/>
          <w:rFonts w:ascii="Courier New" w:hAnsi="Courier New" w:cs="Courier New"/>
          <w:lang w:val="en-US"/>
        </w:rPr>
      </w:pPr>
      <w:del w:id="6198"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"name": "GET todas las empresas",</w:delText>
        </w:r>
      </w:del>
    </w:p>
    <w:p w14:paraId="2241E44C" w14:textId="0A88D0EB" w:rsidR="009834F6" w:rsidRPr="009834F6" w:rsidDel="00AA72A6" w:rsidRDefault="009834F6" w:rsidP="00C73659">
      <w:pPr>
        <w:pStyle w:val="Textosinformato"/>
        <w:rPr>
          <w:del w:id="6199" w:author="Microsoft Office User" w:date="2023-06-05T19:37:00Z"/>
          <w:rFonts w:ascii="Courier New" w:hAnsi="Courier New" w:cs="Courier New"/>
          <w:lang w:val="en-US"/>
        </w:rPr>
      </w:pPr>
      <w:del w:id="6200"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"request": {</w:delText>
        </w:r>
      </w:del>
    </w:p>
    <w:p w14:paraId="54DFF26D" w14:textId="10357E08" w:rsidR="009834F6" w:rsidRPr="009834F6" w:rsidDel="00AA72A6" w:rsidRDefault="009834F6" w:rsidP="00C73659">
      <w:pPr>
        <w:pStyle w:val="Textosinformato"/>
        <w:rPr>
          <w:del w:id="6201" w:author="Microsoft Office User" w:date="2023-06-05T19:37:00Z"/>
          <w:rFonts w:ascii="Courier New" w:hAnsi="Courier New" w:cs="Courier New"/>
          <w:lang w:val="en-US"/>
        </w:rPr>
      </w:pPr>
      <w:del w:id="6202"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"method": "GET",</w:delText>
        </w:r>
      </w:del>
    </w:p>
    <w:p w14:paraId="2E642FFE" w14:textId="3AF88A43" w:rsidR="009834F6" w:rsidRPr="009834F6" w:rsidDel="00AA72A6" w:rsidRDefault="009834F6" w:rsidP="00C73659">
      <w:pPr>
        <w:pStyle w:val="Textosinformato"/>
        <w:rPr>
          <w:del w:id="6203" w:author="Microsoft Office User" w:date="2023-06-05T19:37:00Z"/>
          <w:rFonts w:ascii="Courier New" w:hAnsi="Courier New" w:cs="Courier New"/>
          <w:lang w:val="en-US"/>
        </w:rPr>
      </w:pPr>
      <w:del w:id="6204"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"header": [],</w:delText>
        </w:r>
      </w:del>
    </w:p>
    <w:p w14:paraId="5491E86E" w14:textId="1A681732" w:rsidR="009834F6" w:rsidRPr="009834F6" w:rsidDel="00AA72A6" w:rsidRDefault="009834F6" w:rsidP="00C73659">
      <w:pPr>
        <w:pStyle w:val="Textosinformato"/>
        <w:rPr>
          <w:del w:id="6205" w:author="Microsoft Office User" w:date="2023-06-05T19:37:00Z"/>
          <w:rFonts w:ascii="Courier New" w:hAnsi="Courier New" w:cs="Courier New"/>
          <w:lang w:val="en-US"/>
        </w:rPr>
      </w:pPr>
      <w:del w:id="6206"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"url": {</w:delText>
        </w:r>
      </w:del>
    </w:p>
    <w:p w14:paraId="7C8EB6E6" w14:textId="6E18ABE3" w:rsidR="009834F6" w:rsidRPr="009834F6" w:rsidDel="00AA72A6" w:rsidRDefault="009834F6" w:rsidP="00C73659">
      <w:pPr>
        <w:pStyle w:val="Textosinformato"/>
        <w:rPr>
          <w:del w:id="6207" w:author="Microsoft Office User" w:date="2023-06-05T19:37:00Z"/>
          <w:rFonts w:ascii="Courier New" w:hAnsi="Courier New" w:cs="Courier New"/>
          <w:lang w:val="en-US"/>
        </w:rPr>
      </w:pPr>
      <w:del w:id="6208"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"raw": "13.37.90.252:5000/empresas",</w:delText>
        </w:r>
      </w:del>
    </w:p>
    <w:p w14:paraId="0A0B87D3" w14:textId="3198927E" w:rsidR="009834F6" w:rsidRPr="009834F6" w:rsidDel="00AA72A6" w:rsidRDefault="009834F6" w:rsidP="00C73659">
      <w:pPr>
        <w:pStyle w:val="Textosinformato"/>
        <w:rPr>
          <w:del w:id="6209" w:author="Microsoft Office User" w:date="2023-06-05T19:37:00Z"/>
          <w:rFonts w:ascii="Courier New" w:hAnsi="Courier New" w:cs="Courier New"/>
          <w:lang w:val="en-US"/>
        </w:rPr>
      </w:pPr>
      <w:del w:id="6210"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"host": [</w:delText>
        </w:r>
      </w:del>
    </w:p>
    <w:p w14:paraId="77665D46" w14:textId="2E4406BC" w:rsidR="009834F6" w:rsidRPr="009834F6" w:rsidDel="00AA72A6" w:rsidRDefault="009834F6" w:rsidP="00C73659">
      <w:pPr>
        <w:pStyle w:val="Textosinformato"/>
        <w:rPr>
          <w:del w:id="6211" w:author="Microsoft Office User" w:date="2023-06-05T19:37:00Z"/>
          <w:rFonts w:ascii="Courier New" w:hAnsi="Courier New" w:cs="Courier New"/>
          <w:lang w:val="en-US"/>
        </w:rPr>
      </w:pPr>
      <w:del w:id="6212"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"13",</w:delText>
        </w:r>
      </w:del>
    </w:p>
    <w:p w14:paraId="2D154C67" w14:textId="12EDF455" w:rsidR="009834F6" w:rsidRPr="009834F6" w:rsidDel="00AA72A6" w:rsidRDefault="009834F6" w:rsidP="00C73659">
      <w:pPr>
        <w:pStyle w:val="Textosinformato"/>
        <w:rPr>
          <w:del w:id="6213" w:author="Microsoft Office User" w:date="2023-06-05T19:37:00Z"/>
          <w:rFonts w:ascii="Courier New" w:hAnsi="Courier New" w:cs="Courier New"/>
          <w:lang w:val="en-US"/>
        </w:rPr>
      </w:pPr>
      <w:del w:id="6214"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"37",</w:delText>
        </w:r>
      </w:del>
    </w:p>
    <w:p w14:paraId="2520DC91" w14:textId="52F04D34" w:rsidR="009834F6" w:rsidRPr="009834F6" w:rsidDel="00AA72A6" w:rsidRDefault="009834F6" w:rsidP="00C73659">
      <w:pPr>
        <w:pStyle w:val="Textosinformato"/>
        <w:rPr>
          <w:del w:id="6215" w:author="Microsoft Office User" w:date="2023-06-05T19:37:00Z"/>
          <w:rFonts w:ascii="Courier New" w:hAnsi="Courier New" w:cs="Courier New"/>
          <w:lang w:val="en-US"/>
        </w:rPr>
      </w:pPr>
      <w:del w:id="6216"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"90",</w:delText>
        </w:r>
      </w:del>
    </w:p>
    <w:p w14:paraId="78BA75A6" w14:textId="7CED5BF2" w:rsidR="009834F6" w:rsidRPr="009834F6" w:rsidDel="00AA72A6" w:rsidRDefault="009834F6" w:rsidP="00C73659">
      <w:pPr>
        <w:pStyle w:val="Textosinformato"/>
        <w:rPr>
          <w:del w:id="6217" w:author="Microsoft Office User" w:date="2023-06-05T19:37:00Z"/>
          <w:rFonts w:ascii="Courier New" w:hAnsi="Courier New" w:cs="Courier New"/>
          <w:lang w:val="en-US"/>
        </w:rPr>
      </w:pPr>
      <w:del w:id="6218"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"252"</w:delText>
        </w:r>
      </w:del>
    </w:p>
    <w:p w14:paraId="24404C61" w14:textId="044CAFA2" w:rsidR="009834F6" w:rsidRPr="009834F6" w:rsidDel="00AA72A6" w:rsidRDefault="009834F6" w:rsidP="00C73659">
      <w:pPr>
        <w:pStyle w:val="Textosinformato"/>
        <w:rPr>
          <w:del w:id="6219" w:author="Microsoft Office User" w:date="2023-06-05T19:37:00Z"/>
          <w:rFonts w:ascii="Courier New" w:hAnsi="Courier New" w:cs="Courier New"/>
          <w:lang w:val="en-US"/>
        </w:rPr>
      </w:pPr>
      <w:del w:id="6220"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w:delText>
        </w:r>
      </w:del>
    </w:p>
    <w:p w14:paraId="51BEEE71" w14:textId="003B21A7" w:rsidR="009834F6" w:rsidRPr="009834F6" w:rsidDel="00AA72A6" w:rsidRDefault="009834F6" w:rsidP="00C73659">
      <w:pPr>
        <w:pStyle w:val="Textosinformato"/>
        <w:rPr>
          <w:del w:id="6221" w:author="Microsoft Office User" w:date="2023-06-05T19:37:00Z"/>
          <w:rFonts w:ascii="Courier New" w:hAnsi="Courier New" w:cs="Courier New"/>
          <w:lang w:val="en-US"/>
        </w:rPr>
      </w:pPr>
      <w:del w:id="6222"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"port": "5000",</w:delText>
        </w:r>
      </w:del>
    </w:p>
    <w:p w14:paraId="24CE50A6" w14:textId="05E4FB5A" w:rsidR="009834F6" w:rsidRPr="009834F6" w:rsidDel="00AA72A6" w:rsidRDefault="009834F6" w:rsidP="00C73659">
      <w:pPr>
        <w:pStyle w:val="Textosinformato"/>
        <w:rPr>
          <w:del w:id="6223" w:author="Microsoft Office User" w:date="2023-06-05T19:37:00Z"/>
          <w:rFonts w:ascii="Courier New" w:hAnsi="Courier New" w:cs="Courier New"/>
          <w:lang w:val="en-US"/>
        </w:rPr>
      </w:pPr>
      <w:del w:id="6224"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"path": [</w:delText>
        </w:r>
      </w:del>
    </w:p>
    <w:p w14:paraId="19F8C3DA" w14:textId="4A19A94B" w:rsidR="009834F6" w:rsidRPr="009834F6" w:rsidDel="00AA72A6" w:rsidRDefault="009834F6" w:rsidP="00C73659">
      <w:pPr>
        <w:pStyle w:val="Textosinformato"/>
        <w:rPr>
          <w:del w:id="6225" w:author="Microsoft Office User" w:date="2023-06-05T19:37:00Z"/>
          <w:rFonts w:ascii="Courier New" w:hAnsi="Courier New" w:cs="Courier New"/>
          <w:lang w:val="en-US"/>
        </w:rPr>
      </w:pPr>
      <w:del w:id="6226"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"empresas"</w:delText>
        </w:r>
      </w:del>
    </w:p>
    <w:p w14:paraId="777E49F9" w14:textId="3E449CBB" w:rsidR="009834F6" w:rsidRPr="009834F6" w:rsidDel="00AA72A6" w:rsidRDefault="009834F6" w:rsidP="00C73659">
      <w:pPr>
        <w:pStyle w:val="Textosinformato"/>
        <w:rPr>
          <w:del w:id="6227" w:author="Microsoft Office User" w:date="2023-06-05T19:37:00Z"/>
          <w:rFonts w:ascii="Courier New" w:hAnsi="Courier New" w:cs="Courier New"/>
          <w:lang w:val="en-US"/>
        </w:rPr>
      </w:pPr>
      <w:del w:id="6228"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w:delText>
        </w:r>
      </w:del>
    </w:p>
    <w:p w14:paraId="42E8D61C" w14:textId="7A922C4E" w:rsidR="009834F6" w:rsidRPr="009834F6" w:rsidDel="00AA72A6" w:rsidRDefault="009834F6" w:rsidP="00C73659">
      <w:pPr>
        <w:pStyle w:val="Textosinformato"/>
        <w:rPr>
          <w:del w:id="6229" w:author="Microsoft Office User" w:date="2023-06-05T19:37:00Z"/>
          <w:rFonts w:ascii="Courier New" w:hAnsi="Courier New" w:cs="Courier New"/>
          <w:lang w:val="en-US"/>
        </w:rPr>
      </w:pPr>
      <w:del w:id="6230"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w:delText>
        </w:r>
      </w:del>
    </w:p>
    <w:p w14:paraId="796AC55D" w14:textId="15552018" w:rsidR="009834F6" w:rsidRPr="009834F6" w:rsidDel="00AA72A6" w:rsidRDefault="009834F6" w:rsidP="00C73659">
      <w:pPr>
        <w:pStyle w:val="Textosinformato"/>
        <w:rPr>
          <w:del w:id="6231" w:author="Microsoft Office User" w:date="2023-06-05T19:37:00Z"/>
          <w:rFonts w:ascii="Courier New" w:hAnsi="Courier New" w:cs="Courier New"/>
          <w:lang w:val="en-US"/>
        </w:rPr>
      </w:pPr>
      <w:del w:id="6232"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w:delText>
        </w:r>
      </w:del>
    </w:p>
    <w:p w14:paraId="10226EC8" w14:textId="552B1B69" w:rsidR="009834F6" w:rsidRPr="009834F6" w:rsidDel="00AA72A6" w:rsidRDefault="009834F6" w:rsidP="00C73659">
      <w:pPr>
        <w:pStyle w:val="Textosinformato"/>
        <w:rPr>
          <w:del w:id="6233" w:author="Microsoft Office User" w:date="2023-06-05T19:37:00Z"/>
          <w:rFonts w:ascii="Courier New" w:hAnsi="Courier New" w:cs="Courier New"/>
          <w:lang w:val="en-US"/>
        </w:rPr>
      </w:pPr>
      <w:del w:id="6234"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"response": []</w:delText>
        </w:r>
      </w:del>
    </w:p>
    <w:p w14:paraId="1400BB03" w14:textId="0B799234" w:rsidR="009834F6" w:rsidRPr="009834F6" w:rsidDel="00AA72A6" w:rsidRDefault="009834F6" w:rsidP="00C73659">
      <w:pPr>
        <w:pStyle w:val="Textosinformato"/>
        <w:rPr>
          <w:del w:id="6235" w:author="Microsoft Office User" w:date="2023-06-05T19:37:00Z"/>
          <w:rFonts w:ascii="Courier New" w:hAnsi="Courier New" w:cs="Courier New"/>
          <w:lang w:val="en-US"/>
        </w:rPr>
      </w:pPr>
      <w:del w:id="6236"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delText>},</w:delText>
        </w:r>
      </w:del>
    </w:p>
    <w:p w14:paraId="7B131915" w14:textId="2CBAD89E" w:rsidR="009834F6" w:rsidRPr="009834F6" w:rsidDel="00AA72A6" w:rsidRDefault="009834F6" w:rsidP="00C73659">
      <w:pPr>
        <w:pStyle w:val="Textosinformato"/>
        <w:rPr>
          <w:del w:id="6237" w:author="Microsoft Office User" w:date="2023-06-05T19:37:00Z"/>
          <w:rFonts w:ascii="Courier New" w:hAnsi="Courier New" w:cs="Courier New"/>
          <w:lang w:val="en-US"/>
        </w:rPr>
      </w:pPr>
      <w:del w:id="6238"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delText>{</w:delText>
        </w:r>
      </w:del>
    </w:p>
    <w:p w14:paraId="26B64745" w14:textId="178007A7" w:rsidR="009834F6" w:rsidRPr="009834F6" w:rsidDel="00AA72A6" w:rsidRDefault="009834F6" w:rsidP="00C73659">
      <w:pPr>
        <w:pStyle w:val="Textosinformato"/>
        <w:rPr>
          <w:del w:id="6239" w:author="Microsoft Office User" w:date="2023-06-05T19:37:00Z"/>
          <w:rFonts w:ascii="Courier New" w:hAnsi="Courier New" w:cs="Courier New"/>
          <w:lang w:val="en-US"/>
        </w:rPr>
      </w:pPr>
      <w:del w:id="6240"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"name": "GET empresa by id",</w:delText>
        </w:r>
      </w:del>
    </w:p>
    <w:p w14:paraId="39D8F9A9" w14:textId="425B7664" w:rsidR="009834F6" w:rsidRPr="009834F6" w:rsidDel="00AA72A6" w:rsidRDefault="009834F6" w:rsidP="00C73659">
      <w:pPr>
        <w:pStyle w:val="Textosinformato"/>
        <w:rPr>
          <w:del w:id="6241" w:author="Microsoft Office User" w:date="2023-06-05T19:37:00Z"/>
          <w:rFonts w:ascii="Courier New" w:hAnsi="Courier New" w:cs="Courier New"/>
          <w:lang w:val="en-US"/>
        </w:rPr>
      </w:pPr>
      <w:del w:id="6242"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"request": {</w:delText>
        </w:r>
      </w:del>
    </w:p>
    <w:p w14:paraId="53EE88D5" w14:textId="3F187059" w:rsidR="009834F6" w:rsidRPr="009834F6" w:rsidDel="00AA72A6" w:rsidRDefault="009834F6" w:rsidP="00C73659">
      <w:pPr>
        <w:pStyle w:val="Textosinformato"/>
        <w:rPr>
          <w:del w:id="6243" w:author="Microsoft Office User" w:date="2023-06-05T19:37:00Z"/>
          <w:rFonts w:ascii="Courier New" w:hAnsi="Courier New" w:cs="Courier New"/>
          <w:lang w:val="en-US"/>
        </w:rPr>
      </w:pPr>
      <w:del w:id="6244"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"method": "GET",</w:delText>
        </w:r>
      </w:del>
    </w:p>
    <w:p w14:paraId="01043550" w14:textId="5572CEF9" w:rsidR="009834F6" w:rsidRPr="009834F6" w:rsidDel="00AA72A6" w:rsidRDefault="009834F6" w:rsidP="00C73659">
      <w:pPr>
        <w:pStyle w:val="Textosinformato"/>
        <w:rPr>
          <w:del w:id="6245" w:author="Microsoft Office User" w:date="2023-06-05T19:37:00Z"/>
          <w:rFonts w:ascii="Courier New" w:hAnsi="Courier New" w:cs="Courier New"/>
          <w:lang w:val="en-US"/>
        </w:rPr>
      </w:pPr>
      <w:del w:id="6246"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"header": [],</w:delText>
        </w:r>
      </w:del>
    </w:p>
    <w:p w14:paraId="197E010D" w14:textId="7B25E580" w:rsidR="009834F6" w:rsidRPr="009834F6" w:rsidDel="00AA72A6" w:rsidRDefault="009834F6" w:rsidP="00C73659">
      <w:pPr>
        <w:pStyle w:val="Textosinformato"/>
        <w:rPr>
          <w:del w:id="6247" w:author="Microsoft Office User" w:date="2023-06-05T19:37:00Z"/>
          <w:rFonts w:ascii="Courier New" w:hAnsi="Courier New" w:cs="Courier New"/>
          <w:lang w:val="en-US"/>
        </w:rPr>
      </w:pPr>
      <w:del w:id="6248"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"url": {</w:delText>
        </w:r>
      </w:del>
    </w:p>
    <w:p w14:paraId="11FB120A" w14:textId="2A07A3B6" w:rsidR="009834F6" w:rsidRPr="002666BD" w:rsidDel="00AA72A6" w:rsidRDefault="009834F6" w:rsidP="00C73659">
      <w:pPr>
        <w:pStyle w:val="Textosinformato"/>
        <w:rPr>
          <w:del w:id="6249" w:author="Microsoft Office User" w:date="2023-06-05T19:37:00Z"/>
          <w:rFonts w:ascii="Courier New" w:hAnsi="Courier New" w:cs="Courier New"/>
          <w:lang w:val="en-US"/>
        </w:rPr>
      </w:pPr>
      <w:del w:id="6250"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2666BD" w:rsidDel="00AA72A6">
          <w:rPr>
            <w:rFonts w:ascii="Courier New" w:hAnsi="Courier New" w:cs="Courier New"/>
            <w:lang w:val="en-US"/>
          </w:rPr>
          <w:delText>"raw": "13.37.90.252:5000/empresas/31",</w:delText>
        </w:r>
      </w:del>
    </w:p>
    <w:p w14:paraId="67EFBF18" w14:textId="29061C9B" w:rsidR="009834F6" w:rsidRPr="002666BD" w:rsidDel="00AA72A6" w:rsidRDefault="009834F6" w:rsidP="00C73659">
      <w:pPr>
        <w:pStyle w:val="Textosinformato"/>
        <w:rPr>
          <w:del w:id="6251" w:author="Microsoft Office User" w:date="2023-06-05T19:37:00Z"/>
          <w:rFonts w:ascii="Courier New" w:hAnsi="Courier New" w:cs="Courier New"/>
          <w:lang w:val="en-US"/>
        </w:rPr>
      </w:pPr>
      <w:del w:id="6252"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"host": [</w:delText>
        </w:r>
      </w:del>
    </w:p>
    <w:p w14:paraId="7382D96A" w14:textId="6D5EC8D5" w:rsidR="009834F6" w:rsidRPr="002666BD" w:rsidDel="00AA72A6" w:rsidRDefault="009834F6" w:rsidP="00C73659">
      <w:pPr>
        <w:pStyle w:val="Textosinformato"/>
        <w:rPr>
          <w:del w:id="6253" w:author="Microsoft Office User" w:date="2023-06-05T19:37:00Z"/>
          <w:rFonts w:ascii="Courier New" w:hAnsi="Courier New" w:cs="Courier New"/>
          <w:lang w:val="en-US"/>
        </w:rPr>
      </w:pPr>
      <w:del w:id="6254"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"13",</w:delText>
        </w:r>
      </w:del>
    </w:p>
    <w:p w14:paraId="7DDBA9FF" w14:textId="348C6258" w:rsidR="009834F6" w:rsidRPr="002666BD" w:rsidDel="00AA72A6" w:rsidRDefault="009834F6" w:rsidP="00C73659">
      <w:pPr>
        <w:pStyle w:val="Textosinformato"/>
        <w:rPr>
          <w:del w:id="6255" w:author="Microsoft Office User" w:date="2023-06-05T19:37:00Z"/>
          <w:rFonts w:ascii="Courier New" w:hAnsi="Courier New" w:cs="Courier New"/>
          <w:lang w:val="en-US"/>
        </w:rPr>
      </w:pPr>
      <w:del w:id="6256"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"37",</w:delText>
        </w:r>
      </w:del>
    </w:p>
    <w:p w14:paraId="6F158A74" w14:textId="558CEDBE" w:rsidR="009834F6" w:rsidRPr="002666BD" w:rsidDel="00AA72A6" w:rsidRDefault="009834F6" w:rsidP="00C73659">
      <w:pPr>
        <w:pStyle w:val="Textosinformato"/>
        <w:rPr>
          <w:del w:id="6257" w:author="Microsoft Office User" w:date="2023-06-05T19:37:00Z"/>
          <w:rFonts w:ascii="Courier New" w:hAnsi="Courier New" w:cs="Courier New"/>
          <w:lang w:val="en-US"/>
        </w:rPr>
      </w:pPr>
      <w:del w:id="625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"90",</w:delText>
        </w:r>
      </w:del>
    </w:p>
    <w:p w14:paraId="286D76DC" w14:textId="244C76D9" w:rsidR="009834F6" w:rsidRPr="002666BD" w:rsidDel="00AA72A6" w:rsidRDefault="009834F6" w:rsidP="00C73659">
      <w:pPr>
        <w:pStyle w:val="Textosinformato"/>
        <w:rPr>
          <w:del w:id="6259" w:author="Microsoft Office User" w:date="2023-06-05T19:37:00Z"/>
          <w:rFonts w:ascii="Courier New" w:hAnsi="Courier New" w:cs="Courier New"/>
          <w:lang w:val="en-US"/>
        </w:rPr>
      </w:pPr>
      <w:del w:id="6260"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"252"</w:delText>
        </w:r>
      </w:del>
    </w:p>
    <w:p w14:paraId="0A758CFF" w14:textId="3118E28D" w:rsidR="009834F6" w:rsidRPr="002666BD" w:rsidDel="00AA72A6" w:rsidRDefault="009834F6" w:rsidP="00C73659">
      <w:pPr>
        <w:pStyle w:val="Textosinformato"/>
        <w:rPr>
          <w:del w:id="6261" w:author="Microsoft Office User" w:date="2023-06-05T19:37:00Z"/>
          <w:rFonts w:ascii="Courier New" w:hAnsi="Courier New" w:cs="Courier New"/>
          <w:lang w:val="en-US"/>
        </w:rPr>
      </w:pPr>
      <w:del w:id="6262"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5AAED985" w14:textId="06A32B50" w:rsidR="009834F6" w:rsidRPr="002666BD" w:rsidDel="00AA72A6" w:rsidRDefault="009834F6" w:rsidP="00C73659">
      <w:pPr>
        <w:pStyle w:val="Textosinformato"/>
        <w:rPr>
          <w:del w:id="6263" w:author="Microsoft Office User" w:date="2023-06-05T19:37:00Z"/>
          <w:rFonts w:ascii="Courier New" w:hAnsi="Courier New" w:cs="Courier New"/>
          <w:lang w:val="en-US"/>
        </w:rPr>
      </w:pPr>
      <w:del w:id="6264"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"port": "5000",</w:delText>
        </w:r>
      </w:del>
    </w:p>
    <w:p w14:paraId="00DB96B7" w14:textId="60430539" w:rsidR="009834F6" w:rsidRPr="002666BD" w:rsidDel="00AA72A6" w:rsidRDefault="009834F6" w:rsidP="00C73659">
      <w:pPr>
        <w:pStyle w:val="Textosinformato"/>
        <w:rPr>
          <w:del w:id="6265" w:author="Microsoft Office User" w:date="2023-06-05T19:37:00Z"/>
          <w:rFonts w:ascii="Courier New" w:hAnsi="Courier New" w:cs="Courier New"/>
          <w:lang w:val="en-US"/>
        </w:rPr>
      </w:pPr>
      <w:del w:id="6266"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"path": [</w:delText>
        </w:r>
      </w:del>
    </w:p>
    <w:p w14:paraId="0331A454" w14:textId="6D227E95" w:rsidR="009834F6" w:rsidRPr="002666BD" w:rsidDel="00AA72A6" w:rsidRDefault="009834F6" w:rsidP="00C73659">
      <w:pPr>
        <w:pStyle w:val="Textosinformato"/>
        <w:rPr>
          <w:del w:id="6267" w:author="Microsoft Office User" w:date="2023-06-05T19:37:00Z"/>
          <w:rFonts w:ascii="Courier New" w:hAnsi="Courier New" w:cs="Courier New"/>
          <w:lang w:val="en-US"/>
        </w:rPr>
      </w:pPr>
      <w:del w:id="626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"empresas",</w:delText>
        </w:r>
      </w:del>
    </w:p>
    <w:p w14:paraId="2279E6B0" w14:textId="5E7960F0" w:rsidR="009834F6" w:rsidRPr="002666BD" w:rsidDel="00AA72A6" w:rsidRDefault="009834F6" w:rsidP="00C73659">
      <w:pPr>
        <w:pStyle w:val="Textosinformato"/>
        <w:rPr>
          <w:del w:id="6269" w:author="Microsoft Office User" w:date="2023-06-05T19:37:00Z"/>
          <w:rFonts w:ascii="Courier New" w:hAnsi="Courier New" w:cs="Courier New"/>
          <w:lang w:val="en-US"/>
        </w:rPr>
      </w:pPr>
      <w:del w:id="6270"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"31"</w:delText>
        </w:r>
      </w:del>
    </w:p>
    <w:p w14:paraId="3993A771" w14:textId="25C536A7" w:rsidR="009834F6" w:rsidRPr="002666BD" w:rsidDel="00AA72A6" w:rsidRDefault="009834F6" w:rsidP="00C73659">
      <w:pPr>
        <w:pStyle w:val="Textosinformato"/>
        <w:rPr>
          <w:del w:id="6271" w:author="Microsoft Office User" w:date="2023-06-05T19:37:00Z"/>
          <w:rFonts w:ascii="Courier New" w:hAnsi="Courier New" w:cs="Courier New"/>
          <w:lang w:val="en-US"/>
        </w:rPr>
      </w:pPr>
      <w:del w:id="6272"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708B7FC3" w14:textId="2153D8D9" w:rsidR="009834F6" w:rsidRPr="002666BD" w:rsidDel="00AA72A6" w:rsidRDefault="009834F6" w:rsidP="00C73659">
      <w:pPr>
        <w:pStyle w:val="Textosinformato"/>
        <w:rPr>
          <w:del w:id="6273" w:author="Microsoft Office User" w:date="2023-06-05T19:37:00Z"/>
          <w:rFonts w:ascii="Courier New" w:hAnsi="Courier New" w:cs="Courier New"/>
          <w:lang w:val="en-US"/>
        </w:rPr>
      </w:pPr>
      <w:del w:id="6274"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32B15EF7" w14:textId="6F7ADACF" w:rsidR="009834F6" w:rsidRPr="002666BD" w:rsidDel="00AA72A6" w:rsidRDefault="009834F6" w:rsidP="00C73659">
      <w:pPr>
        <w:pStyle w:val="Textosinformato"/>
        <w:rPr>
          <w:del w:id="6275" w:author="Microsoft Office User" w:date="2023-06-05T19:37:00Z"/>
          <w:rFonts w:ascii="Courier New" w:hAnsi="Courier New" w:cs="Courier New"/>
          <w:lang w:val="en-US"/>
        </w:rPr>
      </w:pPr>
      <w:del w:id="6276"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5994FEC6" w14:textId="626A85BC" w:rsidR="009834F6" w:rsidRPr="002666BD" w:rsidDel="00AA72A6" w:rsidRDefault="009834F6" w:rsidP="00C73659">
      <w:pPr>
        <w:pStyle w:val="Textosinformato"/>
        <w:rPr>
          <w:del w:id="6277" w:author="Microsoft Office User" w:date="2023-06-05T19:37:00Z"/>
          <w:rFonts w:ascii="Courier New" w:hAnsi="Courier New" w:cs="Courier New"/>
          <w:lang w:val="en-US"/>
        </w:rPr>
      </w:pPr>
      <w:del w:id="627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"response": []</w:delText>
        </w:r>
      </w:del>
    </w:p>
    <w:p w14:paraId="43FED1FD" w14:textId="35600380" w:rsidR="009834F6" w:rsidRPr="002666BD" w:rsidDel="00AA72A6" w:rsidRDefault="009834F6" w:rsidP="00C73659">
      <w:pPr>
        <w:pStyle w:val="Textosinformato"/>
        <w:rPr>
          <w:del w:id="6279" w:author="Microsoft Office User" w:date="2023-06-05T19:37:00Z"/>
          <w:rFonts w:ascii="Courier New" w:hAnsi="Courier New" w:cs="Courier New"/>
          <w:lang w:val="en-US"/>
        </w:rPr>
      </w:pPr>
      <w:del w:id="6280"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21CAAB82" w14:textId="3B4763A7" w:rsidR="009834F6" w:rsidRPr="002666BD" w:rsidDel="00AA72A6" w:rsidRDefault="009834F6" w:rsidP="00C73659">
      <w:pPr>
        <w:pStyle w:val="Textosinformato"/>
        <w:rPr>
          <w:del w:id="6281" w:author="Microsoft Office User" w:date="2023-06-05T19:37:00Z"/>
          <w:rFonts w:ascii="Courier New" w:hAnsi="Courier New" w:cs="Courier New"/>
          <w:lang w:val="en-US"/>
        </w:rPr>
      </w:pPr>
      <w:del w:id="6282"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77225079" w14:textId="01B9C417" w:rsidR="009834F6" w:rsidRPr="002666BD" w:rsidDel="00AA72A6" w:rsidRDefault="009834F6" w:rsidP="00C73659">
      <w:pPr>
        <w:pStyle w:val="Textosinformato"/>
        <w:rPr>
          <w:del w:id="6283" w:author="Microsoft Office User" w:date="2023-06-05T19:37:00Z"/>
          <w:rFonts w:ascii="Courier New" w:hAnsi="Courier New" w:cs="Courier New"/>
          <w:lang w:val="en-US"/>
        </w:rPr>
      </w:pPr>
      <w:del w:id="6284"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"name": "POST empresa",</w:delText>
        </w:r>
      </w:del>
    </w:p>
    <w:p w14:paraId="7A761F46" w14:textId="114DDB1C" w:rsidR="009834F6" w:rsidRPr="002666BD" w:rsidDel="00AA72A6" w:rsidRDefault="009834F6" w:rsidP="00C73659">
      <w:pPr>
        <w:pStyle w:val="Textosinformato"/>
        <w:rPr>
          <w:del w:id="6285" w:author="Microsoft Office User" w:date="2023-06-05T19:37:00Z"/>
          <w:rFonts w:ascii="Courier New" w:hAnsi="Courier New" w:cs="Courier New"/>
          <w:lang w:val="en-US"/>
        </w:rPr>
      </w:pPr>
      <w:del w:id="6286"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"request": {</w:delText>
        </w:r>
      </w:del>
    </w:p>
    <w:p w14:paraId="209AC13C" w14:textId="68B4EEDD" w:rsidR="009834F6" w:rsidRPr="002666BD" w:rsidDel="00AA72A6" w:rsidRDefault="009834F6" w:rsidP="00C73659">
      <w:pPr>
        <w:pStyle w:val="Textosinformato"/>
        <w:rPr>
          <w:del w:id="6287" w:author="Microsoft Office User" w:date="2023-06-05T19:37:00Z"/>
          <w:rFonts w:ascii="Courier New" w:hAnsi="Courier New" w:cs="Courier New"/>
          <w:lang w:val="en-US"/>
        </w:rPr>
      </w:pPr>
      <w:del w:id="628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"method": "POST",</w:delText>
        </w:r>
      </w:del>
    </w:p>
    <w:p w14:paraId="6BF3D790" w14:textId="29D24DDE" w:rsidR="009834F6" w:rsidRPr="002666BD" w:rsidDel="00AA72A6" w:rsidRDefault="009834F6" w:rsidP="00C73659">
      <w:pPr>
        <w:pStyle w:val="Textosinformato"/>
        <w:rPr>
          <w:del w:id="6289" w:author="Microsoft Office User" w:date="2023-06-05T19:37:00Z"/>
          <w:rFonts w:ascii="Courier New" w:hAnsi="Courier New" w:cs="Courier New"/>
          <w:lang w:val="en-US"/>
        </w:rPr>
      </w:pPr>
      <w:del w:id="6290"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"header": [],</w:delText>
        </w:r>
      </w:del>
    </w:p>
    <w:p w14:paraId="04A19512" w14:textId="5C499920" w:rsidR="009834F6" w:rsidRPr="002666BD" w:rsidDel="00AA72A6" w:rsidRDefault="009834F6" w:rsidP="00C73659">
      <w:pPr>
        <w:pStyle w:val="Textosinformato"/>
        <w:rPr>
          <w:del w:id="6291" w:author="Microsoft Office User" w:date="2023-06-05T19:37:00Z"/>
          <w:rFonts w:ascii="Courier New" w:hAnsi="Courier New" w:cs="Courier New"/>
          <w:lang w:val="en-US"/>
        </w:rPr>
      </w:pPr>
      <w:del w:id="6292"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"body": {</w:delText>
        </w:r>
      </w:del>
    </w:p>
    <w:p w14:paraId="45E07A6D" w14:textId="0583CDB6" w:rsidR="009834F6" w:rsidRPr="002666BD" w:rsidDel="00AA72A6" w:rsidRDefault="009834F6" w:rsidP="00C73659">
      <w:pPr>
        <w:pStyle w:val="Textosinformato"/>
        <w:rPr>
          <w:del w:id="6293" w:author="Microsoft Office User" w:date="2023-06-05T19:37:00Z"/>
          <w:rFonts w:ascii="Courier New" w:hAnsi="Courier New" w:cs="Courier New"/>
          <w:lang w:val="en-US"/>
        </w:rPr>
      </w:pPr>
      <w:del w:id="6294"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"mode": "raw",</w:delText>
        </w:r>
      </w:del>
    </w:p>
    <w:p w14:paraId="4FC58BDA" w14:textId="5202C3FF" w:rsidR="009834F6" w:rsidRPr="004F07CA" w:rsidDel="00AA72A6" w:rsidRDefault="009834F6" w:rsidP="00C73659">
      <w:pPr>
        <w:pStyle w:val="Textosinformato"/>
        <w:rPr>
          <w:del w:id="6295" w:author="Microsoft Office User" w:date="2023-06-05T19:37:00Z"/>
          <w:rFonts w:ascii="Courier New" w:hAnsi="Courier New" w:cs="Courier New"/>
          <w:lang w:val="en-US"/>
          <w:rPrChange w:id="6296" w:author="Microsoft Office User" w:date="2023-06-05T17:44:00Z">
            <w:rPr>
              <w:del w:id="6297" w:author="Microsoft Office User" w:date="2023-06-05T19:37:00Z"/>
              <w:rFonts w:ascii="Courier New" w:hAnsi="Courier New" w:cs="Courier New"/>
            </w:rPr>
          </w:rPrChange>
        </w:rPr>
      </w:pPr>
      <w:del w:id="629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4F07CA" w:rsidDel="00AA72A6">
          <w:rPr>
            <w:rFonts w:ascii="Courier New" w:hAnsi="Courier New" w:cs="Courier New"/>
            <w:lang w:val="en-US"/>
            <w:rPrChange w:id="6299" w:author="Microsoft Office User" w:date="2023-06-05T17:44:00Z">
              <w:rPr>
                <w:rFonts w:ascii="Courier New" w:hAnsi="Courier New" w:cs="Courier New"/>
              </w:rPr>
            </w:rPrChange>
          </w:rPr>
          <w:delText>"raw": "{\n    \"username\": \"Holaquetal\", \n    \"password\": \"Holaquetal\",\n    \"empresa_nombre\": \"Holaquetal\", \n    \"telefono\": \"666666666\", \n    \"email\": \"carlo22@gmail.com\"\n}",</w:delText>
        </w:r>
      </w:del>
    </w:p>
    <w:p w14:paraId="68930562" w14:textId="296711F2" w:rsidR="009834F6" w:rsidRPr="002666BD" w:rsidDel="00AA72A6" w:rsidRDefault="009834F6" w:rsidP="00C73659">
      <w:pPr>
        <w:pStyle w:val="Textosinformato"/>
        <w:rPr>
          <w:del w:id="6300" w:author="Microsoft Office User" w:date="2023-06-05T19:37:00Z"/>
          <w:rFonts w:ascii="Courier New" w:hAnsi="Courier New" w:cs="Courier New"/>
          <w:lang w:val="en-US"/>
        </w:rPr>
      </w:pPr>
      <w:del w:id="6301" w:author="Microsoft Office User" w:date="2023-06-05T19:37:00Z">
        <w:r w:rsidRPr="004F07CA" w:rsidDel="00AA72A6">
          <w:rPr>
            <w:rFonts w:ascii="Courier New" w:hAnsi="Courier New" w:cs="Courier New"/>
            <w:lang w:val="en-US"/>
            <w:rPrChange w:id="6302" w:author="Microsoft Office User" w:date="2023-06-05T17:44:00Z">
              <w:rPr>
                <w:rFonts w:ascii="Courier New" w:hAnsi="Courier New" w:cs="Courier New"/>
              </w:rPr>
            </w:rPrChange>
          </w:rPr>
          <w:tab/>
        </w:r>
        <w:r w:rsidRPr="004F07CA" w:rsidDel="00AA72A6">
          <w:rPr>
            <w:rFonts w:ascii="Courier New" w:hAnsi="Courier New" w:cs="Courier New"/>
            <w:lang w:val="en-US"/>
            <w:rPrChange w:id="6303" w:author="Microsoft Office User" w:date="2023-06-05T17:44:00Z">
              <w:rPr>
                <w:rFonts w:ascii="Courier New" w:hAnsi="Courier New" w:cs="Courier New"/>
              </w:rPr>
            </w:rPrChange>
          </w:rPr>
          <w:tab/>
        </w:r>
        <w:r w:rsidRPr="004F07CA" w:rsidDel="00AA72A6">
          <w:rPr>
            <w:rFonts w:ascii="Courier New" w:hAnsi="Courier New" w:cs="Courier New"/>
            <w:lang w:val="en-US"/>
            <w:rPrChange w:id="6304" w:author="Microsoft Office User" w:date="2023-06-05T17:44:00Z">
              <w:rPr>
                <w:rFonts w:ascii="Courier New" w:hAnsi="Courier New" w:cs="Courier New"/>
              </w:rPr>
            </w:rPrChange>
          </w:rPr>
          <w:tab/>
        </w:r>
        <w:r w:rsidRPr="004F07CA" w:rsidDel="00AA72A6">
          <w:rPr>
            <w:rFonts w:ascii="Courier New" w:hAnsi="Courier New" w:cs="Courier New"/>
            <w:lang w:val="en-US"/>
            <w:rPrChange w:id="6305" w:author="Microsoft Office User" w:date="2023-06-05T17:44:00Z">
              <w:rPr>
                <w:rFonts w:ascii="Courier New" w:hAnsi="Courier New" w:cs="Courier New"/>
              </w:rPr>
            </w:rPrChange>
          </w:rPr>
          <w:tab/>
        </w:r>
        <w:r w:rsidRPr="004F07CA" w:rsidDel="00AA72A6">
          <w:rPr>
            <w:rFonts w:ascii="Courier New" w:hAnsi="Courier New" w:cs="Courier New"/>
            <w:lang w:val="en-US"/>
            <w:rPrChange w:id="6306" w:author="Microsoft Office User" w:date="2023-06-05T17:44:00Z">
              <w:rPr>
                <w:rFonts w:ascii="Courier New" w:hAnsi="Courier New" w:cs="Courier New"/>
              </w:rPr>
            </w:rPrChange>
          </w:rPr>
          <w:tab/>
        </w:r>
        <w:r w:rsidRPr="002666BD" w:rsidDel="00AA72A6">
          <w:rPr>
            <w:rFonts w:ascii="Courier New" w:hAnsi="Courier New" w:cs="Courier New"/>
            <w:lang w:val="en-US"/>
          </w:rPr>
          <w:delText>"options": {</w:delText>
        </w:r>
      </w:del>
    </w:p>
    <w:p w14:paraId="6B425C9C" w14:textId="096AAB3E" w:rsidR="009834F6" w:rsidRPr="002666BD" w:rsidDel="00AA72A6" w:rsidRDefault="009834F6" w:rsidP="00C73659">
      <w:pPr>
        <w:pStyle w:val="Textosinformato"/>
        <w:rPr>
          <w:del w:id="6307" w:author="Microsoft Office User" w:date="2023-06-05T19:37:00Z"/>
          <w:rFonts w:ascii="Courier New" w:hAnsi="Courier New" w:cs="Courier New"/>
          <w:lang w:val="en-US"/>
        </w:rPr>
      </w:pPr>
      <w:del w:id="630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"raw": {</w:delText>
        </w:r>
      </w:del>
    </w:p>
    <w:p w14:paraId="6BE7CEF8" w14:textId="7207C049" w:rsidR="009834F6" w:rsidRPr="002666BD" w:rsidDel="00AA72A6" w:rsidRDefault="009834F6" w:rsidP="00C73659">
      <w:pPr>
        <w:pStyle w:val="Textosinformato"/>
        <w:rPr>
          <w:del w:id="6309" w:author="Microsoft Office User" w:date="2023-06-05T19:37:00Z"/>
          <w:rFonts w:ascii="Courier New" w:hAnsi="Courier New" w:cs="Courier New"/>
          <w:lang w:val="en-US"/>
        </w:rPr>
      </w:pPr>
      <w:del w:id="6310"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"language": "json"</w:delText>
        </w:r>
      </w:del>
    </w:p>
    <w:p w14:paraId="36FBFB80" w14:textId="01BDB60B" w:rsidR="009834F6" w:rsidRPr="002666BD" w:rsidDel="00AA72A6" w:rsidRDefault="009834F6" w:rsidP="00C73659">
      <w:pPr>
        <w:pStyle w:val="Textosinformato"/>
        <w:rPr>
          <w:del w:id="6311" w:author="Microsoft Office User" w:date="2023-06-05T19:37:00Z"/>
          <w:rFonts w:ascii="Courier New" w:hAnsi="Courier New" w:cs="Courier New"/>
          <w:lang w:val="en-US"/>
        </w:rPr>
      </w:pPr>
      <w:del w:id="6312"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7BEC3DA1" w14:textId="485E88D0" w:rsidR="009834F6" w:rsidRPr="002666BD" w:rsidDel="00AA72A6" w:rsidRDefault="009834F6" w:rsidP="00C73659">
      <w:pPr>
        <w:pStyle w:val="Textosinformato"/>
        <w:rPr>
          <w:del w:id="6313" w:author="Microsoft Office User" w:date="2023-06-05T19:37:00Z"/>
          <w:rFonts w:ascii="Courier New" w:hAnsi="Courier New" w:cs="Courier New"/>
          <w:lang w:val="en-US"/>
        </w:rPr>
      </w:pPr>
      <w:del w:id="6314"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31054B6A" w14:textId="160EAA63" w:rsidR="009834F6" w:rsidRPr="002666BD" w:rsidDel="00AA72A6" w:rsidRDefault="009834F6" w:rsidP="00C73659">
      <w:pPr>
        <w:pStyle w:val="Textosinformato"/>
        <w:rPr>
          <w:del w:id="6315" w:author="Microsoft Office User" w:date="2023-06-05T19:37:00Z"/>
          <w:rFonts w:ascii="Courier New" w:hAnsi="Courier New" w:cs="Courier New"/>
          <w:lang w:val="en-US"/>
        </w:rPr>
      </w:pPr>
      <w:del w:id="6316"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332AFA26" w14:textId="087C5D11" w:rsidR="009834F6" w:rsidRPr="002666BD" w:rsidDel="00AA72A6" w:rsidRDefault="009834F6" w:rsidP="00C73659">
      <w:pPr>
        <w:pStyle w:val="Textosinformato"/>
        <w:rPr>
          <w:del w:id="6317" w:author="Microsoft Office User" w:date="2023-06-05T19:37:00Z"/>
          <w:rFonts w:ascii="Courier New" w:hAnsi="Courier New" w:cs="Courier New"/>
          <w:lang w:val="en-US"/>
        </w:rPr>
      </w:pPr>
      <w:del w:id="631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"url": {</w:delText>
        </w:r>
      </w:del>
    </w:p>
    <w:p w14:paraId="12CB5913" w14:textId="0188D3D9" w:rsidR="009834F6" w:rsidRPr="00407B90" w:rsidDel="00AA72A6" w:rsidRDefault="009834F6" w:rsidP="00C73659">
      <w:pPr>
        <w:pStyle w:val="Textosinformato"/>
        <w:rPr>
          <w:del w:id="6319" w:author="Microsoft Office User" w:date="2023-06-05T19:37:00Z"/>
          <w:rFonts w:ascii="Courier New" w:hAnsi="Courier New" w:cs="Courier New"/>
          <w:lang w:val="en-US"/>
        </w:rPr>
      </w:pPr>
      <w:del w:id="6320"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407B90" w:rsidDel="00AA72A6">
          <w:rPr>
            <w:rFonts w:ascii="Courier New" w:hAnsi="Courier New" w:cs="Courier New"/>
            <w:lang w:val="en-US"/>
          </w:rPr>
          <w:delText>"raw": "13.37.90.252:5000/empresas",</w:delText>
        </w:r>
      </w:del>
    </w:p>
    <w:p w14:paraId="1E24FC81" w14:textId="54475FAD" w:rsidR="009834F6" w:rsidRPr="00407B90" w:rsidDel="00AA72A6" w:rsidRDefault="009834F6" w:rsidP="00C73659">
      <w:pPr>
        <w:pStyle w:val="Textosinformato"/>
        <w:rPr>
          <w:del w:id="6321" w:author="Microsoft Office User" w:date="2023-06-05T19:37:00Z"/>
          <w:rFonts w:ascii="Courier New" w:hAnsi="Courier New" w:cs="Courier New"/>
          <w:lang w:val="en-US"/>
        </w:rPr>
      </w:pPr>
      <w:del w:id="6322"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"host": [</w:delText>
        </w:r>
      </w:del>
    </w:p>
    <w:p w14:paraId="0BF7A919" w14:textId="78B3AC43" w:rsidR="009834F6" w:rsidRPr="00407B90" w:rsidDel="00AA72A6" w:rsidRDefault="009834F6" w:rsidP="00C73659">
      <w:pPr>
        <w:pStyle w:val="Textosinformato"/>
        <w:rPr>
          <w:del w:id="6323" w:author="Microsoft Office User" w:date="2023-06-05T19:37:00Z"/>
          <w:rFonts w:ascii="Courier New" w:hAnsi="Courier New" w:cs="Courier New"/>
          <w:lang w:val="en-US"/>
        </w:rPr>
      </w:pPr>
      <w:del w:id="6324"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"13",</w:delText>
        </w:r>
      </w:del>
    </w:p>
    <w:p w14:paraId="371EDB74" w14:textId="198F3C56" w:rsidR="009834F6" w:rsidRPr="00407B90" w:rsidDel="00AA72A6" w:rsidRDefault="009834F6" w:rsidP="00C73659">
      <w:pPr>
        <w:pStyle w:val="Textosinformato"/>
        <w:rPr>
          <w:del w:id="6325" w:author="Microsoft Office User" w:date="2023-06-05T19:37:00Z"/>
          <w:rFonts w:ascii="Courier New" w:hAnsi="Courier New" w:cs="Courier New"/>
          <w:lang w:val="en-US"/>
        </w:rPr>
      </w:pPr>
      <w:del w:id="6326"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"37",</w:delText>
        </w:r>
      </w:del>
    </w:p>
    <w:p w14:paraId="35D5D3E6" w14:textId="572EBF59" w:rsidR="009834F6" w:rsidRPr="00407B90" w:rsidDel="00AA72A6" w:rsidRDefault="009834F6" w:rsidP="00C73659">
      <w:pPr>
        <w:pStyle w:val="Textosinformato"/>
        <w:rPr>
          <w:del w:id="6327" w:author="Microsoft Office User" w:date="2023-06-05T19:37:00Z"/>
          <w:rFonts w:ascii="Courier New" w:hAnsi="Courier New" w:cs="Courier New"/>
          <w:lang w:val="en-US"/>
        </w:rPr>
      </w:pPr>
      <w:del w:id="6328"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"90",</w:delText>
        </w:r>
      </w:del>
    </w:p>
    <w:p w14:paraId="672EE177" w14:textId="5DF1AED8" w:rsidR="009834F6" w:rsidRPr="00407B90" w:rsidDel="00AA72A6" w:rsidRDefault="009834F6" w:rsidP="00C73659">
      <w:pPr>
        <w:pStyle w:val="Textosinformato"/>
        <w:rPr>
          <w:del w:id="6329" w:author="Microsoft Office User" w:date="2023-06-05T19:37:00Z"/>
          <w:rFonts w:ascii="Courier New" w:hAnsi="Courier New" w:cs="Courier New"/>
          <w:lang w:val="en-US"/>
        </w:rPr>
      </w:pPr>
      <w:del w:id="6330"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"252"</w:delText>
        </w:r>
      </w:del>
    </w:p>
    <w:p w14:paraId="0C8C73F1" w14:textId="342D1171" w:rsidR="009834F6" w:rsidRPr="00407B90" w:rsidDel="00AA72A6" w:rsidRDefault="009834F6" w:rsidP="00C73659">
      <w:pPr>
        <w:pStyle w:val="Textosinformato"/>
        <w:rPr>
          <w:del w:id="6331" w:author="Microsoft Office User" w:date="2023-06-05T19:37:00Z"/>
          <w:rFonts w:ascii="Courier New" w:hAnsi="Courier New" w:cs="Courier New"/>
          <w:lang w:val="en-US"/>
        </w:rPr>
      </w:pPr>
      <w:del w:id="6332"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w:delText>
        </w:r>
      </w:del>
    </w:p>
    <w:p w14:paraId="034892A3" w14:textId="484A6F6B" w:rsidR="009834F6" w:rsidRPr="00407B90" w:rsidDel="00AA72A6" w:rsidRDefault="009834F6" w:rsidP="00C73659">
      <w:pPr>
        <w:pStyle w:val="Textosinformato"/>
        <w:rPr>
          <w:del w:id="6333" w:author="Microsoft Office User" w:date="2023-06-05T19:37:00Z"/>
          <w:rFonts w:ascii="Courier New" w:hAnsi="Courier New" w:cs="Courier New"/>
          <w:lang w:val="en-US"/>
        </w:rPr>
      </w:pPr>
      <w:del w:id="6334"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"port": "5000",</w:delText>
        </w:r>
      </w:del>
    </w:p>
    <w:p w14:paraId="122E1F88" w14:textId="23A90D68" w:rsidR="009834F6" w:rsidRPr="002666BD" w:rsidDel="00AA72A6" w:rsidRDefault="009834F6" w:rsidP="00C73659">
      <w:pPr>
        <w:pStyle w:val="Textosinformato"/>
        <w:rPr>
          <w:del w:id="6335" w:author="Microsoft Office User" w:date="2023-06-05T19:37:00Z"/>
          <w:rFonts w:ascii="Courier New" w:hAnsi="Courier New" w:cs="Courier New"/>
          <w:lang w:val="en-US"/>
        </w:rPr>
      </w:pPr>
      <w:del w:id="6336"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2666BD" w:rsidDel="00AA72A6">
          <w:rPr>
            <w:rFonts w:ascii="Courier New" w:hAnsi="Courier New" w:cs="Courier New"/>
            <w:lang w:val="en-US"/>
          </w:rPr>
          <w:delText>"path": [</w:delText>
        </w:r>
      </w:del>
    </w:p>
    <w:p w14:paraId="0E7C4D3F" w14:textId="2E108FE4" w:rsidR="009834F6" w:rsidRPr="002666BD" w:rsidDel="00AA72A6" w:rsidRDefault="009834F6" w:rsidP="00C73659">
      <w:pPr>
        <w:pStyle w:val="Textosinformato"/>
        <w:rPr>
          <w:del w:id="6337" w:author="Microsoft Office User" w:date="2023-06-05T19:37:00Z"/>
          <w:rFonts w:ascii="Courier New" w:hAnsi="Courier New" w:cs="Courier New"/>
          <w:lang w:val="en-US"/>
        </w:rPr>
      </w:pPr>
      <w:del w:id="633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"empresas"</w:delText>
        </w:r>
      </w:del>
    </w:p>
    <w:p w14:paraId="51AC3424" w14:textId="0B914ADB" w:rsidR="009834F6" w:rsidRPr="002666BD" w:rsidDel="00AA72A6" w:rsidRDefault="009834F6" w:rsidP="00C73659">
      <w:pPr>
        <w:pStyle w:val="Textosinformato"/>
        <w:rPr>
          <w:del w:id="6339" w:author="Microsoft Office User" w:date="2023-06-05T19:37:00Z"/>
          <w:rFonts w:ascii="Courier New" w:hAnsi="Courier New" w:cs="Courier New"/>
          <w:lang w:val="en-US"/>
        </w:rPr>
      </w:pPr>
      <w:del w:id="6340"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56592324" w14:textId="4D355CFB" w:rsidR="009834F6" w:rsidRPr="002666BD" w:rsidDel="00AA72A6" w:rsidRDefault="009834F6" w:rsidP="00C73659">
      <w:pPr>
        <w:pStyle w:val="Textosinformato"/>
        <w:rPr>
          <w:del w:id="6341" w:author="Microsoft Office User" w:date="2023-06-05T19:37:00Z"/>
          <w:rFonts w:ascii="Courier New" w:hAnsi="Courier New" w:cs="Courier New"/>
          <w:lang w:val="en-US"/>
        </w:rPr>
      </w:pPr>
      <w:del w:id="6342"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34A602A8" w14:textId="2356BDE9" w:rsidR="009834F6" w:rsidRPr="002666BD" w:rsidDel="00AA72A6" w:rsidRDefault="009834F6" w:rsidP="00C73659">
      <w:pPr>
        <w:pStyle w:val="Textosinformato"/>
        <w:rPr>
          <w:del w:id="6343" w:author="Microsoft Office User" w:date="2023-06-05T19:37:00Z"/>
          <w:rFonts w:ascii="Courier New" w:hAnsi="Courier New" w:cs="Courier New"/>
          <w:lang w:val="en-US"/>
        </w:rPr>
      </w:pPr>
      <w:del w:id="6344"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5FC0B40E" w14:textId="5DB96547" w:rsidR="009834F6" w:rsidRPr="002666BD" w:rsidDel="00AA72A6" w:rsidRDefault="009834F6" w:rsidP="00C73659">
      <w:pPr>
        <w:pStyle w:val="Textosinformato"/>
        <w:rPr>
          <w:del w:id="6345" w:author="Microsoft Office User" w:date="2023-06-05T19:37:00Z"/>
          <w:rFonts w:ascii="Courier New" w:hAnsi="Courier New" w:cs="Courier New"/>
          <w:lang w:val="en-US"/>
        </w:rPr>
      </w:pPr>
      <w:del w:id="6346"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"response": []</w:delText>
        </w:r>
      </w:del>
    </w:p>
    <w:p w14:paraId="7EC872CB" w14:textId="43DAC64E" w:rsidR="009834F6" w:rsidRPr="002666BD" w:rsidDel="00AA72A6" w:rsidRDefault="009834F6" w:rsidP="00C73659">
      <w:pPr>
        <w:pStyle w:val="Textosinformato"/>
        <w:rPr>
          <w:del w:id="6347" w:author="Microsoft Office User" w:date="2023-06-05T19:37:00Z"/>
          <w:rFonts w:ascii="Courier New" w:hAnsi="Courier New" w:cs="Courier New"/>
          <w:lang w:val="en-US"/>
        </w:rPr>
      </w:pPr>
      <w:del w:id="634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6AE8E3A8" w14:textId="1A0323D4" w:rsidR="009834F6" w:rsidRPr="002666BD" w:rsidDel="00AA72A6" w:rsidRDefault="009834F6" w:rsidP="00C73659">
      <w:pPr>
        <w:pStyle w:val="Textosinformato"/>
        <w:rPr>
          <w:del w:id="6349" w:author="Microsoft Office User" w:date="2023-06-05T19:37:00Z"/>
          <w:rFonts w:ascii="Courier New" w:hAnsi="Courier New" w:cs="Courier New"/>
          <w:lang w:val="en-US"/>
        </w:rPr>
      </w:pPr>
      <w:del w:id="6350"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0372A570" w14:textId="6EE060E2" w:rsidR="009834F6" w:rsidRPr="002666BD" w:rsidDel="00AA72A6" w:rsidRDefault="009834F6" w:rsidP="00C73659">
      <w:pPr>
        <w:pStyle w:val="Textosinformato"/>
        <w:rPr>
          <w:del w:id="6351" w:author="Microsoft Office User" w:date="2023-06-05T19:37:00Z"/>
          <w:rFonts w:ascii="Courier New" w:hAnsi="Courier New" w:cs="Courier New"/>
          <w:lang w:val="en-US"/>
        </w:rPr>
      </w:pPr>
      <w:del w:id="6352"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"name": "PUT empresa",</w:delText>
        </w:r>
      </w:del>
    </w:p>
    <w:p w14:paraId="60416179" w14:textId="417E11C8" w:rsidR="009834F6" w:rsidRPr="002666BD" w:rsidDel="00AA72A6" w:rsidRDefault="009834F6" w:rsidP="00C73659">
      <w:pPr>
        <w:pStyle w:val="Textosinformato"/>
        <w:rPr>
          <w:del w:id="6353" w:author="Microsoft Office User" w:date="2023-06-05T19:37:00Z"/>
          <w:rFonts w:ascii="Courier New" w:hAnsi="Courier New" w:cs="Courier New"/>
          <w:lang w:val="en-US"/>
        </w:rPr>
      </w:pPr>
      <w:del w:id="6354"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"request": {</w:delText>
        </w:r>
      </w:del>
    </w:p>
    <w:p w14:paraId="47454A1B" w14:textId="0093B1A2" w:rsidR="009834F6" w:rsidRPr="002666BD" w:rsidDel="00AA72A6" w:rsidRDefault="009834F6" w:rsidP="00C73659">
      <w:pPr>
        <w:pStyle w:val="Textosinformato"/>
        <w:rPr>
          <w:del w:id="6355" w:author="Microsoft Office User" w:date="2023-06-05T19:37:00Z"/>
          <w:rFonts w:ascii="Courier New" w:hAnsi="Courier New" w:cs="Courier New"/>
          <w:lang w:val="en-US"/>
        </w:rPr>
      </w:pPr>
      <w:del w:id="6356"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"method": "PUT",</w:delText>
        </w:r>
      </w:del>
    </w:p>
    <w:p w14:paraId="4838BDE8" w14:textId="19659771" w:rsidR="009834F6" w:rsidRPr="00407B90" w:rsidDel="00AA72A6" w:rsidRDefault="009834F6" w:rsidP="00C73659">
      <w:pPr>
        <w:pStyle w:val="Textosinformato"/>
        <w:rPr>
          <w:del w:id="6357" w:author="Microsoft Office User" w:date="2023-06-05T19:37:00Z"/>
          <w:rFonts w:ascii="Courier New" w:hAnsi="Courier New" w:cs="Courier New"/>
        </w:rPr>
      </w:pPr>
      <w:del w:id="635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407B90" w:rsidDel="00AA72A6">
          <w:rPr>
            <w:rFonts w:ascii="Courier New" w:hAnsi="Courier New" w:cs="Courier New"/>
          </w:rPr>
          <w:delText>"header": [],</w:delText>
        </w:r>
      </w:del>
    </w:p>
    <w:p w14:paraId="43DA4DCA" w14:textId="74A2B30D" w:rsidR="009834F6" w:rsidRPr="00407B90" w:rsidDel="00AA72A6" w:rsidRDefault="009834F6" w:rsidP="00C73659">
      <w:pPr>
        <w:pStyle w:val="Textosinformato"/>
        <w:rPr>
          <w:del w:id="6359" w:author="Microsoft Office User" w:date="2023-06-05T19:37:00Z"/>
          <w:rFonts w:ascii="Courier New" w:hAnsi="Courier New" w:cs="Courier New"/>
        </w:rPr>
      </w:pPr>
      <w:del w:id="6360" w:author="Microsoft Office User" w:date="2023-06-05T19:37:00Z">
        <w:r w:rsidRPr="00407B90" w:rsidDel="00AA72A6">
          <w:rPr>
            <w:rFonts w:ascii="Courier New" w:hAnsi="Courier New" w:cs="Courier New"/>
          </w:rPr>
          <w:tab/>
        </w:r>
        <w:r w:rsidRPr="00407B90" w:rsidDel="00AA72A6">
          <w:rPr>
            <w:rFonts w:ascii="Courier New" w:hAnsi="Courier New" w:cs="Courier New"/>
          </w:rPr>
          <w:tab/>
        </w:r>
        <w:r w:rsidRPr="00407B90" w:rsidDel="00AA72A6">
          <w:rPr>
            <w:rFonts w:ascii="Courier New" w:hAnsi="Courier New" w:cs="Courier New"/>
          </w:rPr>
          <w:tab/>
        </w:r>
        <w:r w:rsidRPr="00407B90" w:rsidDel="00AA72A6">
          <w:rPr>
            <w:rFonts w:ascii="Courier New" w:hAnsi="Courier New" w:cs="Courier New"/>
          </w:rPr>
          <w:tab/>
          <w:delText>"body": {</w:delText>
        </w:r>
      </w:del>
    </w:p>
    <w:p w14:paraId="28E7166D" w14:textId="5BF8EFF3" w:rsidR="009834F6" w:rsidRPr="00C73659" w:rsidDel="00AA72A6" w:rsidRDefault="009834F6" w:rsidP="00C73659">
      <w:pPr>
        <w:pStyle w:val="Textosinformato"/>
        <w:rPr>
          <w:del w:id="6361" w:author="Microsoft Office User" w:date="2023-06-05T19:37:00Z"/>
          <w:rFonts w:ascii="Courier New" w:hAnsi="Courier New" w:cs="Courier New"/>
        </w:rPr>
      </w:pPr>
      <w:del w:id="6362" w:author="Microsoft Office User" w:date="2023-06-05T19:37:00Z">
        <w:r w:rsidRPr="00407B90" w:rsidDel="00AA72A6">
          <w:rPr>
            <w:rFonts w:ascii="Courier New" w:hAnsi="Courier New" w:cs="Courier New"/>
          </w:rPr>
          <w:tab/>
        </w:r>
        <w:r w:rsidRPr="00407B90" w:rsidDel="00AA72A6">
          <w:rPr>
            <w:rFonts w:ascii="Courier New" w:hAnsi="Courier New" w:cs="Courier New"/>
          </w:rPr>
          <w:tab/>
        </w:r>
        <w:r w:rsidRPr="00407B90" w:rsidDel="00AA72A6">
          <w:rPr>
            <w:rFonts w:ascii="Courier New" w:hAnsi="Courier New" w:cs="Courier New"/>
          </w:rPr>
          <w:tab/>
        </w:r>
        <w:r w:rsidRPr="00407B90" w:rsidDel="00AA72A6">
          <w:rPr>
            <w:rFonts w:ascii="Courier New" w:hAnsi="Courier New" w:cs="Courier New"/>
          </w:rPr>
          <w:tab/>
        </w:r>
        <w:r w:rsidRPr="00407B90" w:rsidDel="00AA72A6">
          <w:rPr>
            <w:rFonts w:ascii="Courier New" w:hAnsi="Courier New" w:cs="Courier New"/>
          </w:rPr>
          <w:tab/>
        </w:r>
        <w:r w:rsidRPr="00C73659" w:rsidDel="00AA72A6">
          <w:rPr>
            <w:rFonts w:ascii="Courier New" w:hAnsi="Courier New" w:cs="Courier New"/>
          </w:rPr>
          <w:delText>"mode": "raw",</w:delText>
        </w:r>
      </w:del>
    </w:p>
    <w:p w14:paraId="4454177C" w14:textId="0CD5500A" w:rsidR="009834F6" w:rsidRPr="00C73659" w:rsidDel="00AA72A6" w:rsidRDefault="009834F6" w:rsidP="00C73659">
      <w:pPr>
        <w:pStyle w:val="Textosinformato"/>
        <w:rPr>
          <w:del w:id="6363" w:author="Microsoft Office User" w:date="2023-06-05T19:37:00Z"/>
          <w:rFonts w:ascii="Courier New" w:hAnsi="Courier New" w:cs="Courier New"/>
        </w:rPr>
      </w:pPr>
      <w:del w:id="6364" w:author="Microsoft Office User" w:date="2023-06-05T19:37:00Z">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delText>"raw": "{\n    \"empresa_nombre\": \"Holaquetal\", \n    \"telefono\": \"666666666\", \n    \"email\": \"carlo22@gmail.com\"\n}",</w:delText>
        </w:r>
      </w:del>
    </w:p>
    <w:p w14:paraId="6915B940" w14:textId="437EC5DB" w:rsidR="009834F6" w:rsidRPr="002666BD" w:rsidDel="00AA72A6" w:rsidRDefault="009834F6" w:rsidP="00C73659">
      <w:pPr>
        <w:pStyle w:val="Textosinformato"/>
        <w:rPr>
          <w:del w:id="6365" w:author="Microsoft Office User" w:date="2023-06-05T19:37:00Z"/>
          <w:rFonts w:ascii="Courier New" w:hAnsi="Courier New" w:cs="Courier New"/>
          <w:lang w:val="en-US"/>
        </w:rPr>
      </w:pPr>
      <w:del w:id="6366" w:author="Microsoft Office User" w:date="2023-06-05T19:37:00Z">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r>
        <w:r w:rsidRPr="002666BD" w:rsidDel="00AA72A6">
          <w:rPr>
            <w:rFonts w:ascii="Courier New" w:hAnsi="Courier New" w:cs="Courier New"/>
            <w:lang w:val="en-US"/>
          </w:rPr>
          <w:delText>"options": {</w:delText>
        </w:r>
      </w:del>
    </w:p>
    <w:p w14:paraId="0170B7DA" w14:textId="536DC275" w:rsidR="009834F6" w:rsidRPr="002666BD" w:rsidDel="00AA72A6" w:rsidRDefault="009834F6" w:rsidP="00C73659">
      <w:pPr>
        <w:pStyle w:val="Textosinformato"/>
        <w:rPr>
          <w:del w:id="6367" w:author="Microsoft Office User" w:date="2023-06-05T19:37:00Z"/>
          <w:rFonts w:ascii="Courier New" w:hAnsi="Courier New" w:cs="Courier New"/>
          <w:lang w:val="en-US"/>
        </w:rPr>
      </w:pPr>
      <w:del w:id="636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"raw": {</w:delText>
        </w:r>
      </w:del>
    </w:p>
    <w:p w14:paraId="5C49D360" w14:textId="41A65028" w:rsidR="009834F6" w:rsidRPr="002666BD" w:rsidDel="00AA72A6" w:rsidRDefault="009834F6" w:rsidP="00C73659">
      <w:pPr>
        <w:pStyle w:val="Textosinformato"/>
        <w:rPr>
          <w:del w:id="6369" w:author="Microsoft Office User" w:date="2023-06-05T19:37:00Z"/>
          <w:rFonts w:ascii="Courier New" w:hAnsi="Courier New" w:cs="Courier New"/>
          <w:lang w:val="en-US"/>
        </w:rPr>
      </w:pPr>
      <w:del w:id="6370"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"language": "json"</w:delText>
        </w:r>
      </w:del>
    </w:p>
    <w:p w14:paraId="173EF806" w14:textId="3EC2B78D" w:rsidR="009834F6" w:rsidRPr="002666BD" w:rsidDel="00AA72A6" w:rsidRDefault="009834F6" w:rsidP="00C73659">
      <w:pPr>
        <w:pStyle w:val="Textosinformato"/>
        <w:rPr>
          <w:del w:id="6371" w:author="Microsoft Office User" w:date="2023-06-05T19:37:00Z"/>
          <w:rFonts w:ascii="Courier New" w:hAnsi="Courier New" w:cs="Courier New"/>
          <w:lang w:val="en-US"/>
        </w:rPr>
      </w:pPr>
      <w:del w:id="6372"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65BDBD91" w14:textId="10F12925" w:rsidR="009834F6" w:rsidRPr="002666BD" w:rsidDel="00AA72A6" w:rsidRDefault="009834F6" w:rsidP="00C73659">
      <w:pPr>
        <w:pStyle w:val="Textosinformato"/>
        <w:rPr>
          <w:del w:id="6373" w:author="Microsoft Office User" w:date="2023-06-05T19:37:00Z"/>
          <w:rFonts w:ascii="Courier New" w:hAnsi="Courier New" w:cs="Courier New"/>
          <w:lang w:val="en-US"/>
        </w:rPr>
      </w:pPr>
      <w:del w:id="6374"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3B1E5724" w14:textId="17746B18" w:rsidR="009834F6" w:rsidRPr="002666BD" w:rsidDel="00AA72A6" w:rsidRDefault="009834F6" w:rsidP="00C73659">
      <w:pPr>
        <w:pStyle w:val="Textosinformato"/>
        <w:rPr>
          <w:del w:id="6375" w:author="Microsoft Office User" w:date="2023-06-05T19:37:00Z"/>
          <w:rFonts w:ascii="Courier New" w:hAnsi="Courier New" w:cs="Courier New"/>
          <w:lang w:val="en-US"/>
        </w:rPr>
      </w:pPr>
      <w:del w:id="6376"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1601D666" w14:textId="110D480B" w:rsidR="009834F6" w:rsidRPr="002666BD" w:rsidDel="00AA72A6" w:rsidRDefault="009834F6" w:rsidP="00C73659">
      <w:pPr>
        <w:pStyle w:val="Textosinformato"/>
        <w:rPr>
          <w:del w:id="6377" w:author="Microsoft Office User" w:date="2023-06-05T19:37:00Z"/>
          <w:rFonts w:ascii="Courier New" w:hAnsi="Courier New" w:cs="Courier New"/>
          <w:lang w:val="en-US"/>
        </w:rPr>
      </w:pPr>
      <w:del w:id="637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"url": {</w:delText>
        </w:r>
      </w:del>
    </w:p>
    <w:p w14:paraId="5F8AC41F" w14:textId="78C22067" w:rsidR="009834F6" w:rsidRPr="002666BD" w:rsidDel="00AA72A6" w:rsidRDefault="009834F6" w:rsidP="00C73659">
      <w:pPr>
        <w:pStyle w:val="Textosinformato"/>
        <w:rPr>
          <w:del w:id="6379" w:author="Microsoft Office User" w:date="2023-06-05T19:37:00Z"/>
          <w:rFonts w:ascii="Courier New" w:hAnsi="Courier New" w:cs="Courier New"/>
          <w:lang w:val="en-US"/>
        </w:rPr>
      </w:pPr>
      <w:del w:id="6380"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"raw": "13.37.90.252:5000/empresas/32",</w:delText>
        </w:r>
      </w:del>
    </w:p>
    <w:p w14:paraId="6992B486" w14:textId="1232EE57" w:rsidR="009834F6" w:rsidRPr="002666BD" w:rsidDel="00AA72A6" w:rsidRDefault="009834F6" w:rsidP="00C73659">
      <w:pPr>
        <w:pStyle w:val="Textosinformato"/>
        <w:rPr>
          <w:del w:id="6381" w:author="Microsoft Office User" w:date="2023-06-05T19:37:00Z"/>
          <w:rFonts w:ascii="Courier New" w:hAnsi="Courier New" w:cs="Courier New"/>
          <w:lang w:val="en-US"/>
        </w:rPr>
      </w:pPr>
      <w:del w:id="6382"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"host": [</w:delText>
        </w:r>
      </w:del>
    </w:p>
    <w:p w14:paraId="3C245BA9" w14:textId="3B80BA6C" w:rsidR="009834F6" w:rsidRPr="002666BD" w:rsidDel="00AA72A6" w:rsidRDefault="009834F6" w:rsidP="00C73659">
      <w:pPr>
        <w:pStyle w:val="Textosinformato"/>
        <w:rPr>
          <w:del w:id="6383" w:author="Microsoft Office User" w:date="2023-06-05T19:37:00Z"/>
          <w:rFonts w:ascii="Courier New" w:hAnsi="Courier New" w:cs="Courier New"/>
          <w:lang w:val="en-US"/>
        </w:rPr>
      </w:pPr>
      <w:del w:id="6384"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"13",</w:delText>
        </w:r>
      </w:del>
    </w:p>
    <w:p w14:paraId="59DD3A36" w14:textId="49FD0918" w:rsidR="009834F6" w:rsidRPr="002666BD" w:rsidDel="00AA72A6" w:rsidRDefault="009834F6" w:rsidP="00C73659">
      <w:pPr>
        <w:pStyle w:val="Textosinformato"/>
        <w:rPr>
          <w:del w:id="6385" w:author="Microsoft Office User" w:date="2023-06-05T19:37:00Z"/>
          <w:rFonts w:ascii="Courier New" w:hAnsi="Courier New" w:cs="Courier New"/>
          <w:lang w:val="en-US"/>
        </w:rPr>
      </w:pPr>
      <w:del w:id="6386"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"37",</w:delText>
        </w:r>
      </w:del>
    </w:p>
    <w:p w14:paraId="170EFEF7" w14:textId="7EA682A3" w:rsidR="009834F6" w:rsidRPr="002666BD" w:rsidDel="00AA72A6" w:rsidRDefault="009834F6" w:rsidP="00C73659">
      <w:pPr>
        <w:pStyle w:val="Textosinformato"/>
        <w:rPr>
          <w:del w:id="6387" w:author="Microsoft Office User" w:date="2023-06-05T19:37:00Z"/>
          <w:rFonts w:ascii="Courier New" w:hAnsi="Courier New" w:cs="Courier New"/>
          <w:lang w:val="en-US"/>
        </w:rPr>
      </w:pPr>
      <w:del w:id="638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"90",</w:delText>
        </w:r>
      </w:del>
    </w:p>
    <w:p w14:paraId="3557F8F0" w14:textId="60941CE5" w:rsidR="009834F6" w:rsidRPr="002666BD" w:rsidDel="00AA72A6" w:rsidRDefault="009834F6" w:rsidP="00C73659">
      <w:pPr>
        <w:pStyle w:val="Textosinformato"/>
        <w:rPr>
          <w:del w:id="6389" w:author="Microsoft Office User" w:date="2023-06-05T19:37:00Z"/>
          <w:rFonts w:ascii="Courier New" w:hAnsi="Courier New" w:cs="Courier New"/>
          <w:lang w:val="en-US"/>
        </w:rPr>
      </w:pPr>
      <w:del w:id="6390"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"252"</w:delText>
        </w:r>
      </w:del>
    </w:p>
    <w:p w14:paraId="0AF5D34D" w14:textId="0F711E16" w:rsidR="009834F6" w:rsidRPr="002666BD" w:rsidDel="00AA72A6" w:rsidRDefault="009834F6" w:rsidP="00C73659">
      <w:pPr>
        <w:pStyle w:val="Textosinformato"/>
        <w:rPr>
          <w:del w:id="6391" w:author="Microsoft Office User" w:date="2023-06-05T19:37:00Z"/>
          <w:rFonts w:ascii="Courier New" w:hAnsi="Courier New" w:cs="Courier New"/>
          <w:lang w:val="en-US"/>
        </w:rPr>
      </w:pPr>
      <w:del w:id="6392"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13B7E8B9" w14:textId="55B35346" w:rsidR="009834F6" w:rsidRPr="002666BD" w:rsidDel="00AA72A6" w:rsidRDefault="009834F6" w:rsidP="00C73659">
      <w:pPr>
        <w:pStyle w:val="Textosinformato"/>
        <w:rPr>
          <w:del w:id="6393" w:author="Microsoft Office User" w:date="2023-06-05T19:37:00Z"/>
          <w:rFonts w:ascii="Courier New" w:hAnsi="Courier New" w:cs="Courier New"/>
          <w:lang w:val="en-US"/>
        </w:rPr>
      </w:pPr>
      <w:del w:id="6394"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"port": "5000",</w:delText>
        </w:r>
      </w:del>
    </w:p>
    <w:p w14:paraId="1167BA15" w14:textId="03BD23A6" w:rsidR="009834F6" w:rsidRPr="002666BD" w:rsidDel="00AA72A6" w:rsidRDefault="009834F6" w:rsidP="00C73659">
      <w:pPr>
        <w:pStyle w:val="Textosinformato"/>
        <w:rPr>
          <w:del w:id="6395" w:author="Microsoft Office User" w:date="2023-06-05T19:37:00Z"/>
          <w:rFonts w:ascii="Courier New" w:hAnsi="Courier New" w:cs="Courier New"/>
          <w:lang w:val="en-US"/>
        </w:rPr>
      </w:pPr>
      <w:del w:id="6396"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"path": [</w:delText>
        </w:r>
      </w:del>
    </w:p>
    <w:p w14:paraId="535A65EF" w14:textId="2C55AD1E" w:rsidR="009834F6" w:rsidRPr="00C73659" w:rsidDel="00AA72A6" w:rsidRDefault="009834F6" w:rsidP="00C73659">
      <w:pPr>
        <w:pStyle w:val="Textosinformato"/>
        <w:rPr>
          <w:del w:id="6397" w:author="Microsoft Office User" w:date="2023-06-05T19:37:00Z"/>
          <w:rFonts w:ascii="Courier New" w:hAnsi="Courier New" w:cs="Courier New"/>
        </w:rPr>
      </w:pPr>
      <w:del w:id="639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C73659" w:rsidDel="00AA72A6">
          <w:rPr>
            <w:rFonts w:ascii="Courier New" w:hAnsi="Courier New" w:cs="Courier New"/>
          </w:rPr>
          <w:delText>"empresas",</w:delText>
        </w:r>
      </w:del>
    </w:p>
    <w:p w14:paraId="4E056567" w14:textId="25619E65" w:rsidR="009834F6" w:rsidRPr="00C73659" w:rsidDel="00AA72A6" w:rsidRDefault="009834F6" w:rsidP="00C73659">
      <w:pPr>
        <w:pStyle w:val="Textosinformato"/>
        <w:rPr>
          <w:del w:id="6399" w:author="Microsoft Office User" w:date="2023-06-05T19:37:00Z"/>
          <w:rFonts w:ascii="Courier New" w:hAnsi="Courier New" w:cs="Courier New"/>
        </w:rPr>
      </w:pPr>
      <w:del w:id="6400" w:author="Microsoft Office User" w:date="2023-06-05T19:37:00Z">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delText>"32"</w:delText>
        </w:r>
      </w:del>
    </w:p>
    <w:p w14:paraId="4010099E" w14:textId="681317AE" w:rsidR="009834F6" w:rsidRPr="00C73659" w:rsidDel="00AA72A6" w:rsidRDefault="009834F6" w:rsidP="00C73659">
      <w:pPr>
        <w:pStyle w:val="Textosinformato"/>
        <w:rPr>
          <w:del w:id="6401" w:author="Microsoft Office User" w:date="2023-06-05T19:37:00Z"/>
          <w:rFonts w:ascii="Courier New" w:hAnsi="Courier New" w:cs="Courier New"/>
        </w:rPr>
      </w:pPr>
      <w:del w:id="6402" w:author="Microsoft Office User" w:date="2023-06-05T19:37:00Z">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delText>]</w:delText>
        </w:r>
      </w:del>
    </w:p>
    <w:p w14:paraId="424DCD23" w14:textId="3BEDB7A1" w:rsidR="009834F6" w:rsidRPr="00C73659" w:rsidDel="00AA72A6" w:rsidRDefault="009834F6" w:rsidP="00C73659">
      <w:pPr>
        <w:pStyle w:val="Textosinformato"/>
        <w:rPr>
          <w:del w:id="6403" w:author="Microsoft Office User" w:date="2023-06-05T19:37:00Z"/>
          <w:rFonts w:ascii="Courier New" w:hAnsi="Courier New" w:cs="Courier New"/>
        </w:rPr>
      </w:pPr>
      <w:del w:id="6404" w:author="Microsoft Office User" w:date="2023-06-05T19:37:00Z">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delText>}</w:delText>
        </w:r>
      </w:del>
    </w:p>
    <w:p w14:paraId="3DC39048" w14:textId="0C4F9E96" w:rsidR="009834F6" w:rsidRPr="00C73659" w:rsidDel="00AA72A6" w:rsidRDefault="009834F6" w:rsidP="00C73659">
      <w:pPr>
        <w:pStyle w:val="Textosinformato"/>
        <w:rPr>
          <w:del w:id="6405" w:author="Microsoft Office User" w:date="2023-06-05T19:37:00Z"/>
          <w:rFonts w:ascii="Courier New" w:hAnsi="Courier New" w:cs="Courier New"/>
        </w:rPr>
      </w:pPr>
      <w:del w:id="6406" w:author="Microsoft Office User" w:date="2023-06-05T19:37:00Z">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delText>},</w:delText>
        </w:r>
      </w:del>
    </w:p>
    <w:p w14:paraId="1282E876" w14:textId="04D8D6DF" w:rsidR="009834F6" w:rsidRPr="00C73659" w:rsidDel="00AA72A6" w:rsidRDefault="009834F6" w:rsidP="00C73659">
      <w:pPr>
        <w:pStyle w:val="Textosinformato"/>
        <w:rPr>
          <w:del w:id="6407" w:author="Microsoft Office User" w:date="2023-06-05T19:37:00Z"/>
          <w:rFonts w:ascii="Courier New" w:hAnsi="Courier New" w:cs="Courier New"/>
        </w:rPr>
      </w:pPr>
      <w:del w:id="6408" w:author="Microsoft Office User" w:date="2023-06-05T19:37:00Z">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delText>"response": []</w:delText>
        </w:r>
      </w:del>
    </w:p>
    <w:p w14:paraId="431CA33A" w14:textId="622DB219" w:rsidR="009834F6" w:rsidRPr="00C73659" w:rsidDel="00AA72A6" w:rsidRDefault="009834F6" w:rsidP="00C73659">
      <w:pPr>
        <w:pStyle w:val="Textosinformato"/>
        <w:rPr>
          <w:del w:id="6409" w:author="Microsoft Office User" w:date="2023-06-05T19:37:00Z"/>
          <w:rFonts w:ascii="Courier New" w:hAnsi="Courier New" w:cs="Courier New"/>
        </w:rPr>
      </w:pPr>
      <w:del w:id="6410" w:author="Microsoft Office User" w:date="2023-06-05T19:37:00Z">
        <w:r w:rsidRPr="00C73659" w:rsidDel="00AA72A6">
          <w:rPr>
            <w:rFonts w:ascii="Courier New" w:hAnsi="Courier New" w:cs="Courier New"/>
          </w:rPr>
          <w:tab/>
        </w:r>
        <w:r w:rsidRPr="00C73659" w:rsidDel="00AA72A6">
          <w:rPr>
            <w:rFonts w:ascii="Courier New" w:hAnsi="Courier New" w:cs="Courier New"/>
          </w:rPr>
          <w:tab/>
          <w:delText>}</w:delText>
        </w:r>
      </w:del>
    </w:p>
    <w:p w14:paraId="3CAEAFED" w14:textId="08261CFF" w:rsidR="009834F6" w:rsidRPr="00C73659" w:rsidDel="00AA72A6" w:rsidRDefault="009834F6" w:rsidP="00C73659">
      <w:pPr>
        <w:pStyle w:val="Textosinformato"/>
        <w:rPr>
          <w:del w:id="6411" w:author="Microsoft Office User" w:date="2023-06-05T19:37:00Z"/>
          <w:rFonts w:ascii="Courier New" w:hAnsi="Courier New" w:cs="Courier New"/>
        </w:rPr>
      </w:pPr>
      <w:del w:id="6412" w:author="Microsoft Office User" w:date="2023-06-05T19:37:00Z">
        <w:r w:rsidRPr="00C73659" w:rsidDel="00AA72A6">
          <w:rPr>
            <w:rFonts w:ascii="Courier New" w:hAnsi="Courier New" w:cs="Courier New"/>
          </w:rPr>
          <w:tab/>
          <w:delText>]</w:delText>
        </w:r>
      </w:del>
    </w:p>
    <w:p w14:paraId="70C9BA64" w14:textId="5CEAA6EB" w:rsidR="004F07CA" w:rsidRPr="00AA2A40" w:rsidDel="00AA72A6" w:rsidRDefault="009834F6" w:rsidP="00AA2A40">
      <w:pPr>
        <w:pStyle w:val="Textosinformato"/>
        <w:rPr>
          <w:del w:id="6413" w:author="Microsoft Office User" w:date="2023-06-05T19:37:00Z"/>
          <w:rFonts w:ascii="Courier New" w:hAnsi="Courier New" w:cs="Courier New"/>
        </w:rPr>
      </w:pPr>
      <w:del w:id="6414" w:author="Microsoft Office User" w:date="2023-06-05T19:37:00Z">
        <w:r w:rsidRPr="00C73659" w:rsidDel="00AA72A6">
          <w:rPr>
            <w:rFonts w:ascii="Courier New" w:hAnsi="Courier New" w:cs="Courier New"/>
          </w:rPr>
          <w:delText>}</w:delText>
        </w:r>
      </w:del>
    </w:p>
    <w:p w14:paraId="01A88D12" w14:textId="0C90D9A3" w:rsidR="009834F6" w:rsidRPr="004F07CA" w:rsidDel="00AA72A6" w:rsidRDefault="009834F6">
      <w:pPr>
        <w:rPr>
          <w:del w:id="6415" w:author="Microsoft Office User" w:date="2023-06-05T19:37:00Z"/>
          <w:rFonts w:cs="Times New Roman"/>
          <w:bCs/>
          <w:szCs w:val="32"/>
          <w:rPrChange w:id="6416" w:author="Microsoft Office User" w:date="2023-06-05T17:46:00Z">
            <w:rPr>
              <w:del w:id="6417" w:author="Microsoft Office User" w:date="2023-06-05T19:37:00Z"/>
            </w:rPr>
          </w:rPrChange>
        </w:rPr>
        <w:pPrChange w:id="6418" w:author="Microsoft Office User" w:date="2023-06-05T17:46:00Z">
          <w:pPr>
            <w:pStyle w:val="Ttulo2"/>
            <w:numPr>
              <w:ilvl w:val="0"/>
              <w:numId w:val="0"/>
            </w:numPr>
            <w:ind w:left="0" w:firstLine="0"/>
          </w:pPr>
        </w:pPrChange>
      </w:pPr>
      <w:del w:id="6419" w:author="Microsoft Office User" w:date="2023-06-05T19:37:00Z">
        <w:r w:rsidRPr="004F07CA" w:rsidDel="00AA72A6">
          <w:rPr>
            <w:rFonts w:ascii="Times New Roman" w:hAnsi="Times New Roman" w:cs="Times New Roman"/>
            <w:b/>
            <w:bCs/>
            <w:sz w:val="32"/>
            <w:szCs w:val="32"/>
            <w:rPrChange w:id="6420" w:author="Microsoft Office User" w:date="2023-06-05T17:46:00Z">
              <w:rPr/>
            </w:rPrChange>
          </w:rPr>
          <w:delText>Colección CV</w:delText>
        </w:r>
      </w:del>
    </w:p>
    <w:p w14:paraId="08F41C9C" w14:textId="2BFA07AD" w:rsidR="006E7D41" w:rsidDel="00AA72A6" w:rsidRDefault="006E7D41" w:rsidP="00FB0D27">
      <w:pPr>
        <w:spacing w:after="0" w:line="240" w:lineRule="auto"/>
        <w:rPr>
          <w:del w:id="6421" w:author="Microsoft Office User" w:date="2023-06-05T19:37:00Z"/>
          <w:b/>
          <w:bCs/>
        </w:rPr>
      </w:pPr>
    </w:p>
    <w:p w14:paraId="51A46273" w14:textId="0D8C679C" w:rsidR="002666BD" w:rsidRPr="00172924" w:rsidDel="00AA72A6" w:rsidRDefault="002666BD" w:rsidP="00172924">
      <w:pPr>
        <w:pStyle w:val="Textosinformato"/>
        <w:rPr>
          <w:del w:id="6422" w:author="Microsoft Office User" w:date="2023-06-05T19:37:00Z"/>
          <w:rFonts w:ascii="Courier New" w:hAnsi="Courier New" w:cs="Courier New"/>
        </w:rPr>
      </w:pPr>
      <w:del w:id="6423" w:author="Microsoft Office User" w:date="2023-06-05T19:37:00Z">
        <w:r w:rsidRPr="00172924" w:rsidDel="00AA72A6">
          <w:rPr>
            <w:rFonts w:ascii="Courier New" w:hAnsi="Courier New" w:cs="Courier New"/>
          </w:rPr>
          <w:delText>{</w:delText>
        </w:r>
      </w:del>
    </w:p>
    <w:p w14:paraId="2A61AA00" w14:textId="76AA03C2" w:rsidR="002666BD" w:rsidRPr="00172924" w:rsidDel="00AA72A6" w:rsidRDefault="002666BD" w:rsidP="00172924">
      <w:pPr>
        <w:pStyle w:val="Textosinformato"/>
        <w:rPr>
          <w:del w:id="6424" w:author="Microsoft Office User" w:date="2023-06-05T19:37:00Z"/>
          <w:rFonts w:ascii="Courier New" w:hAnsi="Courier New" w:cs="Courier New"/>
        </w:rPr>
      </w:pPr>
      <w:del w:id="6425" w:author="Microsoft Office User" w:date="2023-06-05T19:37:00Z">
        <w:r w:rsidRPr="00172924" w:rsidDel="00AA72A6">
          <w:rPr>
            <w:rFonts w:ascii="Courier New" w:hAnsi="Courier New" w:cs="Courier New"/>
          </w:rPr>
          <w:tab/>
          <w:delText>"info": {</w:delText>
        </w:r>
      </w:del>
    </w:p>
    <w:p w14:paraId="7FC37BC4" w14:textId="0ABBC3E0" w:rsidR="002666BD" w:rsidRPr="00407B90" w:rsidDel="00AA72A6" w:rsidRDefault="002666BD" w:rsidP="00172924">
      <w:pPr>
        <w:pStyle w:val="Textosinformato"/>
        <w:rPr>
          <w:del w:id="6426" w:author="Microsoft Office User" w:date="2023-06-05T19:37:00Z"/>
          <w:rFonts w:ascii="Courier New" w:hAnsi="Courier New" w:cs="Courier New"/>
          <w:lang w:val="en-US"/>
        </w:rPr>
      </w:pPr>
      <w:del w:id="642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407B90" w:rsidDel="00AA72A6">
          <w:rPr>
            <w:rFonts w:ascii="Courier New" w:hAnsi="Courier New" w:cs="Courier New"/>
            <w:lang w:val="en-US"/>
          </w:rPr>
          <w:delText>"_postman_id": "91d71c74-5d68-421d-b75b-524ab9362f07",</w:delText>
        </w:r>
      </w:del>
    </w:p>
    <w:p w14:paraId="09701022" w14:textId="4AB40242" w:rsidR="002666BD" w:rsidRPr="002666BD" w:rsidDel="00AA72A6" w:rsidRDefault="002666BD" w:rsidP="00172924">
      <w:pPr>
        <w:pStyle w:val="Textosinformato"/>
        <w:rPr>
          <w:del w:id="6428" w:author="Microsoft Office User" w:date="2023-06-05T19:37:00Z"/>
          <w:rFonts w:ascii="Courier New" w:hAnsi="Courier New" w:cs="Courier New"/>
          <w:lang w:val="en-US"/>
        </w:rPr>
      </w:pPr>
      <w:del w:id="6429"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2666BD" w:rsidDel="00AA72A6">
          <w:rPr>
            <w:rFonts w:ascii="Courier New" w:hAnsi="Courier New" w:cs="Courier New"/>
            <w:lang w:val="en-US"/>
          </w:rPr>
          <w:delText>"name": "CV",</w:delText>
        </w:r>
      </w:del>
    </w:p>
    <w:p w14:paraId="2B279AA1" w14:textId="5F09EA8D" w:rsidR="002666BD" w:rsidRPr="002666BD" w:rsidDel="00AA72A6" w:rsidRDefault="002666BD" w:rsidP="00172924">
      <w:pPr>
        <w:pStyle w:val="Textosinformato"/>
        <w:rPr>
          <w:del w:id="6430" w:author="Microsoft Office User" w:date="2023-06-05T19:37:00Z"/>
          <w:rFonts w:ascii="Courier New" w:hAnsi="Courier New" w:cs="Courier New"/>
          <w:lang w:val="en-US"/>
        </w:rPr>
      </w:pPr>
      <w:del w:id="6431"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delText>"schema": "https://schema.getpostman.com/json/collection/v2.1.0/collection.json",</w:delText>
        </w:r>
      </w:del>
    </w:p>
    <w:p w14:paraId="2963E7C2" w14:textId="0A2849FC" w:rsidR="002666BD" w:rsidRPr="002666BD" w:rsidDel="00AA72A6" w:rsidRDefault="002666BD" w:rsidP="00172924">
      <w:pPr>
        <w:pStyle w:val="Textosinformato"/>
        <w:rPr>
          <w:del w:id="6432" w:author="Microsoft Office User" w:date="2023-06-05T19:37:00Z"/>
          <w:rFonts w:ascii="Courier New" w:hAnsi="Courier New" w:cs="Courier New"/>
          <w:lang w:val="en-US"/>
        </w:rPr>
      </w:pPr>
      <w:del w:id="6433"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delText>"_exporter_id": "17512099"</w:delText>
        </w:r>
      </w:del>
    </w:p>
    <w:p w14:paraId="78BECC13" w14:textId="2A483032" w:rsidR="002666BD" w:rsidRPr="002666BD" w:rsidDel="00AA72A6" w:rsidRDefault="002666BD" w:rsidP="00172924">
      <w:pPr>
        <w:pStyle w:val="Textosinformato"/>
        <w:rPr>
          <w:del w:id="6434" w:author="Microsoft Office User" w:date="2023-06-05T19:37:00Z"/>
          <w:rFonts w:ascii="Courier New" w:hAnsi="Courier New" w:cs="Courier New"/>
          <w:lang w:val="en-US"/>
        </w:rPr>
      </w:pPr>
      <w:del w:id="6435" w:author="Microsoft Office User" w:date="2023-06-05T19:37:00Z">
        <w:r w:rsidRPr="002666BD" w:rsidDel="00AA72A6">
          <w:rPr>
            <w:rFonts w:ascii="Courier New" w:hAnsi="Courier New" w:cs="Courier New"/>
            <w:lang w:val="en-US"/>
          </w:rPr>
          <w:tab/>
          <w:delText>},</w:delText>
        </w:r>
      </w:del>
    </w:p>
    <w:p w14:paraId="4AA7E37F" w14:textId="42AA768A" w:rsidR="002666BD" w:rsidRPr="002666BD" w:rsidDel="00AA72A6" w:rsidRDefault="002666BD" w:rsidP="00172924">
      <w:pPr>
        <w:pStyle w:val="Textosinformato"/>
        <w:rPr>
          <w:del w:id="6436" w:author="Microsoft Office User" w:date="2023-06-05T19:37:00Z"/>
          <w:rFonts w:ascii="Courier New" w:hAnsi="Courier New" w:cs="Courier New"/>
          <w:lang w:val="en-US"/>
        </w:rPr>
      </w:pPr>
      <w:del w:id="6437" w:author="Microsoft Office User" w:date="2023-06-05T19:37:00Z">
        <w:r w:rsidRPr="002666BD" w:rsidDel="00AA72A6">
          <w:rPr>
            <w:rFonts w:ascii="Courier New" w:hAnsi="Courier New" w:cs="Courier New"/>
            <w:lang w:val="en-US"/>
          </w:rPr>
          <w:tab/>
          <w:delText>"item": [</w:delText>
        </w:r>
      </w:del>
    </w:p>
    <w:p w14:paraId="25CF5CE0" w14:textId="29876857" w:rsidR="002666BD" w:rsidRPr="002666BD" w:rsidDel="00AA72A6" w:rsidRDefault="002666BD" w:rsidP="00172924">
      <w:pPr>
        <w:pStyle w:val="Textosinformato"/>
        <w:rPr>
          <w:del w:id="6438" w:author="Microsoft Office User" w:date="2023-06-05T19:37:00Z"/>
          <w:rFonts w:ascii="Courier New" w:hAnsi="Courier New" w:cs="Courier New"/>
          <w:lang w:val="en-US"/>
        </w:rPr>
      </w:pPr>
      <w:del w:id="6439"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1F2AB9C5" w14:textId="740B6035" w:rsidR="002666BD" w:rsidRPr="002666BD" w:rsidDel="00AA72A6" w:rsidRDefault="002666BD" w:rsidP="00172924">
      <w:pPr>
        <w:pStyle w:val="Textosinformato"/>
        <w:rPr>
          <w:del w:id="6440" w:author="Microsoft Office User" w:date="2023-06-05T19:37:00Z"/>
          <w:rFonts w:ascii="Courier New" w:hAnsi="Courier New" w:cs="Courier New"/>
          <w:lang w:val="en-US"/>
        </w:rPr>
      </w:pPr>
      <w:del w:id="6441"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"name": "GET CV by id",</w:delText>
        </w:r>
      </w:del>
    </w:p>
    <w:p w14:paraId="45257D7A" w14:textId="2E825BF2" w:rsidR="002666BD" w:rsidRPr="002666BD" w:rsidDel="00AA72A6" w:rsidRDefault="002666BD" w:rsidP="00172924">
      <w:pPr>
        <w:pStyle w:val="Textosinformato"/>
        <w:rPr>
          <w:del w:id="6442" w:author="Microsoft Office User" w:date="2023-06-05T19:37:00Z"/>
          <w:rFonts w:ascii="Courier New" w:hAnsi="Courier New" w:cs="Courier New"/>
          <w:lang w:val="en-US"/>
        </w:rPr>
      </w:pPr>
      <w:del w:id="6443"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"request": {</w:delText>
        </w:r>
      </w:del>
    </w:p>
    <w:p w14:paraId="4A4B9307" w14:textId="6928E434" w:rsidR="002666BD" w:rsidRPr="002666BD" w:rsidDel="00AA72A6" w:rsidRDefault="002666BD" w:rsidP="00172924">
      <w:pPr>
        <w:pStyle w:val="Textosinformato"/>
        <w:rPr>
          <w:del w:id="6444" w:author="Microsoft Office User" w:date="2023-06-05T19:37:00Z"/>
          <w:rFonts w:ascii="Courier New" w:hAnsi="Courier New" w:cs="Courier New"/>
          <w:lang w:val="en-US"/>
        </w:rPr>
      </w:pPr>
      <w:del w:id="6445"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"method": "GET",</w:delText>
        </w:r>
      </w:del>
    </w:p>
    <w:p w14:paraId="505447FD" w14:textId="6C748E3B" w:rsidR="002666BD" w:rsidRPr="002666BD" w:rsidDel="00AA72A6" w:rsidRDefault="002666BD" w:rsidP="00172924">
      <w:pPr>
        <w:pStyle w:val="Textosinformato"/>
        <w:rPr>
          <w:del w:id="6446" w:author="Microsoft Office User" w:date="2023-06-05T19:37:00Z"/>
          <w:rFonts w:ascii="Courier New" w:hAnsi="Courier New" w:cs="Courier New"/>
          <w:lang w:val="en-US"/>
        </w:rPr>
      </w:pPr>
      <w:del w:id="6447"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"header": [],</w:delText>
        </w:r>
      </w:del>
    </w:p>
    <w:p w14:paraId="4C5A8396" w14:textId="55410495" w:rsidR="002666BD" w:rsidRPr="002666BD" w:rsidDel="00AA72A6" w:rsidRDefault="002666BD" w:rsidP="00172924">
      <w:pPr>
        <w:pStyle w:val="Textosinformato"/>
        <w:rPr>
          <w:del w:id="6448" w:author="Microsoft Office User" w:date="2023-06-05T19:37:00Z"/>
          <w:rFonts w:ascii="Courier New" w:hAnsi="Courier New" w:cs="Courier New"/>
          <w:lang w:val="en-US"/>
        </w:rPr>
      </w:pPr>
      <w:del w:id="6449"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"url": {</w:delText>
        </w:r>
      </w:del>
    </w:p>
    <w:p w14:paraId="4776E0B1" w14:textId="1CA26B63" w:rsidR="002666BD" w:rsidRPr="00172924" w:rsidDel="00AA72A6" w:rsidRDefault="002666BD" w:rsidP="00172924">
      <w:pPr>
        <w:pStyle w:val="Textosinformato"/>
        <w:rPr>
          <w:del w:id="6450" w:author="Microsoft Office User" w:date="2023-06-05T19:37:00Z"/>
          <w:rFonts w:ascii="Courier New" w:hAnsi="Courier New" w:cs="Courier New"/>
        </w:rPr>
      </w:pPr>
      <w:del w:id="6451"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172924" w:rsidDel="00AA72A6">
          <w:rPr>
            <w:rFonts w:ascii="Courier New" w:hAnsi="Courier New" w:cs="Courier New"/>
          </w:rPr>
          <w:delText>"raw": "13.37.90.252:5000/alumnos/71/CV",</w:delText>
        </w:r>
      </w:del>
    </w:p>
    <w:p w14:paraId="3696BFEA" w14:textId="4729E3FE" w:rsidR="002666BD" w:rsidRPr="00172924" w:rsidDel="00AA72A6" w:rsidRDefault="002666BD" w:rsidP="00172924">
      <w:pPr>
        <w:pStyle w:val="Textosinformato"/>
        <w:rPr>
          <w:del w:id="6452" w:author="Microsoft Office User" w:date="2023-06-05T19:37:00Z"/>
          <w:rFonts w:ascii="Courier New" w:hAnsi="Courier New" w:cs="Courier New"/>
        </w:rPr>
      </w:pPr>
      <w:del w:id="645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"host": [</w:delText>
        </w:r>
      </w:del>
    </w:p>
    <w:p w14:paraId="504D5723" w14:textId="37898765" w:rsidR="002666BD" w:rsidRPr="00172924" w:rsidDel="00AA72A6" w:rsidRDefault="002666BD" w:rsidP="00172924">
      <w:pPr>
        <w:pStyle w:val="Textosinformato"/>
        <w:rPr>
          <w:del w:id="6454" w:author="Microsoft Office User" w:date="2023-06-05T19:37:00Z"/>
          <w:rFonts w:ascii="Courier New" w:hAnsi="Courier New" w:cs="Courier New"/>
        </w:rPr>
      </w:pPr>
      <w:del w:id="645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"13",</w:delText>
        </w:r>
      </w:del>
    </w:p>
    <w:p w14:paraId="4214BF78" w14:textId="75D5DB0B" w:rsidR="002666BD" w:rsidRPr="00172924" w:rsidDel="00AA72A6" w:rsidRDefault="002666BD" w:rsidP="00172924">
      <w:pPr>
        <w:pStyle w:val="Textosinformato"/>
        <w:rPr>
          <w:del w:id="6456" w:author="Microsoft Office User" w:date="2023-06-05T19:37:00Z"/>
          <w:rFonts w:ascii="Courier New" w:hAnsi="Courier New" w:cs="Courier New"/>
        </w:rPr>
      </w:pPr>
      <w:del w:id="645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"37",</w:delText>
        </w:r>
      </w:del>
    </w:p>
    <w:p w14:paraId="31022BB2" w14:textId="68ED73E9" w:rsidR="002666BD" w:rsidRPr="00172924" w:rsidDel="00AA72A6" w:rsidRDefault="002666BD" w:rsidP="00172924">
      <w:pPr>
        <w:pStyle w:val="Textosinformato"/>
        <w:rPr>
          <w:del w:id="6458" w:author="Microsoft Office User" w:date="2023-06-05T19:37:00Z"/>
          <w:rFonts w:ascii="Courier New" w:hAnsi="Courier New" w:cs="Courier New"/>
        </w:rPr>
      </w:pPr>
      <w:del w:id="645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"90",</w:delText>
        </w:r>
      </w:del>
    </w:p>
    <w:p w14:paraId="3B5321FB" w14:textId="1212ACC3" w:rsidR="002666BD" w:rsidRPr="00172924" w:rsidDel="00AA72A6" w:rsidRDefault="002666BD" w:rsidP="00172924">
      <w:pPr>
        <w:pStyle w:val="Textosinformato"/>
        <w:rPr>
          <w:del w:id="6460" w:author="Microsoft Office User" w:date="2023-06-05T19:37:00Z"/>
          <w:rFonts w:ascii="Courier New" w:hAnsi="Courier New" w:cs="Courier New"/>
        </w:rPr>
      </w:pPr>
      <w:del w:id="646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"252"</w:delText>
        </w:r>
      </w:del>
    </w:p>
    <w:p w14:paraId="7F4B7D9C" w14:textId="017C2C08" w:rsidR="002666BD" w:rsidRPr="00172924" w:rsidDel="00AA72A6" w:rsidRDefault="002666BD" w:rsidP="00172924">
      <w:pPr>
        <w:pStyle w:val="Textosinformato"/>
        <w:rPr>
          <w:del w:id="6462" w:author="Microsoft Office User" w:date="2023-06-05T19:37:00Z"/>
          <w:rFonts w:ascii="Courier New" w:hAnsi="Courier New" w:cs="Courier New"/>
        </w:rPr>
      </w:pPr>
      <w:del w:id="646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0E1ECB4D" w14:textId="2932A7B1" w:rsidR="002666BD" w:rsidRPr="00172924" w:rsidDel="00AA72A6" w:rsidRDefault="002666BD" w:rsidP="00172924">
      <w:pPr>
        <w:pStyle w:val="Textosinformato"/>
        <w:rPr>
          <w:del w:id="6464" w:author="Microsoft Office User" w:date="2023-06-05T19:37:00Z"/>
          <w:rFonts w:ascii="Courier New" w:hAnsi="Courier New" w:cs="Courier New"/>
        </w:rPr>
      </w:pPr>
      <w:del w:id="646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"port": "5000",</w:delText>
        </w:r>
      </w:del>
    </w:p>
    <w:p w14:paraId="4E6A05BD" w14:textId="25646033" w:rsidR="002666BD" w:rsidRPr="00172924" w:rsidDel="00AA72A6" w:rsidRDefault="002666BD" w:rsidP="00172924">
      <w:pPr>
        <w:pStyle w:val="Textosinformato"/>
        <w:rPr>
          <w:del w:id="6466" w:author="Microsoft Office User" w:date="2023-06-05T19:37:00Z"/>
          <w:rFonts w:ascii="Courier New" w:hAnsi="Courier New" w:cs="Courier New"/>
        </w:rPr>
      </w:pPr>
      <w:del w:id="646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"path": [</w:delText>
        </w:r>
      </w:del>
    </w:p>
    <w:p w14:paraId="546B0969" w14:textId="0FCF81D7" w:rsidR="002666BD" w:rsidRPr="00172924" w:rsidDel="00AA72A6" w:rsidRDefault="002666BD" w:rsidP="00172924">
      <w:pPr>
        <w:pStyle w:val="Textosinformato"/>
        <w:rPr>
          <w:del w:id="6468" w:author="Microsoft Office User" w:date="2023-06-05T19:37:00Z"/>
          <w:rFonts w:ascii="Courier New" w:hAnsi="Courier New" w:cs="Courier New"/>
        </w:rPr>
      </w:pPr>
      <w:del w:id="646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"alumnos",</w:delText>
        </w:r>
      </w:del>
    </w:p>
    <w:p w14:paraId="2954F49C" w14:textId="02D442F8" w:rsidR="002666BD" w:rsidRPr="00172924" w:rsidDel="00AA72A6" w:rsidRDefault="002666BD" w:rsidP="00172924">
      <w:pPr>
        <w:pStyle w:val="Textosinformato"/>
        <w:rPr>
          <w:del w:id="6470" w:author="Microsoft Office User" w:date="2023-06-05T19:37:00Z"/>
          <w:rFonts w:ascii="Courier New" w:hAnsi="Courier New" w:cs="Courier New"/>
        </w:rPr>
      </w:pPr>
      <w:del w:id="647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"71",</w:delText>
        </w:r>
      </w:del>
    </w:p>
    <w:p w14:paraId="3B38DAFD" w14:textId="0F939097" w:rsidR="002666BD" w:rsidRPr="00172924" w:rsidDel="00AA72A6" w:rsidRDefault="002666BD" w:rsidP="00172924">
      <w:pPr>
        <w:pStyle w:val="Textosinformato"/>
        <w:rPr>
          <w:del w:id="6472" w:author="Microsoft Office User" w:date="2023-06-05T19:37:00Z"/>
          <w:rFonts w:ascii="Courier New" w:hAnsi="Courier New" w:cs="Courier New"/>
        </w:rPr>
      </w:pPr>
      <w:del w:id="647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"CV"</w:delText>
        </w:r>
      </w:del>
    </w:p>
    <w:p w14:paraId="0F35FF58" w14:textId="52A2C654" w:rsidR="002666BD" w:rsidRPr="00172924" w:rsidDel="00AA72A6" w:rsidRDefault="002666BD" w:rsidP="00172924">
      <w:pPr>
        <w:pStyle w:val="Textosinformato"/>
        <w:rPr>
          <w:del w:id="6474" w:author="Microsoft Office User" w:date="2023-06-05T19:37:00Z"/>
          <w:rFonts w:ascii="Courier New" w:hAnsi="Courier New" w:cs="Courier New"/>
        </w:rPr>
      </w:pPr>
      <w:del w:id="647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259187DF" w14:textId="03E37463" w:rsidR="002666BD" w:rsidRPr="00172924" w:rsidDel="00AA72A6" w:rsidRDefault="002666BD" w:rsidP="00172924">
      <w:pPr>
        <w:pStyle w:val="Textosinformato"/>
        <w:rPr>
          <w:del w:id="6476" w:author="Microsoft Office User" w:date="2023-06-05T19:37:00Z"/>
          <w:rFonts w:ascii="Courier New" w:hAnsi="Courier New" w:cs="Courier New"/>
        </w:rPr>
      </w:pPr>
      <w:del w:id="647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5B1632A1" w14:textId="12CB016A" w:rsidR="002666BD" w:rsidRPr="00172924" w:rsidDel="00AA72A6" w:rsidRDefault="002666BD" w:rsidP="00172924">
      <w:pPr>
        <w:pStyle w:val="Textosinformato"/>
        <w:rPr>
          <w:del w:id="6478" w:author="Microsoft Office User" w:date="2023-06-05T19:37:00Z"/>
          <w:rFonts w:ascii="Courier New" w:hAnsi="Courier New" w:cs="Courier New"/>
        </w:rPr>
      </w:pPr>
      <w:del w:id="647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7DA1224D" w14:textId="2D9C8853" w:rsidR="002666BD" w:rsidRPr="00172924" w:rsidDel="00AA72A6" w:rsidRDefault="002666BD" w:rsidP="00172924">
      <w:pPr>
        <w:pStyle w:val="Textosinformato"/>
        <w:rPr>
          <w:del w:id="6480" w:author="Microsoft Office User" w:date="2023-06-05T19:37:00Z"/>
          <w:rFonts w:ascii="Courier New" w:hAnsi="Courier New" w:cs="Courier New"/>
        </w:rPr>
      </w:pPr>
      <w:del w:id="648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"response": []</w:delText>
        </w:r>
      </w:del>
    </w:p>
    <w:p w14:paraId="29ADDFAE" w14:textId="0A95E552" w:rsidR="002666BD" w:rsidRPr="00172924" w:rsidDel="00AA72A6" w:rsidRDefault="002666BD" w:rsidP="00172924">
      <w:pPr>
        <w:pStyle w:val="Textosinformato"/>
        <w:rPr>
          <w:del w:id="6482" w:author="Microsoft Office User" w:date="2023-06-05T19:37:00Z"/>
          <w:rFonts w:ascii="Courier New" w:hAnsi="Courier New" w:cs="Courier New"/>
        </w:rPr>
      </w:pPr>
      <w:del w:id="6483" w:author="Microsoft Office User" w:date="2023-06-05T19:37:00Z">
        <w:r w:rsidRPr="00172924" w:rsidDel="00AA72A6">
          <w:rPr>
            <w:rFonts w:ascii="Courier New" w:hAnsi="Courier New" w:cs="Courier New"/>
          </w:rPr>
          <w:tab/>
        </w:r>
        <w:r w:rsidRPr="00172924" w:rsidDel="00AA72A6">
          <w:rPr>
            <w:rFonts w:ascii="Courier New" w:hAnsi="Courier New" w:cs="Courier New"/>
          </w:rPr>
          <w:tab/>
          <w:delText>},</w:delText>
        </w:r>
      </w:del>
    </w:p>
    <w:p w14:paraId="0E6AEBDB" w14:textId="00C4F27D" w:rsidR="002666BD" w:rsidRPr="00172924" w:rsidDel="00AA72A6" w:rsidRDefault="002666BD" w:rsidP="00172924">
      <w:pPr>
        <w:pStyle w:val="Textosinformato"/>
        <w:rPr>
          <w:del w:id="6484" w:author="Microsoft Office User" w:date="2023-06-05T19:37:00Z"/>
          <w:rFonts w:ascii="Courier New" w:hAnsi="Courier New" w:cs="Courier New"/>
        </w:rPr>
      </w:pPr>
      <w:del w:id="6485" w:author="Microsoft Office User" w:date="2023-06-05T19:37:00Z">
        <w:r w:rsidRPr="00172924" w:rsidDel="00AA72A6">
          <w:rPr>
            <w:rFonts w:ascii="Courier New" w:hAnsi="Courier New" w:cs="Courier New"/>
          </w:rPr>
          <w:tab/>
        </w:r>
        <w:r w:rsidRPr="00172924" w:rsidDel="00AA72A6">
          <w:rPr>
            <w:rFonts w:ascii="Courier New" w:hAnsi="Courier New" w:cs="Courier New"/>
          </w:rPr>
          <w:tab/>
          <w:delText>{</w:delText>
        </w:r>
      </w:del>
    </w:p>
    <w:p w14:paraId="36E6FBA3" w14:textId="2C6E0E57" w:rsidR="002666BD" w:rsidRPr="00172924" w:rsidDel="00AA72A6" w:rsidRDefault="002666BD" w:rsidP="00172924">
      <w:pPr>
        <w:pStyle w:val="Textosinformato"/>
        <w:rPr>
          <w:del w:id="6486" w:author="Microsoft Office User" w:date="2023-06-05T19:37:00Z"/>
          <w:rFonts w:ascii="Courier New" w:hAnsi="Courier New" w:cs="Courier New"/>
        </w:rPr>
      </w:pPr>
      <w:del w:id="648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"name": "POST CV para un usuario",</w:delText>
        </w:r>
      </w:del>
    </w:p>
    <w:p w14:paraId="56507634" w14:textId="014E385D" w:rsidR="002666BD" w:rsidRPr="002666BD" w:rsidDel="00AA72A6" w:rsidRDefault="002666BD" w:rsidP="00172924">
      <w:pPr>
        <w:pStyle w:val="Textosinformato"/>
        <w:rPr>
          <w:del w:id="6488" w:author="Microsoft Office User" w:date="2023-06-05T19:37:00Z"/>
          <w:rFonts w:ascii="Courier New" w:hAnsi="Courier New" w:cs="Courier New"/>
          <w:lang w:val="en-US"/>
        </w:rPr>
      </w:pPr>
      <w:del w:id="648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2666BD" w:rsidDel="00AA72A6">
          <w:rPr>
            <w:rFonts w:ascii="Courier New" w:hAnsi="Courier New" w:cs="Courier New"/>
            <w:lang w:val="en-US"/>
          </w:rPr>
          <w:delText>"request": {</w:delText>
        </w:r>
      </w:del>
    </w:p>
    <w:p w14:paraId="67D3887F" w14:textId="7502F328" w:rsidR="002666BD" w:rsidRPr="002666BD" w:rsidDel="00AA72A6" w:rsidRDefault="002666BD" w:rsidP="00172924">
      <w:pPr>
        <w:pStyle w:val="Textosinformato"/>
        <w:rPr>
          <w:del w:id="6490" w:author="Microsoft Office User" w:date="2023-06-05T19:37:00Z"/>
          <w:rFonts w:ascii="Courier New" w:hAnsi="Courier New" w:cs="Courier New"/>
          <w:lang w:val="en-US"/>
        </w:rPr>
      </w:pPr>
      <w:del w:id="6491"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"method": "POST",</w:delText>
        </w:r>
      </w:del>
    </w:p>
    <w:p w14:paraId="392867A6" w14:textId="1CCCFB53" w:rsidR="002666BD" w:rsidRPr="002666BD" w:rsidDel="00AA72A6" w:rsidRDefault="002666BD" w:rsidP="00172924">
      <w:pPr>
        <w:pStyle w:val="Textosinformato"/>
        <w:rPr>
          <w:del w:id="6492" w:author="Microsoft Office User" w:date="2023-06-05T19:37:00Z"/>
          <w:rFonts w:ascii="Courier New" w:hAnsi="Courier New" w:cs="Courier New"/>
          <w:lang w:val="en-US"/>
        </w:rPr>
      </w:pPr>
      <w:del w:id="6493"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"header": [],</w:delText>
        </w:r>
      </w:del>
    </w:p>
    <w:p w14:paraId="5E1D1A47" w14:textId="65D29AFF" w:rsidR="002666BD" w:rsidRPr="002666BD" w:rsidDel="00AA72A6" w:rsidRDefault="002666BD" w:rsidP="00172924">
      <w:pPr>
        <w:pStyle w:val="Textosinformato"/>
        <w:rPr>
          <w:del w:id="6494" w:author="Microsoft Office User" w:date="2023-06-05T19:37:00Z"/>
          <w:rFonts w:ascii="Courier New" w:hAnsi="Courier New" w:cs="Courier New"/>
          <w:lang w:val="en-US"/>
        </w:rPr>
      </w:pPr>
      <w:del w:id="6495"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"body": {</w:delText>
        </w:r>
      </w:del>
    </w:p>
    <w:p w14:paraId="1D8600DE" w14:textId="2FD6875A" w:rsidR="002666BD" w:rsidRPr="00172924" w:rsidDel="00AA72A6" w:rsidRDefault="002666BD" w:rsidP="00172924">
      <w:pPr>
        <w:pStyle w:val="Textosinformato"/>
        <w:rPr>
          <w:del w:id="6496" w:author="Microsoft Office User" w:date="2023-06-05T19:37:00Z"/>
          <w:rFonts w:ascii="Courier New" w:hAnsi="Courier New" w:cs="Courier New"/>
        </w:rPr>
      </w:pPr>
      <w:del w:id="6497"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172924" w:rsidDel="00AA72A6">
          <w:rPr>
            <w:rFonts w:ascii="Courier New" w:hAnsi="Courier New" w:cs="Courier New"/>
          </w:rPr>
          <w:delText>"mode": "raw",</w:delText>
        </w:r>
      </w:del>
    </w:p>
    <w:p w14:paraId="38DC0DC7" w14:textId="251908BA" w:rsidR="002666BD" w:rsidRPr="00172924" w:rsidDel="00AA72A6" w:rsidRDefault="002666BD" w:rsidP="00172924">
      <w:pPr>
        <w:pStyle w:val="Textosinformato"/>
        <w:rPr>
          <w:del w:id="6498" w:author="Microsoft Office User" w:date="2023-06-05T19:37:00Z"/>
          <w:rFonts w:ascii="Courier New" w:hAnsi="Courier New" w:cs="Courier New"/>
        </w:rPr>
      </w:pPr>
      <w:del w:id="649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"raw": "{\n    \"grado\": 2, \n    \"nota_media\": 5,\n    \"ingles\": 1, \n    \"aleman\": 1, \n    \"frances\": 0, \n    \"capacidad_analitica\": 2,\n    \"trabajo_equipo\": 3, \n    \"comunicacion\": 1, \n    \"pensamiento_critico\": 3,\n    \"inovacion\": 0, \n    \"liderazgo\": 0, \n    \"decision_making\": 1,\n    \"problem_solving\": 1, \n    \"marketing\": 1, \n    \"e_commerce\": 1, \n    \"diseno_grafico\": 0,\n    \"matematicas\": 2, \n    \"estadistica\": 2, \n    \"gestion_proyectos\": 0, \n    \"redes_sociales\": 0,\n    \"sostenibilidad\": 1, \n    \"inteligencia_artificial\": 1, \n    \"big_data\": 0, \n    \"machine_learning\": 1,\n    \"analisis_datos\": 0, \n    \"bases_datos\": 1, \n    \"cloud\": 0, \n    \"intenet_of_things\": 0,\n    \"networks\": 0, \n    \"sistemas_operativos\": 0, \n    \"web_desarrollo\": 2,\n    \"web_diseno\": 1, \n    \"r\": 1, \n    \"java\": 0, \n    \"pascal\": 0, \n    \"python\": 0                     \n}",</w:delText>
        </w:r>
      </w:del>
    </w:p>
    <w:p w14:paraId="6D096FEB" w14:textId="1DAE6CCB" w:rsidR="002666BD" w:rsidRPr="002666BD" w:rsidDel="00AA72A6" w:rsidRDefault="002666BD" w:rsidP="00172924">
      <w:pPr>
        <w:pStyle w:val="Textosinformato"/>
        <w:rPr>
          <w:del w:id="6500" w:author="Microsoft Office User" w:date="2023-06-05T19:37:00Z"/>
          <w:rFonts w:ascii="Courier New" w:hAnsi="Courier New" w:cs="Courier New"/>
          <w:lang w:val="en-US"/>
        </w:rPr>
      </w:pPr>
      <w:del w:id="650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2666BD" w:rsidDel="00AA72A6">
          <w:rPr>
            <w:rFonts w:ascii="Courier New" w:hAnsi="Courier New" w:cs="Courier New"/>
            <w:lang w:val="en-US"/>
          </w:rPr>
          <w:delText>"options": {</w:delText>
        </w:r>
      </w:del>
    </w:p>
    <w:p w14:paraId="1E178867" w14:textId="0A754F73" w:rsidR="002666BD" w:rsidRPr="002666BD" w:rsidDel="00AA72A6" w:rsidRDefault="002666BD" w:rsidP="00172924">
      <w:pPr>
        <w:pStyle w:val="Textosinformato"/>
        <w:rPr>
          <w:del w:id="6502" w:author="Microsoft Office User" w:date="2023-06-05T19:37:00Z"/>
          <w:rFonts w:ascii="Courier New" w:hAnsi="Courier New" w:cs="Courier New"/>
          <w:lang w:val="en-US"/>
        </w:rPr>
      </w:pPr>
      <w:del w:id="6503"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"raw": {</w:delText>
        </w:r>
      </w:del>
    </w:p>
    <w:p w14:paraId="07D89EFA" w14:textId="27A23783" w:rsidR="002666BD" w:rsidRPr="002666BD" w:rsidDel="00AA72A6" w:rsidRDefault="002666BD" w:rsidP="00172924">
      <w:pPr>
        <w:pStyle w:val="Textosinformato"/>
        <w:rPr>
          <w:del w:id="6504" w:author="Microsoft Office User" w:date="2023-06-05T19:37:00Z"/>
          <w:rFonts w:ascii="Courier New" w:hAnsi="Courier New" w:cs="Courier New"/>
          <w:lang w:val="en-US"/>
        </w:rPr>
      </w:pPr>
      <w:del w:id="6505"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"language": "json"</w:delText>
        </w:r>
      </w:del>
    </w:p>
    <w:p w14:paraId="1C57A235" w14:textId="3104B891" w:rsidR="002666BD" w:rsidRPr="002666BD" w:rsidDel="00AA72A6" w:rsidRDefault="002666BD" w:rsidP="00172924">
      <w:pPr>
        <w:pStyle w:val="Textosinformato"/>
        <w:rPr>
          <w:del w:id="6506" w:author="Microsoft Office User" w:date="2023-06-05T19:37:00Z"/>
          <w:rFonts w:ascii="Courier New" w:hAnsi="Courier New" w:cs="Courier New"/>
          <w:lang w:val="en-US"/>
        </w:rPr>
      </w:pPr>
      <w:del w:id="6507"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68F6865F" w14:textId="57A82779" w:rsidR="002666BD" w:rsidRPr="002666BD" w:rsidDel="00AA72A6" w:rsidRDefault="002666BD" w:rsidP="00172924">
      <w:pPr>
        <w:pStyle w:val="Textosinformato"/>
        <w:rPr>
          <w:del w:id="6508" w:author="Microsoft Office User" w:date="2023-06-05T19:37:00Z"/>
          <w:rFonts w:ascii="Courier New" w:hAnsi="Courier New" w:cs="Courier New"/>
          <w:lang w:val="en-US"/>
        </w:rPr>
      </w:pPr>
      <w:del w:id="6509"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548DD06A" w14:textId="1E6C3E33" w:rsidR="002666BD" w:rsidRPr="002666BD" w:rsidDel="00AA72A6" w:rsidRDefault="002666BD" w:rsidP="00172924">
      <w:pPr>
        <w:pStyle w:val="Textosinformato"/>
        <w:rPr>
          <w:del w:id="6510" w:author="Microsoft Office User" w:date="2023-06-05T19:37:00Z"/>
          <w:rFonts w:ascii="Courier New" w:hAnsi="Courier New" w:cs="Courier New"/>
          <w:lang w:val="en-US"/>
        </w:rPr>
      </w:pPr>
      <w:del w:id="6511"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5F814D8B" w14:textId="06FE4A1F" w:rsidR="002666BD" w:rsidRPr="002666BD" w:rsidDel="00AA72A6" w:rsidRDefault="002666BD" w:rsidP="00172924">
      <w:pPr>
        <w:pStyle w:val="Textosinformato"/>
        <w:rPr>
          <w:del w:id="6512" w:author="Microsoft Office User" w:date="2023-06-05T19:37:00Z"/>
          <w:rFonts w:ascii="Courier New" w:hAnsi="Courier New" w:cs="Courier New"/>
          <w:lang w:val="en-US"/>
        </w:rPr>
      </w:pPr>
      <w:del w:id="6513"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"url": {</w:delText>
        </w:r>
      </w:del>
    </w:p>
    <w:p w14:paraId="7E88C1EE" w14:textId="1FF67799" w:rsidR="002666BD" w:rsidRPr="00172924" w:rsidDel="00AA72A6" w:rsidRDefault="002666BD" w:rsidP="00172924">
      <w:pPr>
        <w:pStyle w:val="Textosinformato"/>
        <w:rPr>
          <w:del w:id="6514" w:author="Microsoft Office User" w:date="2023-06-05T19:37:00Z"/>
          <w:rFonts w:ascii="Courier New" w:hAnsi="Courier New" w:cs="Courier New"/>
        </w:rPr>
      </w:pPr>
      <w:del w:id="6515"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172924" w:rsidDel="00AA72A6">
          <w:rPr>
            <w:rFonts w:ascii="Courier New" w:hAnsi="Courier New" w:cs="Courier New"/>
          </w:rPr>
          <w:delText>"raw": "13.37.90.252:5000/alumnos/71/CV",</w:delText>
        </w:r>
      </w:del>
    </w:p>
    <w:p w14:paraId="5F84D200" w14:textId="1D5B228A" w:rsidR="002666BD" w:rsidRPr="00172924" w:rsidDel="00AA72A6" w:rsidRDefault="002666BD" w:rsidP="00172924">
      <w:pPr>
        <w:pStyle w:val="Textosinformato"/>
        <w:rPr>
          <w:del w:id="6516" w:author="Microsoft Office User" w:date="2023-06-05T19:37:00Z"/>
          <w:rFonts w:ascii="Courier New" w:hAnsi="Courier New" w:cs="Courier New"/>
        </w:rPr>
      </w:pPr>
      <w:del w:id="651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"host": [</w:delText>
        </w:r>
      </w:del>
    </w:p>
    <w:p w14:paraId="057944A9" w14:textId="1F322BC0" w:rsidR="002666BD" w:rsidRPr="00172924" w:rsidDel="00AA72A6" w:rsidRDefault="002666BD" w:rsidP="00172924">
      <w:pPr>
        <w:pStyle w:val="Textosinformato"/>
        <w:rPr>
          <w:del w:id="6518" w:author="Microsoft Office User" w:date="2023-06-05T19:37:00Z"/>
          <w:rFonts w:ascii="Courier New" w:hAnsi="Courier New" w:cs="Courier New"/>
        </w:rPr>
      </w:pPr>
      <w:del w:id="651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"13",</w:delText>
        </w:r>
      </w:del>
    </w:p>
    <w:p w14:paraId="184BC823" w14:textId="3E871782" w:rsidR="002666BD" w:rsidRPr="00172924" w:rsidDel="00AA72A6" w:rsidRDefault="002666BD" w:rsidP="00172924">
      <w:pPr>
        <w:pStyle w:val="Textosinformato"/>
        <w:rPr>
          <w:del w:id="6520" w:author="Microsoft Office User" w:date="2023-06-05T19:37:00Z"/>
          <w:rFonts w:ascii="Courier New" w:hAnsi="Courier New" w:cs="Courier New"/>
        </w:rPr>
      </w:pPr>
      <w:del w:id="652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"37",</w:delText>
        </w:r>
      </w:del>
    </w:p>
    <w:p w14:paraId="2E4997CB" w14:textId="4135D9CD" w:rsidR="002666BD" w:rsidRPr="00172924" w:rsidDel="00AA72A6" w:rsidRDefault="002666BD" w:rsidP="00172924">
      <w:pPr>
        <w:pStyle w:val="Textosinformato"/>
        <w:rPr>
          <w:del w:id="6522" w:author="Microsoft Office User" w:date="2023-06-05T19:37:00Z"/>
          <w:rFonts w:ascii="Courier New" w:hAnsi="Courier New" w:cs="Courier New"/>
        </w:rPr>
      </w:pPr>
      <w:del w:id="652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"90",</w:delText>
        </w:r>
      </w:del>
    </w:p>
    <w:p w14:paraId="58511F9C" w14:textId="4F06835C" w:rsidR="002666BD" w:rsidRPr="00172924" w:rsidDel="00AA72A6" w:rsidRDefault="002666BD" w:rsidP="00172924">
      <w:pPr>
        <w:pStyle w:val="Textosinformato"/>
        <w:rPr>
          <w:del w:id="6524" w:author="Microsoft Office User" w:date="2023-06-05T19:37:00Z"/>
          <w:rFonts w:ascii="Courier New" w:hAnsi="Courier New" w:cs="Courier New"/>
        </w:rPr>
      </w:pPr>
      <w:del w:id="652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"252"</w:delText>
        </w:r>
      </w:del>
    </w:p>
    <w:p w14:paraId="3B368DD9" w14:textId="021CF33F" w:rsidR="002666BD" w:rsidRPr="00172924" w:rsidDel="00AA72A6" w:rsidRDefault="002666BD" w:rsidP="00172924">
      <w:pPr>
        <w:pStyle w:val="Textosinformato"/>
        <w:rPr>
          <w:del w:id="6526" w:author="Microsoft Office User" w:date="2023-06-05T19:37:00Z"/>
          <w:rFonts w:ascii="Courier New" w:hAnsi="Courier New" w:cs="Courier New"/>
        </w:rPr>
      </w:pPr>
      <w:del w:id="652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36EC8012" w14:textId="0F3290E3" w:rsidR="002666BD" w:rsidRPr="00172924" w:rsidDel="00AA72A6" w:rsidRDefault="002666BD" w:rsidP="00172924">
      <w:pPr>
        <w:pStyle w:val="Textosinformato"/>
        <w:rPr>
          <w:del w:id="6528" w:author="Microsoft Office User" w:date="2023-06-05T19:37:00Z"/>
          <w:rFonts w:ascii="Courier New" w:hAnsi="Courier New" w:cs="Courier New"/>
        </w:rPr>
      </w:pPr>
      <w:del w:id="652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"port": "5000",</w:delText>
        </w:r>
      </w:del>
    </w:p>
    <w:p w14:paraId="29F9FBE5" w14:textId="1EA9AAF7" w:rsidR="002666BD" w:rsidRPr="00172924" w:rsidDel="00AA72A6" w:rsidRDefault="002666BD" w:rsidP="00172924">
      <w:pPr>
        <w:pStyle w:val="Textosinformato"/>
        <w:rPr>
          <w:del w:id="6530" w:author="Microsoft Office User" w:date="2023-06-05T19:37:00Z"/>
          <w:rFonts w:ascii="Courier New" w:hAnsi="Courier New" w:cs="Courier New"/>
        </w:rPr>
      </w:pPr>
      <w:del w:id="653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"path": [</w:delText>
        </w:r>
      </w:del>
    </w:p>
    <w:p w14:paraId="7641535C" w14:textId="0AD2A33D" w:rsidR="002666BD" w:rsidRPr="00172924" w:rsidDel="00AA72A6" w:rsidRDefault="002666BD" w:rsidP="00172924">
      <w:pPr>
        <w:pStyle w:val="Textosinformato"/>
        <w:rPr>
          <w:del w:id="6532" w:author="Microsoft Office User" w:date="2023-06-05T19:37:00Z"/>
          <w:rFonts w:ascii="Courier New" w:hAnsi="Courier New" w:cs="Courier New"/>
        </w:rPr>
      </w:pPr>
      <w:del w:id="653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"alumnos",</w:delText>
        </w:r>
      </w:del>
    </w:p>
    <w:p w14:paraId="4327E217" w14:textId="4D97E1D2" w:rsidR="002666BD" w:rsidRPr="00172924" w:rsidDel="00AA72A6" w:rsidRDefault="002666BD" w:rsidP="00172924">
      <w:pPr>
        <w:pStyle w:val="Textosinformato"/>
        <w:rPr>
          <w:del w:id="6534" w:author="Microsoft Office User" w:date="2023-06-05T19:37:00Z"/>
          <w:rFonts w:ascii="Courier New" w:hAnsi="Courier New" w:cs="Courier New"/>
        </w:rPr>
      </w:pPr>
      <w:del w:id="653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"71",</w:delText>
        </w:r>
      </w:del>
    </w:p>
    <w:p w14:paraId="6C1954F5" w14:textId="79278881" w:rsidR="002666BD" w:rsidRPr="00172924" w:rsidDel="00AA72A6" w:rsidRDefault="002666BD" w:rsidP="00172924">
      <w:pPr>
        <w:pStyle w:val="Textosinformato"/>
        <w:rPr>
          <w:del w:id="6536" w:author="Microsoft Office User" w:date="2023-06-05T19:37:00Z"/>
          <w:rFonts w:ascii="Courier New" w:hAnsi="Courier New" w:cs="Courier New"/>
        </w:rPr>
      </w:pPr>
      <w:del w:id="653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"CV"</w:delText>
        </w:r>
      </w:del>
    </w:p>
    <w:p w14:paraId="22DD3B95" w14:textId="08CA1357" w:rsidR="002666BD" w:rsidRPr="00172924" w:rsidDel="00AA72A6" w:rsidRDefault="002666BD" w:rsidP="00172924">
      <w:pPr>
        <w:pStyle w:val="Textosinformato"/>
        <w:rPr>
          <w:del w:id="6538" w:author="Microsoft Office User" w:date="2023-06-05T19:37:00Z"/>
          <w:rFonts w:ascii="Courier New" w:hAnsi="Courier New" w:cs="Courier New"/>
        </w:rPr>
      </w:pPr>
      <w:del w:id="653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1C439148" w14:textId="0BF06B3B" w:rsidR="002666BD" w:rsidRPr="00172924" w:rsidDel="00AA72A6" w:rsidRDefault="002666BD" w:rsidP="00172924">
      <w:pPr>
        <w:pStyle w:val="Textosinformato"/>
        <w:rPr>
          <w:del w:id="6540" w:author="Microsoft Office User" w:date="2023-06-05T19:37:00Z"/>
          <w:rFonts w:ascii="Courier New" w:hAnsi="Courier New" w:cs="Courier New"/>
        </w:rPr>
      </w:pPr>
      <w:del w:id="654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67293BF0" w14:textId="5A418A4C" w:rsidR="002666BD" w:rsidRPr="00172924" w:rsidDel="00AA72A6" w:rsidRDefault="002666BD" w:rsidP="00172924">
      <w:pPr>
        <w:pStyle w:val="Textosinformato"/>
        <w:rPr>
          <w:del w:id="6542" w:author="Microsoft Office User" w:date="2023-06-05T19:37:00Z"/>
          <w:rFonts w:ascii="Courier New" w:hAnsi="Courier New" w:cs="Courier New"/>
        </w:rPr>
      </w:pPr>
      <w:del w:id="654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33ED5CA6" w14:textId="418E193E" w:rsidR="002666BD" w:rsidRPr="00172924" w:rsidDel="00AA72A6" w:rsidRDefault="002666BD" w:rsidP="00172924">
      <w:pPr>
        <w:pStyle w:val="Textosinformato"/>
        <w:rPr>
          <w:del w:id="6544" w:author="Microsoft Office User" w:date="2023-06-05T19:37:00Z"/>
          <w:rFonts w:ascii="Courier New" w:hAnsi="Courier New" w:cs="Courier New"/>
        </w:rPr>
      </w:pPr>
      <w:del w:id="654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"response": []</w:delText>
        </w:r>
      </w:del>
    </w:p>
    <w:p w14:paraId="34082CD0" w14:textId="4533A30F" w:rsidR="002666BD" w:rsidRPr="00172924" w:rsidDel="00AA72A6" w:rsidRDefault="002666BD" w:rsidP="00172924">
      <w:pPr>
        <w:pStyle w:val="Textosinformato"/>
        <w:rPr>
          <w:del w:id="6546" w:author="Microsoft Office User" w:date="2023-06-05T19:37:00Z"/>
          <w:rFonts w:ascii="Courier New" w:hAnsi="Courier New" w:cs="Courier New"/>
        </w:rPr>
      </w:pPr>
      <w:del w:id="6547" w:author="Microsoft Office User" w:date="2023-06-05T19:37:00Z">
        <w:r w:rsidRPr="00172924" w:rsidDel="00AA72A6">
          <w:rPr>
            <w:rFonts w:ascii="Courier New" w:hAnsi="Courier New" w:cs="Courier New"/>
          </w:rPr>
          <w:tab/>
        </w:r>
        <w:r w:rsidRPr="00172924" w:rsidDel="00AA72A6">
          <w:rPr>
            <w:rFonts w:ascii="Courier New" w:hAnsi="Courier New" w:cs="Courier New"/>
          </w:rPr>
          <w:tab/>
          <w:delText>},</w:delText>
        </w:r>
      </w:del>
    </w:p>
    <w:p w14:paraId="38ABFF9B" w14:textId="3E7400D5" w:rsidR="002666BD" w:rsidRPr="00172924" w:rsidDel="00AA72A6" w:rsidRDefault="002666BD" w:rsidP="00172924">
      <w:pPr>
        <w:pStyle w:val="Textosinformato"/>
        <w:rPr>
          <w:del w:id="6548" w:author="Microsoft Office User" w:date="2023-06-05T19:37:00Z"/>
          <w:rFonts w:ascii="Courier New" w:hAnsi="Courier New" w:cs="Courier New"/>
        </w:rPr>
      </w:pPr>
      <w:del w:id="6549" w:author="Microsoft Office User" w:date="2023-06-05T19:37:00Z">
        <w:r w:rsidRPr="00172924" w:rsidDel="00AA72A6">
          <w:rPr>
            <w:rFonts w:ascii="Courier New" w:hAnsi="Courier New" w:cs="Courier New"/>
          </w:rPr>
          <w:tab/>
        </w:r>
        <w:r w:rsidRPr="00172924" w:rsidDel="00AA72A6">
          <w:rPr>
            <w:rFonts w:ascii="Courier New" w:hAnsi="Courier New" w:cs="Courier New"/>
          </w:rPr>
          <w:tab/>
          <w:delText>{</w:delText>
        </w:r>
      </w:del>
    </w:p>
    <w:p w14:paraId="3979A132" w14:textId="2760C980" w:rsidR="002666BD" w:rsidRPr="00172924" w:rsidDel="00AA72A6" w:rsidRDefault="002666BD" w:rsidP="00172924">
      <w:pPr>
        <w:pStyle w:val="Textosinformato"/>
        <w:rPr>
          <w:del w:id="6550" w:author="Microsoft Office User" w:date="2023-06-05T19:37:00Z"/>
          <w:rFonts w:ascii="Courier New" w:hAnsi="Courier New" w:cs="Courier New"/>
        </w:rPr>
      </w:pPr>
      <w:del w:id="655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"name": "PUT CV para un usuario",</w:delText>
        </w:r>
      </w:del>
    </w:p>
    <w:p w14:paraId="0A29C45F" w14:textId="76825AD4" w:rsidR="002666BD" w:rsidRPr="002666BD" w:rsidDel="00AA72A6" w:rsidRDefault="002666BD" w:rsidP="00172924">
      <w:pPr>
        <w:pStyle w:val="Textosinformato"/>
        <w:rPr>
          <w:del w:id="6552" w:author="Microsoft Office User" w:date="2023-06-05T19:37:00Z"/>
          <w:rFonts w:ascii="Courier New" w:hAnsi="Courier New" w:cs="Courier New"/>
          <w:lang w:val="en-US"/>
        </w:rPr>
      </w:pPr>
      <w:del w:id="655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2666BD" w:rsidDel="00AA72A6">
          <w:rPr>
            <w:rFonts w:ascii="Courier New" w:hAnsi="Courier New" w:cs="Courier New"/>
            <w:lang w:val="en-US"/>
          </w:rPr>
          <w:delText>"request": {</w:delText>
        </w:r>
      </w:del>
    </w:p>
    <w:p w14:paraId="7F5F35BE" w14:textId="0D05A0D1" w:rsidR="002666BD" w:rsidRPr="002666BD" w:rsidDel="00AA72A6" w:rsidRDefault="002666BD" w:rsidP="00172924">
      <w:pPr>
        <w:pStyle w:val="Textosinformato"/>
        <w:rPr>
          <w:del w:id="6554" w:author="Microsoft Office User" w:date="2023-06-05T19:37:00Z"/>
          <w:rFonts w:ascii="Courier New" w:hAnsi="Courier New" w:cs="Courier New"/>
          <w:lang w:val="en-US"/>
        </w:rPr>
      </w:pPr>
      <w:del w:id="6555"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"method": "PUT",</w:delText>
        </w:r>
      </w:del>
    </w:p>
    <w:p w14:paraId="029DB3F0" w14:textId="456551EF" w:rsidR="002666BD" w:rsidRPr="002666BD" w:rsidDel="00AA72A6" w:rsidRDefault="002666BD" w:rsidP="00172924">
      <w:pPr>
        <w:pStyle w:val="Textosinformato"/>
        <w:rPr>
          <w:del w:id="6556" w:author="Microsoft Office User" w:date="2023-06-05T19:37:00Z"/>
          <w:rFonts w:ascii="Courier New" w:hAnsi="Courier New" w:cs="Courier New"/>
          <w:lang w:val="en-US"/>
        </w:rPr>
      </w:pPr>
      <w:del w:id="6557"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"header": [],</w:delText>
        </w:r>
      </w:del>
    </w:p>
    <w:p w14:paraId="770C9FAD" w14:textId="6E230E0C" w:rsidR="002666BD" w:rsidRPr="002666BD" w:rsidDel="00AA72A6" w:rsidRDefault="002666BD" w:rsidP="00172924">
      <w:pPr>
        <w:pStyle w:val="Textosinformato"/>
        <w:rPr>
          <w:del w:id="6558" w:author="Microsoft Office User" w:date="2023-06-05T19:37:00Z"/>
          <w:rFonts w:ascii="Courier New" w:hAnsi="Courier New" w:cs="Courier New"/>
          <w:lang w:val="en-US"/>
        </w:rPr>
      </w:pPr>
      <w:del w:id="6559"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"body": {</w:delText>
        </w:r>
      </w:del>
    </w:p>
    <w:p w14:paraId="3A56B779" w14:textId="2025018F" w:rsidR="002666BD" w:rsidRPr="00172924" w:rsidDel="00AA72A6" w:rsidRDefault="002666BD" w:rsidP="00172924">
      <w:pPr>
        <w:pStyle w:val="Textosinformato"/>
        <w:rPr>
          <w:del w:id="6560" w:author="Microsoft Office User" w:date="2023-06-05T19:37:00Z"/>
          <w:rFonts w:ascii="Courier New" w:hAnsi="Courier New" w:cs="Courier New"/>
        </w:rPr>
      </w:pPr>
      <w:del w:id="6561"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172924" w:rsidDel="00AA72A6">
          <w:rPr>
            <w:rFonts w:ascii="Courier New" w:hAnsi="Courier New" w:cs="Courier New"/>
          </w:rPr>
          <w:delText>"mode": "raw",</w:delText>
        </w:r>
      </w:del>
    </w:p>
    <w:p w14:paraId="2BC95EAC" w14:textId="047E96F6" w:rsidR="002666BD" w:rsidRPr="00172924" w:rsidDel="00AA72A6" w:rsidRDefault="002666BD" w:rsidP="00172924">
      <w:pPr>
        <w:pStyle w:val="Textosinformato"/>
        <w:rPr>
          <w:del w:id="6562" w:author="Microsoft Office User" w:date="2023-06-05T19:37:00Z"/>
          <w:rFonts w:ascii="Courier New" w:hAnsi="Courier New" w:cs="Courier New"/>
        </w:rPr>
      </w:pPr>
      <w:del w:id="656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"raw": "{\n    \"grado\": 0, \n    \"nota_media\": 8,\n    \"ingles\": 2, \n    \"aleman\": 1, \n    \"frances\": 0, \n    \"capacidad_analitica\": 3,\n    \"trabajo_equipo\": 2, \n    \"comunicacion\": 1, \n    \"pensamiento_critico\": 0,\n    \"inovacion\": 2, \n    \"liderazgo\": 0, \n    \"decision_making\": 1,\n    \"problem_solving\": 2, \n    \"marketing\": 3, \n    \"e_commerce\": 2, \n    \"diseno_grafico\": 1,\n    \"matematicas\": 3, \n    \"estadistica\": 2, \n    \"gestion_proyectos\": 0, \n    \"redes_sociales\": 2,\n    \"sostenibilidad\": 2, \n    \"inteligencia_artificial\": 1, \n    \"big_data\": 3, \n    \"machine_learning\": 1,\n    \"analisis_datos\": 0, \n    \"bases_datos\": 3, \n    \"cloud\": 1, \n    \"intenet_of_things\": 3,\n    \"networks\": 2, \n    \"sistemas_operativos\": 3, \n    \"web_desarrollo\": 1,\n    \"web_diseno\": 1, \n    \"r\": 3, \n    \"java\": 2, \n    \"pascal\": 2, \n    \"python\": 2                     \n}",</w:delText>
        </w:r>
      </w:del>
    </w:p>
    <w:p w14:paraId="6741AB6C" w14:textId="638D51B0" w:rsidR="002666BD" w:rsidRPr="002666BD" w:rsidDel="00AA72A6" w:rsidRDefault="002666BD" w:rsidP="00172924">
      <w:pPr>
        <w:pStyle w:val="Textosinformato"/>
        <w:rPr>
          <w:del w:id="6564" w:author="Microsoft Office User" w:date="2023-06-05T19:37:00Z"/>
          <w:rFonts w:ascii="Courier New" w:hAnsi="Courier New" w:cs="Courier New"/>
          <w:lang w:val="en-US"/>
        </w:rPr>
      </w:pPr>
      <w:del w:id="656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2666BD" w:rsidDel="00AA72A6">
          <w:rPr>
            <w:rFonts w:ascii="Courier New" w:hAnsi="Courier New" w:cs="Courier New"/>
            <w:lang w:val="en-US"/>
          </w:rPr>
          <w:delText>"options": {</w:delText>
        </w:r>
      </w:del>
    </w:p>
    <w:p w14:paraId="5D5A3E40" w14:textId="3A5F7DEC" w:rsidR="002666BD" w:rsidRPr="002666BD" w:rsidDel="00AA72A6" w:rsidRDefault="002666BD" w:rsidP="00172924">
      <w:pPr>
        <w:pStyle w:val="Textosinformato"/>
        <w:rPr>
          <w:del w:id="6566" w:author="Microsoft Office User" w:date="2023-06-05T19:37:00Z"/>
          <w:rFonts w:ascii="Courier New" w:hAnsi="Courier New" w:cs="Courier New"/>
          <w:lang w:val="en-US"/>
        </w:rPr>
      </w:pPr>
      <w:del w:id="6567"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"raw": {</w:delText>
        </w:r>
      </w:del>
    </w:p>
    <w:p w14:paraId="6A130C4B" w14:textId="374484EB" w:rsidR="002666BD" w:rsidRPr="002666BD" w:rsidDel="00AA72A6" w:rsidRDefault="002666BD" w:rsidP="00172924">
      <w:pPr>
        <w:pStyle w:val="Textosinformato"/>
        <w:rPr>
          <w:del w:id="6568" w:author="Microsoft Office User" w:date="2023-06-05T19:37:00Z"/>
          <w:rFonts w:ascii="Courier New" w:hAnsi="Courier New" w:cs="Courier New"/>
          <w:lang w:val="en-US"/>
        </w:rPr>
      </w:pPr>
      <w:del w:id="6569"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"language": "json"</w:delText>
        </w:r>
      </w:del>
    </w:p>
    <w:p w14:paraId="77CB7A6D" w14:textId="10E6E19B" w:rsidR="002666BD" w:rsidRPr="002666BD" w:rsidDel="00AA72A6" w:rsidRDefault="002666BD" w:rsidP="00172924">
      <w:pPr>
        <w:pStyle w:val="Textosinformato"/>
        <w:rPr>
          <w:del w:id="6570" w:author="Microsoft Office User" w:date="2023-06-05T19:37:00Z"/>
          <w:rFonts w:ascii="Courier New" w:hAnsi="Courier New" w:cs="Courier New"/>
          <w:lang w:val="en-US"/>
        </w:rPr>
      </w:pPr>
      <w:del w:id="6571"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542497FD" w14:textId="687E4803" w:rsidR="002666BD" w:rsidRPr="002666BD" w:rsidDel="00AA72A6" w:rsidRDefault="002666BD" w:rsidP="00172924">
      <w:pPr>
        <w:pStyle w:val="Textosinformato"/>
        <w:rPr>
          <w:del w:id="6572" w:author="Microsoft Office User" w:date="2023-06-05T19:37:00Z"/>
          <w:rFonts w:ascii="Courier New" w:hAnsi="Courier New" w:cs="Courier New"/>
          <w:lang w:val="en-US"/>
        </w:rPr>
      </w:pPr>
      <w:del w:id="6573"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1AE7B06F" w14:textId="69B4FC70" w:rsidR="002666BD" w:rsidRPr="002666BD" w:rsidDel="00AA72A6" w:rsidRDefault="002666BD" w:rsidP="00172924">
      <w:pPr>
        <w:pStyle w:val="Textosinformato"/>
        <w:rPr>
          <w:del w:id="6574" w:author="Microsoft Office User" w:date="2023-06-05T19:37:00Z"/>
          <w:rFonts w:ascii="Courier New" w:hAnsi="Courier New" w:cs="Courier New"/>
          <w:lang w:val="en-US"/>
        </w:rPr>
      </w:pPr>
      <w:del w:id="6575"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45685EE7" w14:textId="7E0AEC35" w:rsidR="002666BD" w:rsidRPr="002666BD" w:rsidDel="00AA72A6" w:rsidRDefault="002666BD" w:rsidP="00172924">
      <w:pPr>
        <w:pStyle w:val="Textosinformato"/>
        <w:rPr>
          <w:del w:id="6576" w:author="Microsoft Office User" w:date="2023-06-05T19:37:00Z"/>
          <w:rFonts w:ascii="Courier New" w:hAnsi="Courier New" w:cs="Courier New"/>
          <w:lang w:val="en-US"/>
        </w:rPr>
      </w:pPr>
      <w:del w:id="6577"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"url": {</w:delText>
        </w:r>
      </w:del>
    </w:p>
    <w:p w14:paraId="500D8FD2" w14:textId="7B3CDDFC" w:rsidR="002666BD" w:rsidRPr="00172924" w:rsidDel="00AA72A6" w:rsidRDefault="002666BD" w:rsidP="00172924">
      <w:pPr>
        <w:pStyle w:val="Textosinformato"/>
        <w:rPr>
          <w:del w:id="6578" w:author="Microsoft Office User" w:date="2023-06-05T19:37:00Z"/>
          <w:rFonts w:ascii="Courier New" w:hAnsi="Courier New" w:cs="Courier New"/>
        </w:rPr>
      </w:pPr>
      <w:del w:id="6579"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172924" w:rsidDel="00AA72A6">
          <w:rPr>
            <w:rFonts w:ascii="Courier New" w:hAnsi="Courier New" w:cs="Courier New"/>
          </w:rPr>
          <w:delText>"raw": "13.37.90.252:5000/alumnos/71/CV",</w:delText>
        </w:r>
      </w:del>
    </w:p>
    <w:p w14:paraId="33534534" w14:textId="1AEC2E96" w:rsidR="002666BD" w:rsidRPr="00172924" w:rsidDel="00AA72A6" w:rsidRDefault="002666BD" w:rsidP="00172924">
      <w:pPr>
        <w:pStyle w:val="Textosinformato"/>
        <w:rPr>
          <w:del w:id="6580" w:author="Microsoft Office User" w:date="2023-06-05T19:37:00Z"/>
          <w:rFonts w:ascii="Courier New" w:hAnsi="Courier New" w:cs="Courier New"/>
        </w:rPr>
      </w:pPr>
      <w:del w:id="658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"host": [</w:delText>
        </w:r>
      </w:del>
    </w:p>
    <w:p w14:paraId="1C92B489" w14:textId="038ECCF3" w:rsidR="002666BD" w:rsidRPr="00172924" w:rsidDel="00AA72A6" w:rsidRDefault="002666BD" w:rsidP="00172924">
      <w:pPr>
        <w:pStyle w:val="Textosinformato"/>
        <w:rPr>
          <w:del w:id="6582" w:author="Microsoft Office User" w:date="2023-06-05T19:37:00Z"/>
          <w:rFonts w:ascii="Courier New" w:hAnsi="Courier New" w:cs="Courier New"/>
        </w:rPr>
      </w:pPr>
      <w:del w:id="658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"13",</w:delText>
        </w:r>
      </w:del>
    </w:p>
    <w:p w14:paraId="43249AAD" w14:textId="32EF6871" w:rsidR="002666BD" w:rsidRPr="00172924" w:rsidDel="00AA72A6" w:rsidRDefault="002666BD" w:rsidP="00172924">
      <w:pPr>
        <w:pStyle w:val="Textosinformato"/>
        <w:rPr>
          <w:del w:id="6584" w:author="Microsoft Office User" w:date="2023-06-05T19:37:00Z"/>
          <w:rFonts w:ascii="Courier New" w:hAnsi="Courier New" w:cs="Courier New"/>
        </w:rPr>
      </w:pPr>
      <w:del w:id="658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"37",</w:delText>
        </w:r>
      </w:del>
    </w:p>
    <w:p w14:paraId="6E4EAD72" w14:textId="32F63498" w:rsidR="002666BD" w:rsidRPr="00172924" w:rsidDel="00AA72A6" w:rsidRDefault="002666BD" w:rsidP="00172924">
      <w:pPr>
        <w:pStyle w:val="Textosinformato"/>
        <w:rPr>
          <w:del w:id="6586" w:author="Microsoft Office User" w:date="2023-06-05T19:37:00Z"/>
          <w:rFonts w:ascii="Courier New" w:hAnsi="Courier New" w:cs="Courier New"/>
        </w:rPr>
      </w:pPr>
      <w:del w:id="658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"90",</w:delText>
        </w:r>
      </w:del>
    </w:p>
    <w:p w14:paraId="5B60DD02" w14:textId="4F378873" w:rsidR="002666BD" w:rsidRPr="00172924" w:rsidDel="00AA72A6" w:rsidRDefault="002666BD" w:rsidP="00172924">
      <w:pPr>
        <w:pStyle w:val="Textosinformato"/>
        <w:rPr>
          <w:del w:id="6588" w:author="Microsoft Office User" w:date="2023-06-05T19:37:00Z"/>
          <w:rFonts w:ascii="Courier New" w:hAnsi="Courier New" w:cs="Courier New"/>
        </w:rPr>
      </w:pPr>
      <w:del w:id="658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"252"</w:delText>
        </w:r>
      </w:del>
    </w:p>
    <w:p w14:paraId="2E0B7377" w14:textId="1703BEA2" w:rsidR="002666BD" w:rsidRPr="00172924" w:rsidDel="00AA72A6" w:rsidRDefault="002666BD" w:rsidP="00172924">
      <w:pPr>
        <w:pStyle w:val="Textosinformato"/>
        <w:rPr>
          <w:del w:id="6590" w:author="Microsoft Office User" w:date="2023-06-05T19:37:00Z"/>
          <w:rFonts w:ascii="Courier New" w:hAnsi="Courier New" w:cs="Courier New"/>
        </w:rPr>
      </w:pPr>
      <w:del w:id="659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085958A0" w14:textId="0CB1FE7E" w:rsidR="002666BD" w:rsidRPr="00172924" w:rsidDel="00AA72A6" w:rsidRDefault="002666BD" w:rsidP="00172924">
      <w:pPr>
        <w:pStyle w:val="Textosinformato"/>
        <w:rPr>
          <w:del w:id="6592" w:author="Microsoft Office User" w:date="2023-06-05T19:37:00Z"/>
          <w:rFonts w:ascii="Courier New" w:hAnsi="Courier New" w:cs="Courier New"/>
        </w:rPr>
      </w:pPr>
      <w:del w:id="659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"port": "5000",</w:delText>
        </w:r>
      </w:del>
    </w:p>
    <w:p w14:paraId="66A9B509" w14:textId="078F5C74" w:rsidR="002666BD" w:rsidRPr="00172924" w:rsidDel="00AA72A6" w:rsidRDefault="002666BD" w:rsidP="00172924">
      <w:pPr>
        <w:pStyle w:val="Textosinformato"/>
        <w:rPr>
          <w:del w:id="6594" w:author="Microsoft Office User" w:date="2023-06-05T19:37:00Z"/>
          <w:rFonts w:ascii="Courier New" w:hAnsi="Courier New" w:cs="Courier New"/>
        </w:rPr>
      </w:pPr>
      <w:del w:id="659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"path": [</w:delText>
        </w:r>
      </w:del>
    </w:p>
    <w:p w14:paraId="1792FBFB" w14:textId="55388CC1" w:rsidR="002666BD" w:rsidRPr="00172924" w:rsidDel="00AA72A6" w:rsidRDefault="002666BD" w:rsidP="00172924">
      <w:pPr>
        <w:pStyle w:val="Textosinformato"/>
        <w:rPr>
          <w:del w:id="6596" w:author="Microsoft Office User" w:date="2023-06-05T19:37:00Z"/>
          <w:rFonts w:ascii="Courier New" w:hAnsi="Courier New" w:cs="Courier New"/>
        </w:rPr>
      </w:pPr>
      <w:del w:id="659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"alumnos",</w:delText>
        </w:r>
      </w:del>
    </w:p>
    <w:p w14:paraId="7CD97A43" w14:textId="487AC987" w:rsidR="002666BD" w:rsidRPr="00172924" w:rsidDel="00AA72A6" w:rsidRDefault="002666BD" w:rsidP="00172924">
      <w:pPr>
        <w:pStyle w:val="Textosinformato"/>
        <w:rPr>
          <w:del w:id="6598" w:author="Microsoft Office User" w:date="2023-06-05T19:37:00Z"/>
          <w:rFonts w:ascii="Courier New" w:hAnsi="Courier New" w:cs="Courier New"/>
        </w:rPr>
      </w:pPr>
      <w:del w:id="659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"71",</w:delText>
        </w:r>
      </w:del>
    </w:p>
    <w:p w14:paraId="3E345161" w14:textId="67B52537" w:rsidR="002666BD" w:rsidRPr="00172924" w:rsidDel="00AA72A6" w:rsidRDefault="002666BD" w:rsidP="00172924">
      <w:pPr>
        <w:pStyle w:val="Textosinformato"/>
        <w:rPr>
          <w:del w:id="6600" w:author="Microsoft Office User" w:date="2023-06-05T19:37:00Z"/>
          <w:rFonts w:ascii="Courier New" w:hAnsi="Courier New" w:cs="Courier New"/>
        </w:rPr>
      </w:pPr>
      <w:del w:id="660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"CV"</w:delText>
        </w:r>
      </w:del>
    </w:p>
    <w:p w14:paraId="7822C596" w14:textId="5C42BE7D" w:rsidR="002666BD" w:rsidRPr="00172924" w:rsidDel="00AA72A6" w:rsidRDefault="002666BD" w:rsidP="00172924">
      <w:pPr>
        <w:pStyle w:val="Textosinformato"/>
        <w:rPr>
          <w:del w:id="6602" w:author="Microsoft Office User" w:date="2023-06-05T19:37:00Z"/>
          <w:rFonts w:ascii="Courier New" w:hAnsi="Courier New" w:cs="Courier New"/>
        </w:rPr>
      </w:pPr>
      <w:del w:id="660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6902F30A" w14:textId="1FB3A868" w:rsidR="002666BD" w:rsidRPr="00172924" w:rsidDel="00AA72A6" w:rsidRDefault="002666BD" w:rsidP="00172924">
      <w:pPr>
        <w:pStyle w:val="Textosinformato"/>
        <w:rPr>
          <w:del w:id="6604" w:author="Microsoft Office User" w:date="2023-06-05T19:37:00Z"/>
          <w:rFonts w:ascii="Courier New" w:hAnsi="Courier New" w:cs="Courier New"/>
        </w:rPr>
      </w:pPr>
      <w:del w:id="660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3132C809" w14:textId="06D9DC30" w:rsidR="002666BD" w:rsidRPr="00172924" w:rsidDel="00AA72A6" w:rsidRDefault="002666BD" w:rsidP="00172924">
      <w:pPr>
        <w:pStyle w:val="Textosinformato"/>
        <w:rPr>
          <w:del w:id="6606" w:author="Microsoft Office User" w:date="2023-06-05T19:37:00Z"/>
          <w:rFonts w:ascii="Courier New" w:hAnsi="Courier New" w:cs="Courier New"/>
        </w:rPr>
      </w:pPr>
      <w:del w:id="660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0430CF59" w14:textId="3F880C07" w:rsidR="002666BD" w:rsidRPr="00172924" w:rsidDel="00AA72A6" w:rsidRDefault="002666BD" w:rsidP="00172924">
      <w:pPr>
        <w:pStyle w:val="Textosinformato"/>
        <w:rPr>
          <w:del w:id="6608" w:author="Microsoft Office User" w:date="2023-06-05T19:37:00Z"/>
          <w:rFonts w:ascii="Courier New" w:hAnsi="Courier New" w:cs="Courier New"/>
        </w:rPr>
      </w:pPr>
      <w:del w:id="660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"response": []</w:delText>
        </w:r>
      </w:del>
    </w:p>
    <w:p w14:paraId="5F8F4725" w14:textId="463E782B" w:rsidR="002666BD" w:rsidRPr="00172924" w:rsidDel="00AA72A6" w:rsidRDefault="002666BD" w:rsidP="00172924">
      <w:pPr>
        <w:pStyle w:val="Textosinformato"/>
        <w:rPr>
          <w:del w:id="6610" w:author="Microsoft Office User" w:date="2023-06-05T19:37:00Z"/>
          <w:rFonts w:ascii="Courier New" w:hAnsi="Courier New" w:cs="Courier New"/>
        </w:rPr>
      </w:pPr>
      <w:del w:id="6611" w:author="Microsoft Office User" w:date="2023-06-05T19:37:00Z">
        <w:r w:rsidRPr="00172924" w:rsidDel="00AA72A6">
          <w:rPr>
            <w:rFonts w:ascii="Courier New" w:hAnsi="Courier New" w:cs="Courier New"/>
          </w:rPr>
          <w:tab/>
        </w:r>
        <w:r w:rsidRPr="00172924" w:rsidDel="00AA72A6">
          <w:rPr>
            <w:rFonts w:ascii="Courier New" w:hAnsi="Courier New" w:cs="Courier New"/>
          </w:rPr>
          <w:tab/>
          <w:delText>},</w:delText>
        </w:r>
      </w:del>
    </w:p>
    <w:p w14:paraId="16A95107" w14:textId="1E429C62" w:rsidR="002666BD" w:rsidRPr="00172924" w:rsidDel="00AA72A6" w:rsidRDefault="002666BD" w:rsidP="00172924">
      <w:pPr>
        <w:pStyle w:val="Textosinformato"/>
        <w:rPr>
          <w:del w:id="6612" w:author="Microsoft Office User" w:date="2023-06-05T19:37:00Z"/>
          <w:rFonts w:ascii="Courier New" w:hAnsi="Courier New" w:cs="Courier New"/>
        </w:rPr>
      </w:pPr>
      <w:del w:id="6613" w:author="Microsoft Office User" w:date="2023-06-05T19:37:00Z">
        <w:r w:rsidRPr="00172924" w:rsidDel="00AA72A6">
          <w:rPr>
            <w:rFonts w:ascii="Courier New" w:hAnsi="Courier New" w:cs="Courier New"/>
          </w:rPr>
          <w:tab/>
        </w:r>
        <w:r w:rsidRPr="00172924" w:rsidDel="00AA72A6">
          <w:rPr>
            <w:rFonts w:ascii="Courier New" w:hAnsi="Courier New" w:cs="Courier New"/>
          </w:rPr>
          <w:tab/>
          <w:delText>{</w:delText>
        </w:r>
      </w:del>
    </w:p>
    <w:p w14:paraId="7896334F" w14:textId="5AA5A77C" w:rsidR="002666BD" w:rsidRPr="00172924" w:rsidDel="00AA72A6" w:rsidRDefault="002666BD" w:rsidP="00172924">
      <w:pPr>
        <w:pStyle w:val="Textosinformato"/>
        <w:rPr>
          <w:del w:id="6614" w:author="Microsoft Office User" w:date="2023-06-05T19:37:00Z"/>
          <w:rFonts w:ascii="Courier New" w:hAnsi="Courier New" w:cs="Courier New"/>
        </w:rPr>
      </w:pPr>
      <w:del w:id="661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"name": "GET CV de alumnos con oferta asignada",</w:delText>
        </w:r>
      </w:del>
    </w:p>
    <w:p w14:paraId="353B5FA0" w14:textId="180D92FD" w:rsidR="002666BD" w:rsidRPr="002666BD" w:rsidDel="00AA72A6" w:rsidRDefault="002666BD" w:rsidP="00172924">
      <w:pPr>
        <w:pStyle w:val="Textosinformato"/>
        <w:rPr>
          <w:del w:id="6616" w:author="Microsoft Office User" w:date="2023-06-05T19:37:00Z"/>
          <w:rFonts w:ascii="Courier New" w:hAnsi="Courier New" w:cs="Courier New"/>
          <w:lang w:val="en-US"/>
        </w:rPr>
      </w:pPr>
      <w:del w:id="661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2666BD" w:rsidDel="00AA72A6">
          <w:rPr>
            <w:rFonts w:ascii="Courier New" w:hAnsi="Courier New" w:cs="Courier New"/>
            <w:lang w:val="en-US"/>
          </w:rPr>
          <w:delText>"request": {</w:delText>
        </w:r>
      </w:del>
    </w:p>
    <w:p w14:paraId="41D055C4" w14:textId="581591EB" w:rsidR="002666BD" w:rsidRPr="002666BD" w:rsidDel="00AA72A6" w:rsidRDefault="002666BD" w:rsidP="00172924">
      <w:pPr>
        <w:pStyle w:val="Textosinformato"/>
        <w:rPr>
          <w:del w:id="6618" w:author="Microsoft Office User" w:date="2023-06-05T19:37:00Z"/>
          <w:rFonts w:ascii="Courier New" w:hAnsi="Courier New" w:cs="Courier New"/>
          <w:lang w:val="en-US"/>
        </w:rPr>
      </w:pPr>
      <w:del w:id="6619"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"method": "GET",</w:delText>
        </w:r>
      </w:del>
    </w:p>
    <w:p w14:paraId="70771578" w14:textId="60F61BD5" w:rsidR="002666BD" w:rsidRPr="002666BD" w:rsidDel="00AA72A6" w:rsidRDefault="002666BD" w:rsidP="00172924">
      <w:pPr>
        <w:pStyle w:val="Textosinformato"/>
        <w:rPr>
          <w:del w:id="6620" w:author="Microsoft Office User" w:date="2023-06-05T19:37:00Z"/>
          <w:rFonts w:ascii="Courier New" w:hAnsi="Courier New" w:cs="Courier New"/>
          <w:lang w:val="en-US"/>
        </w:rPr>
      </w:pPr>
      <w:del w:id="6621"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"header": [],</w:delText>
        </w:r>
      </w:del>
    </w:p>
    <w:p w14:paraId="237F918F" w14:textId="1A19BEFD" w:rsidR="002666BD" w:rsidRPr="002666BD" w:rsidDel="00AA72A6" w:rsidRDefault="002666BD" w:rsidP="00172924">
      <w:pPr>
        <w:pStyle w:val="Textosinformato"/>
        <w:rPr>
          <w:del w:id="6622" w:author="Microsoft Office User" w:date="2023-06-05T19:37:00Z"/>
          <w:rFonts w:ascii="Courier New" w:hAnsi="Courier New" w:cs="Courier New"/>
          <w:lang w:val="en-US"/>
        </w:rPr>
      </w:pPr>
      <w:del w:id="6623"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"url": {</w:delText>
        </w:r>
      </w:del>
    </w:p>
    <w:p w14:paraId="6FFFE341" w14:textId="1935AC8A" w:rsidR="002666BD" w:rsidRPr="00172924" w:rsidDel="00AA72A6" w:rsidRDefault="002666BD" w:rsidP="00172924">
      <w:pPr>
        <w:pStyle w:val="Textosinformato"/>
        <w:rPr>
          <w:del w:id="6624" w:author="Microsoft Office User" w:date="2023-06-05T19:37:00Z"/>
          <w:rFonts w:ascii="Courier New" w:hAnsi="Courier New" w:cs="Courier New"/>
        </w:rPr>
      </w:pPr>
      <w:del w:id="6625"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172924" w:rsidDel="00AA72A6">
          <w:rPr>
            <w:rFonts w:ascii="Courier New" w:hAnsi="Courier New" w:cs="Courier New"/>
          </w:rPr>
          <w:delText>"raw": "13.37.90.252:5000/ofertas/cvs?estado=ASIGNADA",</w:delText>
        </w:r>
      </w:del>
    </w:p>
    <w:p w14:paraId="46BE1951" w14:textId="45D3CAEE" w:rsidR="002666BD" w:rsidRPr="008C0270" w:rsidDel="00AA72A6" w:rsidRDefault="002666BD" w:rsidP="00172924">
      <w:pPr>
        <w:pStyle w:val="Textosinformato"/>
        <w:rPr>
          <w:del w:id="6626" w:author="Microsoft Office User" w:date="2023-06-05T19:37:00Z"/>
          <w:rFonts w:ascii="Courier New" w:hAnsi="Courier New" w:cs="Courier New"/>
          <w:lang w:val="en-US"/>
        </w:rPr>
      </w:pPr>
      <w:del w:id="662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8C0270" w:rsidDel="00AA72A6">
          <w:rPr>
            <w:rFonts w:ascii="Courier New" w:hAnsi="Courier New" w:cs="Courier New"/>
            <w:lang w:val="en-US"/>
          </w:rPr>
          <w:delText>"host": [</w:delText>
        </w:r>
      </w:del>
    </w:p>
    <w:p w14:paraId="05DE1710" w14:textId="127FE362" w:rsidR="002666BD" w:rsidRPr="008C0270" w:rsidDel="00AA72A6" w:rsidRDefault="002666BD" w:rsidP="00172924">
      <w:pPr>
        <w:pStyle w:val="Textosinformato"/>
        <w:rPr>
          <w:del w:id="6628" w:author="Microsoft Office User" w:date="2023-06-05T19:37:00Z"/>
          <w:rFonts w:ascii="Courier New" w:hAnsi="Courier New" w:cs="Courier New"/>
          <w:lang w:val="en-US"/>
        </w:rPr>
      </w:pPr>
      <w:del w:id="6629" w:author="Microsoft Office User" w:date="2023-06-05T19:37:00Z">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delText>"13",</w:delText>
        </w:r>
      </w:del>
    </w:p>
    <w:p w14:paraId="34278419" w14:textId="54CE8AC1" w:rsidR="002666BD" w:rsidRPr="008C0270" w:rsidDel="00AA72A6" w:rsidRDefault="002666BD" w:rsidP="00172924">
      <w:pPr>
        <w:pStyle w:val="Textosinformato"/>
        <w:rPr>
          <w:del w:id="6630" w:author="Microsoft Office User" w:date="2023-06-05T19:37:00Z"/>
          <w:rFonts w:ascii="Courier New" w:hAnsi="Courier New" w:cs="Courier New"/>
          <w:lang w:val="en-US"/>
        </w:rPr>
      </w:pPr>
      <w:del w:id="6631" w:author="Microsoft Office User" w:date="2023-06-05T19:37:00Z">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delText>"37",</w:delText>
        </w:r>
      </w:del>
    </w:p>
    <w:p w14:paraId="6B039144" w14:textId="3415B3E9" w:rsidR="002666BD" w:rsidRPr="008C0270" w:rsidDel="00AA72A6" w:rsidRDefault="002666BD" w:rsidP="00172924">
      <w:pPr>
        <w:pStyle w:val="Textosinformato"/>
        <w:rPr>
          <w:del w:id="6632" w:author="Microsoft Office User" w:date="2023-06-05T19:37:00Z"/>
          <w:rFonts w:ascii="Courier New" w:hAnsi="Courier New" w:cs="Courier New"/>
          <w:lang w:val="en-US"/>
        </w:rPr>
      </w:pPr>
      <w:del w:id="6633" w:author="Microsoft Office User" w:date="2023-06-05T19:37:00Z">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delText>"90",</w:delText>
        </w:r>
      </w:del>
    </w:p>
    <w:p w14:paraId="02E8C3E9" w14:textId="06B16907" w:rsidR="002666BD" w:rsidRPr="008C0270" w:rsidDel="00AA72A6" w:rsidRDefault="002666BD" w:rsidP="00172924">
      <w:pPr>
        <w:pStyle w:val="Textosinformato"/>
        <w:rPr>
          <w:del w:id="6634" w:author="Microsoft Office User" w:date="2023-06-05T19:37:00Z"/>
          <w:rFonts w:ascii="Courier New" w:hAnsi="Courier New" w:cs="Courier New"/>
          <w:lang w:val="en-US"/>
        </w:rPr>
      </w:pPr>
      <w:del w:id="6635" w:author="Microsoft Office User" w:date="2023-06-05T19:37:00Z">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delText>"252"</w:delText>
        </w:r>
      </w:del>
    </w:p>
    <w:p w14:paraId="36B06BD4" w14:textId="0E2B8DAC" w:rsidR="002666BD" w:rsidRPr="008C0270" w:rsidDel="00AA72A6" w:rsidRDefault="002666BD" w:rsidP="00172924">
      <w:pPr>
        <w:pStyle w:val="Textosinformato"/>
        <w:rPr>
          <w:del w:id="6636" w:author="Microsoft Office User" w:date="2023-06-05T19:37:00Z"/>
          <w:rFonts w:ascii="Courier New" w:hAnsi="Courier New" w:cs="Courier New"/>
          <w:lang w:val="en-US"/>
        </w:rPr>
      </w:pPr>
      <w:del w:id="6637" w:author="Microsoft Office User" w:date="2023-06-05T19:37:00Z">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delText>],</w:delText>
        </w:r>
      </w:del>
    </w:p>
    <w:p w14:paraId="292587F9" w14:textId="26A90D58" w:rsidR="002666BD" w:rsidRPr="008C0270" w:rsidDel="00AA72A6" w:rsidRDefault="002666BD" w:rsidP="00172924">
      <w:pPr>
        <w:pStyle w:val="Textosinformato"/>
        <w:rPr>
          <w:del w:id="6638" w:author="Microsoft Office User" w:date="2023-06-05T19:37:00Z"/>
          <w:rFonts w:ascii="Courier New" w:hAnsi="Courier New" w:cs="Courier New"/>
          <w:lang w:val="en-US"/>
        </w:rPr>
      </w:pPr>
      <w:del w:id="6639" w:author="Microsoft Office User" w:date="2023-06-05T19:37:00Z">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delText>"port": "5000",</w:delText>
        </w:r>
      </w:del>
    </w:p>
    <w:p w14:paraId="1FDE31C7" w14:textId="2C73BA92" w:rsidR="002666BD" w:rsidRPr="008C0270" w:rsidDel="00AA72A6" w:rsidRDefault="002666BD" w:rsidP="00172924">
      <w:pPr>
        <w:pStyle w:val="Textosinformato"/>
        <w:rPr>
          <w:del w:id="6640" w:author="Microsoft Office User" w:date="2023-06-05T19:37:00Z"/>
          <w:rFonts w:ascii="Courier New" w:hAnsi="Courier New" w:cs="Courier New"/>
          <w:lang w:val="en-US"/>
        </w:rPr>
      </w:pPr>
      <w:del w:id="6641" w:author="Microsoft Office User" w:date="2023-06-05T19:37:00Z">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delText>"path": [</w:delText>
        </w:r>
      </w:del>
    </w:p>
    <w:p w14:paraId="2A285C5C" w14:textId="3BD94270" w:rsidR="002666BD" w:rsidRPr="008C0270" w:rsidDel="00AA72A6" w:rsidRDefault="002666BD" w:rsidP="00172924">
      <w:pPr>
        <w:pStyle w:val="Textosinformato"/>
        <w:rPr>
          <w:del w:id="6642" w:author="Microsoft Office User" w:date="2023-06-05T19:37:00Z"/>
          <w:rFonts w:ascii="Courier New" w:hAnsi="Courier New" w:cs="Courier New"/>
          <w:lang w:val="en-US"/>
        </w:rPr>
      </w:pPr>
      <w:del w:id="6643" w:author="Microsoft Office User" w:date="2023-06-05T19:37:00Z">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delText>"ofertas",</w:delText>
        </w:r>
      </w:del>
    </w:p>
    <w:p w14:paraId="696C10AF" w14:textId="797C9887" w:rsidR="002666BD" w:rsidRPr="008C0270" w:rsidDel="00AA72A6" w:rsidRDefault="002666BD" w:rsidP="00172924">
      <w:pPr>
        <w:pStyle w:val="Textosinformato"/>
        <w:rPr>
          <w:del w:id="6644" w:author="Microsoft Office User" w:date="2023-06-05T19:37:00Z"/>
          <w:rFonts w:ascii="Courier New" w:hAnsi="Courier New" w:cs="Courier New"/>
          <w:lang w:val="en-US"/>
        </w:rPr>
      </w:pPr>
      <w:del w:id="6645" w:author="Microsoft Office User" w:date="2023-06-05T19:37:00Z">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delText>"cvs"</w:delText>
        </w:r>
      </w:del>
    </w:p>
    <w:p w14:paraId="71C8EC8D" w14:textId="5E585502" w:rsidR="002666BD" w:rsidRPr="00172924" w:rsidDel="00AA72A6" w:rsidRDefault="002666BD" w:rsidP="00172924">
      <w:pPr>
        <w:pStyle w:val="Textosinformato"/>
        <w:rPr>
          <w:del w:id="6646" w:author="Microsoft Office User" w:date="2023-06-05T19:37:00Z"/>
          <w:rFonts w:ascii="Courier New" w:hAnsi="Courier New" w:cs="Courier New"/>
        </w:rPr>
      </w:pPr>
      <w:del w:id="6647" w:author="Microsoft Office User" w:date="2023-06-05T19:37:00Z">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172924" w:rsidDel="00AA72A6">
          <w:rPr>
            <w:rFonts w:ascii="Courier New" w:hAnsi="Courier New" w:cs="Courier New"/>
          </w:rPr>
          <w:delText>],</w:delText>
        </w:r>
      </w:del>
    </w:p>
    <w:p w14:paraId="4427DB67" w14:textId="1B74ABA3" w:rsidR="002666BD" w:rsidRPr="00172924" w:rsidDel="00AA72A6" w:rsidRDefault="002666BD" w:rsidP="00172924">
      <w:pPr>
        <w:pStyle w:val="Textosinformato"/>
        <w:rPr>
          <w:del w:id="6648" w:author="Microsoft Office User" w:date="2023-06-05T19:37:00Z"/>
          <w:rFonts w:ascii="Courier New" w:hAnsi="Courier New" w:cs="Courier New"/>
        </w:rPr>
      </w:pPr>
      <w:del w:id="664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"query": [</w:delText>
        </w:r>
      </w:del>
    </w:p>
    <w:p w14:paraId="4818D3C3" w14:textId="44258DF8" w:rsidR="002666BD" w:rsidRPr="00172924" w:rsidDel="00AA72A6" w:rsidRDefault="002666BD" w:rsidP="00172924">
      <w:pPr>
        <w:pStyle w:val="Textosinformato"/>
        <w:rPr>
          <w:del w:id="6650" w:author="Microsoft Office User" w:date="2023-06-05T19:37:00Z"/>
          <w:rFonts w:ascii="Courier New" w:hAnsi="Courier New" w:cs="Courier New"/>
        </w:rPr>
      </w:pPr>
      <w:del w:id="665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7B80B568" w14:textId="15A6499D" w:rsidR="002666BD" w:rsidRPr="00172924" w:rsidDel="00AA72A6" w:rsidRDefault="002666BD" w:rsidP="00172924">
      <w:pPr>
        <w:pStyle w:val="Textosinformato"/>
        <w:rPr>
          <w:del w:id="6652" w:author="Microsoft Office User" w:date="2023-06-05T19:37:00Z"/>
          <w:rFonts w:ascii="Courier New" w:hAnsi="Courier New" w:cs="Courier New"/>
        </w:rPr>
      </w:pPr>
      <w:del w:id="665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"key": "estado",</w:delText>
        </w:r>
      </w:del>
    </w:p>
    <w:p w14:paraId="13BC4142" w14:textId="16844649" w:rsidR="002666BD" w:rsidRPr="00172924" w:rsidDel="00AA72A6" w:rsidRDefault="002666BD" w:rsidP="00172924">
      <w:pPr>
        <w:pStyle w:val="Textosinformato"/>
        <w:rPr>
          <w:del w:id="6654" w:author="Microsoft Office User" w:date="2023-06-05T19:37:00Z"/>
          <w:rFonts w:ascii="Courier New" w:hAnsi="Courier New" w:cs="Courier New"/>
        </w:rPr>
      </w:pPr>
      <w:del w:id="665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"value": "ASIGNADA"</w:delText>
        </w:r>
      </w:del>
    </w:p>
    <w:p w14:paraId="382038CD" w14:textId="054A8C64" w:rsidR="002666BD" w:rsidRPr="00172924" w:rsidDel="00AA72A6" w:rsidRDefault="002666BD" w:rsidP="00172924">
      <w:pPr>
        <w:pStyle w:val="Textosinformato"/>
        <w:rPr>
          <w:del w:id="6656" w:author="Microsoft Office User" w:date="2023-06-05T19:37:00Z"/>
          <w:rFonts w:ascii="Courier New" w:hAnsi="Courier New" w:cs="Courier New"/>
        </w:rPr>
      </w:pPr>
      <w:del w:id="665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472FD050" w14:textId="32AB4B71" w:rsidR="002666BD" w:rsidRPr="00172924" w:rsidDel="00AA72A6" w:rsidRDefault="002666BD" w:rsidP="00172924">
      <w:pPr>
        <w:pStyle w:val="Textosinformato"/>
        <w:rPr>
          <w:del w:id="6658" w:author="Microsoft Office User" w:date="2023-06-05T19:37:00Z"/>
          <w:rFonts w:ascii="Courier New" w:hAnsi="Courier New" w:cs="Courier New"/>
        </w:rPr>
      </w:pPr>
      <w:del w:id="665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10575D9D" w14:textId="15A73AD4" w:rsidR="002666BD" w:rsidRPr="00172924" w:rsidDel="00AA72A6" w:rsidRDefault="002666BD" w:rsidP="00172924">
      <w:pPr>
        <w:pStyle w:val="Textosinformato"/>
        <w:rPr>
          <w:del w:id="6660" w:author="Microsoft Office User" w:date="2023-06-05T19:37:00Z"/>
          <w:rFonts w:ascii="Courier New" w:hAnsi="Courier New" w:cs="Courier New"/>
        </w:rPr>
      </w:pPr>
      <w:del w:id="666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02AF0DA1" w14:textId="52DC36EC" w:rsidR="002666BD" w:rsidRPr="00172924" w:rsidDel="00AA72A6" w:rsidRDefault="002666BD" w:rsidP="00172924">
      <w:pPr>
        <w:pStyle w:val="Textosinformato"/>
        <w:rPr>
          <w:del w:id="6662" w:author="Microsoft Office User" w:date="2023-06-05T19:37:00Z"/>
          <w:rFonts w:ascii="Courier New" w:hAnsi="Courier New" w:cs="Courier New"/>
        </w:rPr>
      </w:pPr>
      <w:del w:id="666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10AA98CE" w14:textId="143E4FEB" w:rsidR="002666BD" w:rsidRPr="00172924" w:rsidDel="00AA72A6" w:rsidRDefault="002666BD" w:rsidP="00172924">
      <w:pPr>
        <w:pStyle w:val="Textosinformato"/>
        <w:rPr>
          <w:del w:id="6664" w:author="Microsoft Office User" w:date="2023-06-05T19:37:00Z"/>
          <w:rFonts w:ascii="Courier New" w:hAnsi="Courier New" w:cs="Courier New"/>
        </w:rPr>
      </w:pPr>
      <w:del w:id="666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"response": []</w:delText>
        </w:r>
      </w:del>
    </w:p>
    <w:p w14:paraId="7BB4DCF8" w14:textId="6E626192" w:rsidR="002666BD" w:rsidRPr="00172924" w:rsidDel="00AA72A6" w:rsidRDefault="002666BD" w:rsidP="00172924">
      <w:pPr>
        <w:pStyle w:val="Textosinformato"/>
        <w:rPr>
          <w:del w:id="6666" w:author="Microsoft Office User" w:date="2023-06-05T19:37:00Z"/>
          <w:rFonts w:ascii="Courier New" w:hAnsi="Courier New" w:cs="Courier New"/>
        </w:rPr>
      </w:pPr>
      <w:del w:id="6667" w:author="Microsoft Office User" w:date="2023-06-05T19:37:00Z">
        <w:r w:rsidRPr="00172924" w:rsidDel="00AA72A6">
          <w:rPr>
            <w:rFonts w:ascii="Courier New" w:hAnsi="Courier New" w:cs="Courier New"/>
          </w:rPr>
          <w:tab/>
        </w:r>
        <w:r w:rsidRPr="00172924" w:rsidDel="00AA72A6">
          <w:rPr>
            <w:rFonts w:ascii="Courier New" w:hAnsi="Courier New" w:cs="Courier New"/>
          </w:rPr>
          <w:tab/>
          <w:delText>}</w:delText>
        </w:r>
      </w:del>
    </w:p>
    <w:p w14:paraId="648E0789" w14:textId="4E53D5AB" w:rsidR="002666BD" w:rsidRPr="00172924" w:rsidDel="00AA72A6" w:rsidRDefault="002666BD" w:rsidP="00172924">
      <w:pPr>
        <w:pStyle w:val="Textosinformato"/>
        <w:rPr>
          <w:del w:id="6668" w:author="Microsoft Office User" w:date="2023-06-05T19:37:00Z"/>
          <w:rFonts w:ascii="Courier New" w:hAnsi="Courier New" w:cs="Courier New"/>
        </w:rPr>
      </w:pPr>
      <w:del w:id="6669" w:author="Microsoft Office User" w:date="2023-06-05T19:37:00Z">
        <w:r w:rsidRPr="00172924" w:rsidDel="00AA72A6">
          <w:rPr>
            <w:rFonts w:ascii="Courier New" w:hAnsi="Courier New" w:cs="Courier New"/>
          </w:rPr>
          <w:tab/>
          <w:delText>]</w:delText>
        </w:r>
      </w:del>
    </w:p>
    <w:p w14:paraId="37C3ECE9" w14:textId="7ED5AE49" w:rsidR="002666BD" w:rsidDel="00AA72A6" w:rsidRDefault="002666BD" w:rsidP="00172924">
      <w:pPr>
        <w:pStyle w:val="Textosinformato"/>
        <w:rPr>
          <w:del w:id="6670" w:author="Microsoft Office User" w:date="2023-06-05T19:37:00Z"/>
          <w:rFonts w:ascii="Courier New" w:hAnsi="Courier New" w:cs="Courier New"/>
        </w:rPr>
      </w:pPr>
      <w:del w:id="6671" w:author="Microsoft Office User" w:date="2023-06-05T19:37:00Z">
        <w:r w:rsidRPr="00172924" w:rsidDel="00AA72A6">
          <w:rPr>
            <w:rFonts w:ascii="Courier New" w:hAnsi="Courier New" w:cs="Courier New"/>
          </w:rPr>
          <w:delText>}</w:delText>
        </w:r>
      </w:del>
    </w:p>
    <w:p w14:paraId="0BFA76DE" w14:textId="668C102B" w:rsidR="002666BD" w:rsidRPr="00172924" w:rsidDel="00AA72A6" w:rsidRDefault="002666BD" w:rsidP="00172924">
      <w:pPr>
        <w:pStyle w:val="Textosinformato"/>
        <w:rPr>
          <w:del w:id="6672" w:author="Microsoft Office User" w:date="2023-06-05T19:37:00Z"/>
          <w:rFonts w:ascii="Courier New" w:hAnsi="Courier New" w:cs="Courier New"/>
        </w:rPr>
      </w:pPr>
    </w:p>
    <w:p w14:paraId="3CB9CB0D" w14:textId="6146EB57" w:rsidR="002666BD" w:rsidDel="00AA72A6" w:rsidRDefault="002666BD" w:rsidP="002666BD">
      <w:pPr>
        <w:spacing w:after="0" w:line="240" w:lineRule="auto"/>
        <w:jc w:val="center"/>
        <w:rPr>
          <w:del w:id="6673" w:author="Microsoft Office User" w:date="2023-06-05T19:37:00Z"/>
          <w:sz w:val="32"/>
          <w:szCs w:val="28"/>
          <w:u w:val="single"/>
        </w:rPr>
      </w:pPr>
      <w:del w:id="6674" w:author="Microsoft Office User" w:date="2023-06-05T19:37:00Z">
        <w:r w:rsidRPr="009834F6" w:rsidDel="00AA72A6">
          <w:rPr>
            <w:sz w:val="32"/>
            <w:szCs w:val="28"/>
            <w:u w:val="single"/>
          </w:rPr>
          <w:delText>Colección</w:delText>
        </w:r>
        <w:r w:rsidDel="00AA72A6">
          <w:rPr>
            <w:sz w:val="32"/>
            <w:szCs w:val="28"/>
            <w:u w:val="single"/>
          </w:rPr>
          <w:delText xml:space="preserve"> Ofertas</w:delText>
        </w:r>
      </w:del>
    </w:p>
    <w:p w14:paraId="145D2AD9" w14:textId="78BF5FE3" w:rsidR="002666BD" w:rsidDel="00AA72A6" w:rsidRDefault="002666BD" w:rsidP="002666BD">
      <w:pPr>
        <w:spacing w:after="0" w:line="240" w:lineRule="auto"/>
        <w:jc w:val="center"/>
        <w:rPr>
          <w:del w:id="6675" w:author="Microsoft Office User" w:date="2023-06-05T19:37:00Z"/>
          <w:sz w:val="32"/>
          <w:szCs w:val="28"/>
          <w:u w:val="single"/>
        </w:rPr>
      </w:pPr>
    </w:p>
    <w:p w14:paraId="2AE8081E" w14:textId="6F34717C" w:rsidR="002666BD" w:rsidRPr="00FF5436" w:rsidDel="00AA72A6" w:rsidRDefault="002666BD" w:rsidP="00FF5436">
      <w:pPr>
        <w:pStyle w:val="Textosinformato"/>
        <w:rPr>
          <w:del w:id="6676" w:author="Microsoft Office User" w:date="2023-06-05T19:37:00Z"/>
          <w:rFonts w:ascii="Courier New" w:hAnsi="Courier New" w:cs="Courier New"/>
        </w:rPr>
      </w:pPr>
      <w:del w:id="6677" w:author="Microsoft Office User" w:date="2023-06-05T19:37:00Z">
        <w:r w:rsidRPr="00FF5436" w:rsidDel="00AA72A6">
          <w:rPr>
            <w:rFonts w:ascii="Courier New" w:hAnsi="Courier New" w:cs="Courier New"/>
          </w:rPr>
          <w:delText>{</w:delText>
        </w:r>
      </w:del>
    </w:p>
    <w:p w14:paraId="228C4024" w14:textId="7AA675D2" w:rsidR="002666BD" w:rsidRPr="00FF5436" w:rsidDel="00AA72A6" w:rsidRDefault="002666BD" w:rsidP="00FF5436">
      <w:pPr>
        <w:pStyle w:val="Textosinformato"/>
        <w:rPr>
          <w:del w:id="6678" w:author="Microsoft Office User" w:date="2023-06-05T19:37:00Z"/>
          <w:rFonts w:ascii="Courier New" w:hAnsi="Courier New" w:cs="Courier New"/>
        </w:rPr>
      </w:pPr>
      <w:del w:id="6679" w:author="Microsoft Office User" w:date="2023-06-05T19:37:00Z">
        <w:r w:rsidRPr="00FF5436" w:rsidDel="00AA72A6">
          <w:rPr>
            <w:rFonts w:ascii="Courier New" w:hAnsi="Courier New" w:cs="Courier New"/>
          </w:rPr>
          <w:tab/>
          <w:delText>"info": {</w:delText>
        </w:r>
      </w:del>
    </w:p>
    <w:p w14:paraId="7985655D" w14:textId="0FBFCD62" w:rsidR="002666BD" w:rsidRPr="00FF5436" w:rsidDel="00AA72A6" w:rsidRDefault="002666BD" w:rsidP="00FF5436">
      <w:pPr>
        <w:pStyle w:val="Textosinformato"/>
        <w:rPr>
          <w:del w:id="6680" w:author="Microsoft Office User" w:date="2023-06-05T19:37:00Z"/>
          <w:rFonts w:ascii="Courier New" w:hAnsi="Courier New" w:cs="Courier New"/>
        </w:rPr>
      </w:pPr>
      <w:del w:id="6681" w:author="Microsoft Office User" w:date="2023-06-05T19:37:00Z">
        <w:r w:rsidRPr="00FF5436" w:rsidDel="00AA72A6">
          <w:rPr>
            <w:rFonts w:ascii="Courier New" w:hAnsi="Courier New" w:cs="Courier New"/>
          </w:rPr>
          <w:tab/>
        </w:r>
        <w:r w:rsidRPr="00FF5436" w:rsidDel="00AA72A6">
          <w:rPr>
            <w:rFonts w:ascii="Courier New" w:hAnsi="Courier New" w:cs="Courier New"/>
          </w:rPr>
          <w:tab/>
          <w:delText>"_postman_id": "a3435433-765d-4177-a5ab-20d16edb21d4",</w:delText>
        </w:r>
      </w:del>
    </w:p>
    <w:p w14:paraId="0D8E9B25" w14:textId="343D3052" w:rsidR="002666BD" w:rsidRPr="00407B90" w:rsidDel="00AA72A6" w:rsidRDefault="002666BD" w:rsidP="00FF5436">
      <w:pPr>
        <w:pStyle w:val="Textosinformato"/>
        <w:rPr>
          <w:del w:id="6682" w:author="Microsoft Office User" w:date="2023-06-05T19:37:00Z"/>
          <w:rFonts w:ascii="Courier New" w:hAnsi="Courier New" w:cs="Courier New"/>
          <w:lang w:val="en-US"/>
        </w:rPr>
      </w:pPr>
      <w:del w:id="668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407B90" w:rsidDel="00AA72A6">
          <w:rPr>
            <w:rFonts w:ascii="Courier New" w:hAnsi="Courier New" w:cs="Courier New"/>
            <w:lang w:val="en-US"/>
          </w:rPr>
          <w:delText>"name": "Ofertas",</w:delText>
        </w:r>
      </w:del>
    </w:p>
    <w:p w14:paraId="32E2A5BF" w14:textId="1A1208E6" w:rsidR="002666BD" w:rsidRPr="00407B90" w:rsidDel="00AA72A6" w:rsidRDefault="002666BD" w:rsidP="00FF5436">
      <w:pPr>
        <w:pStyle w:val="Textosinformato"/>
        <w:rPr>
          <w:del w:id="6684" w:author="Microsoft Office User" w:date="2023-06-05T19:37:00Z"/>
          <w:rFonts w:ascii="Courier New" w:hAnsi="Courier New" w:cs="Courier New"/>
          <w:lang w:val="en-US"/>
        </w:rPr>
      </w:pPr>
      <w:del w:id="6685"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delText>"schema": "https://schema.getpostman.com/json/collection/v2.1.0/collection.json",</w:delText>
        </w:r>
      </w:del>
    </w:p>
    <w:p w14:paraId="3BFD58EB" w14:textId="3D943535" w:rsidR="002666BD" w:rsidRPr="00407B90" w:rsidDel="00AA72A6" w:rsidRDefault="002666BD" w:rsidP="00FF5436">
      <w:pPr>
        <w:pStyle w:val="Textosinformato"/>
        <w:rPr>
          <w:del w:id="6686" w:author="Microsoft Office User" w:date="2023-06-05T19:37:00Z"/>
          <w:rFonts w:ascii="Courier New" w:hAnsi="Courier New" w:cs="Courier New"/>
          <w:lang w:val="en-US"/>
        </w:rPr>
      </w:pPr>
      <w:del w:id="6687"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delText>"_exporter_id": "17512099"</w:delText>
        </w:r>
      </w:del>
    </w:p>
    <w:p w14:paraId="0149029F" w14:textId="3C699B24" w:rsidR="002666BD" w:rsidRPr="00297714" w:rsidDel="00AA72A6" w:rsidRDefault="002666BD" w:rsidP="00FF5436">
      <w:pPr>
        <w:pStyle w:val="Textosinformato"/>
        <w:rPr>
          <w:del w:id="6688" w:author="Microsoft Office User" w:date="2023-06-05T19:37:00Z"/>
          <w:rFonts w:ascii="Courier New" w:hAnsi="Courier New" w:cs="Courier New"/>
          <w:lang w:val="en-US"/>
        </w:rPr>
      </w:pPr>
      <w:del w:id="6689" w:author="Microsoft Office User" w:date="2023-06-05T19:37:00Z">
        <w:r w:rsidRPr="00407B90" w:rsidDel="00AA72A6">
          <w:rPr>
            <w:rFonts w:ascii="Courier New" w:hAnsi="Courier New" w:cs="Courier New"/>
            <w:lang w:val="en-US"/>
          </w:rPr>
          <w:tab/>
        </w:r>
        <w:r w:rsidRPr="00297714" w:rsidDel="00AA72A6">
          <w:rPr>
            <w:rFonts w:ascii="Courier New" w:hAnsi="Courier New" w:cs="Courier New"/>
            <w:lang w:val="en-US"/>
          </w:rPr>
          <w:delText>},</w:delText>
        </w:r>
      </w:del>
    </w:p>
    <w:p w14:paraId="68F639AB" w14:textId="30CBA8A4" w:rsidR="002666BD" w:rsidRPr="00297714" w:rsidDel="00AA72A6" w:rsidRDefault="002666BD" w:rsidP="00FF5436">
      <w:pPr>
        <w:pStyle w:val="Textosinformato"/>
        <w:rPr>
          <w:del w:id="6690" w:author="Microsoft Office User" w:date="2023-06-05T19:37:00Z"/>
          <w:rFonts w:ascii="Courier New" w:hAnsi="Courier New" w:cs="Courier New"/>
          <w:lang w:val="en-US"/>
        </w:rPr>
      </w:pPr>
      <w:del w:id="6691" w:author="Microsoft Office User" w:date="2023-06-05T19:37:00Z">
        <w:r w:rsidRPr="00297714" w:rsidDel="00AA72A6">
          <w:rPr>
            <w:rFonts w:ascii="Courier New" w:hAnsi="Courier New" w:cs="Courier New"/>
            <w:lang w:val="en-US"/>
          </w:rPr>
          <w:tab/>
          <w:delText>"item": [</w:delText>
        </w:r>
      </w:del>
    </w:p>
    <w:p w14:paraId="490F3FE5" w14:textId="05C19EDA" w:rsidR="002666BD" w:rsidRPr="00297714" w:rsidDel="00AA72A6" w:rsidRDefault="002666BD" w:rsidP="00FF5436">
      <w:pPr>
        <w:pStyle w:val="Textosinformato"/>
        <w:rPr>
          <w:del w:id="6692" w:author="Microsoft Office User" w:date="2023-06-05T19:37:00Z"/>
          <w:rFonts w:ascii="Courier New" w:hAnsi="Courier New" w:cs="Courier New"/>
          <w:lang w:val="en-US"/>
        </w:rPr>
      </w:pPr>
      <w:del w:id="669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69131346" w14:textId="110F9757" w:rsidR="002666BD" w:rsidRPr="00297714" w:rsidDel="00AA72A6" w:rsidRDefault="002666BD" w:rsidP="00FF5436">
      <w:pPr>
        <w:pStyle w:val="Textosinformato"/>
        <w:rPr>
          <w:del w:id="6694" w:author="Microsoft Office User" w:date="2023-06-05T19:37:00Z"/>
          <w:rFonts w:ascii="Courier New" w:hAnsi="Courier New" w:cs="Courier New"/>
          <w:lang w:val="en-US"/>
        </w:rPr>
      </w:pPr>
      <w:del w:id="669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"name": "GET ofertas by emp id",</w:delText>
        </w:r>
      </w:del>
    </w:p>
    <w:p w14:paraId="1BD75187" w14:textId="546FC37A" w:rsidR="002666BD" w:rsidRPr="00297714" w:rsidDel="00AA72A6" w:rsidRDefault="002666BD" w:rsidP="00FF5436">
      <w:pPr>
        <w:pStyle w:val="Textosinformato"/>
        <w:rPr>
          <w:del w:id="6696" w:author="Microsoft Office User" w:date="2023-06-05T19:37:00Z"/>
          <w:rFonts w:ascii="Courier New" w:hAnsi="Courier New" w:cs="Courier New"/>
          <w:lang w:val="en-US"/>
        </w:rPr>
      </w:pPr>
      <w:del w:id="669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"protocolProfileBehavior": {</w:delText>
        </w:r>
      </w:del>
    </w:p>
    <w:p w14:paraId="2E5F6D81" w14:textId="5EAFBC61" w:rsidR="002666BD" w:rsidRPr="00297714" w:rsidDel="00AA72A6" w:rsidRDefault="002666BD" w:rsidP="00FF5436">
      <w:pPr>
        <w:pStyle w:val="Textosinformato"/>
        <w:rPr>
          <w:del w:id="6698" w:author="Microsoft Office User" w:date="2023-06-05T19:37:00Z"/>
          <w:rFonts w:ascii="Courier New" w:hAnsi="Courier New" w:cs="Courier New"/>
          <w:lang w:val="en-US"/>
        </w:rPr>
      </w:pPr>
      <w:del w:id="669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"disableBodyPruning": true</w:delText>
        </w:r>
      </w:del>
    </w:p>
    <w:p w14:paraId="1DF8AFF4" w14:textId="5E36670A" w:rsidR="002666BD" w:rsidRPr="00297714" w:rsidDel="00AA72A6" w:rsidRDefault="002666BD" w:rsidP="00FF5436">
      <w:pPr>
        <w:pStyle w:val="Textosinformato"/>
        <w:rPr>
          <w:del w:id="6700" w:author="Microsoft Office User" w:date="2023-06-05T19:37:00Z"/>
          <w:rFonts w:ascii="Courier New" w:hAnsi="Courier New" w:cs="Courier New"/>
          <w:lang w:val="en-US"/>
        </w:rPr>
      </w:pPr>
      <w:del w:id="670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6882DF0E" w14:textId="0F8EC221" w:rsidR="002666BD" w:rsidRPr="00297714" w:rsidDel="00AA72A6" w:rsidRDefault="002666BD" w:rsidP="00FF5436">
      <w:pPr>
        <w:pStyle w:val="Textosinformato"/>
        <w:rPr>
          <w:del w:id="6702" w:author="Microsoft Office User" w:date="2023-06-05T19:37:00Z"/>
          <w:rFonts w:ascii="Courier New" w:hAnsi="Courier New" w:cs="Courier New"/>
          <w:lang w:val="en-US"/>
        </w:rPr>
      </w:pPr>
      <w:del w:id="670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"request": {</w:delText>
        </w:r>
      </w:del>
    </w:p>
    <w:p w14:paraId="7FB41DDC" w14:textId="70E05DA4" w:rsidR="002666BD" w:rsidRPr="00297714" w:rsidDel="00AA72A6" w:rsidRDefault="002666BD" w:rsidP="00FF5436">
      <w:pPr>
        <w:pStyle w:val="Textosinformato"/>
        <w:rPr>
          <w:del w:id="6704" w:author="Microsoft Office User" w:date="2023-06-05T19:37:00Z"/>
          <w:rFonts w:ascii="Courier New" w:hAnsi="Courier New" w:cs="Courier New"/>
          <w:lang w:val="en-US"/>
        </w:rPr>
      </w:pPr>
      <w:del w:id="670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"method": "GET",</w:delText>
        </w:r>
      </w:del>
    </w:p>
    <w:p w14:paraId="3BEA71D7" w14:textId="2F1708C9" w:rsidR="002666BD" w:rsidRPr="00297714" w:rsidDel="00AA72A6" w:rsidRDefault="002666BD" w:rsidP="00FF5436">
      <w:pPr>
        <w:pStyle w:val="Textosinformato"/>
        <w:rPr>
          <w:del w:id="6706" w:author="Microsoft Office User" w:date="2023-06-05T19:37:00Z"/>
          <w:rFonts w:ascii="Courier New" w:hAnsi="Courier New" w:cs="Courier New"/>
          <w:lang w:val="en-US"/>
        </w:rPr>
      </w:pPr>
      <w:del w:id="670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"header": [],</w:delText>
        </w:r>
      </w:del>
    </w:p>
    <w:p w14:paraId="2C1E14C1" w14:textId="4D634069" w:rsidR="002666BD" w:rsidRPr="00297714" w:rsidDel="00AA72A6" w:rsidRDefault="002666BD" w:rsidP="00FF5436">
      <w:pPr>
        <w:pStyle w:val="Textosinformato"/>
        <w:rPr>
          <w:del w:id="6708" w:author="Microsoft Office User" w:date="2023-06-05T19:37:00Z"/>
          <w:rFonts w:ascii="Courier New" w:hAnsi="Courier New" w:cs="Courier New"/>
          <w:lang w:val="en-US"/>
        </w:rPr>
      </w:pPr>
      <w:del w:id="670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"body": {</w:delText>
        </w:r>
      </w:del>
    </w:p>
    <w:p w14:paraId="190F0D2D" w14:textId="7DF3BE4A" w:rsidR="002666BD" w:rsidRPr="00297714" w:rsidDel="00AA72A6" w:rsidRDefault="002666BD" w:rsidP="00FF5436">
      <w:pPr>
        <w:pStyle w:val="Textosinformato"/>
        <w:rPr>
          <w:del w:id="6710" w:author="Microsoft Office User" w:date="2023-06-05T19:37:00Z"/>
          <w:rFonts w:ascii="Courier New" w:hAnsi="Courier New" w:cs="Courier New"/>
          <w:lang w:val="en-US"/>
        </w:rPr>
      </w:pPr>
      <w:del w:id="671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"mode": "raw",</w:delText>
        </w:r>
      </w:del>
    </w:p>
    <w:p w14:paraId="717941C0" w14:textId="208D1EFB" w:rsidR="002666BD" w:rsidRPr="00297714" w:rsidDel="00AA72A6" w:rsidRDefault="002666BD" w:rsidP="00FF5436">
      <w:pPr>
        <w:pStyle w:val="Textosinformato"/>
        <w:rPr>
          <w:del w:id="6712" w:author="Microsoft Office User" w:date="2023-06-05T19:37:00Z"/>
          <w:rFonts w:ascii="Courier New" w:hAnsi="Courier New" w:cs="Courier New"/>
          <w:lang w:val="en-US"/>
        </w:rPr>
      </w:pPr>
      <w:del w:id="671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"raw": "",</w:delText>
        </w:r>
      </w:del>
    </w:p>
    <w:p w14:paraId="53DC4AC0" w14:textId="186A3317" w:rsidR="002666BD" w:rsidRPr="00297714" w:rsidDel="00AA72A6" w:rsidRDefault="002666BD" w:rsidP="00FF5436">
      <w:pPr>
        <w:pStyle w:val="Textosinformato"/>
        <w:rPr>
          <w:del w:id="6714" w:author="Microsoft Office User" w:date="2023-06-05T19:37:00Z"/>
          <w:rFonts w:ascii="Courier New" w:hAnsi="Courier New" w:cs="Courier New"/>
          <w:lang w:val="en-US"/>
        </w:rPr>
      </w:pPr>
      <w:del w:id="671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"options": {</w:delText>
        </w:r>
      </w:del>
    </w:p>
    <w:p w14:paraId="452C8616" w14:textId="76579020" w:rsidR="002666BD" w:rsidRPr="00297714" w:rsidDel="00AA72A6" w:rsidRDefault="002666BD" w:rsidP="00FF5436">
      <w:pPr>
        <w:pStyle w:val="Textosinformato"/>
        <w:rPr>
          <w:del w:id="6716" w:author="Microsoft Office User" w:date="2023-06-05T19:37:00Z"/>
          <w:rFonts w:ascii="Courier New" w:hAnsi="Courier New" w:cs="Courier New"/>
          <w:lang w:val="en-US"/>
        </w:rPr>
      </w:pPr>
      <w:del w:id="671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"raw": {</w:delText>
        </w:r>
      </w:del>
    </w:p>
    <w:p w14:paraId="5820C7C4" w14:textId="1265A1E7" w:rsidR="002666BD" w:rsidRPr="00297714" w:rsidDel="00AA72A6" w:rsidRDefault="002666BD" w:rsidP="00FF5436">
      <w:pPr>
        <w:pStyle w:val="Textosinformato"/>
        <w:rPr>
          <w:del w:id="6718" w:author="Microsoft Office User" w:date="2023-06-05T19:37:00Z"/>
          <w:rFonts w:ascii="Courier New" w:hAnsi="Courier New" w:cs="Courier New"/>
          <w:lang w:val="en-US"/>
        </w:rPr>
      </w:pPr>
      <w:del w:id="671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"language": "json"</w:delText>
        </w:r>
      </w:del>
    </w:p>
    <w:p w14:paraId="7C9C98DE" w14:textId="1DC93E86" w:rsidR="002666BD" w:rsidRPr="00297714" w:rsidDel="00AA72A6" w:rsidRDefault="002666BD" w:rsidP="00FF5436">
      <w:pPr>
        <w:pStyle w:val="Textosinformato"/>
        <w:rPr>
          <w:del w:id="6720" w:author="Microsoft Office User" w:date="2023-06-05T19:37:00Z"/>
          <w:rFonts w:ascii="Courier New" w:hAnsi="Courier New" w:cs="Courier New"/>
          <w:lang w:val="en-US"/>
        </w:rPr>
      </w:pPr>
      <w:del w:id="672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1EA187B8" w14:textId="0EBD6050" w:rsidR="002666BD" w:rsidRPr="00297714" w:rsidDel="00AA72A6" w:rsidRDefault="002666BD" w:rsidP="00FF5436">
      <w:pPr>
        <w:pStyle w:val="Textosinformato"/>
        <w:rPr>
          <w:del w:id="6722" w:author="Microsoft Office User" w:date="2023-06-05T19:37:00Z"/>
          <w:rFonts w:ascii="Courier New" w:hAnsi="Courier New" w:cs="Courier New"/>
          <w:lang w:val="en-US"/>
        </w:rPr>
      </w:pPr>
      <w:del w:id="672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35E0561E" w14:textId="22BDCDCB" w:rsidR="002666BD" w:rsidRPr="00297714" w:rsidDel="00AA72A6" w:rsidRDefault="002666BD" w:rsidP="00FF5436">
      <w:pPr>
        <w:pStyle w:val="Textosinformato"/>
        <w:rPr>
          <w:del w:id="6724" w:author="Microsoft Office User" w:date="2023-06-05T19:37:00Z"/>
          <w:rFonts w:ascii="Courier New" w:hAnsi="Courier New" w:cs="Courier New"/>
          <w:lang w:val="en-US"/>
        </w:rPr>
      </w:pPr>
      <w:del w:id="672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7A54802E" w14:textId="3EF443A0" w:rsidR="002666BD" w:rsidRPr="00297714" w:rsidDel="00AA72A6" w:rsidRDefault="002666BD" w:rsidP="00FF5436">
      <w:pPr>
        <w:pStyle w:val="Textosinformato"/>
        <w:rPr>
          <w:del w:id="6726" w:author="Microsoft Office User" w:date="2023-06-05T19:37:00Z"/>
          <w:rFonts w:ascii="Courier New" w:hAnsi="Courier New" w:cs="Courier New"/>
          <w:lang w:val="en-US"/>
        </w:rPr>
      </w:pPr>
      <w:del w:id="672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"url": {</w:delText>
        </w:r>
      </w:del>
    </w:p>
    <w:p w14:paraId="16C66943" w14:textId="28D8AE59" w:rsidR="002666BD" w:rsidRPr="00FF5436" w:rsidDel="00AA72A6" w:rsidRDefault="002666BD" w:rsidP="00FF5436">
      <w:pPr>
        <w:pStyle w:val="Textosinformato"/>
        <w:rPr>
          <w:del w:id="6728" w:author="Microsoft Office User" w:date="2023-06-05T19:37:00Z"/>
          <w:rFonts w:ascii="Courier New" w:hAnsi="Courier New" w:cs="Courier New"/>
        </w:rPr>
      </w:pPr>
      <w:del w:id="672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FF5436" w:rsidDel="00AA72A6">
          <w:rPr>
            <w:rFonts w:ascii="Courier New" w:hAnsi="Courier New" w:cs="Courier New"/>
          </w:rPr>
          <w:delText>"raw": "13.37.90.252:5000/empresas/1/ofertas",</w:delText>
        </w:r>
      </w:del>
    </w:p>
    <w:p w14:paraId="54C0EF41" w14:textId="2E68300B" w:rsidR="002666BD" w:rsidRPr="00FF5436" w:rsidDel="00AA72A6" w:rsidRDefault="002666BD" w:rsidP="00FF5436">
      <w:pPr>
        <w:pStyle w:val="Textosinformato"/>
        <w:rPr>
          <w:del w:id="6730" w:author="Microsoft Office User" w:date="2023-06-05T19:37:00Z"/>
          <w:rFonts w:ascii="Courier New" w:hAnsi="Courier New" w:cs="Courier New"/>
        </w:rPr>
      </w:pPr>
      <w:del w:id="673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"host": [</w:delText>
        </w:r>
      </w:del>
    </w:p>
    <w:p w14:paraId="08A76822" w14:textId="70099FBC" w:rsidR="002666BD" w:rsidRPr="00FF5436" w:rsidDel="00AA72A6" w:rsidRDefault="002666BD" w:rsidP="00FF5436">
      <w:pPr>
        <w:pStyle w:val="Textosinformato"/>
        <w:rPr>
          <w:del w:id="6732" w:author="Microsoft Office User" w:date="2023-06-05T19:37:00Z"/>
          <w:rFonts w:ascii="Courier New" w:hAnsi="Courier New" w:cs="Courier New"/>
        </w:rPr>
      </w:pPr>
      <w:del w:id="673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"13",</w:delText>
        </w:r>
      </w:del>
    </w:p>
    <w:p w14:paraId="195299D3" w14:textId="47827F59" w:rsidR="002666BD" w:rsidRPr="00FF5436" w:rsidDel="00AA72A6" w:rsidRDefault="002666BD" w:rsidP="00FF5436">
      <w:pPr>
        <w:pStyle w:val="Textosinformato"/>
        <w:rPr>
          <w:del w:id="6734" w:author="Microsoft Office User" w:date="2023-06-05T19:37:00Z"/>
          <w:rFonts w:ascii="Courier New" w:hAnsi="Courier New" w:cs="Courier New"/>
        </w:rPr>
      </w:pPr>
      <w:del w:id="673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"37",</w:delText>
        </w:r>
      </w:del>
    </w:p>
    <w:p w14:paraId="10E3F358" w14:textId="16E69A07" w:rsidR="002666BD" w:rsidRPr="00FF5436" w:rsidDel="00AA72A6" w:rsidRDefault="002666BD" w:rsidP="00FF5436">
      <w:pPr>
        <w:pStyle w:val="Textosinformato"/>
        <w:rPr>
          <w:del w:id="6736" w:author="Microsoft Office User" w:date="2023-06-05T19:37:00Z"/>
          <w:rFonts w:ascii="Courier New" w:hAnsi="Courier New" w:cs="Courier New"/>
        </w:rPr>
      </w:pPr>
      <w:del w:id="673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"90",</w:delText>
        </w:r>
      </w:del>
    </w:p>
    <w:p w14:paraId="13FB3995" w14:textId="1B66EED1" w:rsidR="002666BD" w:rsidRPr="00FF5436" w:rsidDel="00AA72A6" w:rsidRDefault="002666BD" w:rsidP="00FF5436">
      <w:pPr>
        <w:pStyle w:val="Textosinformato"/>
        <w:rPr>
          <w:del w:id="6738" w:author="Microsoft Office User" w:date="2023-06-05T19:37:00Z"/>
          <w:rFonts w:ascii="Courier New" w:hAnsi="Courier New" w:cs="Courier New"/>
        </w:rPr>
      </w:pPr>
      <w:del w:id="673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"252"</w:delText>
        </w:r>
      </w:del>
    </w:p>
    <w:p w14:paraId="27DCCEF7" w14:textId="19055192" w:rsidR="002666BD" w:rsidRPr="00FF5436" w:rsidDel="00AA72A6" w:rsidRDefault="002666BD" w:rsidP="00FF5436">
      <w:pPr>
        <w:pStyle w:val="Textosinformato"/>
        <w:rPr>
          <w:del w:id="6740" w:author="Microsoft Office User" w:date="2023-06-05T19:37:00Z"/>
          <w:rFonts w:ascii="Courier New" w:hAnsi="Courier New" w:cs="Courier New"/>
        </w:rPr>
      </w:pPr>
      <w:del w:id="674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5CFC984B" w14:textId="1D4B0C78" w:rsidR="002666BD" w:rsidRPr="00FF5436" w:rsidDel="00AA72A6" w:rsidRDefault="002666BD" w:rsidP="00FF5436">
      <w:pPr>
        <w:pStyle w:val="Textosinformato"/>
        <w:rPr>
          <w:del w:id="6742" w:author="Microsoft Office User" w:date="2023-06-05T19:37:00Z"/>
          <w:rFonts w:ascii="Courier New" w:hAnsi="Courier New" w:cs="Courier New"/>
        </w:rPr>
      </w:pPr>
      <w:del w:id="674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"port": "5000",</w:delText>
        </w:r>
      </w:del>
    </w:p>
    <w:p w14:paraId="616B68C9" w14:textId="740AE9C1" w:rsidR="002666BD" w:rsidRPr="00297714" w:rsidDel="00AA72A6" w:rsidRDefault="002666BD" w:rsidP="00FF5436">
      <w:pPr>
        <w:pStyle w:val="Textosinformato"/>
        <w:rPr>
          <w:del w:id="6744" w:author="Microsoft Office User" w:date="2023-06-05T19:37:00Z"/>
          <w:rFonts w:ascii="Courier New" w:hAnsi="Courier New" w:cs="Courier New"/>
          <w:lang w:val="en-US"/>
        </w:rPr>
      </w:pPr>
      <w:del w:id="674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297714" w:rsidDel="00AA72A6">
          <w:rPr>
            <w:rFonts w:ascii="Courier New" w:hAnsi="Courier New" w:cs="Courier New"/>
            <w:lang w:val="en-US"/>
          </w:rPr>
          <w:delText>"path": [</w:delText>
        </w:r>
      </w:del>
    </w:p>
    <w:p w14:paraId="709FC44D" w14:textId="314E207E" w:rsidR="002666BD" w:rsidRPr="00297714" w:rsidDel="00AA72A6" w:rsidRDefault="002666BD" w:rsidP="00FF5436">
      <w:pPr>
        <w:pStyle w:val="Textosinformato"/>
        <w:rPr>
          <w:del w:id="6746" w:author="Microsoft Office User" w:date="2023-06-05T19:37:00Z"/>
          <w:rFonts w:ascii="Courier New" w:hAnsi="Courier New" w:cs="Courier New"/>
          <w:lang w:val="en-US"/>
        </w:rPr>
      </w:pPr>
      <w:del w:id="674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"empresas",</w:delText>
        </w:r>
      </w:del>
    </w:p>
    <w:p w14:paraId="3C3AC3A5" w14:textId="6AFABA88" w:rsidR="002666BD" w:rsidRPr="00297714" w:rsidDel="00AA72A6" w:rsidRDefault="002666BD" w:rsidP="00FF5436">
      <w:pPr>
        <w:pStyle w:val="Textosinformato"/>
        <w:rPr>
          <w:del w:id="6748" w:author="Microsoft Office User" w:date="2023-06-05T19:37:00Z"/>
          <w:rFonts w:ascii="Courier New" w:hAnsi="Courier New" w:cs="Courier New"/>
          <w:lang w:val="en-US"/>
        </w:rPr>
      </w:pPr>
      <w:del w:id="674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"1",</w:delText>
        </w:r>
      </w:del>
    </w:p>
    <w:p w14:paraId="35706C94" w14:textId="46468DFB" w:rsidR="002666BD" w:rsidRPr="00297714" w:rsidDel="00AA72A6" w:rsidRDefault="002666BD" w:rsidP="00FF5436">
      <w:pPr>
        <w:pStyle w:val="Textosinformato"/>
        <w:rPr>
          <w:del w:id="6750" w:author="Microsoft Office User" w:date="2023-06-05T19:37:00Z"/>
          <w:rFonts w:ascii="Courier New" w:hAnsi="Courier New" w:cs="Courier New"/>
          <w:lang w:val="en-US"/>
        </w:rPr>
      </w:pPr>
      <w:del w:id="675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"ofertas"</w:delText>
        </w:r>
      </w:del>
    </w:p>
    <w:p w14:paraId="3502493A" w14:textId="6EDE5B1E" w:rsidR="002666BD" w:rsidRPr="00297714" w:rsidDel="00AA72A6" w:rsidRDefault="002666BD" w:rsidP="00FF5436">
      <w:pPr>
        <w:pStyle w:val="Textosinformato"/>
        <w:rPr>
          <w:del w:id="6752" w:author="Microsoft Office User" w:date="2023-06-05T19:37:00Z"/>
          <w:rFonts w:ascii="Courier New" w:hAnsi="Courier New" w:cs="Courier New"/>
          <w:lang w:val="en-US"/>
        </w:rPr>
      </w:pPr>
      <w:del w:id="675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33BFF948" w14:textId="2401AD82" w:rsidR="002666BD" w:rsidRPr="00297714" w:rsidDel="00AA72A6" w:rsidRDefault="002666BD" w:rsidP="00FF5436">
      <w:pPr>
        <w:pStyle w:val="Textosinformato"/>
        <w:rPr>
          <w:del w:id="6754" w:author="Microsoft Office User" w:date="2023-06-05T19:37:00Z"/>
          <w:rFonts w:ascii="Courier New" w:hAnsi="Courier New" w:cs="Courier New"/>
          <w:lang w:val="en-US"/>
        </w:rPr>
      </w:pPr>
      <w:del w:id="675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66CB165F" w14:textId="537F6180" w:rsidR="002666BD" w:rsidRPr="00297714" w:rsidDel="00AA72A6" w:rsidRDefault="002666BD" w:rsidP="00FF5436">
      <w:pPr>
        <w:pStyle w:val="Textosinformato"/>
        <w:rPr>
          <w:del w:id="6756" w:author="Microsoft Office User" w:date="2023-06-05T19:37:00Z"/>
          <w:rFonts w:ascii="Courier New" w:hAnsi="Courier New" w:cs="Courier New"/>
          <w:lang w:val="en-US"/>
        </w:rPr>
      </w:pPr>
      <w:del w:id="675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182624D6" w14:textId="2F08B23A" w:rsidR="002666BD" w:rsidRPr="00297714" w:rsidDel="00AA72A6" w:rsidRDefault="002666BD" w:rsidP="00FF5436">
      <w:pPr>
        <w:pStyle w:val="Textosinformato"/>
        <w:rPr>
          <w:del w:id="6758" w:author="Microsoft Office User" w:date="2023-06-05T19:37:00Z"/>
          <w:rFonts w:ascii="Courier New" w:hAnsi="Courier New" w:cs="Courier New"/>
          <w:lang w:val="en-US"/>
        </w:rPr>
      </w:pPr>
      <w:del w:id="675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"response": []</w:delText>
        </w:r>
      </w:del>
    </w:p>
    <w:p w14:paraId="0A5FF5EB" w14:textId="4B5524F9" w:rsidR="002666BD" w:rsidRPr="00297714" w:rsidDel="00AA72A6" w:rsidRDefault="002666BD" w:rsidP="00FF5436">
      <w:pPr>
        <w:pStyle w:val="Textosinformato"/>
        <w:rPr>
          <w:del w:id="6760" w:author="Microsoft Office User" w:date="2023-06-05T19:37:00Z"/>
          <w:rFonts w:ascii="Courier New" w:hAnsi="Courier New" w:cs="Courier New"/>
          <w:lang w:val="en-US"/>
        </w:rPr>
      </w:pPr>
      <w:del w:id="676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1E69F97C" w14:textId="4B2BC498" w:rsidR="002666BD" w:rsidRPr="00297714" w:rsidDel="00AA72A6" w:rsidRDefault="002666BD" w:rsidP="00FF5436">
      <w:pPr>
        <w:pStyle w:val="Textosinformato"/>
        <w:rPr>
          <w:del w:id="6762" w:author="Microsoft Office User" w:date="2023-06-05T19:37:00Z"/>
          <w:rFonts w:ascii="Courier New" w:hAnsi="Courier New" w:cs="Courier New"/>
          <w:lang w:val="en-US"/>
        </w:rPr>
      </w:pPr>
      <w:del w:id="676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6294DDF7" w14:textId="505F447C" w:rsidR="002666BD" w:rsidRPr="00297714" w:rsidDel="00AA72A6" w:rsidRDefault="002666BD" w:rsidP="00FF5436">
      <w:pPr>
        <w:pStyle w:val="Textosinformato"/>
        <w:rPr>
          <w:del w:id="6764" w:author="Microsoft Office User" w:date="2023-06-05T19:37:00Z"/>
          <w:rFonts w:ascii="Courier New" w:hAnsi="Courier New" w:cs="Courier New"/>
          <w:lang w:val="en-US"/>
        </w:rPr>
      </w:pPr>
      <w:del w:id="676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"name": "POST ofertas",</w:delText>
        </w:r>
      </w:del>
    </w:p>
    <w:p w14:paraId="0414375B" w14:textId="4D52A01A" w:rsidR="002666BD" w:rsidRPr="00297714" w:rsidDel="00AA72A6" w:rsidRDefault="002666BD" w:rsidP="00FF5436">
      <w:pPr>
        <w:pStyle w:val="Textosinformato"/>
        <w:rPr>
          <w:del w:id="6766" w:author="Microsoft Office User" w:date="2023-06-05T19:37:00Z"/>
          <w:rFonts w:ascii="Courier New" w:hAnsi="Courier New" w:cs="Courier New"/>
          <w:lang w:val="en-US"/>
        </w:rPr>
      </w:pPr>
      <w:del w:id="676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"request": {</w:delText>
        </w:r>
      </w:del>
    </w:p>
    <w:p w14:paraId="169C63BF" w14:textId="00A3DAEC" w:rsidR="002666BD" w:rsidRPr="00297714" w:rsidDel="00AA72A6" w:rsidRDefault="002666BD" w:rsidP="00FF5436">
      <w:pPr>
        <w:pStyle w:val="Textosinformato"/>
        <w:rPr>
          <w:del w:id="6768" w:author="Microsoft Office User" w:date="2023-06-05T19:37:00Z"/>
          <w:rFonts w:ascii="Courier New" w:hAnsi="Courier New" w:cs="Courier New"/>
          <w:lang w:val="en-US"/>
        </w:rPr>
      </w:pPr>
      <w:del w:id="676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"method": "POST",</w:delText>
        </w:r>
      </w:del>
    </w:p>
    <w:p w14:paraId="08AB4705" w14:textId="193C3BE6" w:rsidR="002666BD" w:rsidRPr="00FF5436" w:rsidDel="00AA72A6" w:rsidRDefault="002666BD" w:rsidP="00FF5436">
      <w:pPr>
        <w:pStyle w:val="Textosinformato"/>
        <w:rPr>
          <w:del w:id="6770" w:author="Microsoft Office User" w:date="2023-06-05T19:37:00Z"/>
          <w:rFonts w:ascii="Courier New" w:hAnsi="Courier New" w:cs="Courier New"/>
        </w:rPr>
      </w:pPr>
      <w:del w:id="677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FF5436" w:rsidDel="00AA72A6">
          <w:rPr>
            <w:rFonts w:ascii="Courier New" w:hAnsi="Courier New" w:cs="Courier New"/>
          </w:rPr>
          <w:delText>"header": [],</w:delText>
        </w:r>
      </w:del>
    </w:p>
    <w:p w14:paraId="2DD039DF" w14:textId="4AB65C32" w:rsidR="002666BD" w:rsidRPr="00FF5436" w:rsidDel="00AA72A6" w:rsidRDefault="002666BD" w:rsidP="00FF5436">
      <w:pPr>
        <w:pStyle w:val="Textosinformato"/>
        <w:rPr>
          <w:del w:id="6772" w:author="Microsoft Office User" w:date="2023-06-05T19:37:00Z"/>
          <w:rFonts w:ascii="Courier New" w:hAnsi="Courier New" w:cs="Courier New"/>
        </w:rPr>
      </w:pPr>
      <w:del w:id="677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"body": {</w:delText>
        </w:r>
      </w:del>
    </w:p>
    <w:p w14:paraId="2848FC8D" w14:textId="6608671E" w:rsidR="002666BD" w:rsidRPr="00FF5436" w:rsidDel="00AA72A6" w:rsidRDefault="002666BD" w:rsidP="00FF5436">
      <w:pPr>
        <w:pStyle w:val="Textosinformato"/>
        <w:rPr>
          <w:del w:id="6774" w:author="Microsoft Office User" w:date="2023-06-05T19:37:00Z"/>
          <w:rFonts w:ascii="Courier New" w:hAnsi="Courier New" w:cs="Courier New"/>
        </w:rPr>
      </w:pPr>
      <w:del w:id="677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"mode": "raw",</w:delText>
        </w:r>
      </w:del>
    </w:p>
    <w:p w14:paraId="130D6D37" w14:textId="1E3BB2B0" w:rsidR="002666BD" w:rsidRPr="00FF5436" w:rsidDel="00AA72A6" w:rsidRDefault="002666BD" w:rsidP="00FF5436">
      <w:pPr>
        <w:pStyle w:val="Textosinformato"/>
        <w:rPr>
          <w:del w:id="6776" w:author="Microsoft Office User" w:date="2023-06-05T19:37:00Z"/>
          <w:rFonts w:ascii="Courier New" w:hAnsi="Courier New" w:cs="Courier New"/>
        </w:rPr>
      </w:pPr>
      <w:del w:id="677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"raw": "{ \n    \"job_title\": \"xxxx\", \n    \"ciudad\": \"Madrid\", \n    \"grado\": 3, \n    \"nota_media\": 6,\n    \"ingles\": 2, \n    \"aleman\": 2, \n    \"frances\": 2,\n    \"trabajo_equipo\": 2, \n    \"comunicacion\": 2, \n    \"matematicas\": 2,\n    \"estadistica\": 2, \n    \"gestion_proyectos\": 2, \n    \"sostenibilidad\": 2,\n    \"big_data\": 2, \n    \"programacion\": 2,\n    \"telefono\": 676567556,\n    \"nombre_contacto\":\"pedro\"\n}",</w:delText>
        </w:r>
      </w:del>
    </w:p>
    <w:p w14:paraId="05238F1B" w14:textId="38298BFB" w:rsidR="002666BD" w:rsidRPr="00297714" w:rsidDel="00AA72A6" w:rsidRDefault="002666BD" w:rsidP="00FF5436">
      <w:pPr>
        <w:pStyle w:val="Textosinformato"/>
        <w:rPr>
          <w:del w:id="6778" w:author="Microsoft Office User" w:date="2023-06-05T19:37:00Z"/>
          <w:rFonts w:ascii="Courier New" w:hAnsi="Courier New" w:cs="Courier New"/>
          <w:lang w:val="en-US"/>
        </w:rPr>
      </w:pPr>
      <w:del w:id="677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297714" w:rsidDel="00AA72A6">
          <w:rPr>
            <w:rFonts w:ascii="Courier New" w:hAnsi="Courier New" w:cs="Courier New"/>
            <w:lang w:val="en-US"/>
          </w:rPr>
          <w:delText>"options": {</w:delText>
        </w:r>
      </w:del>
    </w:p>
    <w:p w14:paraId="4035B428" w14:textId="71A0A8FD" w:rsidR="002666BD" w:rsidRPr="00297714" w:rsidDel="00AA72A6" w:rsidRDefault="002666BD" w:rsidP="00FF5436">
      <w:pPr>
        <w:pStyle w:val="Textosinformato"/>
        <w:rPr>
          <w:del w:id="6780" w:author="Microsoft Office User" w:date="2023-06-05T19:37:00Z"/>
          <w:rFonts w:ascii="Courier New" w:hAnsi="Courier New" w:cs="Courier New"/>
          <w:lang w:val="en-US"/>
        </w:rPr>
      </w:pPr>
      <w:del w:id="678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"raw": {</w:delText>
        </w:r>
      </w:del>
    </w:p>
    <w:p w14:paraId="674D48F5" w14:textId="35D15BC9" w:rsidR="002666BD" w:rsidRPr="00297714" w:rsidDel="00AA72A6" w:rsidRDefault="002666BD" w:rsidP="00FF5436">
      <w:pPr>
        <w:pStyle w:val="Textosinformato"/>
        <w:rPr>
          <w:del w:id="6782" w:author="Microsoft Office User" w:date="2023-06-05T19:37:00Z"/>
          <w:rFonts w:ascii="Courier New" w:hAnsi="Courier New" w:cs="Courier New"/>
          <w:lang w:val="en-US"/>
        </w:rPr>
      </w:pPr>
      <w:del w:id="678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"language": "json"</w:delText>
        </w:r>
      </w:del>
    </w:p>
    <w:p w14:paraId="1AF4C476" w14:textId="0DB6DC4D" w:rsidR="002666BD" w:rsidRPr="00297714" w:rsidDel="00AA72A6" w:rsidRDefault="002666BD" w:rsidP="00FF5436">
      <w:pPr>
        <w:pStyle w:val="Textosinformato"/>
        <w:rPr>
          <w:del w:id="6784" w:author="Microsoft Office User" w:date="2023-06-05T19:37:00Z"/>
          <w:rFonts w:ascii="Courier New" w:hAnsi="Courier New" w:cs="Courier New"/>
          <w:lang w:val="en-US"/>
        </w:rPr>
      </w:pPr>
      <w:del w:id="678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3B219418" w14:textId="74C814A5" w:rsidR="002666BD" w:rsidRPr="00297714" w:rsidDel="00AA72A6" w:rsidRDefault="002666BD" w:rsidP="00FF5436">
      <w:pPr>
        <w:pStyle w:val="Textosinformato"/>
        <w:rPr>
          <w:del w:id="6786" w:author="Microsoft Office User" w:date="2023-06-05T19:37:00Z"/>
          <w:rFonts w:ascii="Courier New" w:hAnsi="Courier New" w:cs="Courier New"/>
          <w:lang w:val="en-US"/>
        </w:rPr>
      </w:pPr>
      <w:del w:id="678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123B4386" w14:textId="642D8F66" w:rsidR="002666BD" w:rsidRPr="00297714" w:rsidDel="00AA72A6" w:rsidRDefault="002666BD" w:rsidP="00FF5436">
      <w:pPr>
        <w:pStyle w:val="Textosinformato"/>
        <w:rPr>
          <w:del w:id="6788" w:author="Microsoft Office User" w:date="2023-06-05T19:37:00Z"/>
          <w:rFonts w:ascii="Courier New" w:hAnsi="Courier New" w:cs="Courier New"/>
          <w:lang w:val="en-US"/>
        </w:rPr>
      </w:pPr>
      <w:del w:id="678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069A2740" w14:textId="1DE85710" w:rsidR="002666BD" w:rsidRPr="00297714" w:rsidDel="00AA72A6" w:rsidRDefault="002666BD" w:rsidP="00FF5436">
      <w:pPr>
        <w:pStyle w:val="Textosinformato"/>
        <w:rPr>
          <w:del w:id="6790" w:author="Microsoft Office User" w:date="2023-06-05T19:37:00Z"/>
          <w:rFonts w:ascii="Courier New" w:hAnsi="Courier New" w:cs="Courier New"/>
          <w:lang w:val="en-US"/>
        </w:rPr>
      </w:pPr>
      <w:del w:id="679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"url": {</w:delText>
        </w:r>
      </w:del>
    </w:p>
    <w:p w14:paraId="62E0853C" w14:textId="50DB9B42" w:rsidR="002666BD" w:rsidRPr="00FF5436" w:rsidDel="00AA72A6" w:rsidRDefault="002666BD" w:rsidP="00FF5436">
      <w:pPr>
        <w:pStyle w:val="Textosinformato"/>
        <w:rPr>
          <w:del w:id="6792" w:author="Microsoft Office User" w:date="2023-06-05T19:37:00Z"/>
          <w:rFonts w:ascii="Courier New" w:hAnsi="Courier New" w:cs="Courier New"/>
        </w:rPr>
      </w:pPr>
      <w:del w:id="679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FF5436" w:rsidDel="00AA72A6">
          <w:rPr>
            <w:rFonts w:ascii="Courier New" w:hAnsi="Courier New" w:cs="Courier New"/>
          </w:rPr>
          <w:delText>"raw": "13.37.90.252:5000/empresas/1/ofertas",</w:delText>
        </w:r>
      </w:del>
    </w:p>
    <w:p w14:paraId="5A643778" w14:textId="190FF4CB" w:rsidR="002666BD" w:rsidRPr="00FF5436" w:rsidDel="00AA72A6" w:rsidRDefault="002666BD" w:rsidP="00FF5436">
      <w:pPr>
        <w:pStyle w:val="Textosinformato"/>
        <w:rPr>
          <w:del w:id="6794" w:author="Microsoft Office User" w:date="2023-06-05T19:37:00Z"/>
          <w:rFonts w:ascii="Courier New" w:hAnsi="Courier New" w:cs="Courier New"/>
        </w:rPr>
      </w:pPr>
      <w:del w:id="679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"host": [</w:delText>
        </w:r>
      </w:del>
    </w:p>
    <w:p w14:paraId="51B0ED48" w14:textId="637F76CC" w:rsidR="002666BD" w:rsidRPr="00FF5436" w:rsidDel="00AA72A6" w:rsidRDefault="002666BD" w:rsidP="00FF5436">
      <w:pPr>
        <w:pStyle w:val="Textosinformato"/>
        <w:rPr>
          <w:del w:id="6796" w:author="Microsoft Office User" w:date="2023-06-05T19:37:00Z"/>
          <w:rFonts w:ascii="Courier New" w:hAnsi="Courier New" w:cs="Courier New"/>
        </w:rPr>
      </w:pPr>
      <w:del w:id="679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"13",</w:delText>
        </w:r>
      </w:del>
    </w:p>
    <w:p w14:paraId="0B8BB236" w14:textId="3077D087" w:rsidR="002666BD" w:rsidRPr="00FF5436" w:rsidDel="00AA72A6" w:rsidRDefault="002666BD" w:rsidP="00FF5436">
      <w:pPr>
        <w:pStyle w:val="Textosinformato"/>
        <w:rPr>
          <w:del w:id="6798" w:author="Microsoft Office User" w:date="2023-06-05T19:37:00Z"/>
          <w:rFonts w:ascii="Courier New" w:hAnsi="Courier New" w:cs="Courier New"/>
        </w:rPr>
      </w:pPr>
      <w:del w:id="679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"37",</w:delText>
        </w:r>
      </w:del>
    </w:p>
    <w:p w14:paraId="094066EF" w14:textId="0E0A4F1A" w:rsidR="002666BD" w:rsidRPr="00FF5436" w:rsidDel="00AA72A6" w:rsidRDefault="002666BD" w:rsidP="00FF5436">
      <w:pPr>
        <w:pStyle w:val="Textosinformato"/>
        <w:rPr>
          <w:del w:id="6800" w:author="Microsoft Office User" w:date="2023-06-05T19:37:00Z"/>
          <w:rFonts w:ascii="Courier New" w:hAnsi="Courier New" w:cs="Courier New"/>
        </w:rPr>
      </w:pPr>
      <w:del w:id="680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"90",</w:delText>
        </w:r>
      </w:del>
    </w:p>
    <w:p w14:paraId="06B9A3D6" w14:textId="7A0FEFF4" w:rsidR="002666BD" w:rsidRPr="00FF5436" w:rsidDel="00AA72A6" w:rsidRDefault="002666BD" w:rsidP="00FF5436">
      <w:pPr>
        <w:pStyle w:val="Textosinformato"/>
        <w:rPr>
          <w:del w:id="6802" w:author="Microsoft Office User" w:date="2023-06-05T19:37:00Z"/>
          <w:rFonts w:ascii="Courier New" w:hAnsi="Courier New" w:cs="Courier New"/>
        </w:rPr>
      </w:pPr>
      <w:del w:id="680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"252"</w:delText>
        </w:r>
      </w:del>
    </w:p>
    <w:p w14:paraId="1ACF0763" w14:textId="441C54DA" w:rsidR="002666BD" w:rsidRPr="00FF5436" w:rsidDel="00AA72A6" w:rsidRDefault="002666BD" w:rsidP="00FF5436">
      <w:pPr>
        <w:pStyle w:val="Textosinformato"/>
        <w:rPr>
          <w:del w:id="6804" w:author="Microsoft Office User" w:date="2023-06-05T19:37:00Z"/>
          <w:rFonts w:ascii="Courier New" w:hAnsi="Courier New" w:cs="Courier New"/>
        </w:rPr>
      </w:pPr>
      <w:del w:id="680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135B0EC0" w14:textId="4C1BD581" w:rsidR="002666BD" w:rsidRPr="00FF5436" w:rsidDel="00AA72A6" w:rsidRDefault="002666BD" w:rsidP="00FF5436">
      <w:pPr>
        <w:pStyle w:val="Textosinformato"/>
        <w:rPr>
          <w:del w:id="6806" w:author="Microsoft Office User" w:date="2023-06-05T19:37:00Z"/>
          <w:rFonts w:ascii="Courier New" w:hAnsi="Courier New" w:cs="Courier New"/>
        </w:rPr>
      </w:pPr>
      <w:del w:id="680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"port": "5000",</w:delText>
        </w:r>
      </w:del>
    </w:p>
    <w:p w14:paraId="27518E8E" w14:textId="758A212D" w:rsidR="002666BD" w:rsidRPr="00297714" w:rsidDel="00AA72A6" w:rsidRDefault="002666BD" w:rsidP="00FF5436">
      <w:pPr>
        <w:pStyle w:val="Textosinformato"/>
        <w:rPr>
          <w:del w:id="6808" w:author="Microsoft Office User" w:date="2023-06-05T19:37:00Z"/>
          <w:rFonts w:ascii="Courier New" w:hAnsi="Courier New" w:cs="Courier New"/>
          <w:lang w:val="en-US"/>
        </w:rPr>
      </w:pPr>
      <w:del w:id="680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297714" w:rsidDel="00AA72A6">
          <w:rPr>
            <w:rFonts w:ascii="Courier New" w:hAnsi="Courier New" w:cs="Courier New"/>
            <w:lang w:val="en-US"/>
          </w:rPr>
          <w:delText>"path": [</w:delText>
        </w:r>
      </w:del>
    </w:p>
    <w:p w14:paraId="7ED696E7" w14:textId="6B4B8652" w:rsidR="002666BD" w:rsidRPr="00297714" w:rsidDel="00AA72A6" w:rsidRDefault="002666BD" w:rsidP="00FF5436">
      <w:pPr>
        <w:pStyle w:val="Textosinformato"/>
        <w:rPr>
          <w:del w:id="6810" w:author="Microsoft Office User" w:date="2023-06-05T19:37:00Z"/>
          <w:rFonts w:ascii="Courier New" w:hAnsi="Courier New" w:cs="Courier New"/>
          <w:lang w:val="en-US"/>
        </w:rPr>
      </w:pPr>
      <w:del w:id="681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"empresas",</w:delText>
        </w:r>
      </w:del>
    </w:p>
    <w:p w14:paraId="09681A67" w14:textId="2A340DE8" w:rsidR="002666BD" w:rsidRPr="00297714" w:rsidDel="00AA72A6" w:rsidRDefault="002666BD" w:rsidP="00FF5436">
      <w:pPr>
        <w:pStyle w:val="Textosinformato"/>
        <w:rPr>
          <w:del w:id="6812" w:author="Microsoft Office User" w:date="2023-06-05T19:37:00Z"/>
          <w:rFonts w:ascii="Courier New" w:hAnsi="Courier New" w:cs="Courier New"/>
          <w:lang w:val="en-US"/>
        </w:rPr>
      </w:pPr>
      <w:del w:id="681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"1",</w:delText>
        </w:r>
      </w:del>
    </w:p>
    <w:p w14:paraId="79C985E8" w14:textId="4EFE80CE" w:rsidR="002666BD" w:rsidRPr="00297714" w:rsidDel="00AA72A6" w:rsidRDefault="002666BD" w:rsidP="00FF5436">
      <w:pPr>
        <w:pStyle w:val="Textosinformato"/>
        <w:rPr>
          <w:del w:id="6814" w:author="Microsoft Office User" w:date="2023-06-05T19:37:00Z"/>
          <w:rFonts w:ascii="Courier New" w:hAnsi="Courier New" w:cs="Courier New"/>
          <w:lang w:val="en-US"/>
        </w:rPr>
      </w:pPr>
      <w:del w:id="681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"ofertas"</w:delText>
        </w:r>
      </w:del>
    </w:p>
    <w:p w14:paraId="432300BB" w14:textId="63A21FE3" w:rsidR="002666BD" w:rsidRPr="00297714" w:rsidDel="00AA72A6" w:rsidRDefault="002666BD" w:rsidP="00FF5436">
      <w:pPr>
        <w:pStyle w:val="Textosinformato"/>
        <w:rPr>
          <w:del w:id="6816" w:author="Microsoft Office User" w:date="2023-06-05T19:37:00Z"/>
          <w:rFonts w:ascii="Courier New" w:hAnsi="Courier New" w:cs="Courier New"/>
          <w:lang w:val="en-US"/>
        </w:rPr>
      </w:pPr>
      <w:del w:id="681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30DFCBB1" w14:textId="7D575276" w:rsidR="002666BD" w:rsidRPr="00297714" w:rsidDel="00AA72A6" w:rsidRDefault="002666BD" w:rsidP="00FF5436">
      <w:pPr>
        <w:pStyle w:val="Textosinformato"/>
        <w:rPr>
          <w:del w:id="6818" w:author="Microsoft Office User" w:date="2023-06-05T19:37:00Z"/>
          <w:rFonts w:ascii="Courier New" w:hAnsi="Courier New" w:cs="Courier New"/>
          <w:lang w:val="en-US"/>
        </w:rPr>
      </w:pPr>
      <w:del w:id="681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14962344" w14:textId="0FCD35F2" w:rsidR="002666BD" w:rsidRPr="00297714" w:rsidDel="00AA72A6" w:rsidRDefault="002666BD" w:rsidP="00FF5436">
      <w:pPr>
        <w:pStyle w:val="Textosinformato"/>
        <w:rPr>
          <w:del w:id="6820" w:author="Microsoft Office User" w:date="2023-06-05T19:37:00Z"/>
          <w:rFonts w:ascii="Courier New" w:hAnsi="Courier New" w:cs="Courier New"/>
          <w:lang w:val="en-US"/>
        </w:rPr>
      </w:pPr>
      <w:del w:id="682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5ED392A3" w14:textId="34563FEC" w:rsidR="002666BD" w:rsidRPr="00297714" w:rsidDel="00AA72A6" w:rsidRDefault="002666BD" w:rsidP="00FF5436">
      <w:pPr>
        <w:pStyle w:val="Textosinformato"/>
        <w:rPr>
          <w:del w:id="6822" w:author="Microsoft Office User" w:date="2023-06-05T19:37:00Z"/>
          <w:rFonts w:ascii="Courier New" w:hAnsi="Courier New" w:cs="Courier New"/>
          <w:lang w:val="en-US"/>
        </w:rPr>
      </w:pPr>
      <w:del w:id="682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"response": []</w:delText>
        </w:r>
      </w:del>
    </w:p>
    <w:p w14:paraId="75AD541F" w14:textId="68B22F15" w:rsidR="002666BD" w:rsidRPr="00297714" w:rsidDel="00AA72A6" w:rsidRDefault="002666BD" w:rsidP="00FF5436">
      <w:pPr>
        <w:pStyle w:val="Textosinformato"/>
        <w:rPr>
          <w:del w:id="6824" w:author="Microsoft Office User" w:date="2023-06-05T19:37:00Z"/>
          <w:rFonts w:ascii="Courier New" w:hAnsi="Courier New" w:cs="Courier New"/>
          <w:lang w:val="en-US"/>
        </w:rPr>
      </w:pPr>
      <w:del w:id="682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15813275" w14:textId="2339C20F" w:rsidR="002666BD" w:rsidRPr="00297714" w:rsidDel="00AA72A6" w:rsidRDefault="002666BD" w:rsidP="00FF5436">
      <w:pPr>
        <w:pStyle w:val="Textosinformato"/>
        <w:rPr>
          <w:del w:id="6826" w:author="Microsoft Office User" w:date="2023-06-05T19:37:00Z"/>
          <w:rFonts w:ascii="Courier New" w:hAnsi="Courier New" w:cs="Courier New"/>
          <w:lang w:val="en-US"/>
        </w:rPr>
      </w:pPr>
      <w:del w:id="682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18797C76" w14:textId="343FB933" w:rsidR="002666BD" w:rsidRPr="00297714" w:rsidDel="00AA72A6" w:rsidRDefault="002666BD" w:rsidP="00FF5436">
      <w:pPr>
        <w:pStyle w:val="Textosinformato"/>
        <w:rPr>
          <w:del w:id="6828" w:author="Microsoft Office User" w:date="2023-06-05T19:37:00Z"/>
          <w:rFonts w:ascii="Courier New" w:hAnsi="Courier New" w:cs="Courier New"/>
          <w:lang w:val="en-US"/>
        </w:rPr>
      </w:pPr>
      <w:del w:id="682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"name": "GET oferta by emp id and id",</w:delText>
        </w:r>
      </w:del>
    </w:p>
    <w:p w14:paraId="07A87910" w14:textId="12710AC2" w:rsidR="002666BD" w:rsidRPr="00297714" w:rsidDel="00AA72A6" w:rsidRDefault="002666BD" w:rsidP="00FF5436">
      <w:pPr>
        <w:pStyle w:val="Textosinformato"/>
        <w:rPr>
          <w:del w:id="6830" w:author="Microsoft Office User" w:date="2023-06-05T19:37:00Z"/>
          <w:rFonts w:ascii="Courier New" w:hAnsi="Courier New" w:cs="Courier New"/>
          <w:lang w:val="en-US"/>
        </w:rPr>
      </w:pPr>
      <w:del w:id="683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"request": {</w:delText>
        </w:r>
      </w:del>
    </w:p>
    <w:p w14:paraId="65390525" w14:textId="12D880A4" w:rsidR="002666BD" w:rsidRPr="00297714" w:rsidDel="00AA72A6" w:rsidRDefault="002666BD" w:rsidP="00FF5436">
      <w:pPr>
        <w:pStyle w:val="Textosinformato"/>
        <w:rPr>
          <w:del w:id="6832" w:author="Microsoft Office User" w:date="2023-06-05T19:37:00Z"/>
          <w:rFonts w:ascii="Courier New" w:hAnsi="Courier New" w:cs="Courier New"/>
          <w:lang w:val="en-US"/>
        </w:rPr>
      </w:pPr>
      <w:del w:id="683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"method": "GET",</w:delText>
        </w:r>
      </w:del>
    </w:p>
    <w:p w14:paraId="57874E55" w14:textId="2546973D" w:rsidR="002666BD" w:rsidRPr="00297714" w:rsidDel="00AA72A6" w:rsidRDefault="002666BD" w:rsidP="00FF5436">
      <w:pPr>
        <w:pStyle w:val="Textosinformato"/>
        <w:rPr>
          <w:del w:id="6834" w:author="Microsoft Office User" w:date="2023-06-05T19:37:00Z"/>
          <w:rFonts w:ascii="Courier New" w:hAnsi="Courier New" w:cs="Courier New"/>
          <w:lang w:val="en-US"/>
        </w:rPr>
      </w:pPr>
      <w:del w:id="683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"header": [],</w:delText>
        </w:r>
      </w:del>
    </w:p>
    <w:p w14:paraId="7CD4F050" w14:textId="3E8EFEBA" w:rsidR="002666BD" w:rsidRPr="00297714" w:rsidDel="00AA72A6" w:rsidRDefault="002666BD" w:rsidP="00FF5436">
      <w:pPr>
        <w:pStyle w:val="Textosinformato"/>
        <w:rPr>
          <w:del w:id="6836" w:author="Microsoft Office User" w:date="2023-06-05T19:37:00Z"/>
          <w:rFonts w:ascii="Courier New" w:hAnsi="Courier New" w:cs="Courier New"/>
          <w:lang w:val="en-US"/>
        </w:rPr>
      </w:pPr>
      <w:del w:id="683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"url": {</w:delText>
        </w:r>
      </w:del>
    </w:p>
    <w:p w14:paraId="10141A50" w14:textId="00DBFD12" w:rsidR="002666BD" w:rsidRPr="00FF5436" w:rsidDel="00AA72A6" w:rsidRDefault="002666BD" w:rsidP="00FF5436">
      <w:pPr>
        <w:pStyle w:val="Textosinformato"/>
        <w:rPr>
          <w:del w:id="6838" w:author="Microsoft Office User" w:date="2023-06-05T19:37:00Z"/>
          <w:rFonts w:ascii="Courier New" w:hAnsi="Courier New" w:cs="Courier New"/>
        </w:rPr>
      </w:pPr>
      <w:del w:id="683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FF5436" w:rsidDel="00AA72A6">
          <w:rPr>
            <w:rFonts w:ascii="Courier New" w:hAnsi="Courier New" w:cs="Courier New"/>
          </w:rPr>
          <w:delText>"raw": "13.37.90.252:5000/empresas/1/ofertas/82",</w:delText>
        </w:r>
      </w:del>
    </w:p>
    <w:p w14:paraId="6E421C3E" w14:textId="52896236" w:rsidR="002666BD" w:rsidRPr="00FF5436" w:rsidDel="00AA72A6" w:rsidRDefault="002666BD" w:rsidP="00FF5436">
      <w:pPr>
        <w:pStyle w:val="Textosinformato"/>
        <w:rPr>
          <w:del w:id="6840" w:author="Microsoft Office User" w:date="2023-06-05T19:37:00Z"/>
          <w:rFonts w:ascii="Courier New" w:hAnsi="Courier New" w:cs="Courier New"/>
        </w:rPr>
      </w:pPr>
      <w:del w:id="684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"host": [</w:delText>
        </w:r>
      </w:del>
    </w:p>
    <w:p w14:paraId="794264AA" w14:textId="657A3780" w:rsidR="002666BD" w:rsidRPr="00FF5436" w:rsidDel="00AA72A6" w:rsidRDefault="002666BD" w:rsidP="00FF5436">
      <w:pPr>
        <w:pStyle w:val="Textosinformato"/>
        <w:rPr>
          <w:del w:id="6842" w:author="Microsoft Office User" w:date="2023-06-05T19:37:00Z"/>
          <w:rFonts w:ascii="Courier New" w:hAnsi="Courier New" w:cs="Courier New"/>
        </w:rPr>
      </w:pPr>
      <w:del w:id="684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"13",</w:delText>
        </w:r>
      </w:del>
    </w:p>
    <w:p w14:paraId="031CCE90" w14:textId="2CF7B32B" w:rsidR="002666BD" w:rsidRPr="00FF5436" w:rsidDel="00AA72A6" w:rsidRDefault="002666BD" w:rsidP="00FF5436">
      <w:pPr>
        <w:pStyle w:val="Textosinformato"/>
        <w:rPr>
          <w:del w:id="6844" w:author="Microsoft Office User" w:date="2023-06-05T19:37:00Z"/>
          <w:rFonts w:ascii="Courier New" w:hAnsi="Courier New" w:cs="Courier New"/>
        </w:rPr>
      </w:pPr>
      <w:del w:id="684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"37",</w:delText>
        </w:r>
      </w:del>
    </w:p>
    <w:p w14:paraId="032D2715" w14:textId="06672741" w:rsidR="002666BD" w:rsidRPr="00FF5436" w:rsidDel="00AA72A6" w:rsidRDefault="002666BD" w:rsidP="00FF5436">
      <w:pPr>
        <w:pStyle w:val="Textosinformato"/>
        <w:rPr>
          <w:del w:id="6846" w:author="Microsoft Office User" w:date="2023-06-05T19:37:00Z"/>
          <w:rFonts w:ascii="Courier New" w:hAnsi="Courier New" w:cs="Courier New"/>
        </w:rPr>
      </w:pPr>
      <w:del w:id="684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"90",</w:delText>
        </w:r>
      </w:del>
    </w:p>
    <w:p w14:paraId="76411005" w14:textId="0DD47AE5" w:rsidR="002666BD" w:rsidRPr="00FF5436" w:rsidDel="00AA72A6" w:rsidRDefault="002666BD" w:rsidP="00FF5436">
      <w:pPr>
        <w:pStyle w:val="Textosinformato"/>
        <w:rPr>
          <w:del w:id="6848" w:author="Microsoft Office User" w:date="2023-06-05T19:37:00Z"/>
          <w:rFonts w:ascii="Courier New" w:hAnsi="Courier New" w:cs="Courier New"/>
        </w:rPr>
      </w:pPr>
      <w:del w:id="684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"252"</w:delText>
        </w:r>
      </w:del>
    </w:p>
    <w:p w14:paraId="391073EB" w14:textId="35C9EF05" w:rsidR="002666BD" w:rsidRPr="00FF5436" w:rsidDel="00AA72A6" w:rsidRDefault="002666BD" w:rsidP="00FF5436">
      <w:pPr>
        <w:pStyle w:val="Textosinformato"/>
        <w:rPr>
          <w:del w:id="6850" w:author="Microsoft Office User" w:date="2023-06-05T19:37:00Z"/>
          <w:rFonts w:ascii="Courier New" w:hAnsi="Courier New" w:cs="Courier New"/>
        </w:rPr>
      </w:pPr>
      <w:del w:id="685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473BC421" w14:textId="12066629" w:rsidR="002666BD" w:rsidRPr="00FF5436" w:rsidDel="00AA72A6" w:rsidRDefault="002666BD" w:rsidP="00FF5436">
      <w:pPr>
        <w:pStyle w:val="Textosinformato"/>
        <w:rPr>
          <w:del w:id="6852" w:author="Microsoft Office User" w:date="2023-06-05T19:37:00Z"/>
          <w:rFonts w:ascii="Courier New" w:hAnsi="Courier New" w:cs="Courier New"/>
        </w:rPr>
      </w:pPr>
      <w:del w:id="685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"port": "5000",</w:delText>
        </w:r>
      </w:del>
    </w:p>
    <w:p w14:paraId="5AE003F2" w14:textId="4E9CEFDF" w:rsidR="002666BD" w:rsidRPr="00297714" w:rsidDel="00AA72A6" w:rsidRDefault="002666BD" w:rsidP="00FF5436">
      <w:pPr>
        <w:pStyle w:val="Textosinformato"/>
        <w:rPr>
          <w:del w:id="6854" w:author="Microsoft Office User" w:date="2023-06-05T19:37:00Z"/>
          <w:rFonts w:ascii="Courier New" w:hAnsi="Courier New" w:cs="Courier New"/>
          <w:lang w:val="en-US"/>
        </w:rPr>
      </w:pPr>
      <w:del w:id="685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297714" w:rsidDel="00AA72A6">
          <w:rPr>
            <w:rFonts w:ascii="Courier New" w:hAnsi="Courier New" w:cs="Courier New"/>
            <w:lang w:val="en-US"/>
          </w:rPr>
          <w:delText>"path": [</w:delText>
        </w:r>
      </w:del>
    </w:p>
    <w:p w14:paraId="5F045293" w14:textId="405CF0C1" w:rsidR="002666BD" w:rsidRPr="00297714" w:rsidDel="00AA72A6" w:rsidRDefault="002666BD" w:rsidP="00FF5436">
      <w:pPr>
        <w:pStyle w:val="Textosinformato"/>
        <w:rPr>
          <w:del w:id="6856" w:author="Microsoft Office User" w:date="2023-06-05T19:37:00Z"/>
          <w:rFonts w:ascii="Courier New" w:hAnsi="Courier New" w:cs="Courier New"/>
          <w:lang w:val="en-US"/>
        </w:rPr>
      </w:pPr>
      <w:del w:id="685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"empresas",</w:delText>
        </w:r>
      </w:del>
    </w:p>
    <w:p w14:paraId="43E0AE50" w14:textId="633D1DE1" w:rsidR="002666BD" w:rsidRPr="00297714" w:rsidDel="00AA72A6" w:rsidRDefault="002666BD" w:rsidP="00FF5436">
      <w:pPr>
        <w:pStyle w:val="Textosinformato"/>
        <w:rPr>
          <w:del w:id="6858" w:author="Microsoft Office User" w:date="2023-06-05T19:37:00Z"/>
          <w:rFonts w:ascii="Courier New" w:hAnsi="Courier New" w:cs="Courier New"/>
          <w:lang w:val="en-US"/>
        </w:rPr>
      </w:pPr>
      <w:del w:id="685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"1",</w:delText>
        </w:r>
      </w:del>
    </w:p>
    <w:p w14:paraId="1D8C15E5" w14:textId="13B5D1E3" w:rsidR="002666BD" w:rsidRPr="00297714" w:rsidDel="00AA72A6" w:rsidRDefault="002666BD" w:rsidP="00FF5436">
      <w:pPr>
        <w:pStyle w:val="Textosinformato"/>
        <w:rPr>
          <w:del w:id="6860" w:author="Microsoft Office User" w:date="2023-06-05T19:37:00Z"/>
          <w:rFonts w:ascii="Courier New" w:hAnsi="Courier New" w:cs="Courier New"/>
          <w:lang w:val="en-US"/>
        </w:rPr>
      </w:pPr>
      <w:del w:id="686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"ofertas",</w:delText>
        </w:r>
      </w:del>
    </w:p>
    <w:p w14:paraId="2230BC13" w14:textId="0D19D1F8" w:rsidR="002666BD" w:rsidRPr="00297714" w:rsidDel="00AA72A6" w:rsidRDefault="002666BD" w:rsidP="00FF5436">
      <w:pPr>
        <w:pStyle w:val="Textosinformato"/>
        <w:rPr>
          <w:del w:id="6862" w:author="Microsoft Office User" w:date="2023-06-05T19:37:00Z"/>
          <w:rFonts w:ascii="Courier New" w:hAnsi="Courier New" w:cs="Courier New"/>
          <w:lang w:val="en-US"/>
        </w:rPr>
      </w:pPr>
      <w:del w:id="686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"82"</w:delText>
        </w:r>
      </w:del>
    </w:p>
    <w:p w14:paraId="42ABDC20" w14:textId="2BF90531" w:rsidR="002666BD" w:rsidRPr="00297714" w:rsidDel="00AA72A6" w:rsidRDefault="002666BD" w:rsidP="00FF5436">
      <w:pPr>
        <w:pStyle w:val="Textosinformato"/>
        <w:rPr>
          <w:del w:id="6864" w:author="Microsoft Office User" w:date="2023-06-05T19:37:00Z"/>
          <w:rFonts w:ascii="Courier New" w:hAnsi="Courier New" w:cs="Courier New"/>
          <w:lang w:val="en-US"/>
        </w:rPr>
      </w:pPr>
      <w:del w:id="686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56288C71" w14:textId="0B86D8CA" w:rsidR="002666BD" w:rsidRPr="00297714" w:rsidDel="00AA72A6" w:rsidRDefault="002666BD" w:rsidP="00FF5436">
      <w:pPr>
        <w:pStyle w:val="Textosinformato"/>
        <w:rPr>
          <w:del w:id="6866" w:author="Microsoft Office User" w:date="2023-06-05T19:37:00Z"/>
          <w:rFonts w:ascii="Courier New" w:hAnsi="Courier New" w:cs="Courier New"/>
          <w:lang w:val="en-US"/>
        </w:rPr>
      </w:pPr>
      <w:del w:id="686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6CA0BC91" w14:textId="1ABE12F2" w:rsidR="002666BD" w:rsidRPr="00297714" w:rsidDel="00AA72A6" w:rsidRDefault="002666BD" w:rsidP="00FF5436">
      <w:pPr>
        <w:pStyle w:val="Textosinformato"/>
        <w:rPr>
          <w:del w:id="6868" w:author="Microsoft Office User" w:date="2023-06-05T19:37:00Z"/>
          <w:rFonts w:ascii="Courier New" w:hAnsi="Courier New" w:cs="Courier New"/>
          <w:lang w:val="en-US"/>
        </w:rPr>
      </w:pPr>
      <w:del w:id="686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6D6EE7A1" w14:textId="0154E829" w:rsidR="002666BD" w:rsidRPr="00297714" w:rsidDel="00AA72A6" w:rsidRDefault="002666BD" w:rsidP="00FF5436">
      <w:pPr>
        <w:pStyle w:val="Textosinformato"/>
        <w:rPr>
          <w:del w:id="6870" w:author="Microsoft Office User" w:date="2023-06-05T19:37:00Z"/>
          <w:rFonts w:ascii="Courier New" w:hAnsi="Courier New" w:cs="Courier New"/>
          <w:lang w:val="en-US"/>
        </w:rPr>
      </w:pPr>
      <w:del w:id="687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"response": []</w:delText>
        </w:r>
      </w:del>
    </w:p>
    <w:p w14:paraId="52B90D7D" w14:textId="0DCDC705" w:rsidR="002666BD" w:rsidRPr="00297714" w:rsidDel="00AA72A6" w:rsidRDefault="002666BD" w:rsidP="00FF5436">
      <w:pPr>
        <w:pStyle w:val="Textosinformato"/>
        <w:rPr>
          <w:del w:id="6872" w:author="Microsoft Office User" w:date="2023-06-05T19:37:00Z"/>
          <w:rFonts w:ascii="Courier New" w:hAnsi="Courier New" w:cs="Courier New"/>
          <w:lang w:val="en-US"/>
        </w:rPr>
      </w:pPr>
      <w:del w:id="687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204753F2" w14:textId="29092AAD" w:rsidR="002666BD" w:rsidRPr="00297714" w:rsidDel="00AA72A6" w:rsidRDefault="002666BD" w:rsidP="00FF5436">
      <w:pPr>
        <w:pStyle w:val="Textosinformato"/>
        <w:rPr>
          <w:del w:id="6874" w:author="Microsoft Office User" w:date="2023-06-05T19:37:00Z"/>
          <w:rFonts w:ascii="Courier New" w:hAnsi="Courier New" w:cs="Courier New"/>
          <w:lang w:val="en-US"/>
        </w:rPr>
      </w:pPr>
      <w:del w:id="687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6B6C3517" w14:textId="07A09A0C" w:rsidR="002666BD" w:rsidRPr="00297714" w:rsidDel="00AA72A6" w:rsidRDefault="002666BD" w:rsidP="00FF5436">
      <w:pPr>
        <w:pStyle w:val="Textosinformato"/>
        <w:rPr>
          <w:del w:id="6876" w:author="Microsoft Office User" w:date="2023-06-05T19:37:00Z"/>
          <w:rFonts w:ascii="Courier New" w:hAnsi="Courier New" w:cs="Courier New"/>
          <w:lang w:val="en-US"/>
        </w:rPr>
      </w:pPr>
      <w:del w:id="687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"name": "PUT oferta",</w:delText>
        </w:r>
      </w:del>
    </w:p>
    <w:p w14:paraId="313DACD1" w14:textId="0975232C" w:rsidR="002666BD" w:rsidRPr="00297714" w:rsidDel="00AA72A6" w:rsidRDefault="002666BD" w:rsidP="00FF5436">
      <w:pPr>
        <w:pStyle w:val="Textosinformato"/>
        <w:rPr>
          <w:del w:id="6878" w:author="Microsoft Office User" w:date="2023-06-05T19:37:00Z"/>
          <w:rFonts w:ascii="Courier New" w:hAnsi="Courier New" w:cs="Courier New"/>
          <w:lang w:val="en-US"/>
        </w:rPr>
      </w:pPr>
      <w:del w:id="687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"request": {</w:delText>
        </w:r>
      </w:del>
    </w:p>
    <w:p w14:paraId="261B9256" w14:textId="6E065BFA" w:rsidR="002666BD" w:rsidRPr="00297714" w:rsidDel="00AA72A6" w:rsidRDefault="002666BD" w:rsidP="00FF5436">
      <w:pPr>
        <w:pStyle w:val="Textosinformato"/>
        <w:rPr>
          <w:del w:id="6880" w:author="Microsoft Office User" w:date="2023-06-05T19:37:00Z"/>
          <w:rFonts w:ascii="Courier New" w:hAnsi="Courier New" w:cs="Courier New"/>
          <w:lang w:val="en-US"/>
        </w:rPr>
      </w:pPr>
      <w:del w:id="688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"method": "PUT",</w:delText>
        </w:r>
      </w:del>
    </w:p>
    <w:p w14:paraId="0AC9C0DE" w14:textId="13F5AC0F" w:rsidR="002666BD" w:rsidRPr="00FF5436" w:rsidDel="00AA72A6" w:rsidRDefault="002666BD" w:rsidP="00FF5436">
      <w:pPr>
        <w:pStyle w:val="Textosinformato"/>
        <w:rPr>
          <w:del w:id="6882" w:author="Microsoft Office User" w:date="2023-06-05T19:37:00Z"/>
          <w:rFonts w:ascii="Courier New" w:hAnsi="Courier New" w:cs="Courier New"/>
        </w:rPr>
      </w:pPr>
      <w:del w:id="688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FF5436" w:rsidDel="00AA72A6">
          <w:rPr>
            <w:rFonts w:ascii="Courier New" w:hAnsi="Courier New" w:cs="Courier New"/>
          </w:rPr>
          <w:delText>"header": [],</w:delText>
        </w:r>
      </w:del>
    </w:p>
    <w:p w14:paraId="78F8AD08" w14:textId="075ECC4A" w:rsidR="002666BD" w:rsidRPr="00FF5436" w:rsidDel="00AA72A6" w:rsidRDefault="002666BD" w:rsidP="00FF5436">
      <w:pPr>
        <w:pStyle w:val="Textosinformato"/>
        <w:rPr>
          <w:del w:id="6884" w:author="Microsoft Office User" w:date="2023-06-05T19:37:00Z"/>
          <w:rFonts w:ascii="Courier New" w:hAnsi="Courier New" w:cs="Courier New"/>
        </w:rPr>
      </w:pPr>
      <w:del w:id="688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"body": {</w:delText>
        </w:r>
      </w:del>
    </w:p>
    <w:p w14:paraId="7713086F" w14:textId="772C4D6A" w:rsidR="002666BD" w:rsidRPr="00FF5436" w:rsidDel="00AA72A6" w:rsidRDefault="002666BD" w:rsidP="00FF5436">
      <w:pPr>
        <w:pStyle w:val="Textosinformato"/>
        <w:rPr>
          <w:del w:id="6886" w:author="Microsoft Office User" w:date="2023-06-05T19:37:00Z"/>
          <w:rFonts w:ascii="Courier New" w:hAnsi="Courier New" w:cs="Courier New"/>
        </w:rPr>
      </w:pPr>
      <w:del w:id="688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"mode": "raw",</w:delText>
        </w:r>
      </w:del>
    </w:p>
    <w:p w14:paraId="30378655" w14:textId="77D3A6DC" w:rsidR="002666BD" w:rsidRPr="00FF5436" w:rsidDel="00AA72A6" w:rsidRDefault="002666BD" w:rsidP="00FF5436">
      <w:pPr>
        <w:pStyle w:val="Textosinformato"/>
        <w:rPr>
          <w:del w:id="6888" w:author="Microsoft Office User" w:date="2023-06-05T19:37:00Z"/>
          <w:rFonts w:ascii="Courier New" w:hAnsi="Courier New" w:cs="Courier New"/>
        </w:rPr>
      </w:pPr>
      <w:del w:id="688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"raw": "{\n    \"alumno_id\": 73,\n    \"estado\":\"ASIGNADA\"\n}",</w:delText>
        </w:r>
      </w:del>
    </w:p>
    <w:p w14:paraId="5D293608" w14:textId="4805823F" w:rsidR="002666BD" w:rsidRPr="00297714" w:rsidDel="00AA72A6" w:rsidRDefault="002666BD" w:rsidP="00FF5436">
      <w:pPr>
        <w:pStyle w:val="Textosinformato"/>
        <w:rPr>
          <w:del w:id="6890" w:author="Microsoft Office User" w:date="2023-06-05T19:37:00Z"/>
          <w:rFonts w:ascii="Courier New" w:hAnsi="Courier New" w:cs="Courier New"/>
          <w:lang w:val="en-US"/>
        </w:rPr>
      </w:pPr>
      <w:del w:id="689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297714" w:rsidDel="00AA72A6">
          <w:rPr>
            <w:rFonts w:ascii="Courier New" w:hAnsi="Courier New" w:cs="Courier New"/>
            <w:lang w:val="en-US"/>
          </w:rPr>
          <w:delText>"options": {</w:delText>
        </w:r>
      </w:del>
    </w:p>
    <w:p w14:paraId="110AB1DE" w14:textId="5F25873D" w:rsidR="002666BD" w:rsidRPr="00297714" w:rsidDel="00AA72A6" w:rsidRDefault="002666BD" w:rsidP="00FF5436">
      <w:pPr>
        <w:pStyle w:val="Textosinformato"/>
        <w:rPr>
          <w:del w:id="6892" w:author="Microsoft Office User" w:date="2023-06-05T19:37:00Z"/>
          <w:rFonts w:ascii="Courier New" w:hAnsi="Courier New" w:cs="Courier New"/>
          <w:lang w:val="en-US"/>
        </w:rPr>
      </w:pPr>
      <w:del w:id="689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"raw": {</w:delText>
        </w:r>
      </w:del>
    </w:p>
    <w:p w14:paraId="625646C5" w14:textId="5841D246" w:rsidR="002666BD" w:rsidRPr="00297714" w:rsidDel="00AA72A6" w:rsidRDefault="002666BD" w:rsidP="00FF5436">
      <w:pPr>
        <w:pStyle w:val="Textosinformato"/>
        <w:rPr>
          <w:del w:id="6894" w:author="Microsoft Office User" w:date="2023-06-05T19:37:00Z"/>
          <w:rFonts w:ascii="Courier New" w:hAnsi="Courier New" w:cs="Courier New"/>
          <w:lang w:val="en-US"/>
        </w:rPr>
      </w:pPr>
      <w:del w:id="689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"language": "json"</w:delText>
        </w:r>
      </w:del>
    </w:p>
    <w:p w14:paraId="22E5EB74" w14:textId="7D220F7E" w:rsidR="002666BD" w:rsidRPr="00297714" w:rsidDel="00AA72A6" w:rsidRDefault="002666BD" w:rsidP="00FF5436">
      <w:pPr>
        <w:pStyle w:val="Textosinformato"/>
        <w:rPr>
          <w:del w:id="6896" w:author="Microsoft Office User" w:date="2023-06-05T19:37:00Z"/>
          <w:rFonts w:ascii="Courier New" w:hAnsi="Courier New" w:cs="Courier New"/>
          <w:lang w:val="en-US"/>
        </w:rPr>
      </w:pPr>
      <w:del w:id="689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69868C97" w14:textId="4434ECA4" w:rsidR="002666BD" w:rsidRPr="00297714" w:rsidDel="00AA72A6" w:rsidRDefault="002666BD" w:rsidP="00FF5436">
      <w:pPr>
        <w:pStyle w:val="Textosinformato"/>
        <w:rPr>
          <w:del w:id="6898" w:author="Microsoft Office User" w:date="2023-06-05T19:37:00Z"/>
          <w:rFonts w:ascii="Courier New" w:hAnsi="Courier New" w:cs="Courier New"/>
          <w:lang w:val="en-US"/>
        </w:rPr>
      </w:pPr>
      <w:del w:id="689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69CC79AF" w14:textId="3895EC17" w:rsidR="002666BD" w:rsidRPr="00297714" w:rsidDel="00AA72A6" w:rsidRDefault="002666BD" w:rsidP="00FF5436">
      <w:pPr>
        <w:pStyle w:val="Textosinformato"/>
        <w:rPr>
          <w:del w:id="6900" w:author="Microsoft Office User" w:date="2023-06-05T19:37:00Z"/>
          <w:rFonts w:ascii="Courier New" w:hAnsi="Courier New" w:cs="Courier New"/>
          <w:lang w:val="en-US"/>
        </w:rPr>
      </w:pPr>
      <w:del w:id="690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64651FF0" w14:textId="08D33F06" w:rsidR="002666BD" w:rsidRPr="00297714" w:rsidDel="00AA72A6" w:rsidRDefault="002666BD" w:rsidP="00FF5436">
      <w:pPr>
        <w:pStyle w:val="Textosinformato"/>
        <w:rPr>
          <w:del w:id="6902" w:author="Microsoft Office User" w:date="2023-06-05T19:37:00Z"/>
          <w:rFonts w:ascii="Courier New" w:hAnsi="Courier New" w:cs="Courier New"/>
          <w:lang w:val="en-US"/>
        </w:rPr>
      </w:pPr>
      <w:del w:id="690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"url": {</w:delText>
        </w:r>
      </w:del>
    </w:p>
    <w:p w14:paraId="16873393" w14:textId="20BE12A5" w:rsidR="002666BD" w:rsidRPr="00FF5436" w:rsidDel="00AA72A6" w:rsidRDefault="002666BD" w:rsidP="00FF5436">
      <w:pPr>
        <w:pStyle w:val="Textosinformato"/>
        <w:rPr>
          <w:del w:id="6904" w:author="Microsoft Office User" w:date="2023-06-05T19:37:00Z"/>
          <w:rFonts w:ascii="Courier New" w:hAnsi="Courier New" w:cs="Courier New"/>
        </w:rPr>
      </w:pPr>
      <w:del w:id="690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FF5436" w:rsidDel="00AA72A6">
          <w:rPr>
            <w:rFonts w:ascii="Courier New" w:hAnsi="Courier New" w:cs="Courier New"/>
          </w:rPr>
          <w:delText>"raw": "13.37.90.252:5000/empresas/1/ofertas/71",</w:delText>
        </w:r>
      </w:del>
    </w:p>
    <w:p w14:paraId="5BD24BC4" w14:textId="7EA59BCE" w:rsidR="002666BD" w:rsidRPr="00FF5436" w:rsidDel="00AA72A6" w:rsidRDefault="002666BD" w:rsidP="00FF5436">
      <w:pPr>
        <w:pStyle w:val="Textosinformato"/>
        <w:rPr>
          <w:del w:id="6906" w:author="Microsoft Office User" w:date="2023-06-05T19:37:00Z"/>
          <w:rFonts w:ascii="Courier New" w:hAnsi="Courier New" w:cs="Courier New"/>
        </w:rPr>
      </w:pPr>
      <w:del w:id="690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"host": [</w:delText>
        </w:r>
      </w:del>
    </w:p>
    <w:p w14:paraId="2DB19557" w14:textId="5352010A" w:rsidR="002666BD" w:rsidRPr="00FF5436" w:rsidDel="00AA72A6" w:rsidRDefault="002666BD" w:rsidP="00FF5436">
      <w:pPr>
        <w:pStyle w:val="Textosinformato"/>
        <w:rPr>
          <w:del w:id="6908" w:author="Microsoft Office User" w:date="2023-06-05T19:37:00Z"/>
          <w:rFonts w:ascii="Courier New" w:hAnsi="Courier New" w:cs="Courier New"/>
        </w:rPr>
      </w:pPr>
      <w:del w:id="690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"13",</w:delText>
        </w:r>
      </w:del>
    </w:p>
    <w:p w14:paraId="10BAFD1B" w14:textId="47C49972" w:rsidR="002666BD" w:rsidRPr="00FF5436" w:rsidDel="00AA72A6" w:rsidRDefault="002666BD" w:rsidP="00FF5436">
      <w:pPr>
        <w:pStyle w:val="Textosinformato"/>
        <w:rPr>
          <w:del w:id="6910" w:author="Microsoft Office User" w:date="2023-06-05T19:37:00Z"/>
          <w:rFonts w:ascii="Courier New" w:hAnsi="Courier New" w:cs="Courier New"/>
        </w:rPr>
      </w:pPr>
      <w:del w:id="691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"37",</w:delText>
        </w:r>
      </w:del>
    </w:p>
    <w:p w14:paraId="708CA7C2" w14:textId="0B2EE9E2" w:rsidR="002666BD" w:rsidRPr="00FF5436" w:rsidDel="00AA72A6" w:rsidRDefault="002666BD" w:rsidP="00FF5436">
      <w:pPr>
        <w:pStyle w:val="Textosinformato"/>
        <w:rPr>
          <w:del w:id="6912" w:author="Microsoft Office User" w:date="2023-06-05T19:37:00Z"/>
          <w:rFonts w:ascii="Courier New" w:hAnsi="Courier New" w:cs="Courier New"/>
        </w:rPr>
      </w:pPr>
      <w:del w:id="691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"90",</w:delText>
        </w:r>
      </w:del>
    </w:p>
    <w:p w14:paraId="5F0CAB18" w14:textId="281C9E88" w:rsidR="002666BD" w:rsidRPr="00FF5436" w:rsidDel="00AA72A6" w:rsidRDefault="002666BD" w:rsidP="00FF5436">
      <w:pPr>
        <w:pStyle w:val="Textosinformato"/>
        <w:rPr>
          <w:del w:id="6914" w:author="Microsoft Office User" w:date="2023-06-05T19:37:00Z"/>
          <w:rFonts w:ascii="Courier New" w:hAnsi="Courier New" w:cs="Courier New"/>
        </w:rPr>
      </w:pPr>
      <w:del w:id="691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"252"</w:delText>
        </w:r>
      </w:del>
    </w:p>
    <w:p w14:paraId="040CAE09" w14:textId="6217CCF3" w:rsidR="002666BD" w:rsidRPr="00FF5436" w:rsidDel="00AA72A6" w:rsidRDefault="002666BD" w:rsidP="00FF5436">
      <w:pPr>
        <w:pStyle w:val="Textosinformato"/>
        <w:rPr>
          <w:del w:id="6916" w:author="Microsoft Office User" w:date="2023-06-05T19:37:00Z"/>
          <w:rFonts w:ascii="Courier New" w:hAnsi="Courier New" w:cs="Courier New"/>
        </w:rPr>
      </w:pPr>
      <w:del w:id="691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757D3B79" w14:textId="1A598288" w:rsidR="002666BD" w:rsidRPr="00FF5436" w:rsidDel="00AA72A6" w:rsidRDefault="002666BD" w:rsidP="00FF5436">
      <w:pPr>
        <w:pStyle w:val="Textosinformato"/>
        <w:rPr>
          <w:del w:id="6918" w:author="Microsoft Office User" w:date="2023-06-05T19:37:00Z"/>
          <w:rFonts w:ascii="Courier New" w:hAnsi="Courier New" w:cs="Courier New"/>
        </w:rPr>
      </w:pPr>
      <w:del w:id="691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"port": "5000",</w:delText>
        </w:r>
      </w:del>
    </w:p>
    <w:p w14:paraId="605F979A" w14:textId="26B6145F" w:rsidR="002666BD" w:rsidRPr="00FF5436" w:rsidDel="00AA72A6" w:rsidRDefault="002666BD" w:rsidP="00FF5436">
      <w:pPr>
        <w:pStyle w:val="Textosinformato"/>
        <w:rPr>
          <w:del w:id="6920" w:author="Microsoft Office User" w:date="2023-06-05T19:37:00Z"/>
          <w:rFonts w:ascii="Courier New" w:hAnsi="Courier New" w:cs="Courier New"/>
        </w:rPr>
      </w:pPr>
      <w:del w:id="692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"path": [</w:delText>
        </w:r>
      </w:del>
    </w:p>
    <w:p w14:paraId="4E47D885" w14:textId="36AA0379" w:rsidR="002666BD" w:rsidRPr="00FF5436" w:rsidDel="00AA72A6" w:rsidRDefault="002666BD" w:rsidP="00FF5436">
      <w:pPr>
        <w:pStyle w:val="Textosinformato"/>
        <w:rPr>
          <w:del w:id="6922" w:author="Microsoft Office User" w:date="2023-06-05T19:37:00Z"/>
          <w:rFonts w:ascii="Courier New" w:hAnsi="Courier New" w:cs="Courier New"/>
        </w:rPr>
      </w:pPr>
      <w:del w:id="692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"empresas",</w:delText>
        </w:r>
      </w:del>
    </w:p>
    <w:p w14:paraId="354A3D89" w14:textId="38E3CA7E" w:rsidR="002666BD" w:rsidRPr="00FF5436" w:rsidDel="00AA72A6" w:rsidRDefault="002666BD" w:rsidP="00FF5436">
      <w:pPr>
        <w:pStyle w:val="Textosinformato"/>
        <w:rPr>
          <w:del w:id="6924" w:author="Microsoft Office User" w:date="2023-06-05T19:37:00Z"/>
          <w:rFonts w:ascii="Courier New" w:hAnsi="Courier New" w:cs="Courier New"/>
        </w:rPr>
      </w:pPr>
      <w:del w:id="692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"1",</w:delText>
        </w:r>
      </w:del>
    </w:p>
    <w:p w14:paraId="7C2774BA" w14:textId="37776C92" w:rsidR="002666BD" w:rsidRPr="00FF5436" w:rsidDel="00AA72A6" w:rsidRDefault="002666BD" w:rsidP="00FF5436">
      <w:pPr>
        <w:pStyle w:val="Textosinformato"/>
        <w:rPr>
          <w:del w:id="6926" w:author="Microsoft Office User" w:date="2023-06-05T19:37:00Z"/>
          <w:rFonts w:ascii="Courier New" w:hAnsi="Courier New" w:cs="Courier New"/>
        </w:rPr>
      </w:pPr>
      <w:del w:id="692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"ofertas",</w:delText>
        </w:r>
      </w:del>
    </w:p>
    <w:p w14:paraId="10B5FA1C" w14:textId="69F926A2" w:rsidR="002666BD" w:rsidRPr="00FF5436" w:rsidDel="00AA72A6" w:rsidRDefault="002666BD" w:rsidP="00FF5436">
      <w:pPr>
        <w:pStyle w:val="Textosinformato"/>
        <w:rPr>
          <w:del w:id="6928" w:author="Microsoft Office User" w:date="2023-06-05T19:37:00Z"/>
          <w:rFonts w:ascii="Courier New" w:hAnsi="Courier New" w:cs="Courier New"/>
        </w:rPr>
      </w:pPr>
      <w:del w:id="692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"71"</w:delText>
        </w:r>
      </w:del>
    </w:p>
    <w:p w14:paraId="3048C570" w14:textId="7C0AB735" w:rsidR="002666BD" w:rsidRPr="00FF5436" w:rsidDel="00AA72A6" w:rsidRDefault="002666BD" w:rsidP="00FF5436">
      <w:pPr>
        <w:pStyle w:val="Textosinformato"/>
        <w:rPr>
          <w:del w:id="6930" w:author="Microsoft Office User" w:date="2023-06-05T19:37:00Z"/>
          <w:rFonts w:ascii="Courier New" w:hAnsi="Courier New" w:cs="Courier New"/>
        </w:rPr>
      </w:pPr>
      <w:del w:id="693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72CB152E" w14:textId="647D50D1" w:rsidR="002666BD" w:rsidRPr="00FF5436" w:rsidDel="00AA72A6" w:rsidRDefault="002666BD" w:rsidP="00FF5436">
      <w:pPr>
        <w:pStyle w:val="Textosinformato"/>
        <w:rPr>
          <w:del w:id="6932" w:author="Microsoft Office User" w:date="2023-06-05T19:37:00Z"/>
          <w:rFonts w:ascii="Courier New" w:hAnsi="Courier New" w:cs="Courier New"/>
        </w:rPr>
      </w:pPr>
      <w:del w:id="693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73F86817" w14:textId="26D4544B" w:rsidR="002666BD" w:rsidRPr="00FF5436" w:rsidDel="00AA72A6" w:rsidRDefault="002666BD" w:rsidP="00FF5436">
      <w:pPr>
        <w:pStyle w:val="Textosinformato"/>
        <w:rPr>
          <w:del w:id="6934" w:author="Microsoft Office User" w:date="2023-06-05T19:37:00Z"/>
          <w:rFonts w:ascii="Courier New" w:hAnsi="Courier New" w:cs="Courier New"/>
        </w:rPr>
      </w:pPr>
      <w:del w:id="693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1BBE273B" w14:textId="6FBB1AC2" w:rsidR="002666BD" w:rsidRPr="00FF5436" w:rsidDel="00AA72A6" w:rsidRDefault="002666BD" w:rsidP="00FF5436">
      <w:pPr>
        <w:pStyle w:val="Textosinformato"/>
        <w:rPr>
          <w:del w:id="6936" w:author="Microsoft Office User" w:date="2023-06-05T19:37:00Z"/>
          <w:rFonts w:ascii="Courier New" w:hAnsi="Courier New" w:cs="Courier New"/>
        </w:rPr>
      </w:pPr>
      <w:del w:id="693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"response": []</w:delText>
        </w:r>
      </w:del>
    </w:p>
    <w:p w14:paraId="68F3B30F" w14:textId="78774CED" w:rsidR="002666BD" w:rsidRPr="00FF5436" w:rsidDel="00AA72A6" w:rsidRDefault="002666BD" w:rsidP="00FF5436">
      <w:pPr>
        <w:pStyle w:val="Textosinformato"/>
        <w:rPr>
          <w:del w:id="6938" w:author="Microsoft Office User" w:date="2023-06-05T19:37:00Z"/>
          <w:rFonts w:ascii="Courier New" w:hAnsi="Courier New" w:cs="Courier New"/>
        </w:rPr>
      </w:pPr>
      <w:del w:id="6939" w:author="Microsoft Office User" w:date="2023-06-05T19:37:00Z">
        <w:r w:rsidRPr="00FF5436" w:rsidDel="00AA72A6">
          <w:rPr>
            <w:rFonts w:ascii="Courier New" w:hAnsi="Courier New" w:cs="Courier New"/>
          </w:rPr>
          <w:tab/>
        </w:r>
        <w:r w:rsidRPr="00FF5436" w:rsidDel="00AA72A6">
          <w:rPr>
            <w:rFonts w:ascii="Courier New" w:hAnsi="Courier New" w:cs="Courier New"/>
          </w:rPr>
          <w:tab/>
          <w:delText>},</w:delText>
        </w:r>
      </w:del>
    </w:p>
    <w:p w14:paraId="6829423B" w14:textId="0A061385" w:rsidR="002666BD" w:rsidRPr="00FF5436" w:rsidDel="00AA72A6" w:rsidRDefault="002666BD" w:rsidP="00FF5436">
      <w:pPr>
        <w:pStyle w:val="Textosinformato"/>
        <w:rPr>
          <w:del w:id="6940" w:author="Microsoft Office User" w:date="2023-06-05T19:37:00Z"/>
          <w:rFonts w:ascii="Courier New" w:hAnsi="Courier New" w:cs="Courier New"/>
        </w:rPr>
      </w:pPr>
      <w:del w:id="6941" w:author="Microsoft Office User" w:date="2023-06-05T19:37:00Z">
        <w:r w:rsidRPr="00FF5436" w:rsidDel="00AA72A6">
          <w:rPr>
            <w:rFonts w:ascii="Courier New" w:hAnsi="Courier New" w:cs="Courier New"/>
          </w:rPr>
          <w:tab/>
        </w:r>
        <w:r w:rsidRPr="00FF5436" w:rsidDel="00AA72A6">
          <w:rPr>
            <w:rFonts w:ascii="Courier New" w:hAnsi="Courier New" w:cs="Courier New"/>
          </w:rPr>
          <w:tab/>
          <w:delText>{</w:delText>
        </w:r>
      </w:del>
    </w:p>
    <w:p w14:paraId="11DEADF9" w14:textId="4A3E2CDE" w:rsidR="002666BD" w:rsidRPr="00FF5436" w:rsidDel="00AA72A6" w:rsidRDefault="002666BD" w:rsidP="00FF5436">
      <w:pPr>
        <w:pStyle w:val="Textosinformato"/>
        <w:rPr>
          <w:del w:id="6942" w:author="Microsoft Office User" w:date="2023-06-05T19:37:00Z"/>
          <w:rFonts w:ascii="Courier New" w:hAnsi="Courier New" w:cs="Courier New"/>
        </w:rPr>
      </w:pPr>
      <w:del w:id="694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"name": "GET ofertas sin asignar",</w:delText>
        </w:r>
      </w:del>
    </w:p>
    <w:p w14:paraId="26C4E973" w14:textId="68360D06" w:rsidR="002666BD" w:rsidRPr="00297714" w:rsidDel="00AA72A6" w:rsidRDefault="002666BD" w:rsidP="00FF5436">
      <w:pPr>
        <w:pStyle w:val="Textosinformato"/>
        <w:rPr>
          <w:del w:id="6944" w:author="Microsoft Office User" w:date="2023-06-05T19:37:00Z"/>
          <w:rFonts w:ascii="Courier New" w:hAnsi="Courier New" w:cs="Courier New"/>
          <w:lang w:val="en-US"/>
        </w:rPr>
      </w:pPr>
      <w:del w:id="694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297714" w:rsidDel="00AA72A6">
          <w:rPr>
            <w:rFonts w:ascii="Courier New" w:hAnsi="Courier New" w:cs="Courier New"/>
            <w:lang w:val="en-US"/>
          </w:rPr>
          <w:delText>"request": {</w:delText>
        </w:r>
      </w:del>
    </w:p>
    <w:p w14:paraId="6B3C98E5" w14:textId="69DFC098" w:rsidR="002666BD" w:rsidRPr="00297714" w:rsidDel="00AA72A6" w:rsidRDefault="002666BD" w:rsidP="00FF5436">
      <w:pPr>
        <w:pStyle w:val="Textosinformato"/>
        <w:rPr>
          <w:del w:id="6946" w:author="Microsoft Office User" w:date="2023-06-05T19:37:00Z"/>
          <w:rFonts w:ascii="Courier New" w:hAnsi="Courier New" w:cs="Courier New"/>
          <w:lang w:val="en-US"/>
        </w:rPr>
      </w:pPr>
      <w:del w:id="694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"method": "GET",</w:delText>
        </w:r>
      </w:del>
    </w:p>
    <w:p w14:paraId="0EC28B45" w14:textId="554B2BFA" w:rsidR="002666BD" w:rsidRPr="00297714" w:rsidDel="00AA72A6" w:rsidRDefault="002666BD" w:rsidP="00FF5436">
      <w:pPr>
        <w:pStyle w:val="Textosinformato"/>
        <w:rPr>
          <w:del w:id="6948" w:author="Microsoft Office User" w:date="2023-06-05T19:37:00Z"/>
          <w:rFonts w:ascii="Courier New" w:hAnsi="Courier New" w:cs="Courier New"/>
          <w:lang w:val="en-US"/>
        </w:rPr>
      </w:pPr>
      <w:del w:id="694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"header": [],</w:delText>
        </w:r>
      </w:del>
    </w:p>
    <w:p w14:paraId="58659621" w14:textId="03AE8E6D" w:rsidR="002666BD" w:rsidRPr="00297714" w:rsidDel="00AA72A6" w:rsidRDefault="002666BD" w:rsidP="00FF5436">
      <w:pPr>
        <w:pStyle w:val="Textosinformato"/>
        <w:rPr>
          <w:del w:id="6950" w:author="Microsoft Office User" w:date="2023-06-05T19:37:00Z"/>
          <w:rFonts w:ascii="Courier New" w:hAnsi="Courier New" w:cs="Courier New"/>
          <w:lang w:val="en-US"/>
        </w:rPr>
      </w:pPr>
      <w:del w:id="695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"url": {</w:delText>
        </w:r>
      </w:del>
    </w:p>
    <w:p w14:paraId="4C3D5571" w14:textId="0EF5DB7E" w:rsidR="002666BD" w:rsidRPr="00FF5436" w:rsidDel="00AA72A6" w:rsidRDefault="002666BD" w:rsidP="00FF5436">
      <w:pPr>
        <w:pStyle w:val="Textosinformato"/>
        <w:rPr>
          <w:del w:id="6952" w:author="Microsoft Office User" w:date="2023-06-05T19:37:00Z"/>
          <w:rFonts w:ascii="Courier New" w:hAnsi="Courier New" w:cs="Courier New"/>
        </w:rPr>
      </w:pPr>
      <w:del w:id="695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FF5436" w:rsidDel="00AA72A6">
          <w:rPr>
            <w:rFonts w:ascii="Courier New" w:hAnsi="Courier New" w:cs="Courier New"/>
          </w:rPr>
          <w:delText>"raw": "13.37.90.252:5000/ofertas?estado=SIN ASIGNAR",</w:delText>
        </w:r>
      </w:del>
    </w:p>
    <w:p w14:paraId="6803A7A4" w14:textId="5D00E866" w:rsidR="002666BD" w:rsidRPr="00297714" w:rsidDel="00AA72A6" w:rsidRDefault="002666BD" w:rsidP="00FF5436">
      <w:pPr>
        <w:pStyle w:val="Textosinformato"/>
        <w:rPr>
          <w:del w:id="6954" w:author="Microsoft Office User" w:date="2023-06-05T19:37:00Z"/>
          <w:rFonts w:ascii="Courier New" w:hAnsi="Courier New" w:cs="Courier New"/>
          <w:lang w:val="en-US"/>
        </w:rPr>
      </w:pPr>
      <w:del w:id="695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297714" w:rsidDel="00AA72A6">
          <w:rPr>
            <w:rFonts w:ascii="Courier New" w:hAnsi="Courier New" w:cs="Courier New"/>
            <w:lang w:val="en-US"/>
          </w:rPr>
          <w:delText>"host": [</w:delText>
        </w:r>
      </w:del>
    </w:p>
    <w:p w14:paraId="6F432561" w14:textId="6B54BAA5" w:rsidR="002666BD" w:rsidRPr="00297714" w:rsidDel="00AA72A6" w:rsidRDefault="002666BD" w:rsidP="00FF5436">
      <w:pPr>
        <w:pStyle w:val="Textosinformato"/>
        <w:rPr>
          <w:del w:id="6956" w:author="Microsoft Office User" w:date="2023-06-05T19:37:00Z"/>
          <w:rFonts w:ascii="Courier New" w:hAnsi="Courier New" w:cs="Courier New"/>
          <w:lang w:val="en-US"/>
        </w:rPr>
      </w:pPr>
      <w:del w:id="695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"13",</w:delText>
        </w:r>
      </w:del>
    </w:p>
    <w:p w14:paraId="7DFDDC2B" w14:textId="275DFA18" w:rsidR="002666BD" w:rsidRPr="00297714" w:rsidDel="00AA72A6" w:rsidRDefault="002666BD" w:rsidP="00FF5436">
      <w:pPr>
        <w:pStyle w:val="Textosinformato"/>
        <w:rPr>
          <w:del w:id="6958" w:author="Microsoft Office User" w:date="2023-06-05T19:37:00Z"/>
          <w:rFonts w:ascii="Courier New" w:hAnsi="Courier New" w:cs="Courier New"/>
          <w:lang w:val="en-US"/>
        </w:rPr>
      </w:pPr>
      <w:del w:id="695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"37",</w:delText>
        </w:r>
      </w:del>
    </w:p>
    <w:p w14:paraId="0EF4470C" w14:textId="2DD3BC9E" w:rsidR="002666BD" w:rsidRPr="00297714" w:rsidDel="00AA72A6" w:rsidRDefault="002666BD" w:rsidP="00FF5436">
      <w:pPr>
        <w:pStyle w:val="Textosinformato"/>
        <w:rPr>
          <w:del w:id="6960" w:author="Microsoft Office User" w:date="2023-06-05T19:37:00Z"/>
          <w:rFonts w:ascii="Courier New" w:hAnsi="Courier New" w:cs="Courier New"/>
          <w:lang w:val="en-US"/>
        </w:rPr>
      </w:pPr>
      <w:del w:id="696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"90",</w:delText>
        </w:r>
      </w:del>
    </w:p>
    <w:p w14:paraId="4C5660B7" w14:textId="74ABFA1D" w:rsidR="002666BD" w:rsidRPr="00297714" w:rsidDel="00AA72A6" w:rsidRDefault="002666BD" w:rsidP="00FF5436">
      <w:pPr>
        <w:pStyle w:val="Textosinformato"/>
        <w:rPr>
          <w:del w:id="6962" w:author="Microsoft Office User" w:date="2023-06-05T19:37:00Z"/>
          <w:rFonts w:ascii="Courier New" w:hAnsi="Courier New" w:cs="Courier New"/>
          <w:lang w:val="en-US"/>
        </w:rPr>
      </w:pPr>
      <w:del w:id="696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"252"</w:delText>
        </w:r>
      </w:del>
    </w:p>
    <w:p w14:paraId="28C91FA7" w14:textId="1A959834" w:rsidR="002666BD" w:rsidRPr="00297714" w:rsidDel="00AA72A6" w:rsidRDefault="002666BD" w:rsidP="00FF5436">
      <w:pPr>
        <w:pStyle w:val="Textosinformato"/>
        <w:rPr>
          <w:del w:id="6964" w:author="Microsoft Office User" w:date="2023-06-05T19:37:00Z"/>
          <w:rFonts w:ascii="Courier New" w:hAnsi="Courier New" w:cs="Courier New"/>
          <w:lang w:val="en-US"/>
        </w:rPr>
      </w:pPr>
      <w:del w:id="696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46D014F9" w14:textId="3551A14B" w:rsidR="002666BD" w:rsidRPr="00297714" w:rsidDel="00AA72A6" w:rsidRDefault="002666BD" w:rsidP="00FF5436">
      <w:pPr>
        <w:pStyle w:val="Textosinformato"/>
        <w:rPr>
          <w:del w:id="6966" w:author="Microsoft Office User" w:date="2023-06-05T19:37:00Z"/>
          <w:rFonts w:ascii="Courier New" w:hAnsi="Courier New" w:cs="Courier New"/>
          <w:lang w:val="en-US"/>
        </w:rPr>
      </w:pPr>
      <w:del w:id="696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"port": "5000",</w:delText>
        </w:r>
      </w:del>
    </w:p>
    <w:p w14:paraId="37C15CFD" w14:textId="47821267" w:rsidR="002666BD" w:rsidRPr="00297714" w:rsidDel="00AA72A6" w:rsidRDefault="002666BD" w:rsidP="00FF5436">
      <w:pPr>
        <w:pStyle w:val="Textosinformato"/>
        <w:rPr>
          <w:del w:id="6968" w:author="Microsoft Office User" w:date="2023-06-05T19:37:00Z"/>
          <w:rFonts w:ascii="Courier New" w:hAnsi="Courier New" w:cs="Courier New"/>
          <w:lang w:val="en-US"/>
        </w:rPr>
      </w:pPr>
      <w:del w:id="696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"path": [</w:delText>
        </w:r>
      </w:del>
    </w:p>
    <w:p w14:paraId="10192929" w14:textId="436947F5" w:rsidR="002666BD" w:rsidRPr="00297714" w:rsidDel="00AA72A6" w:rsidRDefault="002666BD" w:rsidP="00FF5436">
      <w:pPr>
        <w:pStyle w:val="Textosinformato"/>
        <w:rPr>
          <w:del w:id="6970" w:author="Microsoft Office User" w:date="2023-06-05T19:37:00Z"/>
          <w:rFonts w:ascii="Courier New" w:hAnsi="Courier New" w:cs="Courier New"/>
          <w:lang w:val="en-US"/>
        </w:rPr>
      </w:pPr>
      <w:del w:id="697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"ofertas"</w:delText>
        </w:r>
      </w:del>
    </w:p>
    <w:p w14:paraId="304CB5CE" w14:textId="767D0C54" w:rsidR="002666BD" w:rsidRPr="00297714" w:rsidDel="00AA72A6" w:rsidRDefault="002666BD" w:rsidP="00FF5436">
      <w:pPr>
        <w:pStyle w:val="Textosinformato"/>
        <w:rPr>
          <w:del w:id="6972" w:author="Microsoft Office User" w:date="2023-06-05T19:37:00Z"/>
          <w:rFonts w:ascii="Courier New" w:hAnsi="Courier New" w:cs="Courier New"/>
          <w:lang w:val="en-US"/>
        </w:rPr>
      </w:pPr>
      <w:del w:id="697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09E76440" w14:textId="0D71D237" w:rsidR="002666BD" w:rsidRPr="00297714" w:rsidDel="00AA72A6" w:rsidRDefault="002666BD" w:rsidP="00FF5436">
      <w:pPr>
        <w:pStyle w:val="Textosinformato"/>
        <w:rPr>
          <w:del w:id="6974" w:author="Microsoft Office User" w:date="2023-06-05T19:37:00Z"/>
          <w:rFonts w:ascii="Courier New" w:hAnsi="Courier New" w:cs="Courier New"/>
          <w:lang w:val="en-US"/>
        </w:rPr>
      </w:pPr>
      <w:del w:id="697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"query": [</w:delText>
        </w:r>
      </w:del>
    </w:p>
    <w:p w14:paraId="0CFD9883" w14:textId="772540C9" w:rsidR="002666BD" w:rsidRPr="00FF5436" w:rsidDel="00AA72A6" w:rsidRDefault="002666BD" w:rsidP="00FF5436">
      <w:pPr>
        <w:pStyle w:val="Textosinformato"/>
        <w:rPr>
          <w:del w:id="6976" w:author="Microsoft Office User" w:date="2023-06-05T19:37:00Z"/>
          <w:rFonts w:ascii="Courier New" w:hAnsi="Courier New" w:cs="Courier New"/>
        </w:rPr>
      </w:pPr>
      <w:del w:id="697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FF5436" w:rsidDel="00AA72A6">
          <w:rPr>
            <w:rFonts w:ascii="Courier New" w:hAnsi="Courier New" w:cs="Courier New"/>
          </w:rPr>
          <w:delText>{</w:delText>
        </w:r>
      </w:del>
    </w:p>
    <w:p w14:paraId="77D081F9" w14:textId="2A777ADF" w:rsidR="002666BD" w:rsidRPr="00FF5436" w:rsidDel="00AA72A6" w:rsidRDefault="002666BD" w:rsidP="00FF5436">
      <w:pPr>
        <w:pStyle w:val="Textosinformato"/>
        <w:rPr>
          <w:del w:id="6978" w:author="Microsoft Office User" w:date="2023-06-05T19:37:00Z"/>
          <w:rFonts w:ascii="Courier New" w:hAnsi="Courier New" w:cs="Courier New"/>
        </w:rPr>
      </w:pPr>
      <w:del w:id="697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"key": "estado",</w:delText>
        </w:r>
      </w:del>
    </w:p>
    <w:p w14:paraId="151729FE" w14:textId="6BA47E7C" w:rsidR="002666BD" w:rsidRPr="00FF5436" w:rsidDel="00AA72A6" w:rsidRDefault="002666BD" w:rsidP="00FF5436">
      <w:pPr>
        <w:pStyle w:val="Textosinformato"/>
        <w:rPr>
          <w:del w:id="6980" w:author="Microsoft Office User" w:date="2023-06-05T19:37:00Z"/>
          <w:rFonts w:ascii="Courier New" w:hAnsi="Courier New" w:cs="Courier New"/>
        </w:rPr>
      </w:pPr>
      <w:del w:id="698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"value": "SIN ASIGNAR"</w:delText>
        </w:r>
      </w:del>
    </w:p>
    <w:p w14:paraId="34B2A48E" w14:textId="1CD4B842" w:rsidR="002666BD" w:rsidRPr="00FF5436" w:rsidDel="00AA72A6" w:rsidRDefault="002666BD" w:rsidP="00FF5436">
      <w:pPr>
        <w:pStyle w:val="Textosinformato"/>
        <w:rPr>
          <w:del w:id="6982" w:author="Microsoft Office User" w:date="2023-06-05T19:37:00Z"/>
          <w:rFonts w:ascii="Courier New" w:hAnsi="Courier New" w:cs="Courier New"/>
        </w:rPr>
      </w:pPr>
      <w:del w:id="698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445FA6AA" w14:textId="45CFCD56" w:rsidR="002666BD" w:rsidRPr="00FF5436" w:rsidDel="00AA72A6" w:rsidRDefault="002666BD" w:rsidP="00FF5436">
      <w:pPr>
        <w:pStyle w:val="Textosinformato"/>
        <w:rPr>
          <w:del w:id="6984" w:author="Microsoft Office User" w:date="2023-06-05T19:37:00Z"/>
          <w:rFonts w:ascii="Courier New" w:hAnsi="Courier New" w:cs="Courier New"/>
        </w:rPr>
      </w:pPr>
      <w:del w:id="698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2489A1C0" w14:textId="71F8C0CF" w:rsidR="002666BD" w:rsidRPr="00FF5436" w:rsidDel="00AA72A6" w:rsidRDefault="002666BD" w:rsidP="00FF5436">
      <w:pPr>
        <w:pStyle w:val="Textosinformato"/>
        <w:rPr>
          <w:del w:id="6986" w:author="Microsoft Office User" w:date="2023-06-05T19:37:00Z"/>
          <w:rFonts w:ascii="Courier New" w:hAnsi="Courier New" w:cs="Courier New"/>
        </w:rPr>
      </w:pPr>
      <w:del w:id="698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4F0EFBFF" w14:textId="624ECFF6" w:rsidR="002666BD" w:rsidRPr="00FF5436" w:rsidDel="00AA72A6" w:rsidRDefault="002666BD" w:rsidP="00FF5436">
      <w:pPr>
        <w:pStyle w:val="Textosinformato"/>
        <w:rPr>
          <w:del w:id="6988" w:author="Microsoft Office User" w:date="2023-06-05T19:37:00Z"/>
          <w:rFonts w:ascii="Courier New" w:hAnsi="Courier New" w:cs="Courier New"/>
        </w:rPr>
      </w:pPr>
      <w:del w:id="698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0CE636CA" w14:textId="31A20FA5" w:rsidR="002666BD" w:rsidRPr="00FF5436" w:rsidDel="00AA72A6" w:rsidRDefault="002666BD" w:rsidP="00FF5436">
      <w:pPr>
        <w:pStyle w:val="Textosinformato"/>
        <w:rPr>
          <w:del w:id="6990" w:author="Microsoft Office User" w:date="2023-06-05T19:37:00Z"/>
          <w:rFonts w:ascii="Courier New" w:hAnsi="Courier New" w:cs="Courier New"/>
        </w:rPr>
      </w:pPr>
      <w:del w:id="699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"response": []</w:delText>
        </w:r>
      </w:del>
    </w:p>
    <w:p w14:paraId="76D08BFE" w14:textId="58674A2D" w:rsidR="002666BD" w:rsidRPr="00FF5436" w:rsidDel="00AA72A6" w:rsidRDefault="002666BD" w:rsidP="00FF5436">
      <w:pPr>
        <w:pStyle w:val="Textosinformato"/>
        <w:rPr>
          <w:del w:id="6992" w:author="Microsoft Office User" w:date="2023-06-05T19:37:00Z"/>
          <w:rFonts w:ascii="Courier New" w:hAnsi="Courier New" w:cs="Courier New"/>
        </w:rPr>
      </w:pPr>
      <w:del w:id="6993" w:author="Microsoft Office User" w:date="2023-06-05T19:37:00Z">
        <w:r w:rsidRPr="00FF5436" w:rsidDel="00AA72A6">
          <w:rPr>
            <w:rFonts w:ascii="Courier New" w:hAnsi="Courier New" w:cs="Courier New"/>
          </w:rPr>
          <w:tab/>
        </w:r>
        <w:r w:rsidRPr="00FF5436" w:rsidDel="00AA72A6">
          <w:rPr>
            <w:rFonts w:ascii="Courier New" w:hAnsi="Courier New" w:cs="Courier New"/>
          </w:rPr>
          <w:tab/>
          <w:delText>},</w:delText>
        </w:r>
      </w:del>
    </w:p>
    <w:p w14:paraId="39977A59" w14:textId="39696186" w:rsidR="002666BD" w:rsidRPr="00FF5436" w:rsidDel="00AA72A6" w:rsidRDefault="002666BD" w:rsidP="00FF5436">
      <w:pPr>
        <w:pStyle w:val="Textosinformato"/>
        <w:rPr>
          <w:del w:id="6994" w:author="Microsoft Office User" w:date="2023-06-05T19:37:00Z"/>
          <w:rFonts w:ascii="Courier New" w:hAnsi="Courier New" w:cs="Courier New"/>
        </w:rPr>
      </w:pPr>
      <w:del w:id="6995" w:author="Microsoft Office User" w:date="2023-06-05T19:37:00Z">
        <w:r w:rsidRPr="00FF5436" w:rsidDel="00AA72A6">
          <w:rPr>
            <w:rFonts w:ascii="Courier New" w:hAnsi="Courier New" w:cs="Courier New"/>
          </w:rPr>
          <w:tab/>
        </w:r>
        <w:r w:rsidRPr="00FF5436" w:rsidDel="00AA72A6">
          <w:rPr>
            <w:rFonts w:ascii="Courier New" w:hAnsi="Courier New" w:cs="Courier New"/>
          </w:rPr>
          <w:tab/>
          <w:delText>{</w:delText>
        </w:r>
      </w:del>
    </w:p>
    <w:p w14:paraId="033D718A" w14:textId="1A800B13" w:rsidR="002666BD" w:rsidRPr="00FF5436" w:rsidDel="00AA72A6" w:rsidRDefault="002666BD" w:rsidP="00FF5436">
      <w:pPr>
        <w:pStyle w:val="Textosinformato"/>
        <w:rPr>
          <w:del w:id="6996" w:author="Microsoft Office User" w:date="2023-06-05T19:37:00Z"/>
          <w:rFonts w:ascii="Courier New" w:hAnsi="Courier New" w:cs="Courier New"/>
        </w:rPr>
      </w:pPr>
      <w:del w:id="699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"name": "GET oferta asignada de un alumno by id alum",</w:delText>
        </w:r>
      </w:del>
    </w:p>
    <w:p w14:paraId="6739805D" w14:textId="05DAE81C" w:rsidR="002666BD" w:rsidRPr="00297714" w:rsidDel="00AA72A6" w:rsidRDefault="002666BD" w:rsidP="00FF5436">
      <w:pPr>
        <w:pStyle w:val="Textosinformato"/>
        <w:rPr>
          <w:del w:id="6998" w:author="Microsoft Office User" w:date="2023-06-05T19:37:00Z"/>
          <w:rFonts w:ascii="Courier New" w:hAnsi="Courier New" w:cs="Courier New"/>
          <w:lang w:val="en-US"/>
        </w:rPr>
      </w:pPr>
      <w:del w:id="699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297714" w:rsidDel="00AA72A6">
          <w:rPr>
            <w:rFonts w:ascii="Courier New" w:hAnsi="Courier New" w:cs="Courier New"/>
            <w:lang w:val="en-US"/>
          </w:rPr>
          <w:delText>"request": {</w:delText>
        </w:r>
      </w:del>
    </w:p>
    <w:p w14:paraId="23FE69B3" w14:textId="324AD07A" w:rsidR="002666BD" w:rsidRPr="00297714" w:rsidDel="00AA72A6" w:rsidRDefault="002666BD" w:rsidP="00FF5436">
      <w:pPr>
        <w:pStyle w:val="Textosinformato"/>
        <w:rPr>
          <w:del w:id="7000" w:author="Microsoft Office User" w:date="2023-06-05T19:37:00Z"/>
          <w:rFonts w:ascii="Courier New" w:hAnsi="Courier New" w:cs="Courier New"/>
          <w:lang w:val="en-US"/>
        </w:rPr>
      </w:pPr>
      <w:del w:id="700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"method": "GET",</w:delText>
        </w:r>
      </w:del>
    </w:p>
    <w:p w14:paraId="7229B072" w14:textId="78CD8DD4" w:rsidR="002666BD" w:rsidRPr="00297714" w:rsidDel="00AA72A6" w:rsidRDefault="002666BD" w:rsidP="00FF5436">
      <w:pPr>
        <w:pStyle w:val="Textosinformato"/>
        <w:rPr>
          <w:del w:id="7002" w:author="Microsoft Office User" w:date="2023-06-05T19:37:00Z"/>
          <w:rFonts w:ascii="Courier New" w:hAnsi="Courier New" w:cs="Courier New"/>
          <w:lang w:val="en-US"/>
        </w:rPr>
      </w:pPr>
      <w:del w:id="700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"header": [],</w:delText>
        </w:r>
      </w:del>
    </w:p>
    <w:p w14:paraId="4462FD00" w14:textId="6AB21781" w:rsidR="002666BD" w:rsidRPr="00297714" w:rsidDel="00AA72A6" w:rsidRDefault="002666BD" w:rsidP="00FF5436">
      <w:pPr>
        <w:pStyle w:val="Textosinformato"/>
        <w:rPr>
          <w:del w:id="7004" w:author="Microsoft Office User" w:date="2023-06-05T19:37:00Z"/>
          <w:rFonts w:ascii="Courier New" w:hAnsi="Courier New" w:cs="Courier New"/>
          <w:lang w:val="en-US"/>
        </w:rPr>
      </w:pPr>
      <w:del w:id="700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"url": {</w:delText>
        </w:r>
      </w:del>
    </w:p>
    <w:p w14:paraId="2490BEF2" w14:textId="7DE4249A" w:rsidR="002666BD" w:rsidRPr="00FF5436" w:rsidDel="00AA72A6" w:rsidRDefault="002666BD" w:rsidP="00FF5436">
      <w:pPr>
        <w:pStyle w:val="Textosinformato"/>
        <w:rPr>
          <w:del w:id="7006" w:author="Microsoft Office User" w:date="2023-06-05T19:37:00Z"/>
          <w:rFonts w:ascii="Courier New" w:hAnsi="Courier New" w:cs="Courier New"/>
        </w:rPr>
      </w:pPr>
      <w:del w:id="700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FF5436" w:rsidDel="00AA72A6">
          <w:rPr>
            <w:rFonts w:ascii="Courier New" w:hAnsi="Courier New" w:cs="Courier New"/>
          </w:rPr>
          <w:delText>"raw": "13.37.90.252:5000/ofertas?alumno=72",</w:delText>
        </w:r>
      </w:del>
    </w:p>
    <w:p w14:paraId="5FFA0A80" w14:textId="74BA6CE5" w:rsidR="002666BD" w:rsidRPr="00FF5436" w:rsidDel="00AA72A6" w:rsidRDefault="002666BD" w:rsidP="00FF5436">
      <w:pPr>
        <w:pStyle w:val="Textosinformato"/>
        <w:rPr>
          <w:del w:id="7008" w:author="Microsoft Office User" w:date="2023-06-05T19:37:00Z"/>
          <w:rFonts w:ascii="Courier New" w:hAnsi="Courier New" w:cs="Courier New"/>
        </w:rPr>
      </w:pPr>
      <w:del w:id="700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"host": [</w:delText>
        </w:r>
      </w:del>
    </w:p>
    <w:p w14:paraId="1671C05F" w14:textId="5E674243" w:rsidR="002666BD" w:rsidRPr="00FF5436" w:rsidDel="00AA72A6" w:rsidRDefault="002666BD" w:rsidP="00FF5436">
      <w:pPr>
        <w:pStyle w:val="Textosinformato"/>
        <w:rPr>
          <w:del w:id="7010" w:author="Microsoft Office User" w:date="2023-06-05T19:37:00Z"/>
          <w:rFonts w:ascii="Courier New" w:hAnsi="Courier New" w:cs="Courier New"/>
        </w:rPr>
      </w:pPr>
      <w:del w:id="701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"13",</w:delText>
        </w:r>
      </w:del>
    </w:p>
    <w:p w14:paraId="24EDB742" w14:textId="7111FBFE" w:rsidR="002666BD" w:rsidRPr="00FF5436" w:rsidDel="00AA72A6" w:rsidRDefault="002666BD" w:rsidP="00FF5436">
      <w:pPr>
        <w:pStyle w:val="Textosinformato"/>
        <w:rPr>
          <w:del w:id="7012" w:author="Microsoft Office User" w:date="2023-06-05T19:37:00Z"/>
          <w:rFonts w:ascii="Courier New" w:hAnsi="Courier New" w:cs="Courier New"/>
        </w:rPr>
      </w:pPr>
      <w:del w:id="701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"37",</w:delText>
        </w:r>
      </w:del>
    </w:p>
    <w:p w14:paraId="4E9C2209" w14:textId="618D731B" w:rsidR="002666BD" w:rsidRPr="00FF5436" w:rsidDel="00AA72A6" w:rsidRDefault="002666BD" w:rsidP="00FF5436">
      <w:pPr>
        <w:pStyle w:val="Textosinformato"/>
        <w:rPr>
          <w:del w:id="7014" w:author="Microsoft Office User" w:date="2023-06-05T19:37:00Z"/>
          <w:rFonts w:ascii="Courier New" w:hAnsi="Courier New" w:cs="Courier New"/>
        </w:rPr>
      </w:pPr>
      <w:del w:id="701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"90",</w:delText>
        </w:r>
      </w:del>
    </w:p>
    <w:p w14:paraId="56D2A2E9" w14:textId="474B364F" w:rsidR="002666BD" w:rsidRPr="00FF5436" w:rsidDel="00AA72A6" w:rsidRDefault="002666BD" w:rsidP="00FF5436">
      <w:pPr>
        <w:pStyle w:val="Textosinformato"/>
        <w:rPr>
          <w:del w:id="7016" w:author="Microsoft Office User" w:date="2023-06-05T19:37:00Z"/>
          <w:rFonts w:ascii="Courier New" w:hAnsi="Courier New" w:cs="Courier New"/>
        </w:rPr>
      </w:pPr>
      <w:del w:id="701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"252"</w:delText>
        </w:r>
      </w:del>
    </w:p>
    <w:p w14:paraId="69C0B735" w14:textId="6A0A9FF2" w:rsidR="002666BD" w:rsidRPr="00FF5436" w:rsidDel="00AA72A6" w:rsidRDefault="002666BD" w:rsidP="00FF5436">
      <w:pPr>
        <w:pStyle w:val="Textosinformato"/>
        <w:rPr>
          <w:del w:id="7018" w:author="Microsoft Office User" w:date="2023-06-05T19:37:00Z"/>
          <w:rFonts w:ascii="Courier New" w:hAnsi="Courier New" w:cs="Courier New"/>
        </w:rPr>
      </w:pPr>
      <w:del w:id="701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2141620B" w14:textId="05D48691" w:rsidR="002666BD" w:rsidRPr="00FF5436" w:rsidDel="00AA72A6" w:rsidRDefault="002666BD" w:rsidP="00FF5436">
      <w:pPr>
        <w:pStyle w:val="Textosinformato"/>
        <w:rPr>
          <w:del w:id="7020" w:author="Microsoft Office User" w:date="2023-06-05T19:37:00Z"/>
          <w:rFonts w:ascii="Courier New" w:hAnsi="Courier New" w:cs="Courier New"/>
        </w:rPr>
      </w:pPr>
      <w:del w:id="702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"port": "5000",</w:delText>
        </w:r>
      </w:del>
    </w:p>
    <w:p w14:paraId="645B0826" w14:textId="08632DF4" w:rsidR="002666BD" w:rsidRPr="00FF5436" w:rsidDel="00AA72A6" w:rsidRDefault="002666BD" w:rsidP="00FF5436">
      <w:pPr>
        <w:pStyle w:val="Textosinformato"/>
        <w:rPr>
          <w:del w:id="7022" w:author="Microsoft Office User" w:date="2023-06-05T19:37:00Z"/>
          <w:rFonts w:ascii="Courier New" w:hAnsi="Courier New" w:cs="Courier New"/>
        </w:rPr>
      </w:pPr>
      <w:del w:id="702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"path": [</w:delText>
        </w:r>
      </w:del>
    </w:p>
    <w:p w14:paraId="135496F0" w14:textId="2FA75CBB" w:rsidR="002666BD" w:rsidRPr="00FF5436" w:rsidDel="00AA72A6" w:rsidRDefault="002666BD" w:rsidP="00FF5436">
      <w:pPr>
        <w:pStyle w:val="Textosinformato"/>
        <w:rPr>
          <w:del w:id="7024" w:author="Microsoft Office User" w:date="2023-06-05T19:37:00Z"/>
          <w:rFonts w:ascii="Courier New" w:hAnsi="Courier New" w:cs="Courier New"/>
        </w:rPr>
      </w:pPr>
      <w:del w:id="702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"ofertas"</w:delText>
        </w:r>
      </w:del>
    </w:p>
    <w:p w14:paraId="2F2F35B4" w14:textId="27A19A68" w:rsidR="002666BD" w:rsidRPr="00FF5436" w:rsidDel="00AA72A6" w:rsidRDefault="002666BD" w:rsidP="00FF5436">
      <w:pPr>
        <w:pStyle w:val="Textosinformato"/>
        <w:rPr>
          <w:del w:id="7026" w:author="Microsoft Office User" w:date="2023-06-05T19:37:00Z"/>
          <w:rFonts w:ascii="Courier New" w:hAnsi="Courier New" w:cs="Courier New"/>
        </w:rPr>
      </w:pPr>
      <w:del w:id="702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412BFCED" w14:textId="7AB5B9E9" w:rsidR="002666BD" w:rsidRPr="00FF5436" w:rsidDel="00AA72A6" w:rsidRDefault="002666BD" w:rsidP="00FF5436">
      <w:pPr>
        <w:pStyle w:val="Textosinformato"/>
        <w:rPr>
          <w:del w:id="7028" w:author="Microsoft Office User" w:date="2023-06-05T19:37:00Z"/>
          <w:rFonts w:ascii="Courier New" w:hAnsi="Courier New" w:cs="Courier New"/>
        </w:rPr>
      </w:pPr>
      <w:del w:id="702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"query": [</w:delText>
        </w:r>
      </w:del>
    </w:p>
    <w:p w14:paraId="4F92F553" w14:textId="2201D4AB" w:rsidR="002666BD" w:rsidRPr="00FF5436" w:rsidDel="00AA72A6" w:rsidRDefault="002666BD" w:rsidP="00FF5436">
      <w:pPr>
        <w:pStyle w:val="Textosinformato"/>
        <w:rPr>
          <w:del w:id="7030" w:author="Microsoft Office User" w:date="2023-06-05T19:37:00Z"/>
          <w:rFonts w:ascii="Courier New" w:hAnsi="Courier New" w:cs="Courier New"/>
        </w:rPr>
      </w:pPr>
      <w:del w:id="703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53DA5A33" w14:textId="04D4E616" w:rsidR="002666BD" w:rsidRPr="00FF5436" w:rsidDel="00AA72A6" w:rsidRDefault="002666BD" w:rsidP="00FF5436">
      <w:pPr>
        <w:pStyle w:val="Textosinformato"/>
        <w:rPr>
          <w:del w:id="7032" w:author="Microsoft Office User" w:date="2023-06-05T19:37:00Z"/>
          <w:rFonts w:ascii="Courier New" w:hAnsi="Courier New" w:cs="Courier New"/>
        </w:rPr>
      </w:pPr>
      <w:del w:id="703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"key": "alumno",</w:delText>
        </w:r>
      </w:del>
    </w:p>
    <w:p w14:paraId="7AC349B0" w14:textId="7CA12C70" w:rsidR="002666BD" w:rsidRPr="00297714" w:rsidDel="00AA72A6" w:rsidRDefault="002666BD" w:rsidP="00FF5436">
      <w:pPr>
        <w:pStyle w:val="Textosinformato"/>
        <w:rPr>
          <w:del w:id="7034" w:author="Microsoft Office User" w:date="2023-06-05T19:37:00Z"/>
          <w:rFonts w:ascii="Courier New" w:hAnsi="Courier New" w:cs="Courier New"/>
          <w:lang w:val="en-US"/>
        </w:rPr>
      </w:pPr>
      <w:del w:id="703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297714" w:rsidDel="00AA72A6">
          <w:rPr>
            <w:rFonts w:ascii="Courier New" w:hAnsi="Courier New" w:cs="Courier New"/>
            <w:lang w:val="en-US"/>
          </w:rPr>
          <w:delText>"value": "72"</w:delText>
        </w:r>
      </w:del>
    </w:p>
    <w:p w14:paraId="30EEEC1C" w14:textId="0928F9A6" w:rsidR="002666BD" w:rsidRPr="00297714" w:rsidDel="00AA72A6" w:rsidRDefault="002666BD" w:rsidP="00FF5436">
      <w:pPr>
        <w:pStyle w:val="Textosinformato"/>
        <w:rPr>
          <w:del w:id="7036" w:author="Microsoft Office User" w:date="2023-06-05T19:37:00Z"/>
          <w:rFonts w:ascii="Courier New" w:hAnsi="Courier New" w:cs="Courier New"/>
          <w:lang w:val="en-US"/>
        </w:rPr>
      </w:pPr>
      <w:del w:id="703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58E4BBB9" w14:textId="45F6B78F" w:rsidR="002666BD" w:rsidRPr="00297714" w:rsidDel="00AA72A6" w:rsidRDefault="002666BD" w:rsidP="00FF5436">
      <w:pPr>
        <w:pStyle w:val="Textosinformato"/>
        <w:rPr>
          <w:del w:id="7038" w:author="Microsoft Office User" w:date="2023-06-05T19:37:00Z"/>
          <w:rFonts w:ascii="Courier New" w:hAnsi="Courier New" w:cs="Courier New"/>
          <w:lang w:val="en-US"/>
        </w:rPr>
      </w:pPr>
      <w:del w:id="703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5A0281F8" w14:textId="288C817B" w:rsidR="002666BD" w:rsidRPr="00297714" w:rsidDel="00AA72A6" w:rsidRDefault="002666BD" w:rsidP="00FF5436">
      <w:pPr>
        <w:pStyle w:val="Textosinformato"/>
        <w:rPr>
          <w:del w:id="7040" w:author="Microsoft Office User" w:date="2023-06-05T19:37:00Z"/>
          <w:rFonts w:ascii="Courier New" w:hAnsi="Courier New" w:cs="Courier New"/>
          <w:lang w:val="en-US"/>
        </w:rPr>
      </w:pPr>
      <w:del w:id="704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2D40F829" w14:textId="689D0FCB" w:rsidR="002666BD" w:rsidRPr="00297714" w:rsidDel="00AA72A6" w:rsidRDefault="002666BD" w:rsidP="00FF5436">
      <w:pPr>
        <w:pStyle w:val="Textosinformato"/>
        <w:rPr>
          <w:del w:id="7042" w:author="Microsoft Office User" w:date="2023-06-05T19:37:00Z"/>
          <w:rFonts w:ascii="Courier New" w:hAnsi="Courier New" w:cs="Courier New"/>
          <w:lang w:val="en-US"/>
        </w:rPr>
      </w:pPr>
      <w:del w:id="704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307D1A68" w14:textId="302970E5" w:rsidR="002666BD" w:rsidRPr="00297714" w:rsidDel="00AA72A6" w:rsidRDefault="002666BD" w:rsidP="00FF5436">
      <w:pPr>
        <w:pStyle w:val="Textosinformato"/>
        <w:rPr>
          <w:del w:id="7044" w:author="Microsoft Office User" w:date="2023-06-05T19:37:00Z"/>
          <w:rFonts w:ascii="Courier New" w:hAnsi="Courier New" w:cs="Courier New"/>
          <w:lang w:val="en-US"/>
        </w:rPr>
      </w:pPr>
      <w:del w:id="704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"response": []</w:delText>
        </w:r>
      </w:del>
    </w:p>
    <w:p w14:paraId="4A6AD5A2" w14:textId="73B4949C" w:rsidR="002666BD" w:rsidRPr="00297714" w:rsidDel="00AA72A6" w:rsidRDefault="002666BD" w:rsidP="00FF5436">
      <w:pPr>
        <w:pStyle w:val="Textosinformato"/>
        <w:rPr>
          <w:del w:id="7046" w:author="Microsoft Office User" w:date="2023-06-05T19:37:00Z"/>
          <w:rFonts w:ascii="Courier New" w:hAnsi="Courier New" w:cs="Courier New"/>
          <w:lang w:val="en-US"/>
        </w:rPr>
      </w:pPr>
      <w:del w:id="704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7F92771F" w14:textId="72D14135" w:rsidR="002666BD" w:rsidRPr="00297714" w:rsidDel="00AA72A6" w:rsidRDefault="002666BD" w:rsidP="00FF5436">
      <w:pPr>
        <w:pStyle w:val="Textosinformato"/>
        <w:rPr>
          <w:del w:id="7048" w:author="Microsoft Office User" w:date="2023-06-05T19:37:00Z"/>
          <w:rFonts w:ascii="Courier New" w:hAnsi="Courier New" w:cs="Courier New"/>
          <w:lang w:val="en-US"/>
        </w:rPr>
      </w:pPr>
      <w:del w:id="704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30F0E735" w14:textId="2D33CDFF" w:rsidR="002666BD" w:rsidRPr="00297714" w:rsidDel="00AA72A6" w:rsidRDefault="002666BD" w:rsidP="00FF5436">
      <w:pPr>
        <w:pStyle w:val="Textosinformato"/>
        <w:rPr>
          <w:del w:id="7050" w:author="Microsoft Office User" w:date="2023-06-05T19:37:00Z"/>
          <w:rFonts w:ascii="Courier New" w:hAnsi="Courier New" w:cs="Courier New"/>
          <w:lang w:val="en-US"/>
        </w:rPr>
      </w:pPr>
      <w:del w:id="705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"name": "get ofertas by id",</w:delText>
        </w:r>
      </w:del>
    </w:p>
    <w:p w14:paraId="24E2BB57" w14:textId="3F5BC724" w:rsidR="002666BD" w:rsidRPr="00297714" w:rsidDel="00AA72A6" w:rsidRDefault="002666BD" w:rsidP="00FF5436">
      <w:pPr>
        <w:pStyle w:val="Textosinformato"/>
        <w:rPr>
          <w:del w:id="7052" w:author="Microsoft Office User" w:date="2023-06-05T19:37:00Z"/>
          <w:rFonts w:ascii="Courier New" w:hAnsi="Courier New" w:cs="Courier New"/>
          <w:lang w:val="en-US"/>
        </w:rPr>
      </w:pPr>
      <w:del w:id="705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"request": {</w:delText>
        </w:r>
      </w:del>
    </w:p>
    <w:p w14:paraId="2939BF57" w14:textId="1E977E36" w:rsidR="002666BD" w:rsidRPr="00297714" w:rsidDel="00AA72A6" w:rsidRDefault="002666BD" w:rsidP="00FF5436">
      <w:pPr>
        <w:pStyle w:val="Textosinformato"/>
        <w:rPr>
          <w:del w:id="7054" w:author="Microsoft Office User" w:date="2023-06-05T19:37:00Z"/>
          <w:rFonts w:ascii="Courier New" w:hAnsi="Courier New" w:cs="Courier New"/>
          <w:lang w:val="en-US"/>
        </w:rPr>
      </w:pPr>
      <w:del w:id="705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"method": "GET",</w:delText>
        </w:r>
      </w:del>
    </w:p>
    <w:p w14:paraId="276E3211" w14:textId="691C5BD8" w:rsidR="002666BD" w:rsidRPr="00297714" w:rsidDel="00AA72A6" w:rsidRDefault="002666BD" w:rsidP="00FF5436">
      <w:pPr>
        <w:pStyle w:val="Textosinformato"/>
        <w:rPr>
          <w:del w:id="7056" w:author="Microsoft Office User" w:date="2023-06-05T19:37:00Z"/>
          <w:rFonts w:ascii="Courier New" w:hAnsi="Courier New" w:cs="Courier New"/>
          <w:lang w:val="en-US"/>
        </w:rPr>
      </w:pPr>
      <w:del w:id="705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"header": [],</w:delText>
        </w:r>
      </w:del>
    </w:p>
    <w:p w14:paraId="49837843" w14:textId="0CE68C43" w:rsidR="002666BD" w:rsidRPr="00297714" w:rsidDel="00AA72A6" w:rsidRDefault="002666BD" w:rsidP="00FF5436">
      <w:pPr>
        <w:pStyle w:val="Textosinformato"/>
        <w:rPr>
          <w:del w:id="7058" w:author="Microsoft Office User" w:date="2023-06-05T19:37:00Z"/>
          <w:rFonts w:ascii="Courier New" w:hAnsi="Courier New" w:cs="Courier New"/>
          <w:lang w:val="en-US"/>
        </w:rPr>
      </w:pPr>
      <w:del w:id="705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"url": {</w:delText>
        </w:r>
      </w:del>
    </w:p>
    <w:p w14:paraId="53A9841F" w14:textId="1D55732B" w:rsidR="002666BD" w:rsidRPr="00297714" w:rsidDel="00AA72A6" w:rsidRDefault="002666BD" w:rsidP="00FF5436">
      <w:pPr>
        <w:pStyle w:val="Textosinformato"/>
        <w:rPr>
          <w:del w:id="7060" w:author="Microsoft Office User" w:date="2023-06-05T19:37:00Z"/>
          <w:rFonts w:ascii="Courier New" w:hAnsi="Courier New" w:cs="Courier New"/>
          <w:lang w:val="en-US"/>
        </w:rPr>
      </w:pPr>
      <w:del w:id="706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"raw": "13.37.90.252:5000/ofertas/2",</w:delText>
        </w:r>
      </w:del>
    </w:p>
    <w:p w14:paraId="293E74AD" w14:textId="1D874EFA" w:rsidR="002666BD" w:rsidRPr="00297714" w:rsidDel="00AA72A6" w:rsidRDefault="002666BD" w:rsidP="00FF5436">
      <w:pPr>
        <w:pStyle w:val="Textosinformato"/>
        <w:rPr>
          <w:del w:id="7062" w:author="Microsoft Office User" w:date="2023-06-05T19:37:00Z"/>
          <w:rFonts w:ascii="Courier New" w:hAnsi="Courier New" w:cs="Courier New"/>
          <w:lang w:val="en-US"/>
        </w:rPr>
      </w:pPr>
      <w:del w:id="706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"host": [</w:delText>
        </w:r>
      </w:del>
    </w:p>
    <w:p w14:paraId="5C0EDB66" w14:textId="36EC37ED" w:rsidR="002666BD" w:rsidRPr="00297714" w:rsidDel="00AA72A6" w:rsidRDefault="002666BD" w:rsidP="00FF5436">
      <w:pPr>
        <w:pStyle w:val="Textosinformato"/>
        <w:rPr>
          <w:del w:id="7064" w:author="Microsoft Office User" w:date="2023-06-05T19:37:00Z"/>
          <w:rFonts w:ascii="Courier New" w:hAnsi="Courier New" w:cs="Courier New"/>
          <w:lang w:val="en-US"/>
        </w:rPr>
      </w:pPr>
      <w:del w:id="706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"13",</w:delText>
        </w:r>
      </w:del>
    </w:p>
    <w:p w14:paraId="4103CDFE" w14:textId="345E1AFC" w:rsidR="002666BD" w:rsidRPr="00297714" w:rsidDel="00AA72A6" w:rsidRDefault="002666BD" w:rsidP="00FF5436">
      <w:pPr>
        <w:pStyle w:val="Textosinformato"/>
        <w:rPr>
          <w:del w:id="7066" w:author="Microsoft Office User" w:date="2023-06-05T19:37:00Z"/>
          <w:rFonts w:ascii="Courier New" w:hAnsi="Courier New" w:cs="Courier New"/>
          <w:lang w:val="en-US"/>
        </w:rPr>
      </w:pPr>
      <w:del w:id="706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"37",</w:delText>
        </w:r>
      </w:del>
    </w:p>
    <w:p w14:paraId="4A025F5E" w14:textId="7B152F53" w:rsidR="002666BD" w:rsidRPr="00297714" w:rsidDel="00AA72A6" w:rsidRDefault="002666BD" w:rsidP="00FF5436">
      <w:pPr>
        <w:pStyle w:val="Textosinformato"/>
        <w:rPr>
          <w:del w:id="7068" w:author="Microsoft Office User" w:date="2023-06-05T19:37:00Z"/>
          <w:rFonts w:ascii="Courier New" w:hAnsi="Courier New" w:cs="Courier New"/>
          <w:lang w:val="en-US"/>
        </w:rPr>
      </w:pPr>
      <w:del w:id="706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"90",</w:delText>
        </w:r>
      </w:del>
    </w:p>
    <w:p w14:paraId="581167AC" w14:textId="134FC02B" w:rsidR="002666BD" w:rsidRPr="00297714" w:rsidDel="00AA72A6" w:rsidRDefault="002666BD" w:rsidP="00FF5436">
      <w:pPr>
        <w:pStyle w:val="Textosinformato"/>
        <w:rPr>
          <w:del w:id="7070" w:author="Microsoft Office User" w:date="2023-06-05T19:37:00Z"/>
          <w:rFonts w:ascii="Courier New" w:hAnsi="Courier New" w:cs="Courier New"/>
          <w:lang w:val="en-US"/>
        </w:rPr>
      </w:pPr>
      <w:del w:id="707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"252"</w:delText>
        </w:r>
      </w:del>
    </w:p>
    <w:p w14:paraId="2EC3191D" w14:textId="15C66064" w:rsidR="002666BD" w:rsidRPr="00297714" w:rsidDel="00AA72A6" w:rsidRDefault="002666BD" w:rsidP="00FF5436">
      <w:pPr>
        <w:pStyle w:val="Textosinformato"/>
        <w:rPr>
          <w:del w:id="7072" w:author="Microsoft Office User" w:date="2023-06-05T19:37:00Z"/>
          <w:rFonts w:ascii="Courier New" w:hAnsi="Courier New" w:cs="Courier New"/>
          <w:lang w:val="en-US"/>
        </w:rPr>
      </w:pPr>
      <w:del w:id="707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0DA72908" w14:textId="3F681167" w:rsidR="002666BD" w:rsidRPr="00297714" w:rsidDel="00AA72A6" w:rsidRDefault="002666BD" w:rsidP="00FF5436">
      <w:pPr>
        <w:pStyle w:val="Textosinformato"/>
        <w:rPr>
          <w:del w:id="7074" w:author="Microsoft Office User" w:date="2023-06-05T19:37:00Z"/>
          <w:rFonts w:ascii="Courier New" w:hAnsi="Courier New" w:cs="Courier New"/>
          <w:lang w:val="en-US"/>
        </w:rPr>
      </w:pPr>
      <w:del w:id="707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"port": "5000",</w:delText>
        </w:r>
      </w:del>
    </w:p>
    <w:p w14:paraId="60DDD3EC" w14:textId="733096C0" w:rsidR="002666BD" w:rsidRPr="00297714" w:rsidDel="00AA72A6" w:rsidRDefault="002666BD" w:rsidP="00FF5436">
      <w:pPr>
        <w:pStyle w:val="Textosinformato"/>
        <w:rPr>
          <w:del w:id="7076" w:author="Microsoft Office User" w:date="2023-06-05T19:37:00Z"/>
          <w:rFonts w:ascii="Courier New" w:hAnsi="Courier New" w:cs="Courier New"/>
          <w:lang w:val="en-US"/>
        </w:rPr>
      </w:pPr>
      <w:del w:id="707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"path": [</w:delText>
        </w:r>
      </w:del>
    </w:p>
    <w:p w14:paraId="3917F188" w14:textId="2BE81799" w:rsidR="002666BD" w:rsidRPr="00FF5436" w:rsidDel="00AA72A6" w:rsidRDefault="002666BD" w:rsidP="00FF5436">
      <w:pPr>
        <w:pStyle w:val="Textosinformato"/>
        <w:rPr>
          <w:del w:id="7078" w:author="Microsoft Office User" w:date="2023-06-05T19:37:00Z"/>
          <w:rFonts w:ascii="Courier New" w:hAnsi="Courier New" w:cs="Courier New"/>
        </w:rPr>
      </w:pPr>
      <w:del w:id="707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FF5436" w:rsidDel="00AA72A6">
          <w:rPr>
            <w:rFonts w:ascii="Courier New" w:hAnsi="Courier New" w:cs="Courier New"/>
          </w:rPr>
          <w:delText>"ofertas",</w:delText>
        </w:r>
      </w:del>
    </w:p>
    <w:p w14:paraId="6699BE5A" w14:textId="3E888130" w:rsidR="002666BD" w:rsidRPr="00FF5436" w:rsidDel="00AA72A6" w:rsidRDefault="002666BD" w:rsidP="00FF5436">
      <w:pPr>
        <w:pStyle w:val="Textosinformato"/>
        <w:rPr>
          <w:del w:id="7080" w:author="Microsoft Office User" w:date="2023-06-05T19:37:00Z"/>
          <w:rFonts w:ascii="Courier New" w:hAnsi="Courier New" w:cs="Courier New"/>
        </w:rPr>
      </w:pPr>
      <w:del w:id="708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"2"</w:delText>
        </w:r>
      </w:del>
    </w:p>
    <w:p w14:paraId="33287BA1" w14:textId="092FA2B3" w:rsidR="002666BD" w:rsidRPr="00FF5436" w:rsidDel="00AA72A6" w:rsidRDefault="002666BD" w:rsidP="00FF5436">
      <w:pPr>
        <w:pStyle w:val="Textosinformato"/>
        <w:rPr>
          <w:del w:id="7082" w:author="Microsoft Office User" w:date="2023-06-05T19:37:00Z"/>
          <w:rFonts w:ascii="Courier New" w:hAnsi="Courier New" w:cs="Courier New"/>
        </w:rPr>
      </w:pPr>
      <w:del w:id="708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331BAFC6" w14:textId="12E4C31F" w:rsidR="002666BD" w:rsidRPr="00FF5436" w:rsidDel="00AA72A6" w:rsidRDefault="002666BD" w:rsidP="00FF5436">
      <w:pPr>
        <w:pStyle w:val="Textosinformato"/>
        <w:rPr>
          <w:del w:id="7084" w:author="Microsoft Office User" w:date="2023-06-05T19:37:00Z"/>
          <w:rFonts w:ascii="Courier New" w:hAnsi="Courier New" w:cs="Courier New"/>
        </w:rPr>
      </w:pPr>
      <w:del w:id="708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48330211" w14:textId="388AA94F" w:rsidR="002666BD" w:rsidRPr="00FF5436" w:rsidDel="00AA72A6" w:rsidRDefault="002666BD" w:rsidP="00FF5436">
      <w:pPr>
        <w:pStyle w:val="Textosinformato"/>
        <w:rPr>
          <w:del w:id="7086" w:author="Microsoft Office User" w:date="2023-06-05T19:37:00Z"/>
          <w:rFonts w:ascii="Courier New" w:hAnsi="Courier New" w:cs="Courier New"/>
        </w:rPr>
      </w:pPr>
      <w:del w:id="708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67E3166C" w14:textId="776A25FA" w:rsidR="002666BD" w:rsidRPr="00FF5436" w:rsidDel="00AA72A6" w:rsidRDefault="002666BD" w:rsidP="00FF5436">
      <w:pPr>
        <w:pStyle w:val="Textosinformato"/>
        <w:rPr>
          <w:del w:id="7088" w:author="Microsoft Office User" w:date="2023-06-05T19:37:00Z"/>
          <w:rFonts w:ascii="Courier New" w:hAnsi="Courier New" w:cs="Courier New"/>
        </w:rPr>
      </w:pPr>
      <w:del w:id="708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"response": []</w:delText>
        </w:r>
      </w:del>
    </w:p>
    <w:p w14:paraId="0DE01BAF" w14:textId="3098EF43" w:rsidR="002666BD" w:rsidRPr="00FF5436" w:rsidDel="00AA72A6" w:rsidRDefault="002666BD" w:rsidP="00FF5436">
      <w:pPr>
        <w:pStyle w:val="Textosinformato"/>
        <w:rPr>
          <w:del w:id="7090" w:author="Microsoft Office User" w:date="2023-06-05T19:37:00Z"/>
          <w:rFonts w:ascii="Courier New" w:hAnsi="Courier New" w:cs="Courier New"/>
        </w:rPr>
      </w:pPr>
      <w:del w:id="7091" w:author="Microsoft Office User" w:date="2023-06-05T19:37:00Z">
        <w:r w:rsidRPr="00FF5436" w:rsidDel="00AA72A6">
          <w:rPr>
            <w:rFonts w:ascii="Courier New" w:hAnsi="Courier New" w:cs="Courier New"/>
          </w:rPr>
          <w:tab/>
        </w:r>
        <w:r w:rsidRPr="00FF5436" w:rsidDel="00AA72A6">
          <w:rPr>
            <w:rFonts w:ascii="Courier New" w:hAnsi="Courier New" w:cs="Courier New"/>
          </w:rPr>
          <w:tab/>
          <w:delText>}</w:delText>
        </w:r>
      </w:del>
    </w:p>
    <w:p w14:paraId="6992B202" w14:textId="36CF3365" w:rsidR="002666BD" w:rsidRPr="00FF5436" w:rsidDel="00AA72A6" w:rsidRDefault="002666BD" w:rsidP="00FF5436">
      <w:pPr>
        <w:pStyle w:val="Textosinformato"/>
        <w:rPr>
          <w:del w:id="7092" w:author="Microsoft Office User" w:date="2023-06-05T19:37:00Z"/>
          <w:rFonts w:ascii="Courier New" w:hAnsi="Courier New" w:cs="Courier New"/>
        </w:rPr>
      </w:pPr>
      <w:del w:id="7093" w:author="Microsoft Office User" w:date="2023-06-05T19:37:00Z">
        <w:r w:rsidRPr="00FF5436" w:rsidDel="00AA72A6">
          <w:rPr>
            <w:rFonts w:ascii="Courier New" w:hAnsi="Courier New" w:cs="Courier New"/>
          </w:rPr>
          <w:tab/>
          <w:delText>]</w:delText>
        </w:r>
      </w:del>
    </w:p>
    <w:p w14:paraId="3BC3E1BA" w14:textId="2B6E3A0B" w:rsidR="002666BD" w:rsidRPr="00FF5436" w:rsidDel="00AA72A6" w:rsidRDefault="002666BD" w:rsidP="00FF5436">
      <w:pPr>
        <w:pStyle w:val="Textosinformato"/>
        <w:rPr>
          <w:del w:id="7094" w:author="Microsoft Office User" w:date="2023-06-05T19:37:00Z"/>
          <w:rFonts w:ascii="Courier New" w:hAnsi="Courier New" w:cs="Courier New"/>
        </w:rPr>
      </w:pPr>
      <w:del w:id="7095" w:author="Microsoft Office User" w:date="2023-06-05T19:37:00Z">
        <w:r w:rsidRPr="00FF5436" w:rsidDel="00AA72A6">
          <w:rPr>
            <w:rFonts w:ascii="Courier New" w:hAnsi="Courier New" w:cs="Courier New"/>
          </w:rPr>
          <w:delText>}</w:delText>
        </w:r>
      </w:del>
    </w:p>
    <w:p w14:paraId="127F4BA4" w14:textId="36CAF937" w:rsidR="00095D59" w:rsidRDefault="00095D59" w:rsidP="00095D59">
      <w:pPr>
        <w:pStyle w:val="Descripcin"/>
        <w:keepNext/>
        <w:jc w:val="center"/>
        <w:rPr>
          <w:ins w:id="7096" w:author="Microsoft Office User" w:date="2023-06-05T19:40:00Z"/>
        </w:rPr>
      </w:pPr>
      <w:bookmarkStart w:id="7097" w:name="_Toc136885558"/>
      <w:ins w:id="7098" w:author="Microsoft Office User" w:date="2023-06-05T19:40:00Z">
        <w:r>
          <w:t xml:space="preserve">Ilustración </w:t>
        </w:r>
        <w:r>
          <w:fldChar w:fldCharType="begin"/>
        </w:r>
        <w:r>
          <w:instrText xml:space="preserve"> SEQ Ilustración \* ARABIC </w:instrText>
        </w:r>
        <w:r>
          <w:fldChar w:fldCharType="separate"/>
        </w:r>
        <w:r>
          <w:rPr>
            <w:noProof/>
          </w:rPr>
          <w:t>18</w:t>
        </w:r>
        <w:r>
          <w:fldChar w:fldCharType="end"/>
        </w:r>
        <w:r>
          <w:t xml:space="preserve">: </w:t>
        </w:r>
        <w:r w:rsidRPr="00F46649">
          <w:t>Ventana Login</w:t>
        </w:r>
        <w:bookmarkEnd w:id="7097"/>
      </w:ins>
    </w:p>
    <w:p w14:paraId="38858D06" w14:textId="77777777" w:rsidR="00095D59" w:rsidRDefault="00095D59" w:rsidP="00095D59">
      <w:pPr>
        <w:jc w:val="center"/>
        <w:rPr>
          <w:ins w:id="7099" w:author="Microsoft Office User" w:date="2023-06-05T19:40:00Z"/>
        </w:rPr>
      </w:pPr>
      <w:ins w:id="7100" w:author="Microsoft Office User" w:date="2023-06-05T19:40:00Z">
        <w:r w:rsidRPr="00F31C71">
          <w:rPr>
            <w:noProof/>
          </w:rPr>
          <w:drawing>
            <wp:inline distT="0" distB="0" distL="0" distR="0" wp14:anchorId="5F9C30A2" wp14:editId="06029DE2">
              <wp:extent cx="4299742" cy="2949262"/>
              <wp:effectExtent l="0" t="0" r="5715" b="0"/>
              <wp:docPr id="1588199604" name="Imagen 158819960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5"/>
                      <a:stretch>
                        <a:fillRect/>
                      </a:stretch>
                    </pic:blipFill>
                    <pic:spPr>
                      <a:xfrm>
                        <a:off x="0" y="0"/>
                        <a:ext cx="4309651" cy="2956059"/>
                      </a:xfrm>
                      <a:prstGeom prst="rect">
                        <a:avLst/>
                      </a:prstGeom>
                    </pic:spPr>
                  </pic:pic>
                </a:graphicData>
              </a:graphic>
            </wp:inline>
          </w:drawing>
        </w:r>
      </w:ins>
    </w:p>
    <w:p w14:paraId="767FECBA" w14:textId="77777777" w:rsidR="00095D59" w:rsidRPr="009C1CE4" w:rsidRDefault="00095D59" w:rsidP="00095D59">
      <w:pPr>
        <w:pStyle w:val="Prrafodelista"/>
        <w:keepNext/>
        <w:ind w:left="0"/>
        <w:jc w:val="center"/>
        <w:rPr>
          <w:ins w:id="7101" w:author="Microsoft Office User" w:date="2023-06-05T19:40:00Z"/>
          <w:i/>
          <w:iCs/>
          <w:color w:val="44546A" w:themeColor="text2"/>
          <w:sz w:val="22"/>
          <w:szCs w:val="18"/>
        </w:rPr>
      </w:pPr>
      <w:ins w:id="7102"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24A99BB3" w14:textId="77777777" w:rsidR="00095D59" w:rsidRDefault="00095D59" w:rsidP="00095D59">
      <w:pPr>
        <w:rPr>
          <w:ins w:id="7103" w:author="Microsoft Office User" w:date="2023-06-05T19:40:00Z"/>
        </w:rPr>
      </w:pPr>
    </w:p>
    <w:p w14:paraId="19C6ECE2" w14:textId="77777777" w:rsidR="00095D59" w:rsidRDefault="00095D59" w:rsidP="00095D59">
      <w:pPr>
        <w:jc w:val="center"/>
        <w:rPr>
          <w:ins w:id="7104" w:author="Microsoft Office User" w:date="2023-06-05T19:40:00Z"/>
        </w:rPr>
      </w:pPr>
      <w:ins w:id="7105" w:author="Microsoft Office User" w:date="2023-06-05T19:40:00Z">
        <w:r>
          <w:rPr>
            <w:i/>
            <w:iCs/>
            <w:noProof/>
          </w:rPr>
          <mc:AlternateContent>
            <mc:Choice Requires="wpi">
              <w:drawing>
                <wp:anchor distT="0" distB="0" distL="114300" distR="114300" simplePos="0" relativeHeight="251675648" behindDoc="0" locked="0" layoutInCell="1" allowOverlap="1" wp14:anchorId="2D6F9136" wp14:editId="2C22A19B">
                  <wp:simplePos x="0" y="0"/>
                  <wp:positionH relativeFrom="column">
                    <wp:posOffset>2108200</wp:posOffset>
                  </wp:positionH>
                  <wp:positionV relativeFrom="paragraph">
                    <wp:posOffset>3053080</wp:posOffset>
                  </wp:positionV>
                  <wp:extent cx="845820" cy="167540"/>
                  <wp:effectExtent l="76200" t="76200" r="68580" b="86995"/>
                  <wp:wrapNone/>
                  <wp:docPr id="1798028940" name="Entrada de lápiz 1798028940"/>
                  <wp:cNvGraphicFramePr/>
                  <a:graphic xmlns:a="http://schemas.openxmlformats.org/drawingml/2006/main">
                    <a:graphicData uri="http://schemas.microsoft.com/office/word/2010/wordprocessingInk">
                      <w14:contentPart bwMode="auto" r:id="rId87">
                        <w14:nvContentPartPr>
                          <w14:cNvContentPartPr/>
                        </w14:nvContentPartPr>
                        <w14:xfrm>
                          <a:off x="0" y="0"/>
                          <a:ext cx="845820" cy="167540"/>
                        </w14:xfrm>
                      </w14:contentPart>
                    </a:graphicData>
                  </a:graphic>
                </wp:anchor>
              </w:drawing>
            </mc:Choice>
            <mc:Fallback>
              <w:pict>
                <v:shapetype w14:anchorId="61CDA5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798028940" o:spid="_x0000_s1026" type="#_x0000_t75" style="position:absolute;margin-left:163.15pt;margin-top:237.55pt;width:72.25pt;height:18.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">
                  <v:imagedata r:id="rId88" o:title=""/>
                </v:shape>
              </w:pict>
            </mc:Fallback>
          </mc:AlternateContent>
        </w:r>
        <w:r>
          <w:rPr>
            <w:i/>
            <w:iCs/>
            <w:noProof/>
          </w:rPr>
          <mc:AlternateContent>
            <mc:Choice Requires="wpi">
              <w:drawing>
                <wp:anchor distT="0" distB="0" distL="114300" distR="114300" simplePos="0" relativeHeight="251674624" behindDoc="0" locked="0" layoutInCell="1" allowOverlap="1" wp14:anchorId="479E7ABE" wp14:editId="25D7B726">
                  <wp:simplePos x="0" y="0"/>
                  <wp:positionH relativeFrom="column">
                    <wp:posOffset>1980212</wp:posOffset>
                  </wp:positionH>
                  <wp:positionV relativeFrom="paragraph">
                    <wp:posOffset>3045644</wp:posOffset>
                  </wp:positionV>
                  <wp:extent cx="886320" cy="171720"/>
                  <wp:effectExtent l="38100" t="38100" r="0" b="31750"/>
                  <wp:wrapNone/>
                  <wp:docPr id="834273095" name="Entrada de lápiz 834273095"/>
                  <wp:cNvGraphicFramePr/>
                  <a:graphic xmlns:a="http://schemas.openxmlformats.org/drawingml/2006/main">
                    <a:graphicData uri="http://schemas.microsoft.com/office/word/2010/wordprocessingInk">
                      <w14:contentPart bwMode="auto" r:id="rId89">
                        <w14:nvContentPartPr>
                          <w14:cNvContentPartPr/>
                        </w14:nvContentPartPr>
                        <w14:xfrm>
                          <a:off x="0" y="0"/>
                          <a:ext cx="886320" cy="171720"/>
                        </w14:xfrm>
                      </w14:contentPart>
                    </a:graphicData>
                  </a:graphic>
                </wp:anchor>
              </w:drawing>
            </mc:Choice>
            <mc:Fallback>
              <w:pict>
                <v:shape w14:anchorId="5335E1B4" id="Entrada de lápiz 834273095" o:spid="_x0000_s1026" type="#_x0000_t75" style="position:absolute;margin-left:155.55pt;margin-top:239.45pt;width:70.5pt;height:14.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">
                  <v:imagedata r:id="rId90" o:title=""/>
                </v:shape>
              </w:pict>
            </mc:Fallback>
          </mc:AlternateContent>
        </w:r>
      </w:ins>
    </w:p>
    <w:p w14:paraId="7F7A5F2F" w14:textId="77777777" w:rsidR="00095D59" w:rsidRDefault="00095D59" w:rsidP="00095D59">
      <w:pPr>
        <w:pStyle w:val="Descripcin"/>
        <w:keepNext/>
        <w:jc w:val="center"/>
        <w:rPr>
          <w:ins w:id="7106" w:author="Microsoft Office User" w:date="2023-06-05T19:40:00Z"/>
        </w:rPr>
      </w:pPr>
      <w:bookmarkStart w:id="7107" w:name="_Toc136885559"/>
      <w:ins w:id="7108" w:author="Microsoft Office User" w:date="2023-06-05T19:40:00Z">
        <w:r>
          <w:lastRenderedPageBreak/>
          <w:t xml:space="preserve">Ilustración </w:t>
        </w:r>
        <w:r>
          <w:fldChar w:fldCharType="begin"/>
        </w:r>
        <w:r>
          <w:instrText xml:space="preserve"> SEQ Ilustración \* ARABIC </w:instrText>
        </w:r>
        <w:r>
          <w:fldChar w:fldCharType="separate"/>
        </w:r>
        <w:r>
          <w:rPr>
            <w:noProof/>
          </w:rPr>
          <w:t>19</w:t>
        </w:r>
        <w:r>
          <w:fldChar w:fldCharType="end"/>
        </w:r>
        <w:r>
          <w:t xml:space="preserve">: </w:t>
        </w:r>
        <w:r w:rsidRPr="006E5510">
          <w:t>Ventana creación nueva cuenta</w:t>
        </w:r>
        <w:bookmarkEnd w:id="7107"/>
      </w:ins>
    </w:p>
    <w:p w14:paraId="14A27A0D" w14:textId="77777777" w:rsidR="00095D59" w:rsidRDefault="00095D59" w:rsidP="00095D59">
      <w:pPr>
        <w:jc w:val="center"/>
        <w:rPr>
          <w:ins w:id="7109" w:author="Microsoft Office User" w:date="2023-06-05T19:40:00Z"/>
          <w:i/>
          <w:iCs/>
        </w:rPr>
      </w:pPr>
      <w:ins w:id="7110" w:author="Microsoft Office User" w:date="2023-06-05T19:40:00Z">
        <w:r w:rsidRPr="00985CBC">
          <w:rPr>
            <w:i/>
            <w:iCs/>
            <w:noProof/>
          </w:rPr>
          <w:drawing>
            <wp:inline distT="0" distB="0" distL="0" distR="0" wp14:anchorId="5F99E466" wp14:editId="2DDC14B7">
              <wp:extent cx="4301543" cy="2950497"/>
              <wp:effectExtent l="0" t="0" r="3810" b="0"/>
              <wp:docPr id="437926052" name="Imagen 4379260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52"/>
                      <a:stretch>
                        <a:fillRect/>
                      </a:stretch>
                    </pic:blipFill>
                    <pic:spPr>
                      <a:xfrm>
                        <a:off x="0" y="0"/>
                        <a:ext cx="4307919" cy="2954870"/>
                      </a:xfrm>
                      <a:prstGeom prst="rect">
                        <a:avLst/>
                      </a:prstGeom>
                    </pic:spPr>
                  </pic:pic>
                </a:graphicData>
              </a:graphic>
            </wp:inline>
          </w:drawing>
        </w:r>
      </w:ins>
    </w:p>
    <w:p w14:paraId="3830EE75" w14:textId="77777777" w:rsidR="00095D59" w:rsidRPr="009C1CE4" w:rsidRDefault="00095D59" w:rsidP="00095D59">
      <w:pPr>
        <w:pStyle w:val="Prrafodelista"/>
        <w:keepNext/>
        <w:ind w:left="0"/>
        <w:jc w:val="center"/>
        <w:rPr>
          <w:ins w:id="7111" w:author="Microsoft Office User" w:date="2023-06-05T19:40:00Z"/>
          <w:i/>
          <w:iCs/>
          <w:color w:val="44546A" w:themeColor="text2"/>
          <w:sz w:val="22"/>
          <w:szCs w:val="18"/>
        </w:rPr>
      </w:pPr>
      <w:ins w:id="7112"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4838DF03" w14:textId="77777777" w:rsidR="00095D59" w:rsidRDefault="00095D59" w:rsidP="00095D59">
      <w:pPr>
        <w:jc w:val="center"/>
        <w:rPr>
          <w:ins w:id="7113" w:author="Microsoft Office User" w:date="2023-06-05T19:40:00Z"/>
          <w:i/>
          <w:iCs/>
        </w:rPr>
      </w:pPr>
    </w:p>
    <w:p w14:paraId="48D04E21" w14:textId="77777777" w:rsidR="00095D59" w:rsidRDefault="00095D59" w:rsidP="00095D59">
      <w:pPr>
        <w:pStyle w:val="Descripcin"/>
        <w:keepNext/>
        <w:jc w:val="center"/>
        <w:rPr>
          <w:ins w:id="7114" w:author="Microsoft Office User" w:date="2023-06-05T19:40:00Z"/>
        </w:rPr>
      </w:pPr>
      <w:bookmarkStart w:id="7115" w:name="_Toc136885560"/>
      <w:ins w:id="7116" w:author="Microsoft Office User" w:date="2023-06-05T19:40:00Z">
        <w:r>
          <w:lastRenderedPageBreak/>
          <w:t xml:space="preserve">Ilustración </w:t>
        </w:r>
        <w:r>
          <w:fldChar w:fldCharType="begin"/>
        </w:r>
        <w:r>
          <w:instrText xml:space="preserve"> SEQ Ilustración \* ARABIC </w:instrText>
        </w:r>
        <w:r>
          <w:fldChar w:fldCharType="separate"/>
        </w:r>
        <w:r>
          <w:rPr>
            <w:noProof/>
          </w:rPr>
          <w:t>20</w:t>
        </w:r>
        <w:r>
          <w:fldChar w:fldCharType="end"/>
        </w:r>
        <w:r>
          <w:t xml:space="preserve">: </w:t>
        </w:r>
        <w:r w:rsidRPr="00E5551A">
          <w:t>Ventana principal</w:t>
        </w:r>
        <w:bookmarkEnd w:id="7115"/>
      </w:ins>
    </w:p>
    <w:p w14:paraId="7A52323C" w14:textId="77777777" w:rsidR="00095D59" w:rsidRDefault="00095D59" w:rsidP="00095D59">
      <w:pPr>
        <w:jc w:val="center"/>
        <w:rPr>
          <w:ins w:id="7117" w:author="Microsoft Office User" w:date="2023-06-05T19:40:00Z"/>
          <w:i/>
          <w:iCs/>
        </w:rPr>
      </w:pPr>
      <w:ins w:id="7118" w:author="Microsoft Office User" w:date="2023-06-05T19:40:00Z">
        <w:r w:rsidRPr="00EB4861">
          <w:rPr>
            <w:i/>
            <w:iCs/>
            <w:noProof/>
          </w:rPr>
          <w:drawing>
            <wp:inline distT="0" distB="0" distL="0" distR="0" wp14:anchorId="6F138D64" wp14:editId="5C241828">
              <wp:extent cx="4748865" cy="4683000"/>
              <wp:effectExtent l="0" t="0" r="1270" b="3810"/>
              <wp:docPr id="506513967" name="Imagen 50651396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53"/>
                      <a:stretch>
                        <a:fillRect/>
                      </a:stretch>
                    </pic:blipFill>
                    <pic:spPr>
                      <a:xfrm>
                        <a:off x="0" y="0"/>
                        <a:ext cx="4752265" cy="4686352"/>
                      </a:xfrm>
                      <a:prstGeom prst="rect">
                        <a:avLst/>
                      </a:prstGeom>
                    </pic:spPr>
                  </pic:pic>
                </a:graphicData>
              </a:graphic>
            </wp:inline>
          </w:drawing>
        </w:r>
      </w:ins>
    </w:p>
    <w:p w14:paraId="3E5E175E" w14:textId="77777777" w:rsidR="00095D59" w:rsidRPr="009C1CE4" w:rsidRDefault="00095D59" w:rsidP="00095D59">
      <w:pPr>
        <w:pStyle w:val="Prrafodelista"/>
        <w:keepNext/>
        <w:ind w:left="0"/>
        <w:jc w:val="center"/>
        <w:rPr>
          <w:ins w:id="7119" w:author="Microsoft Office User" w:date="2023-06-05T19:40:00Z"/>
          <w:i/>
          <w:iCs/>
          <w:color w:val="44546A" w:themeColor="text2"/>
          <w:sz w:val="22"/>
          <w:szCs w:val="18"/>
        </w:rPr>
      </w:pPr>
      <w:ins w:id="7120"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3AB33675" w14:textId="77777777" w:rsidR="00095D59" w:rsidRDefault="00095D59" w:rsidP="00095D59">
      <w:pPr>
        <w:jc w:val="center"/>
        <w:rPr>
          <w:ins w:id="7121" w:author="Microsoft Office User" w:date="2023-06-05T19:40:00Z"/>
          <w:i/>
          <w:iCs/>
        </w:rPr>
      </w:pPr>
    </w:p>
    <w:p w14:paraId="083D0105" w14:textId="77777777" w:rsidR="00095D59" w:rsidRDefault="00095D59" w:rsidP="00095D59">
      <w:pPr>
        <w:pStyle w:val="Descripcin"/>
        <w:keepNext/>
        <w:jc w:val="center"/>
        <w:rPr>
          <w:ins w:id="7122" w:author="Microsoft Office User" w:date="2023-06-05T19:40:00Z"/>
        </w:rPr>
      </w:pPr>
      <w:bookmarkStart w:id="7123" w:name="_Toc136885561"/>
      <w:ins w:id="7124" w:author="Microsoft Office User" w:date="2023-06-05T19:40:00Z">
        <w:r>
          <w:lastRenderedPageBreak/>
          <w:t xml:space="preserve">Ilustración </w:t>
        </w:r>
        <w:r>
          <w:fldChar w:fldCharType="begin"/>
        </w:r>
        <w:r>
          <w:instrText xml:space="preserve"> SEQ Ilustración \* ARABIC </w:instrText>
        </w:r>
        <w:r>
          <w:fldChar w:fldCharType="separate"/>
        </w:r>
        <w:r>
          <w:rPr>
            <w:noProof/>
          </w:rPr>
          <w:t>21</w:t>
        </w:r>
        <w:r>
          <w:fldChar w:fldCharType="end"/>
        </w:r>
        <w:r>
          <w:t xml:space="preserve">: </w:t>
        </w:r>
        <w:r w:rsidRPr="00460EE0">
          <w:t>Ventana perfil</w:t>
        </w:r>
        <w:bookmarkEnd w:id="7123"/>
      </w:ins>
    </w:p>
    <w:p w14:paraId="275CE07A" w14:textId="77777777" w:rsidR="00095D59" w:rsidRDefault="00095D59" w:rsidP="00095D59">
      <w:pPr>
        <w:jc w:val="center"/>
        <w:rPr>
          <w:ins w:id="7125" w:author="Microsoft Office User" w:date="2023-06-05T19:40:00Z"/>
          <w:i/>
          <w:iCs/>
        </w:rPr>
      </w:pPr>
      <w:ins w:id="7126" w:author="Microsoft Office User" w:date="2023-06-05T19:40:00Z">
        <w:r w:rsidRPr="0037114F">
          <w:rPr>
            <w:i/>
            <w:iCs/>
            <w:noProof/>
          </w:rPr>
          <w:drawing>
            <wp:inline distT="0" distB="0" distL="0" distR="0" wp14:anchorId="6FBFA6D9" wp14:editId="2670B763">
              <wp:extent cx="4391696" cy="3069924"/>
              <wp:effectExtent l="0" t="0" r="2540" b="3810"/>
              <wp:docPr id="1178030242" name="Imagen 117803024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54"/>
                      <a:stretch>
                        <a:fillRect/>
                      </a:stretch>
                    </pic:blipFill>
                    <pic:spPr>
                      <a:xfrm>
                        <a:off x="0" y="0"/>
                        <a:ext cx="4404647" cy="3078977"/>
                      </a:xfrm>
                      <a:prstGeom prst="rect">
                        <a:avLst/>
                      </a:prstGeom>
                    </pic:spPr>
                  </pic:pic>
                </a:graphicData>
              </a:graphic>
            </wp:inline>
          </w:drawing>
        </w:r>
      </w:ins>
    </w:p>
    <w:p w14:paraId="311C82FC" w14:textId="77777777" w:rsidR="00095D59" w:rsidRDefault="00095D59" w:rsidP="00095D59">
      <w:pPr>
        <w:pStyle w:val="Prrafodelista"/>
        <w:keepNext/>
        <w:ind w:left="0"/>
        <w:jc w:val="center"/>
        <w:rPr>
          <w:ins w:id="7127" w:author="Microsoft Office User" w:date="2023-06-05T19:40:00Z"/>
          <w:i/>
          <w:iCs/>
          <w:color w:val="44546A" w:themeColor="text2"/>
          <w:sz w:val="22"/>
          <w:szCs w:val="18"/>
        </w:rPr>
      </w:pPr>
      <w:ins w:id="7128"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2DD9CF25" w14:textId="77777777" w:rsidR="00095D59" w:rsidRPr="006A548B" w:rsidRDefault="00095D59" w:rsidP="00095D59">
      <w:pPr>
        <w:pStyle w:val="Prrafodelista"/>
        <w:keepNext/>
        <w:ind w:left="0"/>
        <w:jc w:val="center"/>
        <w:rPr>
          <w:ins w:id="7129" w:author="Microsoft Office User" w:date="2023-06-05T19:40:00Z"/>
          <w:i/>
          <w:iCs/>
          <w:color w:val="44546A" w:themeColor="text2"/>
          <w:sz w:val="22"/>
          <w:szCs w:val="18"/>
        </w:rPr>
      </w:pPr>
    </w:p>
    <w:p w14:paraId="17EC90DE" w14:textId="77777777" w:rsidR="00095D59" w:rsidRDefault="00095D59" w:rsidP="00095D59">
      <w:pPr>
        <w:pStyle w:val="Descripcin"/>
        <w:keepNext/>
        <w:jc w:val="center"/>
        <w:rPr>
          <w:ins w:id="7130" w:author="Microsoft Office User" w:date="2023-06-05T19:40:00Z"/>
        </w:rPr>
      </w:pPr>
      <w:bookmarkStart w:id="7131" w:name="_Toc136885562"/>
      <w:ins w:id="7132" w:author="Microsoft Office User" w:date="2023-06-05T19:40:00Z">
        <w:r>
          <w:t xml:space="preserve">Ilustración </w:t>
        </w:r>
        <w:r>
          <w:fldChar w:fldCharType="begin"/>
        </w:r>
        <w:r>
          <w:instrText xml:space="preserve"> SEQ Ilustración \* ARABIC </w:instrText>
        </w:r>
        <w:r>
          <w:fldChar w:fldCharType="separate"/>
        </w:r>
        <w:r>
          <w:rPr>
            <w:noProof/>
          </w:rPr>
          <w:t>22</w:t>
        </w:r>
        <w:r>
          <w:fldChar w:fldCharType="end"/>
        </w:r>
        <w:r>
          <w:t xml:space="preserve">: </w:t>
        </w:r>
        <w:r w:rsidRPr="0077794F">
          <w:t>Ventana introducir/modificar CV</w:t>
        </w:r>
        <w:bookmarkEnd w:id="7131"/>
      </w:ins>
    </w:p>
    <w:p w14:paraId="697E40A1" w14:textId="77777777" w:rsidR="00095D59" w:rsidRDefault="00095D59" w:rsidP="00095D59">
      <w:pPr>
        <w:jc w:val="center"/>
        <w:rPr>
          <w:ins w:id="7133" w:author="Microsoft Office User" w:date="2023-06-05T19:40:00Z"/>
          <w:i/>
          <w:iCs/>
        </w:rPr>
      </w:pPr>
      <w:ins w:id="7134" w:author="Microsoft Office User" w:date="2023-06-05T19:40:00Z">
        <w:r w:rsidRPr="00B04C3C">
          <w:rPr>
            <w:i/>
            <w:iCs/>
            <w:noProof/>
          </w:rPr>
          <w:drawing>
            <wp:inline distT="0" distB="0" distL="0" distR="0" wp14:anchorId="4D3821D0" wp14:editId="7D760206">
              <wp:extent cx="4314423" cy="3009380"/>
              <wp:effectExtent l="0" t="0" r="3810" b="635"/>
              <wp:docPr id="990137601" name="Imagen 99013760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55"/>
                      <a:stretch>
                        <a:fillRect/>
                      </a:stretch>
                    </pic:blipFill>
                    <pic:spPr>
                      <a:xfrm>
                        <a:off x="0" y="0"/>
                        <a:ext cx="4325088" cy="3016819"/>
                      </a:xfrm>
                      <a:prstGeom prst="rect">
                        <a:avLst/>
                      </a:prstGeom>
                    </pic:spPr>
                  </pic:pic>
                </a:graphicData>
              </a:graphic>
            </wp:inline>
          </w:drawing>
        </w:r>
      </w:ins>
    </w:p>
    <w:p w14:paraId="2B82523B" w14:textId="77777777" w:rsidR="00095D59" w:rsidRPr="009C1CE4" w:rsidRDefault="00095D59" w:rsidP="00095D59">
      <w:pPr>
        <w:pStyle w:val="Prrafodelista"/>
        <w:keepNext/>
        <w:ind w:left="0"/>
        <w:jc w:val="center"/>
        <w:rPr>
          <w:ins w:id="7135" w:author="Microsoft Office User" w:date="2023-06-05T19:40:00Z"/>
          <w:i/>
          <w:iCs/>
          <w:color w:val="44546A" w:themeColor="text2"/>
          <w:sz w:val="22"/>
          <w:szCs w:val="18"/>
        </w:rPr>
      </w:pPr>
      <w:ins w:id="7136"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419970EF" w14:textId="77777777" w:rsidR="00095D59" w:rsidRDefault="00095D59" w:rsidP="00095D59">
      <w:pPr>
        <w:jc w:val="center"/>
        <w:rPr>
          <w:ins w:id="7137" w:author="Microsoft Office User" w:date="2023-06-05T19:40:00Z"/>
          <w:i/>
          <w:iCs/>
        </w:rPr>
      </w:pPr>
    </w:p>
    <w:p w14:paraId="368E4FF3" w14:textId="77777777" w:rsidR="00095D59" w:rsidRDefault="00095D59" w:rsidP="00095D59">
      <w:pPr>
        <w:rPr>
          <w:ins w:id="7138" w:author="Microsoft Office User" w:date="2023-06-05T19:40:00Z"/>
          <w:i/>
          <w:iCs/>
        </w:rPr>
      </w:pPr>
    </w:p>
    <w:p w14:paraId="0C9DEFED" w14:textId="77777777" w:rsidR="00095D59" w:rsidRDefault="00095D59" w:rsidP="00095D59">
      <w:pPr>
        <w:pStyle w:val="Descripcin"/>
        <w:keepNext/>
        <w:jc w:val="center"/>
        <w:rPr>
          <w:ins w:id="7139" w:author="Microsoft Office User" w:date="2023-06-05T19:40:00Z"/>
        </w:rPr>
      </w:pPr>
      <w:bookmarkStart w:id="7140" w:name="_Toc136885563"/>
      <w:ins w:id="7141" w:author="Microsoft Office User" w:date="2023-06-05T19:40:00Z">
        <w:r>
          <w:t xml:space="preserve">Ilustración </w:t>
        </w:r>
        <w:r>
          <w:fldChar w:fldCharType="begin"/>
        </w:r>
        <w:r>
          <w:instrText xml:space="preserve"> SEQ Ilustración \* ARABIC </w:instrText>
        </w:r>
        <w:r>
          <w:fldChar w:fldCharType="separate"/>
        </w:r>
        <w:r>
          <w:rPr>
            <w:noProof/>
          </w:rPr>
          <w:t>23</w:t>
        </w:r>
        <w:r>
          <w:fldChar w:fldCharType="end"/>
        </w:r>
        <w:r>
          <w:t xml:space="preserve">: </w:t>
        </w:r>
        <w:r w:rsidRPr="00DF0B27">
          <w:t>Ventana mostrar CV</w:t>
        </w:r>
        <w:bookmarkEnd w:id="7140"/>
      </w:ins>
    </w:p>
    <w:p w14:paraId="220A17FD" w14:textId="77777777" w:rsidR="00095D59" w:rsidRDefault="00095D59" w:rsidP="00095D59">
      <w:pPr>
        <w:jc w:val="center"/>
        <w:rPr>
          <w:ins w:id="7142" w:author="Microsoft Office User" w:date="2023-06-05T19:40:00Z"/>
        </w:rPr>
      </w:pPr>
      <w:ins w:id="7143" w:author="Microsoft Office User" w:date="2023-06-05T19:40:00Z">
        <w:r w:rsidRPr="00B04C3C">
          <w:rPr>
            <w:noProof/>
          </w:rPr>
          <w:drawing>
            <wp:inline distT="0" distB="0" distL="0" distR="0" wp14:anchorId="33389BBD" wp14:editId="1DBB695E">
              <wp:extent cx="4353021" cy="3036302"/>
              <wp:effectExtent l="0" t="0" r="3175" b="0"/>
              <wp:docPr id="1913965971" name="Imagen 19139659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56"/>
                      <a:stretch>
                        <a:fillRect/>
                      </a:stretch>
                    </pic:blipFill>
                    <pic:spPr>
                      <a:xfrm>
                        <a:off x="0" y="0"/>
                        <a:ext cx="4358650" cy="3040228"/>
                      </a:xfrm>
                      <a:prstGeom prst="rect">
                        <a:avLst/>
                      </a:prstGeom>
                    </pic:spPr>
                  </pic:pic>
                </a:graphicData>
              </a:graphic>
            </wp:inline>
          </w:drawing>
        </w:r>
      </w:ins>
    </w:p>
    <w:p w14:paraId="784703EC" w14:textId="77777777" w:rsidR="00095D59" w:rsidRPr="006A548B" w:rsidRDefault="00095D59" w:rsidP="00095D59">
      <w:pPr>
        <w:pStyle w:val="Prrafodelista"/>
        <w:keepNext/>
        <w:ind w:left="0"/>
        <w:jc w:val="center"/>
        <w:rPr>
          <w:ins w:id="7144" w:author="Microsoft Office User" w:date="2023-06-05T19:40:00Z"/>
          <w:i/>
          <w:iCs/>
          <w:color w:val="44546A" w:themeColor="text2"/>
          <w:sz w:val="22"/>
          <w:szCs w:val="18"/>
        </w:rPr>
      </w:pPr>
      <w:ins w:id="7145"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576E6BB8" w14:textId="77777777" w:rsidR="00095D59" w:rsidRDefault="00095D59" w:rsidP="00095D59">
      <w:pPr>
        <w:pStyle w:val="Prrafodelista"/>
        <w:ind w:left="0"/>
        <w:jc w:val="center"/>
        <w:rPr>
          <w:ins w:id="7146" w:author="Microsoft Office User" w:date="2023-06-05T19:40:00Z"/>
        </w:rPr>
      </w:pPr>
    </w:p>
    <w:p w14:paraId="42275CC4" w14:textId="77777777" w:rsidR="00095D59" w:rsidRDefault="00095D59" w:rsidP="00095D59">
      <w:pPr>
        <w:pStyle w:val="Descripcin"/>
        <w:keepNext/>
        <w:jc w:val="center"/>
        <w:rPr>
          <w:ins w:id="7147" w:author="Microsoft Office User" w:date="2023-06-05T19:40:00Z"/>
        </w:rPr>
      </w:pPr>
      <w:bookmarkStart w:id="7148" w:name="_Toc136885564"/>
      <w:ins w:id="7149" w:author="Microsoft Office User" w:date="2023-06-05T19:40:00Z">
        <w:r>
          <w:t xml:space="preserve">Ilustración </w:t>
        </w:r>
        <w:r>
          <w:fldChar w:fldCharType="begin"/>
        </w:r>
        <w:r>
          <w:instrText xml:space="preserve"> SEQ Ilustración \* ARABIC </w:instrText>
        </w:r>
        <w:r>
          <w:fldChar w:fldCharType="separate"/>
        </w:r>
        <w:r>
          <w:rPr>
            <w:noProof/>
          </w:rPr>
          <w:t>24</w:t>
        </w:r>
        <w:r>
          <w:fldChar w:fldCharType="end"/>
        </w:r>
        <w:r>
          <w:t xml:space="preserve">: </w:t>
        </w:r>
        <w:r w:rsidRPr="00F47DDA">
          <w:t>Ventana ver ofertas</w:t>
        </w:r>
        <w:bookmarkEnd w:id="7148"/>
      </w:ins>
    </w:p>
    <w:p w14:paraId="7B1EACC2" w14:textId="77777777" w:rsidR="00095D59" w:rsidRDefault="00095D59" w:rsidP="00095D59">
      <w:pPr>
        <w:jc w:val="center"/>
        <w:rPr>
          <w:ins w:id="7150" w:author="Microsoft Office User" w:date="2023-06-05T19:40:00Z"/>
        </w:rPr>
      </w:pPr>
      <w:ins w:id="7151" w:author="Microsoft Office User" w:date="2023-06-05T19:40:00Z">
        <w:r w:rsidRPr="00C71F27">
          <w:rPr>
            <w:noProof/>
          </w:rPr>
          <w:drawing>
            <wp:inline distT="0" distB="0" distL="0" distR="0" wp14:anchorId="39C60E78" wp14:editId="7E25EAD4">
              <wp:extent cx="4607015" cy="2488520"/>
              <wp:effectExtent l="0" t="0" r="3175" b="1270"/>
              <wp:docPr id="1928027709" name="Imagen 19280277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57"/>
                      <a:stretch>
                        <a:fillRect/>
                      </a:stretch>
                    </pic:blipFill>
                    <pic:spPr>
                      <a:xfrm>
                        <a:off x="0" y="0"/>
                        <a:ext cx="4624657" cy="2498049"/>
                      </a:xfrm>
                      <a:prstGeom prst="rect">
                        <a:avLst/>
                      </a:prstGeom>
                    </pic:spPr>
                  </pic:pic>
                </a:graphicData>
              </a:graphic>
            </wp:inline>
          </w:drawing>
        </w:r>
      </w:ins>
    </w:p>
    <w:p w14:paraId="62D67B58" w14:textId="77777777" w:rsidR="00095D59" w:rsidRPr="009C1CE4" w:rsidRDefault="00095D59" w:rsidP="00095D59">
      <w:pPr>
        <w:pStyle w:val="Prrafodelista"/>
        <w:keepNext/>
        <w:ind w:left="0"/>
        <w:jc w:val="center"/>
        <w:rPr>
          <w:ins w:id="7152" w:author="Microsoft Office User" w:date="2023-06-05T19:40:00Z"/>
          <w:i/>
          <w:iCs/>
          <w:color w:val="44546A" w:themeColor="text2"/>
          <w:sz w:val="22"/>
          <w:szCs w:val="18"/>
        </w:rPr>
      </w:pPr>
      <w:ins w:id="7153"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5946DC53" w14:textId="77777777" w:rsidR="00095D59" w:rsidRDefault="00095D59" w:rsidP="00095D59">
      <w:pPr>
        <w:jc w:val="center"/>
        <w:rPr>
          <w:ins w:id="7154" w:author="Microsoft Office User" w:date="2023-06-05T19:40:00Z"/>
        </w:rPr>
      </w:pPr>
    </w:p>
    <w:p w14:paraId="0E7F3193" w14:textId="77777777" w:rsidR="00095D59" w:rsidRDefault="00095D59" w:rsidP="00095D59">
      <w:pPr>
        <w:pStyle w:val="Descripcin"/>
        <w:keepNext/>
        <w:jc w:val="center"/>
        <w:rPr>
          <w:ins w:id="7155" w:author="Microsoft Office User" w:date="2023-06-05T19:40:00Z"/>
        </w:rPr>
      </w:pPr>
      <w:bookmarkStart w:id="7156" w:name="_Toc136885565"/>
      <w:ins w:id="7157" w:author="Microsoft Office User" w:date="2023-06-05T19:40:00Z">
        <w:r>
          <w:lastRenderedPageBreak/>
          <w:t xml:space="preserve">Ilustración </w:t>
        </w:r>
        <w:r>
          <w:fldChar w:fldCharType="begin"/>
        </w:r>
        <w:r>
          <w:instrText xml:space="preserve"> SEQ Ilustración \* ARABIC </w:instrText>
        </w:r>
        <w:r>
          <w:fldChar w:fldCharType="separate"/>
        </w:r>
        <w:r>
          <w:rPr>
            <w:noProof/>
          </w:rPr>
          <w:t>25</w:t>
        </w:r>
        <w:r>
          <w:fldChar w:fldCharType="end"/>
        </w:r>
        <w:r>
          <w:t xml:space="preserve">: </w:t>
        </w:r>
        <w:r w:rsidRPr="00180DE9">
          <w:t>Ventana crear nueva oferta trabajo</w:t>
        </w:r>
        <w:bookmarkEnd w:id="7156"/>
      </w:ins>
    </w:p>
    <w:p w14:paraId="409D8A93" w14:textId="77777777" w:rsidR="00095D59" w:rsidRDefault="00095D59" w:rsidP="00095D59">
      <w:pPr>
        <w:jc w:val="center"/>
        <w:rPr>
          <w:ins w:id="7158" w:author="Microsoft Office User" w:date="2023-06-05T19:40:00Z"/>
          <w:i/>
          <w:iCs/>
        </w:rPr>
      </w:pPr>
      <w:ins w:id="7159" w:author="Microsoft Office User" w:date="2023-06-05T19:40:00Z">
        <w:r w:rsidRPr="00020FBD">
          <w:rPr>
            <w:i/>
            <w:iCs/>
            <w:noProof/>
          </w:rPr>
          <w:drawing>
            <wp:inline distT="0" distB="0" distL="0" distR="0" wp14:anchorId="0FAED409" wp14:editId="41090B0D">
              <wp:extent cx="4649273" cy="2941628"/>
              <wp:effectExtent l="0" t="0" r="0" b="5080"/>
              <wp:docPr id="1508001791" name="Imagen 15080017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59"/>
                      <a:stretch>
                        <a:fillRect/>
                      </a:stretch>
                    </pic:blipFill>
                    <pic:spPr>
                      <a:xfrm>
                        <a:off x="0" y="0"/>
                        <a:ext cx="4655280" cy="2945428"/>
                      </a:xfrm>
                      <a:prstGeom prst="rect">
                        <a:avLst/>
                      </a:prstGeom>
                    </pic:spPr>
                  </pic:pic>
                </a:graphicData>
              </a:graphic>
            </wp:inline>
          </w:drawing>
        </w:r>
      </w:ins>
    </w:p>
    <w:p w14:paraId="76DA0FC0" w14:textId="77777777" w:rsidR="00095D59" w:rsidRDefault="00095D59" w:rsidP="00095D59">
      <w:pPr>
        <w:pStyle w:val="Prrafodelista"/>
        <w:keepNext/>
        <w:ind w:left="0"/>
        <w:jc w:val="center"/>
        <w:rPr>
          <w:ins w:id="7160" w:author="Microsoft Office User" w:date="2023-06-05T19:40:00Z"/>
          <w:i/>
          <w:iCs/>
          <w:color w:val="44546A" w:themeColor="text2"/>
          <w:sz w:val="22"/>
          <w:szCs w:val="18"/>
        </w:rPr>
      </w:pPr>
      <w:ins w:id="7161"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269B3D9A" w14:textId="77777777" w:rsidR="00095D59" w:rsidRPr="006A548B" w:rsidRDefault="00095D59" w:rsidP="00095D59">
      <w:pPr>
        <w:pStyle w:val="Prrafodelista"/>
        <w:keepNext/>
        <w:ind w:left="0"/>
        <w:jc w:val="center"/>
        <w:rPr>
          <w:ins w:id="7162" w:author="Microsoft Office User" w:date="2023-06-05T19:40:00Z"/>
          <w:i/>
          <w:iCs/>
          <w:color w:val="44546A" w:themeColor="text2"/>
          <w:sz w:val="22"/>
          <w:szCs w:val="18"/>
        </w:rPr>
      </w:pPr>
    </w:p>
    <w:p w14:paraId="2C96F25F" w14:textId="77777777" w:rsidR="00095D59" w:rsidRDefault="00095D59" w:rsidP="00095D59">
      <w:pPr>
        <w:pStyle w:val="Descripcin"/>
        <w:keepNext/>
        <w:jc w:val="center"/>
        <w:rPr>
          <w:ins w:id="7163" w:author="Microsoft Office User" w:date="2023-06-05T19:40:00Z"/>
        </w:rPr>
      </w:pPr>
      <w:bookmarkStart w:id="7164" w:name="_Toc136885566"/>
      <w:ins w:id="7165" w:author="Microsoft Office User" w:date="2023-06-05T19:40:00Z">
        <w:r>
          <w:t xml:space="preserve">Ilustración </w:t>
        </w:r>
        <w:r>
          <w:fldChar w:fldCharType="begin"/>
        </w:r>
        <w:r>
          <w:instrText xml:space="preserve"> SEQ Ilustración \* ARABIC </w:instrText>
        </w:r>
        <w:r>
          <w:fldChar w:fldCharType="separate"/>
        </w:r>
        <w:r>
          <w:rPr>
            <w:noProof/>
          </w:rPr>
          <w:t>26</w:t>
        </w:r>
        <w:r>
          <w:fldChar w:fldCharType="end"/>
        </w:r>
        <w:r>
          <w:t xml:space="preserve">: </w:t>
        </w:r>
        <w:r w:rsidRPr="007818D9">
          <w:t>Ventana ver alumnos sin ofertas asignadas</w:t>
        </w:r>
        <w:bookmarkEnd w:id="7164"/>
      </w:ins>
    </w:p>
    <w:p w14:paraId="35DCED8B" w14:textId="77777777" w:rsidR="00095D59" w:rsidRDefault="00095D59" w:rsidP="00095D59">
      <w:pPr>
        <w:jc w:val="center"/>
        <w:rPr>
          <w:ins w:id="7166" w:author="Microsoft Office User" w:date="2023-06-05T19:40:00Z"/>
          <w:i/>
          <w:iCs/>
        </w:rPr>
      </w:pPr>
      <w:ins w:id="7167" w:author="Microsoft Office User" w:date="2023-06-05T19:40:00Z">
        <w:r w:rsidRPr="00020FBD">
          <w:rPr>
            <w:i/>
            <w:iCs/>
            <w:noProof/>
          </w:rPr>
          <w:drawing>
            <wp:inline distT="0" distB="0" distL="0" distR="0" wp14:anchorId="12F9CAE4" wp14:editId="13E94627">
              <wp:extent cx="4842018" cy="2936591"/>
              <wp:effectExtent l="0" t="0" r="0" b="0"/>
              <wp:docPr id="2031840061" name="Imagen 203184006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60"/>
                      <a:stretch>
                        <a:fillRect/>
                      </a:stretch>
                    </pic:blipFill>
                    <pic:spPr>
                      <a:xfrm>
                        <a:off x="0" y="0"/>
                        <a:ext cx="4845981" cy="2938994"/>
                      </a:xfrm>
                      <a:prstGeom prst="rect">
                        <a:avLst/>
                      </a:prstGeom>
                    </pic:spPr>
                  </pic:pic>
                </a:graphicData>
              </a:graphic>
            </wp:inline>
          </w:drawing>
        </w:r>
      </w:ins>
    </w:p>
    <w:p w14:paraId="7791CED3" w14:textId="77777777" w:rsidR="00095D59" w:rsidRPr="009C1CE4" w:rsidRDefault="00095D59" w:rsidP="00095D59">
      <w:pPr>
        <w:pStyle w:val="Prrafodelista"/>
        <w:keepNext/>
        <w:ind w:left="0"/>
        <w:jc w:val="center"/>
        <w:rPr>
          <w:ins w:id="7168" w:author="Microsoft Office User" w:date="2023-06-05T19:40:00Z"/>
          <w:i/>
          <w:iCs/>
          <w:color w:val="44546A" w:themeColor="text2"/>
          <w:sz w:val="22"/>
          <w:szCs w:val="18"/>
        </w:rPr>
      </w:pPr>
      <w:ins w:id="7169"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2FB872FC" w14:textId="77777777" w:rsidR="00095D59" w:rsidRDefault="00095D59" w:rsidP="00095D59">
      <w:pPr>
        <w:jc w:val="center"/>
        <w:rPr>
          <w:ins w:id="7170" w:author="Microsoft Office User" w:date="2023-06-05T19:40:00Z"/>
          <w:i/>
          <w:iCs/>
        </w:rPr>
      </w:pPr>
    </w:p>
    <w:p w14:paraId="521FEA9D" w14:textId="77777777" w:rsidR="00095D59" w:rsidRDefault="00095D59" w:rsidP="00095D59">
      <w:pPr>
        <w:jc w:val="center"/>
        <w:rPr>
          <w:ins w:id="7171" w:author="Microsoft Office User" w:date="2023-06-05T19:40:00Z"/>
          <w:i/>
          <w:iCs/>
        </w:rPr>
      </w:pPr>
    </w:p>
    <w:p w14:paraId="2D78644D" w14:textId="77777777" w:rsidR="00095D59" w:rsidRDefault="00095D59" w:rsidP="00095D59">
      <w:pPr>
        <w:pStyle w:val="Descripcin"/>
        <w:keepNext/>
        <w:jc w:val="center"/>
        <w:rPr>
          <w:ins w:id="7172" w:author="Microsoft Office User" w:date="2023-06-05T19:40:00Z"/>
        </w:rPr>
      </w:pPr>
      <w:bookmarkStart w:id="7173" w:name="_Toc136885567"/>
      <w:ins w:id="7174" w:author="Microsoft Office User" w:date="2023-06-05T19:40:00Z">
        <w:r>
          <w:t xml:space="preserve">Ilustración </w:t>
        </w:r>
        <w:r>
          <w:fldChar w:fldCharType="begin"/>
        </w:r>
        <w:r>
          <w:instrText xml:space="preserve"> SEQ Ilustración \* ARABIC </w:instrText>
        </w:r>
        <w:r>
          <w:fldChar w:fldCharType="separate"/>
        </w:r>
        <w:r>
          <w:rPr>
            <w:noProof/>
          </w:rPr>
          <w:t>27</w:t>
        </w:r>
        <w:r>
          <w:fldChar w:fldCharType="end"/>
        </w:r>
        <w:r>
          <w:t xml:space="preserve">: </w:t>
        </w:r>
        <w:r w:rsidRPr="008F3867">
          <w:t>Ventana asignar oferta de trabajo</w:t>
        </w:r>
        <w:bookmarkEnd w:id="7173"/>
      </w:ins>
    </w:p>
    <w:p w14:paraId="7EAC9A96" w14:textId="77777777" w:rsidR="00095D59" w:rsidRDefault="00095D59" w:rsidP="00095D59">
      <w:pPr>
        <w:jc w:val="center"/>
        <w:rPr>
          <w:ins w:id="7175" w:author="Microsoft Office User" w:date="2023-06-05T19:40:00Z"/>
          <w:i/>
          <w:iCs/>
        </w:rPr>
      </w:pPr>
      <w:ins w:id="7176" w:author="Microsoft Office User" w:date="2023-06-05T19:40:00Z">
        <w:r w:rsidRPr="00020FBD">
          <w:rPr>
            <w:i/>
            <w:iCs/>
            <w:noProof/>
          </w:rPr>
          <w:drawing>
            <wp:inline distT="0" distB="0" distL="0" distR="0" wp14:anchorId="7734F7EB" wp14:editId="4617E396">
              <wp:extent cx="5036185" cy="2456180"/>
              <wp:effectExtent l="0" t="0" r="5715" b="0"/>
              <wp:docPr id="1027700297" name="Imagen 10277002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61"/>
                      <a:stretch>
                        <a:fillRect/>
                      </a:stretch>
                    </pic:blipFill>
                    <pic:spPr>
                      <a:xfrm>
                        <a:off x="0" y="0"/>
                        <a:ext cx="5036185" cy="2456180"/>
                      </a:xfrm>
                      <a:prstGeom prst="rect">
                        <a:avLst/>
                      </a:prstGeom>
                    </pic:spPr>
                  </pic:pic>
                </a:graphicData>
              </a:graphic>
            </wp:inline>
          </w:drawing>
        </w:r>
      </w:ins>
    </w:p>
    <w:p w14:paraId="3EB36AAC" w14:textId="77777777" w:rsidR="00095D59" w:rsidRPr="009C1CE4" w:rsidRDefault="00095D59" w:rsidP="00095D59">
      <w:pPr>
        <w:pStyle w:val="Prrafodelista"/>
        <w:keepNext/>
        <w:ind w:left="0"/>
        <w:jc w:val="center"/>
        <w:rPr>
          <w:ins w:id="7177" w:author="Microsoft Office User" w:date="2023-06-05T19:40:00Z"/>
          <w:i/>
          <w:iCs/>
          <w:color w:val="44546A" w:themeColor="text2"/>
          <w:sz w:val="22"/>
          <w:szCs w:val="18"/>
        </w:rPr>
      </w:pPr>
      <w:ins w:id="7178"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04101DD5" w14:textId="77777777" w:rsidR="00095D59" w:rsidRDefault="00095D59" w:rsidP="00095D59">
      <w:pPr>
        <w:rPr>
          <w:ins w:id="7179" w:author="Microsoft Office User" w:date="2023-06-05T19:40:00Z"/>
          <w:i/>
          <w:iCs/>
        </w:rPr>
      </w:pPr>
    </w:p>
    <w:p w14:paraId="79552395" w14:textId="77777777" w:rsidR="00095D59" w:rsidRDefault="00095D59" w:rsidP="00095D59">
      <w:pPr>
        <w:pStyle w:val="Descripcin"/>
        <w:keepNext/>
        <w:jc w:val="center"/>
        <w:rPr>
          <w:ins w:id="7180" w:author="Microsoft Office User" w:date="2023-06-05T19:40:00Z"/>
        </w:rPr>
      </w:pPr>
      <w:bookmarkStart w:id="7181" w:name="_Toc136885568"/>
      <w:ins w:id="7182" w:author="Microsoft Office User" w:date="2023-06-05T19:40:00Z">
        <w:r>
          <w:t xml:space="preserve">Ilustración </w:t>
        </w:r>
        <w:r>
          <w:fldChar w:fldCharType="begin"/>
        </w:r>
        <w:r>
          <w:instrText xml:space="preserve"> SEQ Ilustración \* ARABIC </w:instrText>
        </w:r>
        <w:r>
          <w:fldChar w:fldCharType="separate"/>
        </w:r>
        <w:r>
          <w:rPr>
            <w:noProof/>
          </w:rPr>
          <w:t>28</w:t>
        </w:r>
        <w:r>
          <w:fldChar w:fldCharType="end"/>
        </w:r>
        <w:r>
          <w:t xml:space="preserve">: </w:t>
        </w:r>
        <w:r w:rsidRPr="001A4FD6">
          <w:t>Ventana Modificar Alumno</w:t>
        </w:r>
        <w:bookmarkEnd w:id="7181"/>
      </w:ins>
    </w:p>
    <w:p w14:paraId="5242F59A" w14:textId="77777777" w:rsidR="00095D59" w:rsidRDefault="00095D59" w:rsidP="00095D59">
      <w:pPr>
        <w:jc w:val="center"/>
        <w:rPr>
          <w:ins w:id="7183" w:author="Microsoft Office User" w:date="2023-06-05T19:40:00Z"/>
          <w:i/>
          <w:iCs/>
        </w:rPr>
      </w:pPr>
      <w:ins w:id="7184" w:author="Microsoft Office User" w:date="2023-06-05T19:40:00Z">
        <w:r w:rsidRPr="006C7A92">
          <w:rPr>
            <w:i/>
            <w:iCs/>
            <w:noProof/>
          </w:rPr>
          <w:drawing>
            <wp:inline distT="0" distB="0" distL="0" distR="0" wp14:anchorId="1D82DD04" wp14:editId="4065AF08">
              <wp:extent cx="5036185" cy="2922270"/>
              <wp:effectExtent l="0" t="0" r="5715" b="0"/>
              <wp:docPr id="618326395" name="Imagen 6183263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62"/>
                      <a:stretch>
                        <a:fillRect/>
                      </a:stretch>
                    </pic:blipFill>
                    <pic:spPr>
                      <a:xfrm>
                        <a:off x="0" y="0"/>
                        <a:ext cx="5036185" cy="2922270"/>
                      </a:xfrm>
                      <a:prstGeom prst="rect">
                        <a:avLst/>
                      </a:prstGeom>
                    </pic:spPr>
                  </pic:pic>
                </a:graphicData>
              </a:graphic>
            </wp:inline>
          </w:drawing>
        </w:r>
      </w:ins>
    </w:p>
    <w:p w14:paraId="6DD4F321" w14:textId="77777777" w:rsidR="00095D59" w:rsidRPr="009C1CE4" w:rsidRDefault="00095D59" w:rsidP="00095D59">
      <w:pPr>
        <w:pStyle w:val="Prrafodelista"/>
        <w:keepNext/>
        <w:ind w:left="0"/>
        <w:jc w:val="center"/>
        <w:rPr>
          <w:ins w:id="7185" w:author="Microsoft Office User" w:date="2023-06-05T19:40:00Z"/>
          <w:i/>
          <w:iCs/>
          <w:color w:val="44546A" w:themeColor="text2"/>
          <w:sz w:val="22"/>
          <w:szCs w:val="18"/>
        </w:rPr>
      </w:pPr>
      <w:ins w:id="7186"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1D801F31" w14:textId="77777777" w:rsidR="00095D59" w:rsidRDefault="00095D59" w:rsidP="00095D59">
      <w:pPr>
        <w:jc w:val="center"/>
        <w:rPr>
          <w:ins w:id="7187" w:author="Microsoft Office User" w:date="2023-06-05T19:40:00Z"/>
          <w:i/>
          <w:iCs/>
        </w:rPr>
      </w:pPr>
    </w:p>
    <w:p w14:paraId="57396B59" w14:textId="77777777" w:rsidR="00095D59" w:rsidRDefault="00095D59" w:rsidP="00095D59">
      <w:pPr>
        <w:pStyle w:val="Descripcin"/>
        <w:keepNext/>
        <w:jc w:val="center"/>
        <w:rPr>
          <w:ins w:id="7188" w:author="Microsoft Office User" w:date="2023-06-05T19:40:00Z"/>
        </w:rPr>
      </w:pPr>
      <w:bookmarkStart w:id="7189" w:name="_Toc136885569"/>
      <w:ins w:id="7190" w:author="Microsoft Office User" w:date="2023-06-05T19:40:00Z">
        <w:r>
          <w:lastRenderedPageBreak/>
          <w:t xml:space="preserve">Ilustración </w:t>
        </w:r>
        <w:r>
          <w:fldChar w:fldCharType="begin"/>
        </w:r>
        <w:r>
          <w:instrText xml:space="preserve"> SEQ Ilustración \* ARABIC </w:instrText>
        </w:r>
        <w:r>
          <w:fldChar w:fldCharType="separate"/>
        </w:r>
        <w:r>
          <w:rPr>
            <w:noProof/>
          </w:rPr>
          <w:t>29</w:t>
        </w:r>
        <w:r>
          <w:fldChar w:fldCharType="end"/>
        </w:r>
        <w:r>
          <w:t xml:space="preserve">: </w:t>
        </w:r>
        <w:r w:rsidRPr="00A959EA">
          <w:t>Ventana Modificar Empresa</w:t>
        </w:r>
        <w:bookmarkEnd w:id="7189"/>
      </w:ins>
    </w:p>
    <w:p w14:paraId="50D81949" w14:textId="77777777" w:rsidR="00095D59" w:rsidRDefault="00095D59" w:rsidP="00095D59">
      <w:pPr>
        <w:jc w:val="center"/>
        <w:rPr>
          <w:ins w:id="7191" w:author="Microsoft Office User" w:date="2023-06-05T19:40:00Z"/>
          <w:i/>
          <w:iCs/>
        </w:rPr>
      </w:pPr>
      <w:ins w:id="7192" w:author="Microsoft Office User" w:date="2023-06-05T19:40:00Z">
        <w:r w:rsidRPr="00431755">
          <w:rPr>
            <w:i/>
            <w:iCs/>
            <w:noProof/>
          </w:rPr>
          <w:drawing>
            <wp:inline distT="0" distB="0" distL="0" distR="0" wp14:anchorId="17F891D0" wp14:editId="1640D9A7">
              <wp:extent cx="4790941" cy="2779966"/>
              <wp:effectExtent l="0" t="0" r="0" b="1905"/>
              <wp:docPr id="887247657" name="Imagen 8872476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63"/>
                      <a:stretch>
                        <a:fillRect/>
                      </a:stretch>
                    </pic:blipFill>
                    <pic:spPr>
                      <a:xfrm>
                        <a:off x="0" y="0"/>
                        <a:ext cx="4794649" cy="2782117"/>
                      </a:xfrm>
                      <a:prstGeom prst="rect">
                        <a:avLst/>
                      </a:prstGeom>
                    </pic:spPr>
                  </pic:pic>
                </a:graphicData>
              </a:graphic>
            </wp:inline>
          </w:drawing>
        </w:r>
      </w:ins>
    </w:p>
    <w:p w14:paraId="0D4EEB33" w14:textId="77777777" w:rsidR="00095D59" w:rsidRPr="009C1CE4" w:rsidRDefault="00095D59" w:rsidP="00095D59">
      <w:pPr>
        <w:pStyle w:val="Prrafodelista"/>
        <w:keepNext/>
        <w:ind w:left="0"/>
        <w:jc w:val="center"/>
        <w:rPr>
          <w:ins w:id="7193" w:author="Microsoft Office User" w:date="2023-06-05T19:40:00Z"/>
          <w:i/>
          <w:iCs/>
          <w:color w:val="44546A" w:themeColor="text2"/>
          <w:sz w:val="22"/>
          <w:szCs w:val="18"/>
        </w:rPr>
      </w:pPr>
      <w:ins w:id="7194"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27A1C9A9" w14:textId="77777777" w:rsidR="00095D59" w:rsidRDefault="00095D59" w:rsidP="00095D59">
      <w:pPr>
        <w:jc w:val="center"/>
        <w:rPr>
          <w:ins w:id="7195" w:author="Microsoft Office User" w:date="2023-06-05T19:40:00Z"/>
          <w:i/>
          <w:iCs/>
        </w:rPr>
      </w:pPr>
    </w:p>
    <w:p w14:paraId="04C232D6" w14:textId="77777777" w:rsidR="00095D59" w:rsidRDefault="00095D59" w:rsidP="00095D59">
      <w:pPr>
        <w:pStyle w:val="Descripcin"/>
        <w:keepNext/>
        <w:jc w:val="center"/>
        <w:rPr>
          <w:ins w:id="7196" w:author="Microsoft Office User" w:date="2023-06-05T19:40:00Z"/>
        </w:rPr>
      </w:pPr>
      <w:bookmarkStart w:id="7197" w:name="_Toc136885570"/>
      <w:ins w:id="7198" w:author="Microsoft Office User" w:date="2023-06-05T19:40:00Z">
        <w:r>
          <w:t xml:space="preserve">Ilustración </w:t>
        </w:r>
        <w:r>
          <w:fldChar w:fldCharType="begin"/>
        </w:r>
        <w:r>
          <w:instrText xml:space="preserve"> SEQ Ilustración \* ARABIC </w:instrText>
        </w:r>
        <w:r>
          <w:fldChar w:fldCharType="separate"/>
        </w:r>
        <w:r>
          <w:rPr>
            <w:noProof/>
          </w:rPr>
          <w:t>30</w:t>
        </w:r>
        <w:r>
          <w:fldChar w:fldCharType="end"/>
        </w:r>
        <w:r>
          <w:t xml:space="preserve">: </w:t>
        </w:r>
        <w:r w:rsidRPr="006520CE">
          <w:t>Ventana ver ofertas de una empresa</w:t>
        </w:r>
        <w:bookmarkEnd w:id="7197"/>
      </w:ins>
    </w:p>
    <w:p w14:paraId="2924F870" w14:textId="77777777" w:rsidR="00095D59" w:rsidRDefault="00095D59" w:rsidP="00095D59">
      <w:pPr>
        <w:jc w:val="center"/>
        <w:rPr>
          <w:ins w:id="7199" w:author="Microsoft Office User" w:date="2023-06-05T19:40:00Z"/>
          <w:i/>
          <w:iCs/>
        </w:rPr>
      </w:pPr>
      <w:ins w:id="7200" w:author="Microsoft Office User" w:date="2023-06-05T19:40:00Z">
        <w:r w:rsidRPr="00C01639">
          <w:rPr>
            <w:i/>
            <w:iCs/>
            <w:noProof/>
          </w:rPr>
          <w:drawing>
            <wp:inline distT="0" distB="0" distL="0" distR="0" wp14:anchorId="01520D2E" wp14:editId="5ADE6523">
              <wp:extent cx="4726547" cy="2866560"/>
              <wp:effectExtent l="0" t="0" r="0" b="3810"/>
              <wp:docPr id="1120590268" name="Imagen 1120590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64"/>
                      <a:stretch>
                        <a:fillRect/>
                      </a:stretch>
                    </pic:blipFill>
                    <pic:spPr>
                      <a:xfrm>
                        <a:off x="0" y="0"/>
                        <a:ext cx="4729683" cy="2868462"/>
                      </a:xfrm>
                      <a:prstGeom prst="rect">
                        <a:avLst/>
                      </a:prstGeom>
                    </pic:spPr>
                  </pic:pic>
                </a:graphicData>
              </a:graphic>
            </wp:inline>
          </w:drawing>
        </w:r>
      </w:ins>
    </w:p>
    <w:p w14:paraId="0A5B991D" w14:textId="77777777" w:rsidR="00095D59" w:rsidRPr="009C1CE4" w:rsidRDefault="00095D59" w:rsidP="00095D59">
      <w:pPr>
        <w:pStyle w:val="Prrafodelista"/>
        <w:keepNext/>
        <w:ind w:left="0"/>
        <w:jc w:val="center"/>
        <w:rPr>
          <w:ins w:id="7201" w:author="Microsoft Office User" w:date="2023-06-05T19:40:00Z"/>
          <w:i/>
          <w:iCs/>
          <w:color w:val="44546A" w:themeColor="text2"/>
          <w:sz w:val="22"/>
          <w:szCs w:val="18"/>
        </w:rPr>
      </w:pPr>
      <w:ins w:id="7202"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1AA4D4CF" w14:textId="770D9864" w:rsidR="008D4BB3" w:rsidRDefault="008D4BB3">
      <w:pPr>
        <w:spacing w:before="0" w:after="0" w:line="240" w:lineRule="auto"/>
        <w:jc w:val="left"/>
        <w:rPr>
          <w:ins w:id="7203" w:author="Microsoft Office User" w:date="2023-06-05T19:13:00Z"/>
        </w:rPr>
      </w:pPr>
    </w:p>
    <w:p w14:paraId="668E7F3B" w14:textId="45EEF799" w:rsidR="008D4BB3" w:rsidRDefault="008D4BB3" w:rsidP="00B6643D">
      <w:pPr>
        <w:pStyle w:val="Ttulo1"/>
        <w:framePr w:wrap="notBeside" w:hAnchor="page" w:x="1746" w:y="24"/>
        <w:numPr>
          <w:ilvl w:val="0"/>
          <w:numId w:val="0"/>
        </w:numPr>
        <w:rPr>
          <w:ins w:id="7204" w:author="Microsoft Office User" w:date="2023-06-05T19:13:00Z"/>
        </w:rPr>
        <w:pPrChange w:id="7205" w:author="Microsoft Office User" w:date="2023-06-06T09:56:00Z">
          <w:pPr>
            <w:pStyle w:val="Ttulo1"/>
            <w:framePr w:wrap="notBeside"/>
            <w:numPr>
              <w:numId w:val="0"/>
            </w:numPr>
          </w:pPr>
        </w:pPrChange>
      </w:pPr>
      <w:bookmarkStart w:id="7206" w:name="_Toc136889458"/>
      <w:ins w:id="7207" w:author="Microsoft Office User" w:date="2023-06-05T19:13:00Z">
        <w:r>
          <w:lastRenderedPageBreak/>
          <w:t>Anexo C:</w:t>
        </w:r>
      </w:ins>
      <w:ins w:id="7208" w:author="Microsoft Office User" w:date="2023-06-05T19:14:00Z">
        <w:r>
          <w:t xml:space="preserve"> </w:t>
        </w:r>
      </w:ins>
      <w:bookmarkEnd w:id="7206"/>
      <w:ins w:id="7209" w:author="Microsoft Office User" w:date="2023-06-06T09:57:00Z">
        <w:r w:rsidR="00471B3A">
          <w:t>Manual de usuario</w:t>
        </w:r>
      </w:ins>
      <w:ins w:id="7210" w:author="Microsoft Office User" w:date="2023-06-05T19:39:00Z">
        <w:r w:rsidR="00A360D3">
          <w:t xml:space="preserve"> </w:t>
        </w:r>
      </w:ins>
    </w:p>
    <w:p w14:paraId="03B3D7F3" w14:textId="3BF5795B" w:rsidR="008D4BB3" w:rsidRPr="00A32ECA" w:rsidRDefault="00A32ECA" w:rsidP="008D4BB3">
      <w:pPr>
        <w:rPr>
          <w:ins w:id="7211" w:author="Microsoft Office User" w:date="2023-06-05T19:13:00Z"/>
          <w:rPrChange w:id="7212" w:author="Microsoft Office User" w:date="2023-06-06T10:15:00Z">
            <w:rPr>
              <w:ins w:id="7213" w:author="Microsoft Office User" w:date="2023-06-05T19:13:00Z"/>
              <w:rFonts w:ascii="Times New Roman" w:hAnsi="Times New Roman" w:cs="Times New Roman"/>
              <w:b/>
              <w:bCs/>
              <w:sz w:val="32"/>
              <w:szCs w:val="32"/>
            </w:rPr>
          </w:rPrChange>
        </w:rPr>
      </w:pPr>
      <w:ins w:id="7214" w:author="Microsoft Office User" w:date="2023-06-06T10:14:00Z">
        <w:r w:rsidRPr="00A32ECA">
          <w:rPr>
            <w:rPrChange w:id="7215" w:author="Microsoft Office User" w:date="2023-06-06T10:15:00Z">
              <w:rPr>
                <w:rFonts w:ascii="Times New Roman" w:hAnsi="Times New Roman" w:cs="Times New Roman"/>
                <w:sz w:val="32"/>
                <w:szCs w:val="32"/>
              </w:rPr>
            </w:rPrChange>
          </w:rPr>
          <w:t>Para poder hacer uso de la aplicación hay dos opciones:</w:t>
        </w:r>
      </w:ins>
    </w:p>
    <w:p w14:paraId="229E0F88" w14:textId="77777777" w:rsidR="00A32ECA" w:rsidRDefault="00A32ECA">
      <w:pPr>
        <w:spacing w:before="0" w:after="0" w:line="240" w:lineRule="auto"/>
        <w:jc w:val="left"/>
        <w:rPr>
          <w:ins w:id="7216" w:author="Microsoft Office User" w:date="2023-06-06T10:17:00Z"/>
          <w:b/>
          <w:bCs/>
        </w:rPr>
      </w:pPr>
      <w:ins w:id="7217" w:author="Microsoft Office User" w:date="2023-06-06T10:17:00Z">
        <w:r w:rsidRPr="00A32ECA">
          <w:rPr>
            <w:b/>
            <w:bCs/>
            <w:rPrChange w:id="7218" w:author="Microsoft Office User" w:date="2023-06-06T10:17:00Z">
              <w:rPr/>
            </w:rPrChange>
          </w:rPr>
          <w:t>A</w:t>
        </w:r>
      </w:ins>
      <w:ins w:id="7219" w:author="Microsoft Office User" w:date="2023-06-06T10:16:00Z">
        <w:r w:rsidRPr="00A32ECA">
          <w:rPr>
            <w:b/>
            <w:bCs/>
            <w:rPrChange w:id="7220" w:author="Microsoft Office User" w:date="2023-06-06T10:17:00Z">
              <w:rPr/>
            </w:rPrChange>
          </w:rPr>
          <w:t>cceso desde una IP asociada a un servidor en la nube</w:t>
        </w:r>
      </w:ins>
    </w:p>
    <w:p w14:paraId="36BE0768" w14:textId="77777777" w:rsidR="00A32ECA" w:rsidRDefault="00A32ECA">
      <w:pPr>
        <w:spacing w:before="0" w:after="0" w:line="240" w:lineRule="auto"/>
        <w:jc w:val="left"/>
        <w:rPr>
          <w:ins w:id="7221" w:author="Microsoft Office User" w:date="2023-06-06T10:17:00Z"/>
          <w:b/>
          <w:bCs/>
        </w:rPr>
      </w:pPr>
    </w:p>
    <w:p w14:paraId="5BFADD9E" w14:textId="77777777" w:rsidR="00A32ECA" w:rsidRDefault="00A32ECA" w:rsidP="00A32ECA">
      <w:pPr>
        <w:pStyle w:val="Prrafodelista"/>
        <w:numPr>
          <w:ilvl w:val="0"/>
          <w:numId w:val="34"/>
        </w:numPr>
        <w:spacing w:before="0" w:after="0" w:line="240" w:lineRule="auto"/>
        <w:jc w:val="left"/>
        <w:rPr>
          <w:ins w:id="7222" w:author="Microsoft Office User" w:date="2023-06-06T10:18:00Z"/>
        </w:rPr>
      </w:pPr>
      <w:ins w:id="7223" w:author="Microsoft Office User" w:date="2023-06-06T10:17:00Z">
        <w:r>
          <w:t>Abrir el na</w:t>
        </w:r>
      </w:ins>
      <w:ins w:id="7224" w:author="Microsoft Office User" w:date="2023-06-06T10:18:00Z">
        <w:r>
          <w:t>vegador e introducir la siguiente IP:</w:t>
        </w:r>
      </w:ins>
    </w:p>
    <w:p w14:paraId="09C78CC4" w14:textId="5B651BAE" w:rsidR="00A32ECA" w:rsidRDefault="00A32ECA" w:rsidP="00A32ECA">
      <w:pPr>
        <w:pStyle w:val="Prrafodelista"/>
        <w:spacing w:before="0" w:after="0" w:line="240" w:lineRule="auto"/>
        <w:jc w:val="left"/>
        <w:rPr>
          <w:ins w:id="7225" w:author="Microsoft Office User" w:date="2023-06-06T10:18:00Z"/>
        </w:rPr>
        <w:pPrChange w:id="7226" w:author="Microsoft Office User" w:date="2023-06-06T10:18:00Z">
          <w:pPr>
            <w:pStyle w:val="Prrafodelista"/>
            <w:numPr>
              <w:numId w:val="34"/>
            </w:numPr>
            <w:spacing w:before="0" w:after="0" w:line="240" w:lineRule="auto"/>
            <w:ind w:hanging="360"/>
            <w:jc w:val="left"/>
          </w:pPr>
        </w:pPrChange>
      </w:pPr>
    </w:p>
    <w:p w14:paraId="337767BD" w14:textId="77777777" w:rsidR="00A32ECA" w:rsidRDefault="00A32ECA" w:rsidP="00A32ECA">
      <w:pPr>
        <w:pStyle w:val="Prrafodelista"/>
        <w:spacing w:before="0" w:after="0" w:line="240" w:lineRule="auto"/>
        <w:jc w:val="center"/>
        <w:rPr>
          <w:ins w:id="7227" w:author="Microsoft Office User" w:date="2023-06-06T10:18:00Z"/>
        </w:rPr>
      </w:pPr>
      <w:ins w:id="7228" w:author="Microsoft Office User" w:date="2023-06-06T10:18:00Z">
        <w:r>
          <w:fldChar w:fldCharType="begin"/>
        </w:r>
        <w:r>
          <w:instrText>HYPERLINK "http://13.37.90.252:5000/"</w:instrText>
        </w:r>
        <w:r>
          <w:fldChar w:fldCharType="separate"/>
        </w:r>
        <w:r w:rsidRPr="00A32ECA">
          <w:rPr>
            <w:rStyle w:val="Hipervnculo"/>
          </w:rPr>
          <w:t>http://13.37.9</w:t>
        </w:r>
        <w:r w:rsidRPr="00A32ECA">
          <w:rPr>
            <w:rStyle w:val="Hipervnculo"/>
          </w:rPr>
          <w:t>0</w:t>
        </w:r>
        <w:r w:rsidRPr="00A32ECA">
          <w:rPr>
            <w:rStyle w:val="Hipervnculo"/>
          </w:rPr>
          <w:t>.25</w:t>
        </w:r>
        <w:r w:rsidRPr="00A32ECA">
          <w:rPr>
            <w:rStyle w:val="Hipervnculo"/>
          </w:rPr>
          <w:t>2</w:t>
        </w:r>
        <w:r w:rsidRPr="00A32ECA">
          <w:rPr>
            <w:rStyle w:val="Hipervnculo"/>
          </w:rPr>
          <w:t>:5000</w:t>
        </w:r>
        <w:r>
          <w:fldChar w:fldCharType="end"/>
        </w:r>
      </w:ins>
    </w:p>
    <w:p w14:paraId="02FC964E" w14:textId="77777777" w:rsidR="00A32ECA" w:rsidRDefault="00A32ECA" w:rsidP="00A32ECA">
      <w:pPr>
        <w:pStyle w:val="Prrafodelista"/>
        <w:spacing w:before="0" w:after="0" w:line="240" w:lineRule="auto"/>
        <w:jc w:val="center"/>
        <w:rPr>
          <w:ins w:id="7229" w:author="Microsoft Office User" w:date="2023-06-06T10:18:00Z"/>
        </w:rPr>
      </w:pPr>
    </w:p>
    <w:p w14:paraId="5E92728B" w14:textId="77777777" w:rsidR="00A32ECA" w:rsidRDefault="00A32ECA" w:rsidP="00A32ECA">
      <w:pPr>
        <w:pStyle w:val="Prrafodelista"/>
        <w:numPr>
          <w:ilvl w:val="0"/>
          <w:numId w:val="34"/>
        </w:numPr>
        <w:spacing w:before="0" w:after="0" w:line="240" w:lineRule="auto"/>
        <w:jc w:val="left"/>
        <w:rPr>
          <w:ins w:id="7230" w:author="Microsoft Office User" w:date="2023-06-06T10:22:00Z"/>
        </w:rPr>
      </w:pPr>
      <w:ins w:id="7231" w:author="Microsoft Office User" w:date="2023-06-06T10:20:00Z">
        <w:r>
          <w:t>U</w:t>
        </w:r>
      </w:ins>
      <w:ins w:id="7232" w:author="Microsoft Office User" w:date="2023-06-06T10:21:00Z">
        <w:r>
          <w:t>na vez en la pantalla principal, se puede crear un usuario nuevo, o bien acceder con los siguientes usuarios para poder probar la aplicación:</w:t>
        </w:r>
      </w:ins>
    </w:p>
    <w:p w14:paraId="620E770C" w14:textId="77777777" w:rsidR="00A32ECA" w:rsidRDefault="00A32ECA" w:rsidP="00A32ECA">
      <w:pPr>
        <w:pStyle w:val="Prrafodelista"/>
        <w:spacing w:before="0" w:after="0" w:line="240" w:lineRule="auto"/>
        <w:jc w:val="left"/>
        <w:rPr>
          <w:ins w:id="7233" w:author="Microsoft Office User" w:date="2023-06-06T10:22:00Z"/>
        </w:rPr>
        <w:pPrChange w:id="7234" w:author="Microsoft Office User" w:date="2023-06-06T10:22:00Z">
          <w:pPr>
            <w:pStyle w:val="Prrafodelista"/>
            <w:numPr>
              <w:numId w:val="34"/>
            </w:numPr>
            <w:spacing w:before="0" w:after="0" w:line="240" w:lineRule="auto"/>
            <w:ind w:hanging="360"/>
            <w:jc w:val="left"/>
          </w:pPr>
        </w:pPrChange>
      </w:pPr>
    </w:p>
    <w:p w14:paraId="5BA14064" w14:textId="5CA9D5F1" w:rsidR="00CD5A20" w:rsidRDefault="00CD5A20" w:rsidP="00D655D6">
      <w:pPr>
        <w:pStyle w:val="Prrafodelista"/>
        <w:numPr>
          <w:ilvl w:val="0"/>
          <w:numId w:val="22"/>
        </w:numPr>
        <w:spacing w:before="0" w:after="0" w:line="240" w:lineRule="auto"/>
        <w:ind w:left="1134"/>
        <w:jc w:val="left"/>
        <w:rPr>
          <w:ins w:id="7235" w:author="Microsoft Office User" w:date="2023-06-06T10:27:00Z"/>
        </w:rPr>
        <w:pPrChange w:id="7236" w:author="Microsoft Office User" w:date="2023-06-06T10:46:00Z">
          <w:pPr>
            <w:pStyle w:val="Prrafodelista"/>
            <w:spacing w:before="0" w:after="0" w:line="240" w:lineRule="auto"/>
            <w:ind w:left="1134"/>
            <w:jc w:val="left"/>
          </w:pPr>
        </w:pPrChange>
      </w:pPr>
      <w:ins w:id="7237" w:author="Microsoft Office User" w:date="2023-06-06T10:27:00Z">
        <w:r>
          <w:t>A</w:t>
        </w:r>
      </w:ins>
      <w:ins w:id="7238" w:author="Microsoft Office User" w:date="2023-06-06T10:22:00Z">
        <w:r w:rsidR="00A32ECA">
          <w:t>lumno:</w:t>
        </w:r>
      </w:ins>
      <w:ins w:id="7239" w:author="Microsoft Office User" w:date="2023-06-06T10:27:00Z">
        <w:r>
          <w:t xml:space="preserve"> </w:t>
        </w:r>
      </w:ins>
    </w:p>
    <w:p w14:paraId="1D6B46E1" w14:textId="7A8165E0" w:rsidR="00D655D6" w:rsidRDefault="00D655D6" w:rsidP="000D2FBB">
      <w:pPr>
        <w:pStyle w:val="Prrafodelista"/>
        <w:spacing w:before="0" w:after="0" w:line="240" w:lineRule="auto"/>
        <w:ind w:left="2977"/>
        <w:jc w:val="left"/>
        <w:rPr>
          <w:ins w:id="7240" w:author="Microsoft Office User" w:date="2023-06-06T10:49:00Z"/>
          <w:b/>
          <w:bCs/>
        </w:rPr>
      </w:pPr>
      <w:ins w:id="7241" w:author="Microsoft Office User" w:date="2023-06-06T10:47:00Z">
        <w:r>
          <w:rPr>
            <w:b/>
            <w:bCs/>
            <w:noProof/>
          </w:rPr>
          <mc:AlternateContent>
            <mc:Choice Requires="wps">
              <w:drawing>
                <wp:anchor distT="0" distB="0" distL="114300" distR="114300" simplePos="0" relativeHeight="251689984" behindDoc="0" locked="0" layoutInCell="1" allowOverlap="1" wp14:anchorId="5F5CC551" wp14:editId="722D66E4">
                  <wp:simplePos x="0" y="0"/>
                  <wp:positionH relativeFrom="column">
                    <wp:posOffset>1571840</wp:posOffset>
                  </wp:positionH>
                  <wp:positionV relativeFrom="paragraph">
                    <wp:posOffset>74178</wp:posOffset>
                  </wp:positionV>
                  <wp:extent cx="2395220" cy="398780"/>
                  <wp:effectExtent l="0" t="0" r="17780" b="7620"/>
                  <wp:wrapNone/>
                  <wp:docPr id="521884719"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4D44BAED" w14:textId="3F12D71D" w:rsidR="00D655D6" w:rsidRDefault="00D655D6" w:rsidP="00D655D6">
                              <w:pPr>
                                <w:jc w:val="left"/>
                                <w:pPrChange w:id="7242" w:author="Microsoft Office User" w:date="2023-06-06T10:50:00Z">
                                  <w:pPr/>
                                </w:pPrChange>
                              </w:pPr>
                              <w:ins w:id="7243" w:author="Microsoft Office User" w:date="2023-06-06T10:48:00Z">
                                <w:r w:rsidRPr="00D655D6">
                                  <w:rPr>
                                    <w:b/>
                                    <w:bCs/>
                                    <w:rPrChange w:id="7244" w:author="Microsoft Office User" w:date="2023-06-06T10:48:00Z">
                                      <w:rPr/>
                                    </w:rPrChange>
                                  </w:rPr>
                                  <w:t>Nombre de usuario:</w:t>
                                </w:r>
                                <w:r>
                                  <w:t xml:space="preserve"> pablitoSotelo</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5CC551" id="_x0000_t202" coordsize="21600,21600" o:spt="202" path="m,l,21600r21600,l21600,xe">
                  <v:stroke joinstyle="miter"/>
                  <v:path gradientshapeok="t" o:connecttype="rect"/>
                </v:shapetype>
                <v:shape id="Cuadro de texto 2" o:spid="_x0000_s1028" type="#_x0000_t202" style="position:absolute;left:0;text-align:left;margin-left:123.75pt;margin-top:5.85pt;width:188.6pt;height:31.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UeL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" fillcolor="white [3201]" strokeweight=".5pt">
                  <v:textbox>
                    <w:txbxContent>
                      <w:p w14:paraId="4D44BAED" w14:textId="3F12D71D" w:rsidR="00D655D6" w:rsidRDefault="00D655D6" w:rsidP="00D655D6">
                        <w:pPr>
                          <w:jc w:val="left"/>
                          <w:pPrChange w:id="7245" w:author="Microsoft Office User" w:date="2023-06-06T10:50:00Z">
                            <w:pPr/>
                          </w:pPrChange>
                        </w:pPr>
                        <w:ins w:id="7246" w:author="Microsoft Office User" w:date="2023-06-06T10:48:00Z">
                          <w:r w:rsidRPr="00D655D6">
                            <w:rPr>
                              <w:b/>
                              <w:bCs/>
                              <w:rPrChange w:id="7247" w:author="Microsoft Office User" w:date="2023-06-06T10:48:00Z">
                                <w:rPr/>
                              </w:rPrChange>
                            </w:rPr>
                            <w:t>Nombre de usuario:</w:t>
                          </w:r>
                          <w:r>
                            <w:t xml:space="preserve"> pablitoSotelo</w:t>
                          </w:r>
                        </w:ins>
                      </w:p>
                    </w:txbxContent>
                  </v:textbox>
                </v:shape>
              </w:pict>
            </mc:Fallback>
          </mc:AlternateContent>
        </w:r>
      </w:ins>
    </w:p>
    <w:p w14:paraId="7E1B2B3F" w14:textId="7A4B79F1" w:rsidR="000D2FBB" w:rsidRPr="00CD5A20" w:rsidRDefault="000D2FBB" w:rsidP="000D2FBB">
      <w:pPr>
        <w:pStyle w:val="Prrafodelista"/>
        <w:spacing w:before="0" w:after="0" w:line="240" w:lineRule="auto"/>
        <w:ind w:left="2977"/>
        <w:jc w:val="left"/>
        <w:rPr>
          <w:ins w:id="7248" w:author="Microsoft Office User" w:date="2023-06-06T10:27:00Z"/>
          <w:b/>
          <w:bCs/>
          <w:rPrChange w:id="7249" w:author="Microsoft Office User" w:date="2023-06-06T10:28:00Z">
            <w:rPr>
              <w:ins w:id="7250" w:author="Microsoft Office User" w:date="2023-06-06T10:27:00Z"/>
            </w:rPr>
          </w:rPrChange>
        </w:rPr>
      </w:pPr>
    </w:p>
    <w:p w14:paraId="521B5428" w14:textId="67642B7F" w:rsidR="00CD5A20" w:rsidRDefault="00CD5A20" w:rsidP="00CD5A20">
      <w:pPr>
        <w:pStyle w:val="Prrafodelista"/>
        <w:spacing w:before="0" w:after="0" w:line="240" w:lineRule="auto"/>
        <w:ind w:left="1134"/>
        <w:jc w:val="left"/>
        <w:rPr>
          <w:ins w:id="7251" w:author="Microsoft Office User" w:date="2023-06-06T10:49:00Z"/>
        </w:rPr>
      </w:pPr>
    </w:p>
    <w:p w14:paraId="747B67EA" w14:textId="08E599C8" w:rsidR="00D655D6" w:rsidRDefault="00D655D6" w:rsidP="00CD5A20">
      <w:pPr>
        <w:pStyle w:val="Prrafodelista"/>
        <w:spacing w:before="0" w:after="0" w:line="240" w:lineRule="auto"/>
        <w:ind w:left="1134"/>
        <w:jc w:val="left"/>
        <w:rPr>
          <w:ins w:id="7252" w:author="Microsoft Office User" w:date="2023-06-06T10:49:00Z"/>
        </w:rPr>
      </w:pPr>
      <w:ins w:id="7253" w:author="Microsoft Office User" w:date="2023-06-06T10:49:00Z">
        <w:r>
          <w:rPr>
            <w:b/>
            <w:bCs/>
            <w:noProof/>
          </w:rPr>
          <mc:AlternateContent>
            <mc:Choice Requires="wps">
              <w:drawing>
                <wp:anchor distT="0" distB="0" distL="114300" distR="114300" simplePos="0" relativeHeight="251692032" behindDoc="0" locked="0" layoutInCell="1" allowOverlap="1" wp14:anchorId="344659A9" wp14:editId="509AA3D4">
                  <wp:simplePos x="0" y="0"/>
                  <wp:positionH relativeFrom="column">
                    <wp:posOffset>1567162</wp:posOffset>
                  </wp:positionH>
                  <wp:positionV relativeFrom="paragraph">
                    <wp:posOffset>45505</wp:posOffset>
                  </wp:positionV>
                  <wp:extent cx="2395220" cy="398780"/>
                  <wp:effectExtent l="0" t="0" r="17780" b="7620"/>
                  <wp:wrapNone/>
                  <wp:docPr id="373894581"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0E845352" w14:textId="0670F2D8" w:rsidR="00D655D6" w:rsidRDefault="00D655D6" w:rsidP="00D655D6">
                              <w:pPr>
                                <w:jc w:val="left"/>
                                <w:pPrChange w:id="7254" w:author="Microsoft Office User" w:date="2023-06-06T10:50:00Z">
                                  <w:pPr/>
                                </w:pPrChange>
                              </w:pPr>
                              <w:ins w:id="7255" w:author="Microsoft Office User" w:date="2023-06-06T10:49:00Z">
                                <w:r>
                                  <w:rPr>
                                    <w:b/>
                                    <w:bCs/>
                                  </w:rPr>
                                  <w:t>Contraseña</w:t>
                                </w:r>
                              </w:ins>
                              <w:ins w:id="7256" w:author="Microsoft Office User" w:date="2023-06-06T10:48:00Z">
                                <w:r w:rsidRPr="00D655D6">
                                  <w:rPr>
                                    <w:b/>
                                    <w:bCs/>
                                    <w:rPrChange w:id="7257" w:author="Microsoft Office User" w:date="2023-06-06T10:48:00Z">
                                      <w:rPr/>
                                    </w:rPrChange>
                                  </w:rPr>
                                  <w:t>:</w:t>
                                </w:r>
                                <w:r>
                                  <w:t xml:space="preserve"> pab</w:t>
                                </w:r>
                              </w:ins>
                              <w:ins w:id="7258" w:author="Microsoft Office User" w:date="2023-06-06T10:50:00Z">
                                <w:r>
                                  <w:t>l</w:t>
                                </w:r>
                              </w:ins>
                              <w:ins w:id="7259" w:author="Microsoft Office User" w:date="2023-06-06T10:48:00Z">
                                <w:r>
                                  <w:t>oSotelo</w:t>
                                </w:r>
                              </w:ins>
                              <w:ins w:id="7260" w:author="Microsoft Office User" w:date="2023-06-06T10:50:00Z">
                                <w:r>
                                  <w:t>1</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659A9" id="_x0000_s1029" type="#_x0000_t202" style="position:absolute;left:0;text-align:left;margin-left:123.4pt;margin-top:3.6pt;width:188.6pt;height:31.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whe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" fillcolor="white [3201]" strokeweight=".5pt">
                  <v:textbox>
                    <w:txbxContent>
                      <w:p w14:paraId="0E845352" w14:textId="0670F2D8" w:rsidR="00D655D6" w:rsidRDefault="00D655D6" w:rsidP="00D655D6">
                        <w:pPr>
                          <w:jc w:val="left"/>
                          <w:pPrChange w:id="7261" w:author="Microsoft Office User" w:date="2023-06-06T10:50:00Z">
                            <w:pPr/>
                          </w:pPrChange>
                        </w:pPr>
                        <w:ins w:id="7262" w:author="Microsoft Office User" w:date="2023-06-06T10:49:00Z">
                          <w:r>
                            <w:rPr>
                              <w:b/>
                              <w:bCs/>
                            </w:rPr>
                            <w:t>Contraseña</w:t>
                          </w:r>
                        </w:ins>
                        <w:ins w:id="7263" w:author="Microsoft Office User" w:date="2023-06-06T10:48:00Z">
                          <w:r w:rsidRPr="00D655D6">
                            <w:rPr>
                              <w:b/>
                              <w:bCs/>
                              <w:rPrChange w:id="7264" w:author="Microsoft Office User" w:date="2023-06-06T10:48:00Z">
                                <w:rPr/>
                              </w:rPrChange>
                            </w:rPr>
                            <w:t>:</w:t>
                          </w:r>
                          <w:r>
                            <w:t xml:space="preserve"> pab</w:t>
                          </w:r>
                        </w:ins>
                        <w:ins w:id="7265" w:author="Microsoft Office User" w:date="2023-06-06T10:50:00Z">
                          <w:r>
                            <w:t>l</w:t>
                          </w:r>
                        </w:ins>
                        <w:ins w:id="7266" w:author="Microsoft Office User" w:date="2023-06-06T10:48:00Z">
                          <w:r>
                            <w:t>oSotelo</w:t>
                          </w:r>
                        </w:ins>
                        <w:ins w:id="7267" w:author="Microsoft Office User" w:date="2023-06-06T10:50:00Z">
                          <w:r>
                            <w:t>1</w:t>
                          </w:r>
                        </w:ins>
                      </w:p>
                    </w:txbxContent>
                  </v:textbox>
                </v:shape>
              </w:pict>
            </mc:Fallback>
          </mc:AlternateContent>
        </w:r>
      </w:ins>
    </w:p>
    <w:p w14:paraId="4127B885" w14:textId="77777777" w:rsidR="00D655D6" w:rsidRDefault="00D655D6" w:rsidP="00CD5A20">
      <w:pPr>
        <w:pStyle w:val="Prrafodelista"/>
        <w:spacing w:before="0" w:after="0" w:line="240" w:lineRule="auto"/>
        <w:ind w:left="1134"/>
        <w:jc w:val="left"/>
        <w:rPr>
          <w:ins w:id="7268" w:author="Microsoft Office User" w:date="2023-06-06T10:49:00Z"/>
        </w:rPr>
      </w:pPr>
    </w:p>
    <w:p w14:paraId="16D69939" w14:textId="77777777" w:rsidR="00D655D6" w:rsidRDefault="00D655D6" w:rsidP="00D655D6">
      <w:pPr>
        <w:spacing w:before="0" w:after="0" w:line="240" w:lineRule="auto"/>
        <w:jc w:val="left"/>
        <w:rPr>
          <w:ins w:id="7269" w:author="Microsoft Office User" w:date="2023-06-06T10:22:00Z"/>
        </w:rPr>
        <w:pPrChange w:id="7270" w:author="Microsoft Office User" w:date="2023-06-06T10:52:00Z">
          <w:pPr>
            <w:pStyle w:val="Prrafodelista"/>
            <w:numPr>
              <w:numId w:val="22"/>
            </w:numPr>
            <w:spacing w:before="0" w:after="0" w:line="240" w:lineRule="auto"/>
            <w:ind w:left="1134" w:hanging="360"/>
            <w:jc w:val="left"/>
          </w:pPr>
        </w:pPrChange>
      </w:pPr>
    </w:p>
    <w:p w14:paraId="788CD0A3" w14:textId="1F26472F" w:rsidR="00D655D6" w:rsidRDefault="00CD5A20" w:rsidP="00D655D6">
      <w:pPr>
        <w:pStyle w:val="Prrafodelista"/>
        <w:numPr>
          <w:ilvl w:val="0"/>
          <w:numId w:val="22"/>
        </w:numPr>
        <w:spacing w:before="0" w:after="0" w:line="240" w:lineRule="auto"/>
        <w:ind w:left="1134"/>
        <w:jc w:val="left"/>
        <w:rPr>
          <w:ins w:id="7271" w:author="Microsoft Office User" w:date="2023-06-06T10:50:00Z"/>
        </w:rPr>
      </w:pPr>
      <w:ins w:id="7272" w:author="Microsoft Office User" w:date="2023-06-06T10:27:00Z">
        <w:r>
          <w:t>E</w:t>
        </w:r>
      </w:ins>
      <w:ins w:id="7273" w:author="Microsoft Office User" w:date="2023-06-06T10:22:00Z">
        <w:r w:rsidR="00A32ECA">
          <w:t>mpresa:</w:t>
        </w:r>
      </w:ins>
    </w:p>
    <w:p w14:paraId="4D2CE990" w14:textId="77777777" w:rsidR="00D655D6" w:rsidRDefault="00D655D6" w:rsidP="00D655D6">
      <w:pPr>
        <w:pStyle w:val="Prrafodelista"/>
        <w:spacing w:before="0" w:after="0" w:line="240" w:lineRule="auto"/>
        <w:ind w:left="2977"/>
        <w:jc w:val="left"/>
        <w:rPr>
          <w:ins w:id="7274" w:author="Microsoft Office User" w:date="2023-06-06T10:50:00Z"/>
          <w:b/>
          <w:bCs/>
        </w:rPr>
      </w:pPr>
      <w:ins w:id="7275" w:author="Microsoft Office User" w:date="2023-06-06T10:50:00Z">
        <w:r>
          <w:rPr>
            <w:b/>
            <w:bCs/>
            <w:noProof/>
          </w:rPr>
          <mc:AlternateContent>
            <mc:Choice Requires="wps">
              <w:drawing>
                <wp:anchor distT="0" distB="0" distL="114300" distR="114300" simplePos="0" relativeHeight="251694080" behindDoc="0" locked="0" layoutInCell="1" allowOverlap="1" wp14:anchorId="5F3D9198" wp14:editId="58075493">
                  <wp:simplePos x="0" y="0"/>
                  <wp:positionH relativeFrom="column">
                    <wp:posOffset>1571840</wp:posOffset>
                  </wp:positionH>
                  <wp:positionV relativeFrom="paragraph">
                    <wp:posOffset>74178</wp:posOffset>
                  </wp:positionV>
                  <wp:extent cx="2395220" cy="398780"/>
                  <wp:effectExtent l="0" t="0" r="17780" b="7620"/>
                  <wp:wrapNone/>
                  <wp:docPr id="964808363"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52989B71" w14:textId="48273C1A" w:rsidR="00D655D6" w:rsidRDefault="00D655D6" w:rsidP="00D655D6">
                              <w:pPr>
                                <w:jc w:val="left"/>
                              </w:pPr>
                              <w:r w:rsidRPr="006A548B">
                                <w:rPr>
                                  <w:b/>
                                  <w:bCs/>
                                </w:rPr>
                                <w:t>Nombre de usuario:</w:t>
                              </w:r>
                              <w:r>
                                <w:t xml:space="preserve"> </w:t>
                              </w:r>
                              <w:del w:id="7276" w:author="Microsoft Office User" w:date="2023-06-06T10:52:00Z">
                                <w:r w:rsidDel="00AD7E84">
                                  <w:delText>pablitoSotelo</w:delText>
                                </w:r>
                              </w:del>
                              <w:ins w:id="7277" w:author="Microsoft Office User" w:date="2023-06-06T10:52:00Z">
                                <w:r w:rsidR="00AD7E84">
                                  <w:t>accenture1</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D9198" id="_x0000_s1030" type="#_x0000_t202" style="position:absolute;left:0;text-align:left;margin-left:123.75pt;margin-top:5.85pt;width:188.6pt;height:31.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nUZ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" fillcolor="white [3201]" strokeweight=".5pt">
                  <v:textbox>
                    <w:txbxContent>
                      <w:p w14:paraId="52989B71" w14:textId="48273C1A" w:rsidR="00D655D6" w:rsidRDefault="00D655D6" w:rsidP="00D655D6">
                        <w:pPr>
                          <w:jc w:val="left"/>
                        </w:pPr>
                        <w:r w:rsidRPr="006A548B">
                          <w:rPr>
                            <w:b/>
                            <w:bCs/>
                          </w:rPr>
                          <w:t>Nombre de usuario:</w:t>
                        </w:r>
                        <w:r>
                          <w:t xml:space="preserve"> </w:t>
                        </w:r>
                        <w:del w:id="7278" w:author="Microsoft Office User" w:date="2023-06-06T10:52:00Z">
                          <w:r w:rsidDel="00AD7E84">
                            <w:delText>pablitoSotelo</w:delText>
                          </w:r>
                        </w:del>
                        <w:ins w:id="7279" w:author="Microsoft Office User" w:date="2023-06-06T10:52:00Z">
                          <w:r w:rsidR="00AD7E84">
                            <w:t>accenture1</w:t>
                          </w:r>
                        </w:ins>
                      </w:p>
                    </w:txbxContent>
                  </v:textbox>
                </v:shape>
              </w:pict>
            </mc:Fallback>
          </mc:AlternateContent>
        </w:r>
      </w:ins>
    </w:p>
    <w:p w14:paraId="4F0905F7" w14:textId="77777777" w:rsidR="00D655D6" w:rsidRPr="006A548B" w:rsidRDefault="00D655D6" w:rsidP="00D655D6">
      <w:pPr>
        <w:pStyle w:val="Prrafodelista"/>
        <w:spacing w:before="0" w:after="0" w:line="240" w:lineRule="auto"/>
        <w:ind w:left="2977"/>
        <w:jc w:val="left"/>
        <w:rPr>
          <w:ins w:id="7280" w:author="Microsoft Office User" w:date="2023-06-06T10:50:00Z"/>
          <w:b/>
          <w:bCs/>
        </w:rPr>
      </w:pPr>
    </w:p>
    <w:p w14:paraId="2836A79A" w14:textId="77777777" w:rsidR="00D655D6" w:rsidRDefault="00D655D6" w:rsidP="00D655D6">
      <w:pPr>
        <w:pStyle w:val="Prrafodelista"/>
        <w:spacing w:before="0" w:after="0" w:line="240" w:lineRule="auto"/>
        <w:ind w:left="1134"/>
        <w:jc w:val="left"/>
        <w:rPr>
          <w:ins w:id="7281" w:author="Microsoft Office User" w:date="2023-06-06T10:50:00Z"/>
        </w:rPr>
      </w:pPr>
    </w:p>
    <w:p w14:paraId="53C894BD" w14:textId="77777777" w:rsidR="00D655D6" w:rsidRDefault="00D655D6" w:rsidP="00D655D6">
      <w:pPr>
        <w:pStyle w:val="Prrafodelista"/>
        <w:spacing w:before="0" w:after="0" w:line="240" w:lineRule="auto"/>
        <w:ind w:left="1134"/>
        <w:jc w:val="left"/>
        <w:rPr>
          <w:ins w:id="7282" w:author="Microsoft Office User" w:date="2023-06-06T10:50:00Z"/>
        </w:rPr>
      </w:pPr>
      <w:ins w:id="7283" w:author="Microsoft Office User" w:date="2023-06-06T10:50:00Z">
        <w:r>
          <w:rPr>
            <w:b/>
            <w:bCs/>
            <w:noProof/>
          </w:rPr>
          <mc:AlternateContent>
            <mc:Choice Requires="wps">
              <w:drawing>
                <wp:anchor distT="0" distB="0" distL="114300" distR="114300" simplePos="0" relativeHeight="251695104" behindDoc="0" locked="0" layoutInCell="1" allowOverlap="1" wp14:anchorId="2C447BDF" wp14:editId="5A50E623">
                  <wp:simplePos x="0" y="0"/>
                  <wp:positionH relativeFrom="column">
                    <wp:posOffset>1567162</wp:posOffset>
                  </wp:positionH>
                  <wp:positionV relativeFrom="paragraph">
                    <wp:posOffset>45505</wp:posOffset>
                  </wp:positionV>
                  <wp:extent cx="2395220" cy="398780"/>
                  <wp:effectExtent l="0" t="0" r="17780" b="7620"/>
                  <wp:wrapNone/>
                  <wp:docPr id="271073246"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0AB1EED7" w14:textId="5253604C" w:rsidR="00D655D6" w:rsidRDefault="00D655D6" w:rsidP="00D655D6">
                              <w:pPr>
                                <w:jc w:val="left"/>
                              </w:pPr>
                              <w:r>
                                <w:rPr>
                                  <w:b/>
                                  <w:bCs/>
                                </w:rPr>
                                <w:t>Contraseña</w:t>
                              </w:r>
                              <w:r w:rsidRPr="006A548B">
                                <w:rPr>
                                  <w:b/>
                                  <w:bCs/>
                                </w:rPr>
                                <w:t>:</w:t>
                              </w:r>
                              <w:r>
                                <w:t xml:space="preserve"> </w:t>
                              </w:r>
                              <w:del w:id="7284" w:author="Microsoft Office User" w:date="2023-06-06T10:52:00Z">
                                <w:r w:rsidDel="00AD7E84">
                                  <w:delText>pabloSotelo1</w:delText>
                                </w:r>
                              </w:del>
                              <w:ins w:id="7285" w:author="Microsoft Office User" w:date="2023-06-06T10:52:00Z">
                                <w:r w:rsidR="00AD7E84">
                                  <w:t>accenture2</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47BDF" id="_x0000_s1031" type="#_x0000_t202" style="position:absolute;left:0;text-align:left;margin-left:123.4pt;margin-top:3.6pt;width:188.6pt;height:31.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DrM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" fillcolor="white [3201]" strokeweight=".5pt">
                  <v:textbox>
                    <w:txbxContent>
                      <w:p w14:paraId="0AB1EED7" w14:textId="5253604C" w:rsidR="00D655D6" w:rsidRDefault="00D655D6" w:rsidP="00D655D6">
                        <w:pPr>
                          <w:jc w:val="left"/>
                        </w:pPr>
                        <w:r>
                          <w:rPr>
                            <w:b/>
                            <w:bCs/>
                          </w:rPr>
                          <w:t>Contraseña</w:t>
                        </w:r>
                        <w:r w:rsidRPr="006A548B">
                          <w:rPr>
                            <w:b/>
                            <w:bCs/>
                          </w:rPr>
                          <w:t>:</w:t>
                        </w:r>
                        <w:r>
                          <w:t xml:space="preserve"> </w:t>
                        </w:r>
                        <w:del w:id="7286" w:author="Microsoft Office User" w:date="2023-06-06T10:52:00Z">
                          <w:r w:rsidDel="00AD7E84">
                            <w:delText>pabloSotelo1</w:delText>
                          </w:r>
                        </w:del>
                        <w:ins w:id="7287" w:author="Microsoft Office User" w:date="2023-06-06T10:52:00Z">
                          <w:r w:rsidR="00AD7E84">
                            <w:t>accenture2</w:t>
                          </w:r>
                        </w:ins>
                      </w:p>
                    </w:txbxContent>
                  </v:textbox>
                </v:shape>
              </w:pict>
            </mc:Fallback>
          </mc:AlternateContent>
        </w:r>
      </w:ins>
    </w:p>
    <w:p w14:paraId="6D965C36" w14:textId="77777777" w:rsidR="00D655D6" w:rsidRPr="00277D36" w:rsidRDefault="00D655D6" w:rsidP="00D655D6">
      <w:pPr>
        <w:spacing w:before="0" w:after="0" w:line="240" w:lineRule="auto"/>
        <w:jc w:val="left"/>
        <w:rPr>
          <w:ins w:id="7288" w:author="Microsoft Office User" w:date="2023-06-06T10:27:00Z"/>
        </w:rPr>
        <w:pPrChange w:id="7289" w:author="Microsoft Office User" w:date="2023-06-06T10:50:00Z">
          <w:pPr>
            <w:pStyle w:val="Prrafodelista"/>
            <w:spacing w:before="0" w:after="0" w:line="240" w:lineRule="auto"/>
            <w:ind w:left="2977"/>
            <w:jc w:val="left"/>
          </w:pPr>
        </w:pPrChange>
      </w:pPr>
    </w:p>
    <w:p w14:paraId="031F5C63" w14:textId="4A0F0FB1" w:rsidR="00CD5A20" w:rsidRDefault="00CD5A20" w:rsidP="00CD5A20">
      <w:pPr>
        <w:pStyle w:val="Prrafodelista"/>
        <w:spacing w:before="0" w:after="0" w:line="240" w:lineRule="auto"/>
        <w:ind w:left="1134"/>
        <w:jc w:val="left"/>
        <w:rPr>
          <w:ins w:id="7290" w:author="Microsoft Office User" w:date="2023-06-06T10:22:00Z"/>
        </w:rPr>
        <w:pPrChange w:id="7291" w:author="Microsoft Office User" w:date="2023-06-06T10:27:00Z">
          <w:pPr>
            <w:pStyle w:val="Prrafodelista"/>
            <w:numPr>
              <w:numId w:val="22"/>
            </w:numPr>
            <w:spacing w:before="0" w:after="0" w:line="240" w:lineRule="auto"/>
            <w:ind w:left="1134" w:hanging="360"/>
            <w:jc w:val="left"/>
          </w:pPr>
        </w:pPrChange>
      </w:pPr>
    </w:p>
    <w:p w14:paraId="1FCE1F4C" w14:textId="3CCE4325" w:rsidR="00D655D6" w:rsidRPr="00D655D6" w:rsidRDefault="00A32ECA" w:rsidP="00D655D6">
      <w:pPr>
        <w:pStyle w:val="Prrafodelista"/>
        <w:numPr>
          <w:ilvl w:val="0"/>
          <w:numId w:val="22"/>
        </w:numPr>
        <w:spacing w:before="0" w:after="0" w:line="240" w:lineRule="auto"/>
        <w:ind w:left="1134"/>
        <w:jc w:val="left"/>
        <w:rPr>
          <w:ins w:id="7292" w:author="Microsoft Office User" w:date="2023-06-06T10:28:00Z"/>
        </w:rPr>
      </w:pPr>
      <w:ins w:id="7293" w:author="Microsoft Office User" w:date="2023-06-06T10:22:00Z">
        <w:r>
          <w:t xml:space="preserve">Administrador: </w:t>
        </w:r>
      </w:ins>
    </w:p>
    <w:p w14:paraId="104DF4C5" w14:textId="4FF2BE27" w:rsidR="00CD5A20" w:rsidRDefault="00D655D6" w:rsidP="00CD5A20">
      <w:pPr>
        <w:pStyle w:val="Prrafodelista"/>
        <w:spacing w:before="0" w:after="0" w:line="240" w:lineRule="auto"/>
        <w:ind w:left="1134"/>
        <w:jc w:val="left"/>
        <w:rPr>
          <w:ins w:id="7294" w:author="Microsoft Office User" w:date="2023-06-06T10:28:00Z"/>
        </w:rPr>
        <w:pPrChange w:id="7295" w:author="Microsoft Office User" w:date="2023-06-06T10:28:00Z">
          <w:pPr>
            <w:pStyle w:val="Prrafodelista"/>
            <w:numPr>
              <w:numId w:val="22"/>
            </w:numPr>
            <w:spacing w:before="0" w:after="0" w:line="240" w:lineRule="auto"/>
            <w:ind w:left="1134" w:hanging="360"/>
            <w:jc w:val="left"/>
          </w:pPr>
        </w:pPrChange>
      </w:pPr>
      <w:ins w:id="7296" w:author="Microsoft Office User" w:date="2023-06-06T10:51:00Z">
        <w:r>
          <w:rPr>
            <w:noProof/>
          </w:rPr>
          <mc:AlternateContent>
            <mc:Choice Requires="wps">
              <w:drawing>
                <wp:anchor distT="0" distB="0" distL="114300" distR="114300" simplePos="0" relativeHeight="251697152" behindDoc="0" locked="0" layoutInCell="1" allowOverlap="1" wp14:anchorId="279EBB36" wp14:editId="6D4BB813">
                  <wp:simplePos x="0" y="0"/>
                  <wp:positionH relativeFrom="column">
                    <wp:posOffset>1571625</wp:posOffset>
                  </wp:positionH>
                  <wp:positionV relativeFrom="paragraph">
                    <wp:posOffset>92960</wp:posOffset>
                  </wp:positionV>
                  <wp:extent cx="2395220" cy="398780"/>
                  <wp:effectExtent l="0" t="0" r="17780" b="7620"/>
                  <wp:wrapNone/>
                  <wp:docPr id="937719533"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34949DFF" w14:textId="1AF4AFEA" w:rsidR="00D655D6" w:rsidRDefault="00D655D6" w:rsidP="00D655D6">
                              <w:pPr>
                                <w:jc w:val="left"/>
                              </w:pPr>
                              <w:r w:rsidRPr="006A548B">
                                <w:rPr>
                                  <w:b/>
                                  <w:bCs/>
                                </w:rPr>
                                <w:t>Nombre de usuario:</w:t>
                              </w:r>
                              <w:r>
                                <w:t xml:space="preserve"> </w:t>
                              </w:r>
                              <w:del w:id="7297" w:author="Microsoft Office User" w:date="2023-06-06T10:52:00Z">
                                <w:r w:rsidDel="00AD7E84">
                                  <w:delText>pablitoSotelo</w:delText>
                                </w:r>
                              </w:del>
                              <w:ins w:id="7298" w:author="Microsoft Office User" w:date="2023-06-06T10:52:00Z">
                                <w:r w:rsidR="00AD7E84">
                                  <w:t>jobs1</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BB36" id="_x0000_s1032" type="#_x0000_t202" style="position:absolute;left:0;text-align:left;margin-left:123.75pt;margin-top:7.3pt;width:188.6pt;height:31.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JtoOQ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" fillcolor="white [3201]" strokeweight=".5pt">
                  <v:textbox>
                    <w:txbxContent>
                      <w:p w14:paraId="34949DFF" w14:textId="1AF4AFEA" w:rsidR="00D655D6" w:rsidRDefault="00D655D6" w:rsidP="00D655D6">
                        <w:pPr>
                          <w:jc w:val="left"/>
                        </w:pPr>
                        <w:r w:rsidRPr="006A548B">
                          <w:rPr>
                            <w:b/>
                            <w:bCs/>
                          </w:rPr>
                          <w:t>Nombre de usuario:</w:t>
                        </w:r>
                        <w:r>
                          <w:t xml:space="preserve"> </w:t>
                        </w:r>
                        <w:del w:id="7299" w:author="Microsoft Office User" w:date="2023-06-06T10:52:00Z">
                          <w:r w:rsidDel="00AD7E84">
                            <w:delText>pablitoSotelo</w:delText>
                          </w:r>
                        </w:del>
                        <w:ins w:id="7300" w:author="Microsoft Office User" w:date="2023-06-06T10:52:00Z">
                          <w:r w:rsidR="00AD7E84">
                            <w:t>jobs1</w:t>
                          </w:r>
                        </w:ins>
                      </w:p>
                    </w:txbxContent>
                  </v:textbox>
                </v:shape>
              </w:pict>
            </mc:Fallback>
          </mc:AlternateContent>
        </w:r>
      </w:ins>
    </w:p>
    <w:p w14:paraId="60421558" w14:textId="5861053C" w:rsidR="00646FBA" w:rsidRDefault="00D655D6">
      <w:pPr>
        <w:spacing w:before="0" w:after="0" w:line="240" w:lineRule="auto"/>
        <w:jc w:val="left"/>
        <w:rPr>
          <w:ins w:id="7301" w:author="Microsoft Office User" w:date="2023-06-06T13:50:00Z"/>
        </w:rPr>
      </w:pPr>
      <w:ins w:id="7302" w:author="Microsoft Office User" w:date="2023-06-06T10:51:00Z">
        <w:r>
          <w:rPr>
            <w:noProof/>
          </w:rPr>
          <mc:AlternateContent>
            <mc:Choice Requires="wps">
              <w:drawing>
                <wp:anchor distT="0" distB="0" distL="114300" distR="114300" simplePos="0" relativeHeight="251698176" behindDoc="0" locked="0" layoutInCell="1" allowOverlap="1" wp14:anchorId="5D3B652B" wp14:editId="28E889B9">
                  <wp:simplePos x="0" y="0"/>
                  <wp:positionH relativeFrom="column">
                    <wp:posOffset>1566545</wp:posOffset>
                  </wp:positionH>
                  <wp:positionV relativeFrom="paragraph">
                    <wp:posOffset>444241</wp:posOffset>
                  </wp:positionV>
                  <wp:extent cx="2395220" cy="398780"/>
                  <wp:effectExtent l="0" t="0" r="17780" b="7620"/>
                  <wp:wrapNone/>
                  <wp:docPr id="1288695319"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34E377A6" w14:textId="301E3CDA" w:rsidR="00D655D6" w:rsidRDefault="00D655D6" w:rsidP="00D655D6">
                              <w:pPr>
                                <w:jc w:val="left"/>
                              </w:pPr>
                              <w:r>
                                <w:rPr>
                                  <w:b/>
                                  <w:bCs/>
                                </w:rPr>
                                <w:t>Contraseña</w:t>
                              </w:r>
                              <w:r w:rsidRPr="006A548B">
                                <w:rPr>
                                  <w:b/>
                                  <w:bCs/>
                                </w:rPr>
                                <w:t>:</w:t>
                              </w:r>
                              <w:r>
                                <w:t xml:space="preserve"> </w:t>
                              </w:r>
                              <w:del w:id="7303" w:author="Microsoft Office User" w:date="2023-06-06T10:52:00Z">
                                <w:r w:rsidDel="00AD7E84">
                                  <w:delText>pabloSotelo1</w:delText>
                                </w:r>
                              </w:del>
                              <w:ins w:id="7304" w:author="Microsoft Office User" w:date="2023-06-06T10:52:00Z">
                                <w:r w:rsidR="00AD7E84">
                                  <w:t>jobs1234</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B652B" id="_x0000_s1033" type="#_x0000_t202" style="position:absolute;margin-left:123.35pt;margin-top:35pt;width:188.6pt;height:31.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tS9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" fillcolor="white [3201]" strokeweight=".5pt">
                  <v:textbox>
                    <w:txbxContent>
                      <w:p w14:paraId="34E377A6" w14:textId="301E3CDA" w:rsidR="00D655D6" w:rsidRDefault="00D655D6" w:rsidP="00D655D6">
                        <w:pPr>
                          <w:jc w:val="left"/>
                        </w:pPr>
                        <w:r>
                          <w:rPr>
                            <w:b/>
                            <w:bCs/>
                          </w:rPr>
                          <w:t>Contraseña</w:t>
                        </w:r>
                        <w:r w:rsidRPr="006A548B">
                          <w:rPr>
                            <w:b/>
                            <w:bCs/>
                          </w:rPr>
                          <w:t>:</w:t>
                        </w:r>
                        <w:r>
                          <w:t xml:space="preserve"> </w:t>
                        </w:r>
                        <w:del w:id="7305" w:author="Microsoft Office User" w:date="2023-06-06T10:52:00Z">
                          <w:r w:rsidDel="00AD7E84">
                            <w:delText>pabloSotelo1</w:delText>
                          </w:r>
                        </w:del>
                        <w:ins w:id="7306" w:author="Microsoft Office User" w:date="2023-06-06T10:52:00Z">
                          <w:r w:rsidR="00AD7E84">
                            <w:t>jobs1234</w:t>
                          </w:r>
                        </w:ins>
                      </w:p>
                    </w:txbxContent>
                  </v:textbox>
                </v:shape>
              </w:pict>
            </mc:Fallback>
          </mc:AlternateContent>
        </w:r>
      </w:ins>
      <w:ins w:id="7307" w:author="Microsoft Office User" w:date="2023-06-06T13:49:00Z">
        <w:r w:rsidR="00646FBA">
          <w:br w:type="page"/>
        </w:r>
      </w:ins>
    </w:p>
    <w:p w14:paraId="50DA5FB5" w14:textId="79F9712B" w:rsidR="00123FEB" w:rsidRDefault="00123FEB" w:rsidP="00123FEB">
      <w:pPr>
        <w:spacing w:before="0" w:after="0" w:line="240" w:lineRule="auto"/>
        <w:jc w:val="left"/>
        <w:rPr>
          <w:ins w:id="7308" w:author="Microsoft Office User" w:date="2023-06-06T13:51:00Z"/>
          <w:b/>
          <w:bCs/>
        </w:rPr>
      </w:pPr>
      <w:ins w:id="7309" w:author="Microsoft Office User" w:date="2023-06-06T13:51:00Z">
        <w:r w:rsidRPr="006A548B">
          <w:rPr>
            <w:b/>
            <w:bCs/>
          </w:rPr>
          <w:lastRenderedPageBreak/>
          <w:t xml:space="preserve">Acceso </w:t>
        </w:r>
        <w:r w:rsidR="00D517AB">
          <w:rPr>
            <w:b/>
            <w:bCs/>
          </w:rPr>
          <w:t>desplegando localmente la aplicación</w:t>
        </w:r>
      </w:ins>
    </w:p>
    <w:p w14:paraId="70CDBAC8" w14:textId="77777777" w:rsidR="00D517AB" w:rsidRDefault="00D517AB" w:rsidP="00123FEB">
      <w:pPr>
        <w:spacing w:before="0" w:after="0" w:line="240" w:lineRule="auto"/>
        <w:jc w:val="left"/>
        <w:rPr>
          <w:ins w:id="7310" w:author="Microsoft Office User" w:date="2023-06-06T13:51:00Z"/>
          <w:b/>
          <w:bCs/>
        </w:rPr>
      </w:pPr>
    </w:p>
    <w:p w14:paraId="6C8471EA" w14:textId="64D8828D" w:rsidR="00D517AB" w:rsidRDefault="00D517AB" w:rsidP="00D517AB">
      <w:pPr>
        <w:pStyle w:val="Prrafodelista"/>
        <w:numPr>
          <w:ilvl w:val="0"/>
          <w:numId w:val="35"/>
        </w:numPr>
        <w:spacing w:before="0" w:after="0" w:line="240" w:lineRule="auto"/>
        <w:jc w:val="left"/>
        <w:rPr>
          <w:ins w:id="7311" w:author="Microsoft Office User" w:date="2023-06-06T13:59:00Z"/>
        </w:rPr>
      </w:pPr>
      <w:ins w:id="7312" w:author="Microsoft Office User" w:date="2023-06-06T13:52:00Z">
        <w:r>
          <w:t xml:space="preserve">Clonar </w:t>
        </w:r>
      </w:ins>
      <w:ins w:id="7313" w:author="Microsoft Office User" w:date="2023-06-06T13:58:00Z">
        <w:r>
          <w:t xml:space="preserve">el código </w:t>
        </w:r>
      </w:ins>
      <w:ins w:id="7314" w:author="Microsoft Office User" w:date="2023-06-06T13:52:00Z">
        <w:r>
          <w:t xml:space="preserve">del </w:t>
        </w:r>
      </w:ins>
      <w:ins w:id="7315" w:author="Microsoft Office User" w:date="2023-06-06T13:58:00Z">
        <w:r>
          <w:t>siguiente repositorio:</w:t>
        </w:r>
      </w:ins>
    </w:p>
    <w:p w14:paraId="5E2E61E2" w14:textId="77EC2A53" w:rsidR="00D517AB" w:rsidRDefault="00D517AB" w:rsidP="00D517AB">
      <w:pPr>
        <w:pStyle w:val="Prrafodelista"/>
        <w:spacing w:before="0" w:after="0" w:line="240" w:lineRule="auto"/>
        <w:jc w:val="left"/>
        <w:rPr>
          <w:ins w:id="7316" w:author="Microsoft Office User" w:date="2023-06-06T13:59:00Z"/>
        </w:rPr>
      </w:pPr>
    </w:p>
    <w:p w14:paraId="2BAF8E9C" w14:textId="318654FF" w:rsidR="00D517AB" w:rsidRDefault="00234435" w:rsidP="00234435">
      <w:pPr>
        <w:pStyle w:val="Prrafodelista"/>
        <w:spacing w:before="0" w:after="0" w:line="240" w:lineRule="auto"/>
        <w:jc w:val="center"/>
        <w:rPr>
          <w:ins w:id="7317" w:author="Microsoft Office User" w:date="2023-06-06T13:59:00Z"/>
        </w:rPr>
        <w:pPrChange w:id="7318" w:author="Microsoft Office User" w:date="2023-06-06T13:59:00Z">
          <w:pPr>
            <w:pStyle w:val="Prrafodelista"/>
            <w:spacing w:before="0" w:after="0" w:line="240" w:lineRule="auto"/>
            <w:jc w:val="left"/>
          </w:pPr>
        </w:pPrChange>
      </w:pPr>
      <w:ins w:id="7319" w:author="Microsoft Office User" w:date="2023-06-06T13:59:00Z">
        <w:r>
          <w:fldChar w:fldCharType="begin"/>
        </w:r>
        <w:r>
          <w:instrText>HYPERLINK "https://github.com/carlosoler/TFGCarlosSoler.git"</w:instrText>
        </w:r>
        <w:r>
          <w:fldChar w:fldCharType="separate"/>
        </w:r>
        <w:r w:rsidRPr="00234435">
          <w:rPr>
            <w:rStyle w:val="Hipervnculo"/>
          </w:rPr>
          <w:t>https://github.com/carlosoler/TFGCarlosSoler.git</w:t>
        </w:r>
        <w:r>
          <w:fldChar w:fldCharType="end"/>
        </w:r>
      </w:ins>
    </w:p>
    <w:p w14:paraId="728A7A0B" w14:textId="77777777" w:rsidR="00D517AB" w:rsidRDefault="00D517AB" w:rsidP="00D517AB">
      <w:pPr>
        <w:pStyle w:val="Prrafodelista"/>
        <w:spacing w:before="0" w:after="0" w:line="240" w:lineRule="auto"/>
        <w:jc w:val="left"/>
        <w:rPr>
          <w:ins w:id="7320" w:author="Microsoft Office User" w:date="2023-06-06T13:59:00Z"/>
        </w:rPr>
      </w:pPr>
    </w:p>
    <w:p w14:paraId="3A6804B2" w14:textId="52E42692" w:rsidR="00D802A2" w:rsidRDefault="00524B9B" w:rsidP="00D802A2">
      <w:pPr>
        <w:pStyle w:val="Prrafodelista"/>
        <w:numPr>
          <w:ilvl w:val="0"/>
          <w:numId w:val="35"/>
        </w:numPr>
        <w:spacing w:before="0" w:after="0" w:line="240" w:lineRule="auto"/>
        <w:jc w:val="left"/>
        <w:rPr>
          <w:ins w:id="7321" w:author="Microsoft Office User" w:date="2023-06-06T14:51:00Z"/>
        </w:rPr>
      </w:pPr>
      <w:ins w:id="7322" w:author="Microsoft Office User" w:date="2023-06-06T14:02:00Z">
        <w:r>
          <w:t xml:space="preserve">Es necesario contar con </w:t>
        </w:r>
      </w:ins>
      <w:ins w:id="7323" w:author="Microsoft Office User" w:date="2023-06-06T14:03:00Z">
        <w:r w:rsidRPr="00524B9B">
          <w:rPr>
            <w:i/>
            <w:iCs/>
            <w:rPrChange w:id="7324" w:author="Microsoft Office User" w:date="2023-06-06T14:03:00Z">
              <w:rPr/>
            </w:rPrChange>
          </w:rPr>
          <w:t>Python</w:t>
        </w:r>
      </w:ins>
      <w:ins w:id="7325" w:author="Microsoft Office User" w:date="2023-06-06T14:02:00Z">
        <w:r w:rsidRPr="00524B9B">
          <w:rPr>
            <w:i/>
            <w:iCs/>
            <w:rPrChange w:id="7326" w:author="Microsoft Office User" w:date="2023-06-06T14:03:00Z">
              <w:rPr/>
            </w:rPrChange>
          </w:rPr>
          <w:t xml:space="preserve"> </w:t>
        </w:r>
        <w:r>
          <w:t xml:space="preserve">3.7 para el uso de la aplicación. </w:t>
        </w:r>
      </w:ins>
      <w:ins w:id="7327" w:author="Microsoft Office User" w:date="2023-06-06T14:03:00Z">
        <w:r>
          <w:t xml:space="preserve">Una vez se cuente con la versión adecuada de </w:t>
        </w:r>
        <w:r w:rsidRPr="00524B9B">
          <w:rPr>
            <w:i/>
            <w:iCs/>
            <w:rPrChange w:id="7328" w:author="Microsoft Office User" w:date="2023-06-06T14:03:00Z">
              <w:rPr/>
            </w:rPrChange>
          </w:rPr>
          <w:t>Python</w:t>
        </w:r>
        <w:r>
          <w:t>, se debe crear</w:t>
        </w:r>
      </w:ins>
      <w:ins w:id="7329" w:author="Microsoft Office User" w:date="2023-06-06T14:00:00Z">
        <w:r w:rsidR="00D802A2">
          <w:t xml:space="preserve"> un entorno virtual con el siguiente comando</w:t>
        </w:r>
      </w:ins>
      <w:ins w:id="7330" w:author="Microsoft Office User" w:date="2023-06-06T14:01:00Z">
        <w:r w:rsidR="00D802A2">
          <w:t xml:space="preserve"> des</w:t>
        </w:r>
      </w:ins>
      <w:ins w:id="7331" w:author="Microsoft Office User" w:date="2023-06-06T14:02:00Z">
        <w:r w:rsidR="00D802A2">
          <w:t>de la terminal</w:t>
        </w:r>
      </w:ins>
      <w:ins w:id="7332" w:author="Microsoft Office User" w:date="2023-06-06T14:00:00Z">
        <w:r w:rsidR="00D802A2">
          <w:t>:</w:t>
        </w:r>
      </w:ins>
    </w:p>
    <w:p w14:paraId="3C3C7F15" w14:textId="77777777" w:rsidR="00063879" w:rsidRDefault="00063879" w:rsidP="00063879">
      <w:pPr>
        <w:pStyle w:val="Prrafodelista"/>
        <w:spacing w:before="0" w:after="0" w:line="240" w:lineRule="auto"/>
        <w:jc w:val="left"/>
        <w:rPr>
          <w:ins w:id="7333" w:author="Microsoft Office User" w:date="2023-06-06T14:00:00Z"/>
        </w:rPr>
        <w:pPrChange w:id="7334" w:author="Microsoft Office User" w:date="2023-06-06T14:51:00Z">
          <w:pPr>
            <w:pStyle w:val="Prrafodelista"/>
            <w:numPr>
              <w:numId w:val="35"/>
            </w:numPr>
            <w:spacing w:before="0" w:after="0" w:line="240" w:lineRule="auto"/>
            <w:ind w:hanging="360"/>
            <w:jc w:val="left"/>
          </w:pPr>
        </w:pPrChange>
      </w:pPr>
    </w:p>
    <w:p w14:paraId="73D512E4" w14:textId="33D1FB81" w:rsidR="00D802A2" w:rsidRDefault="00063879" w:rsidP="00D802A2">
      <w:pPr>
        <w:pStyle w:val="Prrafodelista"/>
        <w:spacing w:before="0" w:after="0" w:line="240" w:lineRule="auto"/>
        <w:jc w:val="left"/>
        <w:rPr>
          <w:ins w:id="7335" w:author="Microsoft Office User" w:date="2023-06-06T14:01:00Z"/>
        </w:rPr>
      </w:pPr>
      <w:ins w:id="7336" w:author="Microsoft Office User" w:date="2023-06-06T14:50:00Z">
        <w:r>
          <w:rPr>
            <w:noProof/>
          </w:rPr>
          <mc:AlternateContent>
            <mc:Choice Requires="wps">
              <w:drawing>
                <wp:anchor distT="0" distB="0" distL="114300" distR="114300" simplePos="0" relativeHeight="251699200" behindDoc="0" locked="0" layoutInCell="1" allowOverlap="1" wp14:anchorId="6574BE2E" wp14:editId="5A19EA88">
                  <wp:simplePos x="0" y="0"/>
                  <wp:positionH relativeFrom="column">
                    <wp:posOffset>1457325</wp:posOffset>
                  </wp:positionH>
                  <wp:positionV relativeFrom="paragraph">
                    <wp:posOffset>39665</wp:posOffset>
                  </wp:positionV>
                  <wp:extent cx="2266315" cy="411739"/>
                  <wp:effectExtent l="0" t="0" r="6985" b="7620"/>
                  <wp:wrapNone/>
                  <wp:docPr id="1741958974" name="Cuadro de texto 3"/>
                  <wp:cNvGraphicFramePr/>
                  <a:graphic xmlns:a="http://schemas.openxmlformats.org/drawingml/2006/main">
                    <a:graphicData uri="http://schemas.microsoft.com/office/word/2010/wordprocessingShape">
                      <wps:wsp>
                        <wps:cNvSpPr txBox="1"/>
                        <wps:spPr>
                          <a:xfrm>
                            <a:off x="0" y="0"/>
                            <a:ext cx="2266315" cy="411739"/>
                          </a:xfrm>
                          <a:prstGeom prst="rect">
                            <a:avLst/>
                          </a:prstGeom>
                          <a:solidFill>
                            <a:schemeClr val="lt1"/>
                          </a:solidFill>
                          <a:ln w="6350">
                            <a:solidFill>
                              <a:prstClr val="black"/>
                            </a:solidFill>
                          </a:ln>
                        </wps:spPr>
                        <wps:txbx>
                          <w:txbxContent>
                            <w:p w14:paraId="4BC99EC3" w14:textId="4033505C" w:rsidR="00063879" w:rsidRDefault="00AB5D50" w:rsidP="00063879">
                              <w:pPr>
                                <w:jc w:val="center"/>
                                <w:pPrChange w:id="7337" w:author="Microsoft Office User" w:date="2023-06-06T14:51:00Z">
                                  <w:pPr/>
                                </w:pPrChange>
                              </w:pPr>
                              <w:ins w:id="7338" w:author="Microsoft Office User" w:date="2023-06-06T15:25:00Z">
                                <w:r>
                                  <w:t>p</w:t>
                                </w:r>
                              </w:ins>
                              <w:ins w:id="7339" w:author="Microsoft Office User" w:date="2023-06-06T14:50:00Z">
                                <w:r w:rsidR="00063879">
                                  <w:t>ython</w:t>
                                </w:r>
                              </w:ins>
                              <w:ins w:id="7340" w:author="Microsoft Office User" w:date="2023-06-06T15:25:00Z">
                                <w:r w:rsidR="00D840AD">
                                  <w:t>3</w:t>
                                </w:r>
                              </w:ins>
                              <w:ins w:id="7341" w:author="Microsoft Office User" w:date="2023-06-06T14:50:00Z">
                                <w:r w:rsidR="00063879">
                                  <w:t xml:space="preserve"> -m venv venv</w:t>
                                </w:r>
                              </w:ins>
                              <w:ins w:id="7342" w:author="Microsoft Office User" w:date="2023-06-06T14:51:00Z">
                                <w:r w:rsidR="00063879">
                                  <w:t>TFG</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4BE2E" id="Cuadro de texto 3" o:spid="_x0000_s1034" type="#_x0000_t202" style="position:absolute;left:0;text-align:left;margin-left:114.75pt;margin-top:3.1pt;width:178.45pt;height:3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" fillcolor="white [3201]" strokeweight=".5pt">
                  <v:textbox>
                    <w:txbxContent>
                      <w:p w14:paraId="4BC99EC3" w14:textId="4033505C" w:rsidR="00063879" w:rsidRDefault="00AB5D50" w:rsidP="00063879">
                        <w:pPr>
                          <w:jc w:val="center"/>
                          <w:pPrChange w:id="7343" w:author="Microsoft Office User" w:date="2023-06-06T14:51:00Z">
                            <w:pPr/>
                          </w:pPrChange>
                        </w:pPr>
                        <w:ins w:id="7344" w:author="Microsoft Office User" w:date="2023-06-06T15:25:00Z">
                          <w:r>
                            <w:t>p</w:t>
                          </w:r>
                        </w:ins>
                        <w:ins w:id="7345" w:author="Microsoft Office User" w:date="2023-06-06T14:50:00Z">
                          <w:r w:rsidR="00063879">
                            <w:t>ython</w:t>
                          </w:r>
                        </w:ins>
                        <w:ins w:id="7346" w:author="Microsoft Office User" w:date="2023-06-06T15:25:00Z">
                          <w:r w:rsidR="00D840AD">
                            <w:t>3</w:t>
                          </w:r>
                        </w:ins>
                        <w:ins w:id="7347" w:author="Microsoft Office User" w:date="2023-06-06T14:50:00Z">
                          <w:r w:rsidR="00063879">
                            <w:t xml:space="preserve"> -m venv venv</w:t>
                          </w:r>
                        </w:ins>
                        <w:ins w:id="7348" w:author="Microsoft Office User" w:date="2023-06-06T14:51:00Z">
                          <w:r w:rsidR="00063879">
                            <w:t>TFG</w:t>
                          </w:r>
                        </w:ins>
                      </w:p>
                    </w:txbxContent>
                  </v:textbox>
                </v:shape>
              </w:pict>
            </mc:Fallback>
          </mc:AlternateContent>
        </w:r>
      </w:ins>
    </w:p>
    <w:p w14:paraId="54F50C86" w14:textId="186A5DD7" w:rsidR="00471947" w:rsidRDefault="00471947" w:rsidP="00D802A2">
      <w:pPr>
        <w:pStyle w:val="Prrafodelista"/>
        <w:jc w:val="center"/>
        <w:rPr>
          <w:ins w:id="7349" w:author="Microsoft Office User" w:date="2023-06-06T14:51:00Z"/>
        </w:rPr>
      </w:pPr>
    </w:p>
    <w:p w14:paraId="469081C7" w14:textId="77777777" w:rsidR="00063879" w:rsidRDefault="00063879" w:rsidP="00D802A2">
      <w:pPr>
        <w:pStyle w:val="Prrafodelista"/>
        <w:jc w:val="center"/>
        <w:rPr>
          <w:ins w:id="7350" w:author="Microsoft Office User" w:date="2023-06-06T14:02:00Z"/>
        </w:rPr>
      </w:pPr>
    </w:p>
    <w:p w14:paraId="2BDA6E11" w14:textId="1B982DAF" w:rsidR="00524B9B" w:rsidRDefault="00DD167D" w:rsidP="00524B9B">
      <w:pPr>
        <w:pStyle w:val="Prrafodelista"/>
        <w:numPr>
          <w:ilvl w:val="0"/>
          <w:numId w:val="35"/>
        </w:numPr>
        <w:jc w:val="left"/>
        <w:rPr>
          <w:ins w:id="7351" w:author="Microsoft Office User" w:date="2023-06-06T14:09:00Z"/>
        </w:rPr>
      </w:pPr>
      <w:ins w:id="7352" w:author="Microsoft Office User" w:date="2023-06-06T14:05:00Z">
        <w:r>
          <w:t xml:space="preserve">Una vez creado </w:t>
        </w:r>
      </w:ins>
      <w:ins w:id="7353" w:author="Microsoft Office User" w:date="2023-06-06T14:04:00Z">
        <w:r>
          <w:t xml:space="preserve">el entorno virtual hay que </w:t>
        </w:r>
      </w:ins>
      <w:ins w:id="7354" w:author="Microsoft Office User" w:date="2023-06-06T14:05:00Z">
        <w:r>
          <w:t>activarlo</w:t>
        </w:r>
      </w:ins>
      <w:ins w:id="7355" w:author="Microsoft Office User" w:date="2023-06-06T14:09:00Z">
        <w:r w:rsidR="00471947">
          <w:t xml:space="preserve"> e instalar todos los paquetes</w:t>
        </w:r>
      </w:ins>
      <w:ins w:id="7356" w:author="Microsoft Office User" w:date="2023-06-06T14:05:00Z">
        <w:r>
          <w:t xml:space="preserve"> mediante </w:t>
        </w:r>
      </w:ins>
      <w:ins w:id="7357" w:author="Microsoft Office User" w:date="2023-06-06T14:09:00Z">
        <w:r w:rsidR="00471947">
          <w:t>los</w:t>
        </w:r>
      </w:ins>
      <w:ins w:id="7358" w:author="Microsoft Office User" w:date="2023-06-06T14:04:00Z">
        <w:r>
          <w:t xml:space="preserve"> siguiente</w:t>
        </w:r>
      </w:ins>
      <w:ins w:id="7359" w:author="Microsoft Office User" w:date="2023-06-06T14:09:00Z">
        <w:r w:rsidR="00471947">
          <w:t>s</w:t>
        </w:r>
      </w:ins>
      <w:ins w:id="7360" w:author="Microsoft Office User" w:date="2023-06-06T14:04:00Z">
        <w:r>
          <w:t xml:space="preserve"> comando</w:t>
        </w:r>
      </w:ins>
      <w:ins w:id="7361" w:author="Microsoft Office User" w:date="2023-06-06T14:09:00Z">
        <w:r w:rsidR="00471947">
          <w:t>s</w:t>
        </w:r>
      </w:ins>
      <w:ins w:id="7362" w:author="Microsoft Office User" w:date="2023-06-06T14:04:00Z">
        <w:r>
          <w:t xml:space="preserve"> en la terminal:</w:t>
        </w:r>
      </w:ins>
    </w:p>
    <w:p w14:paraId="75EC1445" w14:textId="4FCCEE19" w:rsidR="00471947" w:rsidRDefault="00063879" w:rsidP="00471947">
      <w:pPr>
        <w:pStyle w:val="Prrafodelista"/>
        <w:jc w:val="left"/>
        <w:rPr>
          <w:ins w:id="7363" w:author="Microsoft Office User" w:date="2023-06-06T14:04:00Z"/>
        </w:rPr>
        <w:pPrChange w:id="7364" w:author="Microsoft Office User" w:date="2023-06-06T14:09:00Z">
          <w:pPr>
            <w:pStyle w:val="Prrafodelista"/>
            <w:numPr>
              <w:numId w:val="35"/>
            </w:numPr>
            <w:ind w:hanging="360"/>
            <w:jc w:val="left"/>
          </w:pPr>
        </w:pPrChange>
      </w:pPr>
      <w:ins w:id="7365" w:author="Microsoft Office User" w:date="2023-06-06T14:51:00Z">
        <w:r>
          <w:rPr>
            <w:noProof/>
          </w:rPr>
          <mc:AlternateContent>
            <mc:Choice Requires="wps">
              <w:drawing>
                <wp:anchor distT="0" distB="0" distL="114300" distR="114300" simplePos="0" relativeHeight="251701248" behindDoc="0" locked="0" layoutInCell="1" allowOverlap="1" wp14:anchorId="7EBD3935" wp14:editId="199AB799">
                  <wp:simplePos x="0" y="0"/>
                  <wp:positionH relativeFrom="column">
                    <wp:posOffset>1302806</wp:posOffset>
                  </wp:positionH>
                  <wp:positionV relativeFrom="paragraph">
                    <wp:posOffset>123342</wp:posOffset>
                  </wp:positionV>
                  <wp:extent cx="2691684" cy="785612"/>
                  <wp:effectExtent l="0" t="0" r="13970" b="14605"/>
                  <wp:wrapNone/>
                  <wp:docPr id="361697537" name="Cuadro de texto 3"/>
                  <wp:cNvGraphicFramePr/>
                  <a:graphic xmlns:a="http://schemas.openxmlformats.org/drawingml/2006/main">
                    <a:graphicData uri="http://schemas.microsoft.com/office/word/2010/wordprocessingShape">
                      <wps:wsp>
                        <wps:cNvSpPr txBox="1"/>
                        <wps:spPr>
                          <a:xfrm>
                            <a:off x="0" y="0"/>
                            <a:ext cx="2691684" cy="785612"/>
                          </a:xfrm>
                          <a:prstGeom prst="rect">
                            <a:avLst/>
                          </a:prstGeom>
                          <a:solidFill>
                            <a:schemeClr val="lt1"/>
                          </a:solidFill>
                          <a:ln w="6350">
                            <a:solidFill>
                              <a:prstClr val="black"/>
                            </a:solidFill>
                          </a:ln>
                        </wps:spPr>
                        <wps:txbx>
                          <w:txbxContent>
                            <w:p w14:paraId="3FE596D8" w14:textId="77777777" w:rsidR="00063879" w:rsidRPr="006A548B" w:rsidRDefault="00063879" w:rsidP="00063879">
                              <w:pPr>
                                <w:pStyle w:val="Prrafodelista"/>
                                <w:ind w:left="0"/>
                                <w:jc w:val="center"/>
                                <w:rPr>
                                  <w:ins w:id="7366" w:author="Microsoft Office User" w:date="2023-06-06T14:51:00Z"/>
                                  <w:lang w:val="en-US"/>
                                </w:rPr>
                              </w:pPr>
                              <w:ins w:id="7367" w:author="Microsoft Office User" w:date="2023-06-06T14:51:00Z">
                                <w:r w:rsidRPr="006A548B">
                                  <w:rPr>
                                    <w:lang w:val="en-US"/>
                                  </w:rPr>
                                  <w:t>Mac: source venvTFG/bin/activate</w:t>
                                </w:r>
                              </w:ins>
                            </w:p>
                            <w:p w14:paraId="65D8BA21" w14:textId="77777777" w:rsidR="00063879" w:rsidRPr="006A548B" w:rsidRDefault="00063879" w:rsidP="00063879">
                              <w:pPr>
                                <w:pStyle w:val="Prrafodelista"/>
                                <w:ind w:left="0"/>
                                <w:jc w:val="center"/>
                                <w:rPr>
                                  <w:ins w:id="7368" w:author="Microsoft Office User" w:date="2023-06-06T14:51:00Z"/>
                                  <w:lang w:val="en-US"/>
                                </w:rPr>
                              </w:pPr>
                              <w:ins w:id="7369" w:author="Microsoft Office User" w:date="2023-06-06T14:51:00Z">
                                <w:r w:rsidRPr="006A548B">
                                  <w:rPr>
                                    <w:lang w:val="en-US"/>
                                  </w:rPr>
                                  <w:t>Windows: venvTFG</w:t>
                                </w:r>
                                <w:r>
                                  <w:rPr>
                                    <w:lang w:val="en-US"/>
                                  </w:rPr>
                                  <w:t>\</w:t>
                                </w:r>
                                <w:r w:rsidRPr="006A548B">
                                  <w:rPr>
                                    <w:lang w:val="en-US"/>
                                  </w:rPr>
                                  <w:t>bin</w:t>
                                </w:r>
                                <w:r>
                                  <w:rPr>
                                    <w:lang w:val="en-US"/>
                                  </w:rPr>
                                  <w:t>\</w:t>
                                </w:r>
                                <w:r w:rsidRPr="006A548B">
                                  <w:rPr>
                                    <w:lang w:val="en-US"/>
                                  </w:rPr>
                                  <w:t>activate</w:t>
                                </w:r>
                                <w:r>
                                  <w:rPr>
                                    <w:lang w:val="en-US"/>
                                  </w:rPr>
                                  <w:t>.bat</w:t>
                                </w:r>
                              </w:ins>
                            </w:p>
                            <w:p w14:paraId="7A5C9C0F" w14:textId="3801EF3A" w:rsidR="00063879" w:rsidRPr="00063879" w:rsidRDefault="00063879" w:rsidP="00063879">
                              <w:pPr>
                                <w:jc w:val="center"/>
                                <w:rPr>
                                  <w:lang w:val="en-US"/>
                                  <w:rPrChange w:id="7370" w:author="Microsoft Office User" w:date="2023-06-06T14:53:00Z">
                                    <w:rPr/>
                                  </w:rPrChange>
                                </w:rPr>
                                <w:pPrChange w:id="7371" w:author="Microsoft Office User" w:date="2023-06-06T14:51:00Z">
                                  <w:pPr/>
                                </w:pPrChang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D3935" id="_x0000_s1035" type="#_x0000_t202" style="position:absolute;left:0;text-align:left;margin-left:102.6pt;margin-top:9.7pt;width:211.95pt;height:61.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" fillcolor="white [3201]" strokeweight=".5pt">
                  <v:textbox>
                    <w:txbxContent>
                      <w:p w14:paraId="3FE596D8" w14:textId="77777777" w:rsidR="00063879" w:rsidRPr="006A548B" w:rsidRDefault="00063879" w:rsidP="00063879">
                        <w:pPr>
                          <w:pStyle w:val="Prrafodelista"/>
                          <w:ind w:left="0"/>
                          <w:jc w:val="center"/>
                          <w:rPr>
                            <w:ins w:id="7372" w:author="Microsoft Office User" w:date="2023-06-06T14:51:00Z"/>
                            <w:lang w:val="en-US"/>
                          </w:rPr>
                        </w:pPr>
                        <w:ins w:id="7373" w:author="Microsoft Office User" w:date="2023-06-06T14:51:00Z">
                          <w:r w:rsidRPr="006A548B">
                            <w:rPr>
                              <w:lang w:val="en-US"/>
                            </w:rPr>
                            <w:t>Mac: source venvTFG/bin/activate</w:t>
                          </w:r>
                        </w:ins>
                      </w:p>
                      <w:p w14:paraId="65D8BA21" w14:textId="77777777" w:rsidR="00063879" w:rsidRPr="006A548B" w:rsidRDefault="00063879" w:rsidP="00063879">
                        <w:pPr>
                          <w:pStyle w:val="Prrafodelista"/>
                          <w:ind w:left="0"/>
                          <w:jc w:val="center"/>
                          <w:rPr>
                            <w:ins w:id="7374" w:author="Microsoft Office User" w:date="2023-06-06T14:51:00Z"/>
                            <w:lang w:val="en-US"/>
                          </w:rPr>
                        </w:pPr>
                        <w:ins w:id="7375" w:author="Microsoft Office User" w:date="2023-06-06T14:51:00Z">
                          <w:r w:rsidRPr="006A548B">
                            <w:rPr>
                              <w:lang w:val="en-US"/>
                            </w:rPr>
                            <w:t>Windows: venvTFG</w:t>
                          </w:r>
                          <w:r>
                            <w:rPr>
                              <w:lang w:val="en-US"/>
                            </w:rPr>
                            <w:t>\</w:t>
                          </w:r>
                          <w:r w:rsidRPr="006A548B">
                            <w:rPr>
                              <w:lang w:val="en-US"/>
                            </w:rPr>
                            <w:t>bin</w:t>
                          </w:r>
                          <w:r>
                            <w:rPr>
                              <w:lang w:val="en-US"/>
                            </w:rPr>
                            <w:t>\</w:t>
                          </w:r>
                          <w:r w:rsidRPr="006A548B">
                            <w:rPr>
                              <w:lang w:val="en-US"/>
                            </w:rPr>
                            <w:t>activate</w:t>
                          </w:r>
                          <w:r>
                            <w:rPr>
                              <w:lang w:val="en-US"/>
                            </w:rPr>
                            <w:t>.bat</w:t>
                          </w:r>
                        </w:ins>
                      </w:p>
                      <w:p w14:paraId="7A5C9C0F" w14:textId="3801EF3A" w:rsidR="00063879" w:rsidRPr="00063879" w:rsidRDefault="00063879" w:rsidP="00063879">
                        <w:pPr>
                          <w:jc w:val="center"/>
                          <w:rPr>
                            <w:lang w:val="en-US"/>
                            <w:rPrChange w:id="7376" w:author="Microsoft Office User" w:date="2023-06-06T14:53:00Z">
                              <w:rPr/>
                            </w:rPrChange>
                          </w:rPr>
                          <w:pPrChange w:id="7377" w:author="Microsoft Office User" w:date="2023-06-06T14:51:00Z">
                            <w:pPr/>
                          </w:pPrChange>
                        </w:pPr>
                      </w:p>
                    </w:txbxContent>
                  </v:textbox>
                </v:shape>
              </w:pict>
            </mc:Fallback>
          </mc:AlternateContent>
        </w:r>
      </w:ins>
    </w:p>
    <w:p w14:paraId="06222989" w14:textId="44D8E4C3" w:rsidR="00DD167D" w:rsidRPr="0072679D" w:rsidRDefault="00DD167D" w:rsidP="00DD167D">
      <w:pPr>
        <w:pStyle w:val="Prrafodelista"/>
        <w:jc w:val="center"/>
        <w:rPr>
          <w:ins w:id="7378" w:author="Microsoft Office User" w:date="2023-06-06T14:04:00Z"/>
        </w:rPr>
        <w:pPrChange w:id="7379" w:author="Microsoft Office User" w:date="2023-06-06T14:04:00Z">
          <w:pPr>
            <w:pStyle w:val="Prrafodelista"/>
            <w:jc w:val="left"/>
          </w:pPr>
        </w:pPrChange>
      </w:pPr>
    </w:p>
    <w:p w14:paraId="6930352B" w14:textId="1A41394E" w:rsidR="00DD167D" w:rsidRPr="0072679D" w:rsidRDefault="00DD167D" w:rsidP="00DD167D">
      <w:pPr>
        <w:pStyle w:val="Prrafodelista"/>
        <w:jc w:val="left"/>
        <w:rPr>
          <w:ins w:id="7380" w:author="Microsoft Office User" w:date="2023-06-06T14:04:00Z"/>
        </w:rPr>
      </w:pPr>
    </w:p>
    <w:p w14:paraId="099C66B5" w14:textId="3B627563" w:rsidR="00DD167D" w:rsidRPr="0072679D" w:rsidRDefault="00063879" w:rsidP="00DD167D">
      <w:pPr>
        <w:pStyle w:val="Prrafodelista"/>
        <w:jc w:val="left"/>
        <w:rPr>
          <w:ins w:id="7381" w:author="Microsoft Office User" w:date="2023-06-06T14:01:00Z"/>
        </w:rPr>
        <w:pPrChange w:id="7382" w:author="Microsoft Office User" w:date="2023-06-06T14:04:00Z">
          <w:pPr>
            <w:pStyle w:val="Prrafodelista"/>
            <w:jc w:val="center"/>
          </w:pPr>
        </w:pPrChange>
      </w:pPr>
      <w:ins w:id="7383" w:author="Microsoft Office User" w:date="2023-06-06T14:52:00Z">
        <w:r>
          <w:rPr>
            <w:noProof/>
          </w:rPr>
          <mc:AlternateContent>
            <mc:Choice Requires="wps">
              <w:drawing>
                <wp:anchor distT="0" distB="0" distL="114300" distR="114300" simplePos="0" relativeHeight="251703296" behindDoc="0" locked="0" layoutInCell="1" allowOverlap="1" wp14:anchorId="0C66F119" wp14:editId="3B41BC13">
                  <wp:simplePos x="0" y="0"/>
                  <wp:positionH relativeFrom="column">
                    <wp:posOffset>1289050</wp:posOffset>
                  </wp:positionH>
                  <wp:positionV relativeFrom="paragraph">
                    <wp:posOffset>238125</wp:posOffset>
                  </wp:positionV>
                  <wp:extent cx="2704465" cy="411480"/>
                  <wp:effectExtent l="0" t="0" r="13335" b="7620"/>
                  <wp:wrapNone/>
                  <wp:docPr id="288221835" name="Cuadro de texto 3"/>
                  <wp:cNvGraphicFramePr/>
                  <a:graphic xmlns:a="http://schemas.openxmlformats.org/drawingml/2006/main">
                    <a:graphicData uri="http://schemas.microsoft.com/office/word/2010/wordprocessingShape">
                      <wps:wsp>
                        <wps:cNvSpPr txBox="1"/>
                        <wps:spPr>
                          <a:xfrm>
                            <a:off x="0" y="0"/>
                            <a:ext cx="2704465" cy="411480"/>
                          </a:xfrm>
                          <a:prstGeom prst="rect">
                            <a:avLst/>
                          </a:prstGeom>
                          <a:solidFill>
                            <a:schemeClr val="lt1"/>
                          </a:solidFill>
                          <a:ln w="6350">
                            <a:solidFill>
                              <a:prstClr val="black"/>
                            </a:solidFill>
                          </a:ln>
                        </wps:spPr>
                        <wps:txbx>
                          <w:txbxContent>
                            <w:p w14:paraId="54A4F3C3" w14:textId="4693D406" w:rsidR="00063879" w:rsidRPr="00063879" w:rsidRDefault="00063879" w:rsidP="00063879">
                              <w:pPr>
                                <w:jc w:val="center"/>
                                <w:rPr>
                                  <w:lang w:val="en-US"/>
                                  <w:rPrChange w:id="7384" w:author="Microsoft Office User" w:date="2023-06-06T14:53:00Z">
                                    <w:rPr/>
                                  </w:rPrChange>
                                </w:rPr>
                                <w:pPrChange w:id="7385" w:author="Microsoft Office User" w:date="2023-06-06T14:51:00Z">
                                  <w:pPr/>
                                </w:pPrChange>
                              </w:pPr>
                              <w:ins w:id="7386" w:author="Microsoft Office User" w:date="2023-06-06T14:53:00Z">
                                <w:r w:rsidRPr="00063879">
                                  <w:rPr>
                                    <w:lang w:val="en-US"/>
                                    <w:rPrChange w:id="7387" w:author="Microsoft Office User" w:date="2023-06-06T14:53:00Z">
                                      <w:rPr/>
                                    </w:rPrChange>
                                  </w:rPr>
                                  <w:t xml:space="preserve">pip install </w:t>
                                </w:r>
                              </w:ins>
                              <w:ins w:id="7388" w:author="Microsoft Office User" w:date="2023-06-06T15:29:00Z">
                                <w:r w:rsidR="00C075FB">
                                  <w:rPr>
                                    <w:lang w:val="en-US"/>
                                  </w:rPr>
                                  <w:t>/Proyecto/</w:t>
                                </w:r>
                              </w:ins>
                              <w:ins w:id="7389" w:author="Microsoft Office User" w:date="2023-06-06T14:54:00Z">
                                <w:r w:rsidR="006E58FB" w:rsidRPr="00C646AB">
                                  <w:rPr>
                                    <w:lang w:val="en-US"/>
                                  </w:rPr>
                                  <w:t>requirements.txt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6F119" id="_x0000_s1036" type="#_x0000_t202" style="position:absolute;left:0;text-align:left;margin-left:101.5pt;margin-top:18.75pt;width:212.95pt;height:3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" fillcolor="white [3201]" strokeweight=".5pt">
                  <v:textbox>
                    <w:txbxContent>
                      <w:p w14:paraId="54A4F3C3" w14:textId="4693D406" w:rsidR="00063879" w:rsidRPr="00063879" w:rsidRDefault="00063879" w:rsidP="00063879">
                        <w:pPr>
                          <w:jc w:val="center"/>
                          <w:rPr>
                            <w:lang w:val="en-US"/>
                            <w:rPrChange w:id="7390" w:author="Microsoft Office User" w:date="2023-06-06T14:53:00Z">
                              <w:rPr/>
                            </w:rPrChange>
                          </w:rPr>
                          <w:pPrChange w:id="7391" w:author="Microsoft Office User" w:date="2023-06-06T14:51:00Z">
                            <w:pPr/>
                          </w:pPrChange>
                        </w:pPr>
                        <w:ins w:id="7392" w:author="Microsoft Office User" w:date="2023-06-06T14:53:00Z">
                          <w:r w:rsidRPr="00063879">
                            <w:rPr>
                              <w:lang w:val="en-US"/>
                              <w:rPrChange w:id="7393" w:author="Microsoft Office User" w:date="2023-06-06T14:53:00Z">
                                <w:rPr/>
                              </w:rPrChange>
                            </w:rPr>
                            <w:t xml:space="preserve">pip install </w:t>
                          </w:r>
                        </w:ins>
                        <w:ins w:id="7394" w:author="Microsoft Office User" w:date="2023-06-06T15:29:00Z">
                          <w:r w:rsidR="00C075FB">
                            <w:rPr>
                              <w:lang w:val="en-US"/>
                            </w:rPr>
                            <w:t>/Proyecto/</w:t>
                          </w:r>
                        </w:ins>
                        <w:ins w:id="7395" w:author="Microsoft Office User" w:date="2023-06-06T14:54:00Z">
                          <w:r w:rsidR="006E58FB" w:rsidRPr="00C646AB">
                            <w:rPr>
                              <w:lang w:val="en-US"/>
                            </w:rPr>
                            <w:t>requirements.txt</w:t>
                          </w:r>
                        </w:ins>
                      </w:p>
                    </w:txbxContent>
                  </v:textbox>
                </v:shape>
              </w:pict>
            </mc:Fallback>
          </mc:AlternateContent>
        </w:r>
      </w:ins>
    </w:p>
    <w:p w14:paraId="1472FAF3" w14:textId="029F7BF1" w:rsidR="00D802A2" w:rsidRPr="00EE78D8" w:rsidRDefault="00D802A2" w:rsidP="00D802A2">
      <w:pPr>
        <w:pStyle w:val="Prrafodelista"/>
        <w:spacing w:before="0" w:after="0" w:line="240" w:lineRule="auto"/>
        <w:jc w:val="left"/>
        <w:rPr>
          <w:ins w:id="7396" w:author="Microsoft Office User" w:date="2023-06-06T14:54:00Z"/>
          <w:rPrChange w:id="7397" w:author="Microsoft Office User" w:date="2023-06-06T15:18:00Z">
            <w:rPr>
              <w:ins w:id="7398" w:author="Microsoft Office User" w:date="2023-06-06T14:54:00Z"/>
              <w:lang w:val="en-US"/>
            </w:rPr>
          </w:rPrChange>
        </w:rPr>
      </w:pPr>
    </w:p>
    <w:p w14:paraId="223A6207" w14:textId="77777777" w:rsidR="00752D41" w:rsidRPr="0072679D" w:rsidRDefault="00752D41" w:rsidP="00D802A2">
      <w:pPr>
        <w:pStyle w:val="Prrafodelista"/>
        <w:spacing w:before="0" w:after="0" w:line="240" w:lineRule="auto"/>
        <w:jc w:val="left"/>
        <w:rPr>
          <w:ins w:id="7399" w:author="Microsoft Office User" w:date="2023-06-06T13:51:00Z"/>
        </w:rPr>
        <w:pPrChange w:id="7400" w:author="Microsoft Office User" w:date="2023-06-06T14:00:00Z">
          <w:pPr>
            <w:spacing w:before="0" w:after="0" w:line="240" w:lineRule="auto"/>
            <w:jc w:val="left"/>
          </w:pPr>
        </w:pPrChange>
      </w:pPr>
    </w:p>
    <w:p w14:paraId="42518265" w14:textId="4272E3C3" w:rsidR="00123FEB" w:rsidRPr="00EE78D8" w:rsidRDefault="00123FEB">
      <w:pPr>
        <w:spacing w:before="0" w:after="0" w:line="240" w:lineRule="auto"/>
        <w:jc w:val="left"/>
        <w:rPr>
          <w:ins w:id="7401" w:author="Microsoft Office User" w:date="2023-06-06T14:54:00Z"/>
          <w:rPrChange w:id="7402" w:author="Microsoft Office User" w:date="2023-06-06T15:18:00Z">
            <w:rPr>
              <w:ins w:id="7403" w:author="Microsoft Office User" w:date="2023-06-06T14:54:00Z"/>
              <w:lang w:val="en-US"/>
            </w:rPr>
          </w:rPrChange>
        </w:rPr>
      </w:pPr>
    </w:p>
    <w:p w14:paraId="57C8175C" w14:textId="689A693E" w:rsidR="00CA7061" w:rsidRDefault="00C646AB" w:rsidP="00752D41">
      <w:pPr>
        <w:pStyle w:val="Prrafodelista"/>
        <w:numPr>
          <w:ilvl w:val="0"/>
          <w:numId w:val="35"/>
        </w:numPr>
        <w:spacing w:before="0" w:after="0" w:line="240" w:lineRule="auto"/>
        <w:jc w:val="left"/>
        <w:rPr>
          <w:ins w:id="7404" w:author="Microsoft Office User" w:date="2023-06-06T15:04:00Z"/>
        </w:rPr>
      </w:pPr>
      <w:ins w:id="7405" w:author="Microsoft Office User" w:date="2023-06-06T14:55:00Z">
        <w:r w:rsidRPr="00BD1EEB">
          <w:rPr>
            <w:rPrChange w:id="7406" w:author="Microsoft Office User" w:date="2023-06-06T14:56:00Z">
              <w:rPr>
                <w:lang w:val="en-US"/>
              </w:rPr>
            </w:rPrChange>
          </w:rPr>
          <w:t>Es ne</w:t>
        </w:r>
      </w:ins>
      <w:ins w:id="7407" w:author="Microsoft Office User" w:date="2023-06-06T14:56:00Z">
        <w:r w:rsidRPr="00BD1EEB">
          <w:rPr>
            <w:rPrChange w:id="7408" w:author="Microsoft Office User" w:date="2023-06-06T14:56:00Z">
              <w:rPr>
                <w:lang w:val="en-US"/>
              </w:rPr>
            </w:rPrChange>
          </w:rPr>
          <w:t>ce</w:t>
        </w:r>
      </w:ins>
      <w:ins w:id="7409" w:author="Microsoft Office User" w:date="2023-06-06T14:55:00Z">
        <w:r w:rsidRPr="00BD1EEB">
          <w:rPr>
            <w:rPrChange w:id="7410" w:author="Microsoft Office User" w:date="2023-06-06T14:56:00Z">
              <w:rPr>
                <w:lang w:val="en-US"/>
              </w:rPr>
            </w:rPrChange>
          </w:rPr>
          <w:t>sario tener instalado Postgre</w:t>
        </w:r>
      </w:ins>
      <w:ins w:id="7411" w:author="Microsoft Office User" w:date="2023-06-06T14:56:00Z">
        <w:r w:rsidR="00120BAE" w:rsidRPr="00BD1EEB">
          <w:rPr>
            <w:rPrChange w:id="7412" w:author="Microsoft Office User" w:date="2023-06-06T14:56:00Z">
              <w:rPr>
                <w:lang w:val="en-US"/>
              </w:rPr>
            </w:rPrChange>
          </w:rPr>
          <w:t>SQL y pgAdmin</w:t>
        </w:r>
      </w:ins>
      <w:ins w:id="7413" w:author="Microsoft Office User" w:date="2023-06-06T14:55:00Z">
        <w:r w:rsidRPr="00BD1EEB">
          <w:rPr>
            <w:rPrChange w:id="7414" w:author="Microsoft Office User" w:date="2023-06-06T14:56:00Z">
              <w:rPr>
                <w:lang w:val="en-US"/>
              </w:rPr>
            </w:rPrChange>
          </w:rPr>
          <w:t xml:space="preserve"> para la creación de la base de datos</w:t>
        </w:r>
      </w:ins>
      <w:ins w:id="7415" w:author="Microsoft Office User" w:date="2023-06-06T14:56:00Z">
        <w:r w:rsidR="00BD1EEB" w:rsidRPr="00BD1EEB">
          <w:rPr>
            <w:rPrChange w:id="7416" w:author="Microsoft Office User" w:date="2023-06-06T14:56:00Z">
              <w:rPr>
                <w:lang w:val="en-US"/>
              </w:rPr>
            </w:rPrChange>
          </w:rPr>
          <w:t>.</w:t>
        </w:r>
        <w:r w:rsidR="00BD1EEB">
          <w:t xml:space="preserve"> </w:t>
        </w:r>
      </w:ins>
      <w:ins w:id="7417" w:author="Microsoft Office User" w:date="2023-06-06T14:57:00Z">
        <w:r w:rsidR="00BD1EEB">
          <w:t>Una vez instalado</w:t>
        </w:r>
      </w:ins>
      <w:ins w:id="7418" w:author="Microsoft Office User" w:date="2023-06-06T14:58:00Z">
        <w:r w:rsidR="00BD1EEB">
          <w:t>, d</w:t>
        </w:r>
      </w:ins>
      <w:ins w:id="7419" w:author="Microsoft Office User" w:date="2023-06-06T14:57:00Z">
        <w:r w:rsidR="00BD1EEB">
          <w:t>entro de pgAdmin</w:t>
        </w:r>
      </w:ins>
      <w:ins w:id="7420" w:author="Microsoft Office User" w:date="2023-06-06T14:58:00Z">
        <w:r w:rsidR="00BD1EEB">
          <w:t xml:space="preserve"> hay que crea</w:t>
        </w:r>
      </w:ins>
      <w:ins w:id="7421" w:author="Microsoft Office User" w:date="2023-06-06T15:01:00Z">
        <w:r w:rsidR="00CA7061">
          <w:t>r</w:t>
        </w:r>
      </w:ins>
      <w:ins w:id="7422" w:author="Microsoft Office User" w:date="2023-06-06T14:58:00Z">
        <w:r w:rsidR="00BD1EEB">
          <w:t xml:space="preserve"> una nueva base </w:t>
        </w:r>
      </w:ins>
      <w:ins w:id="7423" w:author="Microsoft Office User" w:date="2023-06-06T15:02:00Z">
        <w:r w:rsidR="00CA7061">
          <w:t xml:space="preserve">desde la opción de </w:t>
        </w:r>
      </w:ins>
      <w:ins w:id="7424" w:author="Microsoft Office User" w:date="2023-06-06T15:03:00Z">
        <w:r w:rsidR="00CA7061">
          <w:rPr>
            <w:i/>
            <w:iCs/>
          </w:rPr>
          <w:t>O</w:t>
        </w:r>
      </w:ins>
      <w:ins w:id="7425" w:author="Microsoft Office User" w:date="2023-06-06T15:02:00Z">
        <w:r w:rsidR="00CA7061" w:rsidRPr="00CA7061">
          <w:rPr>
            <w:i/>
            <w:iCs/>
            <w:rPrChange w:id="7426" w:author="Microsoft Office User" w:date="2023-06-06T15:03:00Z">
              <w:rPr/>
            </w:rPrChange>
          </w:rPr>
          <w:t>bjec</w:t>
        </w:r>
      </w:ins>
      <w:ins w:id="7427" w:author="Microsoft Office User" w:date="2023-06-06T15:03:00Z">
        <w:r w:rsidR="00CA7061" w:rsidRPr="00CA7061">
          <w:rPr>
            <w:i/>
            <w:iCs/>
            <w:rPrChange w:id="7428" w:author="Microsoft Office User" w:date="2023-06-06T15:03:00Z">
              <w:rPr/>
            </w:rPrChange>
          </w:rPr>
          <w:t>t</w:t>
        </w:r>
        <w:r w:rsidR="00CA7061">
          <w:rPr>
            <w:i/>
            <w:iCs/>
          </w:rPr>
          <w:t xml:space="preserve"> &gt; Create &gt; Data base.</w:t>
        </w:r>
        <w:r w:rsidR="00CA7061">
          <w:t xml:space="preserve"> Creamos una nueva base de datos </w:t>
        </w:r>
        <w:r w:rsidR="00CA7061">
          <w:t>llamada ‘</w:t>
        </w:r>
        <w:r w:rsidR="00CA7061" w:rsidRPr="00CA7061">
          <w:rPr>
            <w:i/>
            <w:iCs/>
            <w:rPrChange w:id="7429" w:author="Microsoft Office User" w:date="2023-06-06T15:08:00Z">
              <w:rPr/>
            </w:rPrChange>
          </w:rPr>
          <w:t>jobs</w:t>
        </w:r>
        <w:r w:rsidR="00CA7061">
          <w:t>’</w:t>
        </w:r>
      </w:ins>
      <w:ins w:id="7430" w:author="Microsoft Office User" w:date="2023-06-06T15:07:00Z">
        <w:r w:rsidR="00CA7061">
          <w:t xml:space="preserve"> </w:t>
        </w:r>
      </w:ins>
      <w:ins w:id="7431" w:author="Microsoft Office User" w:date="2023-06-06T15:13:00Z">
        <w:r w:rsidR="00830A21">
          <w:t>y mantenemos el usuario ‘</w:t>
        </w:r>
        <w:r w:rsidR="00830A21" w:rsidRPr="00830A21">
          <w:rPr>
            <w:i/>
            <w:iCs/>
            <w:rPrChange w:id="7432" w:author="Microsoft Office User" w:date="2023-06-06T15:13:00Z">
              <w:rPr/>
            </w:rPrChange>
          </w:rPr>
          <w:t>postgres</w:t>
        </w:r>
        <w:r w:rsidR="00830A21">
          <w:rPr>
            <w:i/>
            <w:iCs/>
          </w:rPr>
          <w:t>’</w:t>
        </w:r>
      </w:ins>
      <w:ins w:id="7433" w:author="Microsoft Office User" w:date="2023-06-06T15:14:00Z">
        <w:r w:rsidR="006541A7">
          <w:rPr>
            <w:i/>
            <w:iCs/>
          </w:rPr>
          <w:t xml:space="preserve"> </w:t>
        </w:r>
      </w:ins>
      <w:ins w:id="7434" w:author="Microsoft Office User" w:date="2023-06-06T15:01:00Z">
        <w:r w:rsidR="00CA7061">
          <w:t>como se muestra en la siguiente im</w:t>
        </w:r>
      </w:ins>
      <w:ins w:id="7435" w:author="Microsoft Office User" w:date="2023-06-06T15:04:00Z">
        <w:r w:rsidR="00CA7061">
          <w:t>agen</w:t>
        </w:r>
      </w:ins>
      <w:ins w:id="7436" w:author="Microsoft Office User" w:date="2023-06-06T15:01:00Z">
        <w:r w:rsidR="00CA7061">
          <w:t>:</w:t>
        </w:r>
      </w:ins>
    </w:p>
    <w:p w14:paraId="49E12CFA" w14:textId="77777777" w:rsidR="00CA7061" w:rsidRDefault="00CA7061" w:rsidP="00CA7061">
      <w:pPr>
        <w:pStyle w:val="Prrafodelista"/>
        <w:spacing w:before="0" w:after="0" w:line="240" w:lineRule="auto"/>
        <w:jc w:val="left"/>
        <w:rPr>
          <w:ins w:id="7437" w:author="Microsoft Office User" w:date="2023-06-06T15:04:00Z"/>
        </w:rPr>
      </w:pPr>
    </w:p>
    <w:p w14:paraId="4E715EC9" w14:textId="643A1F0B" w:rsidR="00CA7061" w:rsidRDefault="00CA7061" w:rsidP="00CA7061">
      <w:pPr>
        <w:pStyle w:val="Prrafodelista"/>
        <w:spacing w:before="0" w:after="0" w:line="240" w:lineRule="auto"/>
        <w:jc w:val="center"/>
        <w:rPr>
          <w:ins w:id="7438" w:author="Microsoft Office User" w:date="2023-06-06T15:05:00Z"/>
        </w:rPr>
      </w:pPr>
      <w:ins w:id="7439" w:author="Microsoft Office User" w:date="2023-06-06T15:04:00Z">
        <w:r w:rsidRPr="00CA7061">
          <w:lastRenderedPageBreak/>
          <w:drawing>
            <wp:inline distT="0" distB="0" distL="0" distR="0" wp14:anchorId="24C5DF3C" wp14:editId="64A78FEA">
              <wp:extent cx="4172755" cy="3280962"/>
              <wp:effectExtent l="0" t="0" r="5715" b="0"/>
              <wp:docPr id="58469095"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9095" name="Imagen 1" descr="Interfaz de usuario gráfica, Texto, Aplicación, Teams&#10;&#10;Descripción generada automáticamente"/>
                      <pic:cNvPicPr/>
                    </pic:nvPicPr>
                    <pic:blipFill>
                      <a:blip r:embed="rId91"/>
                      <a:stretch>
                        <a:fillRect/>
                      </a:stretch>
                    </pic:blipFill>
                    <pic:spPr>
                      <a:xfrm>
                        <a:off x="0" y="0"/>
                        <a:ext cx="4204123" cy="3305626"/>
                      </a:xfrm>
                      <a:prstGeom prst="rect">
                        <a:avLst/>
                      </a:prstGeom>
                    </pic:spPr>
                  </pic:pic>
                </a:graphicData>
              </a:graphic>
            </wp:inline>
          </w:drawing>
        </w:r>
      </w:ins>
    </w:p>
    <w:p w14:paraId="4A874BA8" w14:textId="77777777" w:rsidR="00CA7061" w:rsidRDefault="00CA7061" w:rsidP="00CA7061">
      <w:pPr>
        <w:pStyle w:val="Prrafodelista"/>
        <w:spacing w:before="0" w:after="0" w:line="240" w:lineRule="auto"/>
        <w:jc w:val="center"/>
        <w:rPr>
          <w:ins w:id="7440" w:author="Microsoft Office User" w:date="2023-06-06T15:05:00Z"/>
        </w:rPr>
      </w:pPr>
    </w:p>
    <w:p w14:paraId="2734452C" w14:textId="5B7DC0D8" w:rsidR="00CA7061" w:rsidRPr="00830A21" w:rsidRDefault="00CA7061" w:rsidP="00CA7061">
      <w:pPr>
        <w:pStyle w:val="Prrafodelista"/>
        <w:numPr>
          <w:ilvl w:val="0"/>
          <w:numId w:val="35"/>
        </w:numPr>
        <w:spacing w:before="0" w:after="0" w:line="240" w:lineRule="auto"/>
        <w:jc w:val="left"/>
        <w:rPr>
          <w:ins w:id="7441" w:author="Microsoft Office User" w:date="2023-06-06T15:12:00Z"/>
          <w:rPrChange w:id="7442" w:author="Microsoft Office User" w:date="2023-06-06T15:12:00Z">
            <w:rPr>
              <w:ins w:id="7443" w:author="Microsoft Office User" w:date="2023-06-06T15:12:00Z"/>
              <w:i/>
              <w:iCs/>
            </w:rPr>
          </w:rPrChange>
        </w:rPr>
      </w:pPr>
      <w:ins w:id="7444" w:author="Microsoft Office User" w:date="2023-06-06T15:05:00Z">
        <w:r>
          <w:t xml:space="preserve">Una vez creada la base de datos, procedemos a importarla, para ello </w:t>
        </w:r>
      </w:ins>
      <w:ins w:id="7445" w:author="Microsoft Office User" w:date="2023-06-06T15:06:00Z">
        <w:r>
          <w:t xml:space="preserve">se va a necesitar el archivo </w:t>
        </w:r>
      </w:ins>
      <w:ins w:id="7446" w:author="Microsoft Office User" w:date="2023-06-06T15:07:00Z">
        <w:r>
          <w:t xml:space="preserve">que se encuentra en el directorio </w:t>
        </w:r>
        <w:r w:rsidRPr="00CA7061">
          <w:rPr>
            <w:i/>
            <w:iCs/>
            <w:rPrChange w:id="7447" w:author="Microsoft Office User" w:date="2023-06-06T15:07:00Z">
              <w:rPr/>
            </w:rPrChange>
          </w:rPr>
          <w:t>backupBD</w:t>
        </w:r>
      </w:ins>
      <w:ins w:id="7448" w:author="Microsoft Office User" w:date="2023-06-06T15:08:00Z">
        <w:r>
          <w:rPr>
            <w:i/>
            <w:iCs/>
          </w:rPr>
          <w:t xml:space="preserve">. </w:t>
        </w:r>
        <w:r>
          <w:t xml:space="preserve">Damos </w:t>
        </w:r>
        <w:r w:rsidRPr="00830A21">
          <w:rPr>
            <w:i/>
            <w:iCs/>
            <w:rPrChange w:id="7449" w:author="Microsoft Office User" w:date="2023-06-06T15:12:00Z">
              <w:rPr/>
            </w:rPrChange>
          </w:rPr>
          <w:t>click</w:t>
        </w:r>
        <w:r>
          <w:t xml:space="preserve"> derecho en la base de datos creada y hacemos </w:t>
        </w:r>
        <w:r w:rsidRPr="00830A21">
          <w:rPr>
            <w:i/>
            <w:iCs/>
            <w:rPrChange w:id="7450" w:author="Microsoft Office User" w:date="2023-06-06T15:12:00Z">
              <w:rPr/>
            </w:rPrChange>
          </w:rPr>
          <w:t>click</w:t>
        </w:r>
        <w:r>
          <w:t xml:space="preserve"> en </w:t>
        </w:r>
        <w:r w:rsidRPr="00CA7061">
          <w:rPr>
            <w:i/>
            <w:iCs/>
            <w:rPrChange w:id="7451" w:author="Microsoft Office User" w:date="2023-06-06T15:09:00Z">
              <w:rPr/>
            </w:rPrChange>
          </w:rPr>
          <w:t>Restore</w:t>
        </w:r>
      </w:ins>
      <w:ins w:id="7452" w:author="Microsoft Office User" w:date="2023-06-06T15:09:00Z">
        <w:r>
          <w:rPr>
            <w:i/>
            <w:iCs/>
          </w:rPr>
          <w:t xml:space="preserve">. </w:t>
        </w:r>
      </w:ins>
      <w:ins w:id="7453" w:author="Microsoft Office User" w:date="2023-06-06T15:11:00Z">
        <w:r w:rsidR="00830A21">
          <w:t xml:space="preserve">Introducimos la ruta donde se encuentre el archivo mencionado y damos </w:t>
        </w:r>
        <w:r w:rsidR="00830A21" w:rsidRPr="00830A21">
          <w:rPr>
            <w:i/>
            <w:iCs/>
            <w:rPrChange w:id="7454" w:author="Microsoft Office User" w:date="2023-06-06T15:12:00Z">
              <w:rPr/>
            </w:rPrChange>
          </w:rPr>
          <w:t>click</w:t>
        </w:r>
        <w:r w:rsidR="00830A21">
          <w:t xml:space="preserve"> en </w:t>
        </w:r>
      </w:ins>
      <w:ins w:id="7455" w:author="Microsoft Office User" w:date="2023-06-06T15:12:00Z">
        <w:r w:rsidR="00830A21">
          <w:rPr>
            <w:i/>
            <w:iCs/>
          </w:rPr>
          <w:t>Restore</w:t>
        </w:r>
      </w:ins>
      <w:ins w:id="7456" w:author="Microsoft Office User" w:date="2023-06-06T15:11:00Z">
        <w:r w:rsidR="00830A21">
          <w:rPr>
            <w:i/>
            <w:iCs/>
          </w:rPr>
          <w:t>.</w:t>
        </w:r>
      </w:ins>
    </w:p>
    <w:p w14:paraId="2AC1B690" w14:textId="77777777" w:rsidR="00830A21" w:rsidRDefault="00830A21" w:rsidP="00830A21">
      <w:pPr>
        <w:pStyle w:val="Prrafodelista"/>
        <w:spacing w:before="0" w:after="0" w:line="240" w:lineRule="auto"/>
        <w:jc w:val="left"/>
        <w:rPr>
          <w:ins w:id="7457" w:author="Microsoft Office User" w:date="2023-06-06T15:12:00Z"/>
          <w:i/>
          <w:iCs/>
        </w:rPr>
      </w:pPr>
    </w:p>
    <w:p w14:paraId="383C528E" w14:textId="1AD62242" w:rsidR="00830A21" w:rsidRDefault="00830A21" w:rsidP="00830A21">
      <w:pPr>
        <w:pStyle w:val="Prrafodelista"/>
        <w:spacing w:before="0" w:after="0" w:line="240" w:lineRule="auto"/>
        <w:jc w:val="left"/>
        <w:rPr>
          <w:ins w:id="7458" w:author="Microsoft Office User" w:date="2023-06-06T15:14:00Z"/>
        </w:rPr>
      </w:pPr>
      <w:ins w:id="7459" w:author="Microsoft Office User" w:date="2023-06-06T15:12:00Z">
        <w:r w:rsidRPr="00830A21">
          <w:drawing>
            <wp:inline distT="0" distB="0" distL="0" distR="0" wp14:anchorId="23ECF8A6" wp14:editId="0EBBDDD4">
              <wp:extent cx="5036185" cy="2884170"/>
              <wp:effectExtent l="0" t="0" r="5715" b="0"/>
              <wp:docPr id="194485634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56346" name="Imagen 1" descr="Interfaz de usuario gráfica, Texto, Aplicación, Correo electrónico&#10;&#10;Descripción generada automáticamente"/>
                      <pic:cNvPicPr/>
                    </pic:nvPicPr>
                    <pic:blipFill>
                      <a:blip r:embed="rId92"/>
                      <a:stretch>
                        <a:fillRect/>
                      </a:stretch>
                    </pic:blipFill>
                    <pic:spPr>
                      <a:xfrm>
                        <a:off x="0" y="0"/>
                        <a:ext cx="5036185" cy="2884170"/>
                      </a:xfrm>
                      <a:prstGeom prst="rect">
                        <a:avLst/>
                      </a:prstGeom>
                    </pic:spPr>
                  </pic:pic>
                </a:graphicData>
              </a:graphic>
            </wp:inline>
          </w:drawing>
        </w:r>
      </w:ins>
    </w:p>
    <w:p w14:paraId="5B202E45" w14:textId="77777777" w:rsidR="006541A7" w:rsidRDefault="006541A7" w:rsidP="00830A21">
      <w:pPr>
        <w:pStyle w:val="Prrafodelista"/>
        <w:spacing w:before="0" w:after="0" w:line="240" w:lineRule="auto"/>
        <w:jc w:val="left"/>
        <w:rPr>
          <w:ins w:id="7460" w:author="Microsoft Office User" w:date="2023-06-06T15:14:00Z"/>
        </w:rPr>
      </w:pPr>
    </w:p>
    <w:p w14:paraId="5393FF67" w14:textId="77777777" w:rsidR="006541A7" w:rsidRDefault="006541A7" w:rsidP="00830A21">
      <w:pPr>
        <w:pStyle w:val="Prrafodelista"/>
        <w:spacing w:before="0" w:after="0" w:line="240" w:lineRule="auto"/>
        <w:jc w:val="left"/>
        <w:rPr>
          <w:ins w:id="7461" w:author="Microsoft Office User" w:date="2023-06-06T15:14:00Z"/>
        </w:rPr>
      </w:pPr>
    </w:p>
    <w:p w14:paraId="1D21FA9A" w14:textId="77777777" w:rsidR="006541A7" w:rsidRPr="00830A21" w:rsidRDefault="006541A7" w:rsidP="00830A21">
      <w:pPr>
        <w:pStyle w:val="Prrafodelista"/>
        <w:spacing w:before="0" w:after="0" w:line="240" w:lineRule="auto"/>
        <w:jc w:val="left"/>
        <w:rPr>
          <w:ins w:id="7462" w:author="Microsoft Office User" w:date="2023-06-06T15:11:00Z"/>
          <w:rPrChange w:id="7463" w:author="Microsoft Office User" w:date="2023-06-06T15:11:00Z">
            <w:rPr>
              <w:ins w:id="7464" w:author="Microsoft Office User" w:date="2023-06-06T15:11:00Z"/>
              <w:i/>
              <w:iCs/>
            </w:rPr>
          </w:rPrChange>
        </w:rPr>
        <w:pPrChange w:id="7465" w:author="Microsoft Office User" w:date="2023-06-06T15:12:00Z">
          <w:pPr>
            <w:pStyle w:val="Prrafodelista"/>
            <w:numPr>
              <w:numId w:val="35"/>
            </w:numPr>
            <w:spacing w:before="0" w:after="0" w:line="240" w:lineRule="auto"/>
            <w:ind w:hanging="360"/>
            <w:jc w:val="left"/>
          </w:pPr>
        </w:pPrChange>
      </w:pPr>
    </w:p>
    <w:p w14:paraId="24652F29" w14:textId="77777777" w:rsidR="00830A21" w:rsidRDefault="00830A21" w:rsidP="00830A21">
      <w:pPr>
        <w:pStyle w:val="Prrafodelista"/>
        <w:spacing w:before="0" w:after="0" w:line="240" w:lineRule="auto"/>
        <w:jc w:val="left"/>
        <w:rPr>
          <w:ins w:id="7466" w:author="Microsoft Office User" w:date="2023-06-06T15:11:00Z"/>
          <w:i/>
          <w:iCs/>
        </w:rPr>
      </w:pPr>
    </w:p>
    <w:p w14:paraId="5E860BB2" w14:textId="14BFF867" w:rsidR="006541A7" w:rsidRDefault="0072679D" w:rsidP="006541A7">
      <w:pPr>
        <w:pStyle w:val="Prrafodelista"/>
        <w:numPr>
          <w:ilvl w:val="0"/>
          <w:numId w:val="35"/>
        </w:numPr>
        <w:spacing w:before="0" w:after="0" w:line="240" w:lineRule="auto"/>
        <w:jc w:val="left"/>
        <w:rPr>
          <w:ins w:id="7467" w:author="Microsoft Office User" w:date="2023-06-06T15:21:00Z"/>
        </w:rPr>
      </w:pPr>
      <w:ins w:id="7468" w:author="Microsoft Office User" w:date="2023-06-06T15:20:00Z">
        <w:r>
          <w:lastRenderedPageBreak/>
          <w:t xml:space="preserve">Una vez creada e importada la base de datos, accedemos al archivo </w:t>
        </w:r>
        <w:r w:rsidRPr="0072679D">
          <w:rPr>
            <w:i/>
            <w:iCs/>
            <w:rPrChange w:id="7469" w:author="Microsoft Office User" w:date="2023-06-06T15:21:00Z">
              <w:rPr/>
            </w:rPrChange>
          </w:rPr>
          <w:t>app.py</w:t>
        </w:r>
      </w:ins>
      <w:ins w:id="7470" w:author="Microsoft Office User" w:date="2023-06-06T15:21:00Z">
        <w:r>
          <w:rPr>
            <w:i/>
            <w:iCs/>
          </w:rPr>
          <w:t xml:space="preserve"> </w:t>
        </w:r>
        <w:r w:rsidRPr="0072679D">
          <w:rPr>
            <w:rPrChange w:id="7471" w:author="Microsoft Office User" w:date="2023-06-06T15:21:00Z">
              <w:rPr>
                <w:i/>
                <w:iCs/>
              </w:rPr>
            </w:rPrChange>
          </w:rPr>
          <w:t xml:space="preserve">encontrado dento del </w:t>
        </w:r>
      </w:ins>
      <w:ins w:id="7472" w:author="Microsoft Office User" w:date="2023-06-06T15:22:00Z">
        <w:r>
          <w:t>proyecto</w:t>
        </w:r>
      </w:ins>
      <w:ins w:id="7473" w:author="Microsoft Office User" w:date="2023-06-06T15:21:00Z">
        <w:r>
          <w:t xml:space="preserve">. En la línea 19 donde pone ‘qwerty’ debe de poner </w:t>
        </w:r>
      </w:ins>
      <w:ins w:id="7474" w:author="Microsoft Office User" w:date="2023-06-06T15:22:00Z">
        <w:r>
          <w:t>la contraseña que utilice para pgAdmin.</w:t>
        </w:r>
      </w:ins>
    </w:p>
    <w:p w14:paraId="6DDA35A6" w14:textId="77777777" w:rsidR="0072679D" w:rsidRDefault="0072679D" w:rsidP="0072679D">
      <w:pPr>
        <w:pStyle w:val="Prrafodelista"/>
        <w:spacing w:before="0" w:after="0" w:line="240" w:lineRule="auto"/>
        <w:jc w:val="left"/>
        <w:rPr>
          <w:ins w:id="7475" w:author="Microsoft Office User" w:date="2023-06-06T15:19:00Z"/>
        </w:rPr>
        <w:pPrChange w:id="7476" w:author="Microsoft Office User" w:date="2023-06-06T15:21:00Z">
          <w:pPr>
            <w:pStyle w:val="Prrafodelista"/>
            <w:numPr>
              <w:numId w:val="35"/>
            </w:numPr>
            <w:spacing w:before="0" w:after="0" w:line="240" w:lineRule="auto"/>
            <w:ind w:hanging="360"/>
            <w:jc w:val="left"/>
          </w:pPr>
        </w:pPrChange>
      </w:pPr>
    </w:p>
    <w:p w14:paraId="6E4A134D" w14:textId="3358315B" w:rsidR="0072679D" w:rsidRDefault="0072679D" w:rsidP="0072679D">
      <w:pPr>
        <w:pStyle w:val="Prrafodelista"/>
        <w:spacing w:before="0" w:after="0" w:line="240" w:lineRule="auto"/>
        <w:ind w:left="0"/>
        <w:jc w:val="left"/>
        <w:rPr>
          <w:ins w:id="7477" w:author="Microsoft Office User" w:date="2023-06-06T15:22:00Z"/>
        </w:rPr>
      </w:pPr>
      <w:ins w:id="7478" w:author="Microsoft Office User" w:date="2023-06-06T15:20:00Z">
        <w:r w:rsidRPr="0072679D">
          <w:drawing>
            <wp:inline distT="0" distB="0" distL="0" distR="0" wp14:anchorId="596A4DCB" wp14:editId="3D150942">
              <wp:extent cx="5686960" cy="656822"/>
              <wp:effectExtent l="0" t="0" r="3175" b="3810"/>
              <wp:docPr id="1199491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91276" name=""/>
                      <pic:cNvPicPr/>
                    </pic:nvPicPr>
                    <pic:blipFill>
                      <a:blip r:embed="rId93"/>
                      <a:stretch>
                        <a:fillRect/>
                      </a:stretch>
                    </pic:blipFill>
                    <pic:spPr>
                      <a:xfrm>
                        <a:off x="0" y="0"/>
                        <a:ext cx="5744801" cy="663502"/>
                      </a:xfrm>
                      <a:prstGeom prst="rect">
                        <a:avLst/>
                      </a:prstGeom>
                    </pic:spPr>
                  </pic:pic>
                </a:graphicData>
              </a:graphic>
            </wp:inline>
          </w:drawing>
        </w:r>
      </w:ins>
    </w:p>
    <w:p w14:paraId="52D155E6" w14:textId="77777777" w:rsidR="0072679D" w:rsidRDefault="0072679D" w:rsidP="0072679D">
      <w:pPr>
        <w:pStyle w:val="Prrafodelista"/>
        <w:spacing w:before="0" w:after="0" w:line="240" w:lineRule="auto"/>
        <w:ind w:left="0"/>
        <w:jc w:val="left"/>
        <w:rPr>
          <w:ins w:id="7479" w:author="Microsoft Office User" w:date="2023-06-06T15:22:00Z"/>
        </w:rPr>
      </w:pPr>
    </w:p>
    <w:p w14:paraId="4E61933B" w14:textId="5EBC6CDC" w:rsidR="0072679D" w:rsidRPr="006A548B" w:rsidRDefault="0072679D" w:rsidP="0072679D">
      <w:pPr>
        <w:pStyle w:val="Prrafodelista"/>
        <w:numPr>
          <w:ilvl w:val="0"/>
          <w:numId w:val="35"/>
        </w:numPr>
        <w:spacing w:before="0" w:after="0" w:line="240" w:lineRule="auto"/>
        <w:jc w:val="left"/>
        <w:rPr>
          <w:ins w:id="7480" w:author="Microsoft Office User" w:date="2023-06-06T15:14:00Z"/>
        </w:rPr>
      </w:pPr>
      <w:ins w:id="7481" w:author="Microsoft Office User" w:date="2023-06-06T15:22:00Z">
        <w:r>
          <w:t xml:space="preserve">En la terminal dentro del proyecto </w:t>
        </w:r>
      </w:ins>
    </w:p>
    <w:p w14:paraId="404B3279" w14:textId="555FEFD4" w:rsidR="00123FEB" w:rsidRPr="006541A7" w:rsidRDefault="00123FEB" w:rsidP="00EE78D8">
      <w:pPr>
        <w:spacing w:before="0" w:after="0" w:line="240" w:lineRule="auto"/>
        <w:jc w:val="left"/>
        <w:rPr>
          <w:ins w:id="7482" w:author="Microsoft Office User" w:date="2023-06-06T13:50:00Z"/>
          <w:rPrChange w:id="7483" w:author="Microsoft Office User" w:date="2023-06-06T15:14:00Z">
            <w:rPr>
              <w:ins w:id="7484" w:author="Microsoft Office User" w:date="2023-06-06T13:50:00Z"/>
              <w:rFonts w:ascii="Times New Roman" w:eastAsia="Times New Roman" w:hAnsi="Times New Roman" w:cs="Times New Roman"/>
              <w:kern w:val="32"/>
              <w:sz w:val="48"/>
              <w:szCs w:val="28"/>
            </w:rPr>
          </w:rPrChange>
        </w:rPr>
      </w:pPr>
      <w:ins w:id="7485" w:author="Microsoft Office User" w:date="2023-06-06T13:50:00Z">
        <w:r w:rsidRPr="00BD1EEB">
          <w:br w:type="page"/>
        </w:r>
      </w:ins>
    </w:p>
    <w:p w14:paraId="4F7C691A" w14:textId="77777777" w:rsidR="006541A7" w:rsidRDefault="006541A7">
      <w:pPr>
        <w:spacing w:before="0" w:after="0" w:line="240" w:lineRule="auto"/>
        <w:jc w:val="left"/>
        <w:rPr>
          <w:ins w:id="7486" w:author="Microsoft Office User" w:date="2023-06-06T15:14:00Z"/>
          <w:rFonts w:ascii="Times New Roman" w:eastAsia="Times New Roman" w:hAnsi="Times New Roman" w:cs="Times New Roman"/>
          <w:b/>
          <w:kern w:val="32"/>
          <w:sz w:val="48"/>
          <w:szCs w:val="28"/>
        </w:rPr>
      </w:pPr>
      <w:ins w:id="7487" w:author="Microsoft Office User" w:date="2023-06-06T15:14:00Z">
        <w:r>
          <w:lastRenderedPageBreak/>
          <w:br w:type="page"/>
        </w:r>
      </w:ins>
    </w:p>
    <w:p w14:paraId="7183A6D0" w14:textId="108167EB" w:rsidR="00B6643D" w:rsidRDefault="00B6643D" w:rsidP="00B6643D">
      <w:pPr>
        <w:pStyle w:val="Ttulo1"/>
        <w:framePr w:wrap="auto" w:vAnchor="margin" w:yAlign="inline"/>
        <w:numPr>
          <w:ilvl w:val="0"/>
          <w:numId w:val="0"/>
        </w:numPr>
        <w:rPr>
          <w:ins w:id="7488" w:author="Microsoft Office User" w:date="2023-06-06T09:57:00Z"/>
        </w:rPr>
      </w:pPr>
      <w:ins w:id="7489" w:author="Microsoft Office User" w:date="2023-06-06T09:57:00Z">
        <w:r>
          <w:lastRenderedPageBreak/>
          <w:t xml:space="preserve">Anexo </w:t>
        </w:r>
        <w:r>
          <w:t>D</w:t>
        </w:r>
        <w:r>
          <w:t xml:space="preserve">: JSON del banco de pruebas </w:t>
        </w:r>
      </w:ins>
    </w:p>
    <w:p w14:paraId="6E208EEA" w14:textId="77777777" w:rsidR="00B6643D" w:rsidRPr="006A548B" w:rsidRDefault="00B6643D" w:rsidP="00B6643D">
      <w:pPr>
        <w:rPr>
          <w:ins w:id="7490" w:author="Microsoft Office User" w:date="2023-06-06T09:57:00Z"/>
          <w:rFonts w:ascii="Times New Roman" w:hAnsi="Times New Roman" w:cs="Times New Roman"/>
          <w:b/>
          <w:bCs/>
          <w:sz w:val="32"/>
          <w:szCs w:val="32"/>
        </w:rPr>
      </w:pPr>
      <w:ins w:id="7491" w:author="Microsoft Office User" w:date="2023-06-06T09:57:00Z">
        <w:r w:rsidRPr="006A548B">
          <w:rPr>
            <w:rFonts w:ascii="Times New Roman" w:hAnsi="Times New Roman" w:cs="Times New Roman"/>
            <w:b/>
            <w:bCs/>
            <w:sz w:val="32"/>
            <w:szCs w:val="32"/>
          </w:rPr>
          <w:t>Colección Alumnos:</w:t>
        </w:r>
      </w:ins>
    </w:p>
    <w:p w14:paraId="7217ABA1" w14:textId="77777777" w:rsidR="00B6643D" w:rsidRPr="009834F6" w:rsidRDefault="00B6643D" w:rsidP="00B6643D">
      <w:pPr>
        <w:spacing w:after="0" w:line="240" w:lineRule="auto"/>
        <w:jc w:val="center"/>
        <w:rPr>
          <w:ins w:id="7492" w:author="Microsoft Office User" w:date="2023-06-06T09:57:00Z"/>
          <w:sz w:val="32"/>
          <w:szCs w:val="28"/>
          <w:u w:val="single"/>
        </w:rPr>
      </w:pPr>
    </w:p>
    <w:p w14:paraId="11202CD0" w14:textId="77777777" w:rsidR="00B6643D" w:rsidRPr="009C4224" w:rsidRDefault="00B6643D" w:rsidP="00B6643D">
      <w:pPr>
        <w:pStyle w:val="Textosinformato"/>
        <w:rPr>
          <w:ins w:id="7493" w:author="Microsoft Office User" w:date="2023-06-06T09:57:00Z"/>
          <w:rFonts w:ascii="Courier New" w:hAnsi="Courier New" w:cs="Courier New"/>
        </w:rPr>
      </w:pPr>
      <w:ins w:id="7494" w:author="Microsoft Office User" w:date="2023-06-06T09:57:00Z">
        <w:r w:rsidRPr="009C4224">
          <w:rPr>
            <w:rFonts w:ascii="Courier New" w:hAnsi="Courier New" w:cs="Courier New"/>
          </w:rPr>
          <w:t>{</w:t>
        </w:r>
      </w:ins>
    </w:p>
    <w:p w14:paraId="1A63DBA4" w14:textId="77777777" w:rsidR="00B6643D" w:rsidRPr="009C4224" w:rsidRDefault="00B6643D" w:rsidP="00B6643D">
      <w:pPr>
        <w:pStyle w:val="Textosinformato"/>
        <w:rPr>
          <w:ins w:id="7495" w:author="Microsoft Office User" w:date="2023-06-06T09:57:00Z"/>
          <w:rFonts w:ascii="Courier New" w:hAnsi="Courier New" w:cs="Courier New"/>
        </w:rPr>
      </w:pPr>
      <w:ins w:id="7496" w:author="Microsoft Office User" w:date="2023-06-06T09:57:00Z">
        <w:r w:rsidRPr="009C4224">
          <w:rPr>
            <w:rFonts w:ascii="Courier New" w:hAnsi="Courier New" w:cs="Courier New"/>
          </w:rPr>
          <w:tab/>
          <w:t>"info": {</w:t>
        </w:r>
      </w:ins>
    </w:p>
    <w:p w14:paraId="03EDDF46" w14:textId="77777777" w:rsidR="00B6643D" w:rsidRPr="009C4224" w:rsidRDefault="00B6643D" w:rsidP="00B6643D">
      <w:pPr>
        <w:pStyle w:val="Textosinformato"/>
        <w:rPr>
          <w:ins w:id="7497" w:author="Microsoft Office User" w:date="2023-06-06T09:57:00Z"/>
          <w:rFonts w:ascii="Courier New" w:hAnsi="Courier New" w:cs="Courier New"/>
        </w:rPr>
      </w:pPr>
      <w:ins w:id="7498" w:author="Microsoft Office User" w:date="2023-06-06T09:57:00Z">
        <w:r w:rsidRPr="009C4224">
          <w:rPr>
            <w:rFonts w:ascii="Courier New" w:hAnsi="Courier New" w:cs="Courier New"/>
          </w:rPr>
          <w:tab/>
        </w:r>
        <w:r w:rsidRPr="009C4224">
          <w:rPr>
            <w:rFonts w:ascii="Courier New" w:hAnsi="Courier New" w:cs="Courier New"/>
          </w:rPr>
          <w:tab/>
          <w:t>"_postman_id": "fd541ac4-2e5d-49b1-a896-fc994e0a6570",</w:t>
        </w:r>
      </w:ins>
    </w:p>
    <w:p w14:paraId="579B38D9" w14:textId="77777777" w:rsidR="00B6643D" w:rsidRPr="00407B90" w:rsidRDefault="00B6643D" w:rsidP="00B6643D">
      <w:pPr>
        <w:pStyle w:val="Textosinformato"/>
        <w:rPr>
          <w:ins w:id="7499" w:author="Microsoft Office User" w:date="2023-06-06T09:57:00Z"/>
          <w:rFonts w:ascii="Courier New" w:hAnsi="Courier New" w:cs="Courier New"/>
          <w:lang w:val="en-US"/>
        </w:rPr>
      </w:pPr>
      <w:ins w:id="7500" w:author="Microsoft Office User" w:date="2023-06-06T09:57:00Z">
        <w:r w:rsidRPr="009C4224">
          <w:rPr>
            <w:rFonts w:ascii="Courier New" w:hAnsi="Courier New" w:cs="Courier New"/>
          </w:rPr>
          <w:tab/>
        </w:r>
        <w:r w:rsidRPr="009C4224">
          <w:rPr>
            <w:rFonts w:ascii="Courier New" w:hAnsi="Courier New" w:cs="Courier New"/>
          </w:rPr>
          <w:tab/>
        </w:r>
        <w:r w:rsidRPr="00407B90">
          <w:rPr>
            <w:rFonts w:ascii="Courier New" w:hAnsi="Courier New" w:cs="Courier New"/>
            <w:lang w:val="en-US"/>
          </w:rPr>
          <w:t>"name": "Alumnos",</w:t>
        </w:r>
      </w:ins>
    </w:p>
    <w:p w14:paraId="78E0D46A" w14:textId="77777777" w:rsidR="00B6643D" w:rsidRPr="006E7D41" w:rsidRDefault="00B6643D" w:rsidP="00B6643D">
      <w:pPr>
        <w:pStyle w:val="Textosinformato"/>
        <w:rPr>
          <w:ins w:id="7501" w:author="Microsoft Office User" w:date="2023-06-06T09:57:00Z"/>
          <w:rFonts w:ascii="Courier New" w:hAnsi="Courier New" w:cs="Courier New"/>
          <w:lang w:val="en-US"/>
        </w:rPr>
      </w:pPr>
      <w:ins w:id="7502"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6E7D41">
          <w:rPr>
            <w:rFonts w:ascii="Courier New" w:hAnsi="Courier New" w:cs="Courier New"/>
            <w:lang w:val="en-US"/>
          </w:rPr>
          <w:t>"schema": "https://schema.getpostman.com/json/collection/v2.1.0/collection.json",</w:t>
        </w:r>
      </w:ins>
    </w:p>
    <w:p w14:paraId="6441E2D0" w14:textId="77777777" w:rsidR="00B6643D" w:rsidRPr="00407B90" w:rsidRDefault="00B6643D" w:rsidP="00B6643D">
      <w:pPr>
        <w:pStyle w:val="Textosinformato"/>
        <w:rPr>
          <w:ins w:id="7503" w:author="Microsoft Office User" w:date="2023-06-06T09:57:00Z"/>
          <w:rFonts w:ascii="Courier New" w:hAnsi="Courier New" w:cs="Courier New"/>
          <w:lang w:val="en-US"/>
        </w:rPr>
      </w:pPr>
      <w:ins w:id="7504"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407B90">
          <w:rPr>
            <w:rFonts w:ascii="Courier New" w:hAnsi="Courier New" w:cs="Courier New"/>
            <w:lang w:val="en-US"/>
          </w:rPr>
          <w:t>"_exporter_id": "17512099"</w:t>
        </w:r>
      </w:ins>
    </w:p>
    <w:p w14:paraId="4EA72C97" w14:textId="77777777" w:rsidR="00B6643D" w:rsidRPr="00407B90" w:rsidRDefault="00B6643D" w:rsidP="00B6643D">
      <w:pPr>
        <w:pStyle w:val="Textosinformato"/>
        <w:rPr>
          <w:ins w:id="7505" w:author="Microsoft Office User" w:date="2023-06-06T09:57:00Z"/>
          <w:rFonts w:ascii="Courier New" w:hAnsi="Courier New" w:cs="Courier New"/>
          <w:lang w:val="en-US"/>
        </w:rPr>
      </w:pPr>
      <w:ins w:id="7506" w:author="Microsoft Office User" w:date="2023-06-06T09:57:00Z">
        <w:r w:rsidRPr="00407B90">
          <w:rPr>
            <w:rFonts w:ascii="Courier New" w:hAnsi="Courier New" w:cs="Courier New"/>
            <w:lang w:val="en-US"/>
          </w:rPr>
          <w:tab/>
          <w:t>},</w:t>
        </w:r>
      </w:ins>
    </w:p>
    <w:p w14:paraId="7E666D53" w14:textId="77777777" w:rsidR="00B6643D" w:rsidRPr="00407B90" w:rsidRDefault="00B6643D" w:rsidP="00B6643D">
      <w:pPr>
        <w:pStyle w:val="Textosinformato"/>
        <w:rPr>
          <w:ins w:id="7507" w:author="Microsoft Office User" w:date="2023-06-06T09:57:00Z"/>
          <w:rFonts w:ascii="Courier New" w:hAnsi="Courier New" w:cs="Courier New"/>
          <w:lang w:val="en-US"/>
        </w:rPr>
      </w:pPr>
      <w:ins w:id="7508" w:author="Microsoft Office User" w:date="2023-06-06T09:57:00Z">
        <w:r w:rsidRPr="00407B90">
          <w:rPr>
            <w:rFonts w:ascii="Courier New" w:hAnsi="Courier New" w:cs="Courier New"/>
            <w:lang w:val="en-US"/>
          </w:rPr>
          <w:tab/>
          <w:t>"item": [</w:t>
        </w:r>
      </w:ins>
    </w:p>
    <w:p w14:paraId="3A7D0C81" w14:textId="77777777" w:rsidR="00B6643D" w:rsidRPr="009C4224" w:rsidRDefault="00B6643D" w:rsidP="00B6643D">
      <w:pPr>
        <w:pStyle w:val="Textosinformato"/>
        <w:rPr>
          <w:ins w:id="7509" w:author="Microsoft Office User" w:date="2023-06-06T09:57:00Z"/>
          <w:rFonts w:ascii="Courier New" w:hAnsi="Courier New" w:cs="Courier New"/>
        </w:rPr>
      </w:pPr>
      <w:ins w:id="7510"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9C4224">
          <w:rPr>
            <w:rFonts w:ascii="Courier New" w:hAnsi="Courier New" w:cs="Courier New"/>
          </w:rPr>
          <w:t>{</w:t>
        </w:r>
      </w:ins>
    </w:p>
    <w:p w14:paraId="6A55745F" w14:textId="77777777" w:rsidR="00B6643D" w:rsidRPr="009C4224" w:rsidRDefault="00B6643D" w:rsidP="00B6643D">
      <w:pPr>
        <w:pStyle w:val="Textosinformato"/>
        <w:rPr>
          <w:ins w:id="7511" w:author="Microsoft Office User" w:date="2023-06-06T09:57:00Z"/>
          <w:rFonts w:ascii="Courier New" w:hAnsi="Courier New" w:cs="Courier New"/>
        </w:rPr>
      </w:pPr>
      <w:ins w:id="7512"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"name": "GET todos los alumnos",</w:t>
        </w:r>
      </w:ins>
    </w:p>
    <w:p w14:paraId="6B5E5399" w14:textId="77777777" w:rsidR="00B6643D" w:rsidRPr="006E7D41" w:rsidRDefault="00B6643D" w:rsidP="00B6643D">
      <w:pPr>
        <w:pStyle w:val="Textosinformato"/>
        <w:rPr>
          <w:ins w:id="7513" w:author="Microsoft Office User" w:date="2023-06-06T09:57:00Z"/>
          <w:rFonts w:ascii="Courier New" w:hAnsi="Courier New" w:cs="Courier New"/>
          <w:lang w:val="en-US"/>
        </w:rPr>
      </w:pPr>
      <w:ins w:id="7514"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6E7D41">
          <w:rPr>
            <w:rFonts w:ascii="Courier New" w:hAnsi="Courier New" w:cs="Courier New"/>
            <w:lang w:val="en-US"/>
          </w:rPr>
          <w:t>"request": {</w:t>
        </w:r>
      </w:ins>
    </w:p>
    <w:p w14:paraId="1CBA14C9" w14:textId="77777777" w:rsidR="00B6643D" w:rsidRPr="006E7D41" w:rsidRDefault="00B6643D" w:rsidP="00B6643D">
      <w:pPr>
        <w:pStyle w:val="Textosinformato"/>
        <w:rPr>
          <w:ins w:id="7515" w:author="Microsoft Office User" w:date="2023-06-06T09:57:00Z"/>
          <w:rFonts w:ascii="Courier New" w:hAnsi="Courier New" w:cs="Courier New"/>
          <w:lang w:val="en-US"/>
        </w:rPr>
      </w:pPr>
      <w:ins w:id="7516"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"GET",</w:t>
        </w:r>
      </w:ins>
    </w:p>
    <w:p w14:paraId="29BC34C5" w14:textId="77777777" w:rsidR="00B6643D" w:rsidRPr="006E7D41" w:rsidRDefault="00B6643D" w:rsidP="00B6643D">
      <w:pPr>
        <w:pStyle w:val="Textosinformato"/>
        <w:rPr>
          <w:ins w:id="7517" w:author="Microsoft Office User" w:date="2023-06-06T09:57:00Z"/>
          <w:rFonts w:ascii="Courier New" w:hAnsi="Courier New" w:cs="Courier New"/>
          <w:lang w:val="en-US"/>
        </w:rPr>
      </w:pPr>
      <w:ins w:id="7518"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ins>
    </w:p>
    <w:p w14:paraId="34412390" w14:textId="77777777" w:rsidR="00B6643D" w:rsidRPr="006E7D41" w:rsidRDefault="00B6643D" w:rsidP="00B6643D">
      <w:pPr>
        <w:pStyle w:val="Textosinformato"/>
        <w:rPr>
          <w:ins w:id="7519" w:author="Microsoft Office User" w:date="2023-06-06T09:57:00Z"/>
          <w:rFonts w:ascii="Courier New" w:hAnsi="Courier New" w:cs="Courier New"/>
          <w:lang w:val="en-US"/>
        </w:rPr>
      </w:pPr>
      <w:ins w:id="7520"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"url": {</w:t>
        </w:r>
      </w:ins>
    </w:p>
    <w:p w14:paraId="41FE156B" w14:textId="77777777" w:rsidR="00B6643D" w:rsidRPr="006E7D41" w:rsidRDefault="00B6643D" w:rsidP="00B6643D">
      <w:pPr>
        <w:pStyle w:val="Textosinformato"/>
        <w:rPr>
          <w:ins w:id="7521" w:author="Microsoft Office User" w:date="2023-06-06T09:57:00Z"/>
          <w:rFonts w:ascii="Courier New" w:hAnsi="Courier New" w:cs="Courier New"/>
          <w:lang w:val="en-US"/>
        </w:rPr>
      </w:pPr>
      <w:ins w:id="7522"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"13.37.90.252:5000/alumnos",</w:t>
        </w:r>
      </w:ins>
    </w:p>
    <w:p w14:paraId="4B8875FF" w14:textId="77777777" w:rsidR="00B6643D" w:rsidRPr="006E7D41" w:rsidRDefault="00B6643D" w:rsidP="00B6643D">
      <w:pPr>
        <w:pStyle w:val="Textosinformato"/>
        <w:rPr>
          <w:ins w:id="7523" w:author="Microsoft Office User" w:date="2023-06-06T09:57:00Z"/>
          <w:rFonts w:ascii="Courier New" w:hAnsi="Courier New" w:cs="Courier New"/>
          <w:lang w:val="en-US"/>
        </w:rPr>
      </w:pPr>
      <w:ins w:id="7524"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ins>
    </w:p>
    <w:p w14:paraId="4D23A675" w14:textId="77777777" w:rsidR="00B6643D" w:rsidRPr="006E7D41" w:rsidRDefault="00B6643D" w:rsidP="00B6643D">
      <w:pPr>
        <w:pStyle w:val="Textosinformato"/>
        <w:rPr>
          <w:ins w:id="7525" w:author="Microsoft Office User" w:date="2023-06-06T09:57:00Z"/>
          <w:rFonts w:ascii="Courier New" w:hAnsi="Courier New" w:cs="Courier New"/>
          <w:lang w:val="en-US"/>
        </w:rPr>
      </w:pPr>
      <w:ins w:id="7526"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ins>
    </w:p>
    <w:p w14:paraId="6BB5A2C7" w14:textId="77777777" w:rsidR="00B6643D" w:rsidRPr="006E7D41" w:rsidRDefault="00B6643D" w:rsidP="00B6643D">
      <w:pPr>
        <w:pStyle w:val="Textosinformato"/>
        <w:rPr>
          <w:ins w:id="7527" w:author="Microsoft Office User" w:date="2023-06-06T09:57:00Z"/>
          <w:rFonts w:ascii="Courier New" w:hAnsi="Courier New" w:cs="Courier New"/>
          <w:lang w:val="en-US"/>
        </w:rPr>
      </w:pPr>
      <w:ins w:id="7528"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ins>
    </w:p>
    <w:p w14:paraId="3232A90D" w14:textId="77777777" w:rsidR="00B6643D" w:rsidRPr="006E7D41" w:rsidRDefault="00B6643D" w:rsidP="00B6643D">
      <w:pPr>
        <w:pStyle w:val="Textosinformato"/>
        <w:rPr>
          <w:ins w:id="7529" w:author="Microsoft Office User" w:date="2023-06-06T09:57:00Z"/>
          <w:rFonts w:ascii="Courier New" w:hAnsi="Courier New" w:cs="Courier New"/>
          <w:lang w:val="en-US"/>
        </w:rPr>
      </w:pPr>
      <w:ins w:id="7530"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ins>
    </w:p>
    <w:p w14:paraId="5C8C1BD5" w14:textId="77777777" w:rsidR="00B6643D" w:rsidRPr="006E7D41" w:rsidRDefault="00B6643D" w:rsidP="00B6643D">
      <w:pPr>
        <w:pStyle w:val="Textosinformato"/>
        <w:rPr>
          <w:ins w:id="7531" w:author="Microsoft Office User" w:date="2023-06-06T09:57:00Z"/>
          <w:rFonts w:ascii="Courier New" w:hAnsi="Courier New" w:cs="Courier New"/>
          <w:lang w:val="en-US"/>
        </w:rPr>
      </w:pPr>
      <w:ins w:id="7532"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ins>
    </w:p>
    <w:p w14:paraId="0614987E" w14:textId="77777777" w:rsidR="00B6643D" w:rsidRPr="006E7D41" w:rsidRDefault="00B6643D" w:rsidP="00B6643D">
      <w:pPr>
        <w:pStyle w:val="Textosinformato"/>
        <w:rPr>
          <w:ins w:id="7533" w:author="Microsoft Office User" w:date="2023-06-06T09:57:00Z"/>
          <w:rFonts w:ascii="Courier New" w:hAnsi="Courier New" w:cs="Courier New"/>
          <w:lang w:val="en-US"/>
        </w:rPr>
      </w:pPr>
      <w:ins w:id="7534"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5F2AD2A4" w14:textId="77777777" w:rsidR="00B6643D" w:rsidRPr="006E7D41" w:rsidRDefault="00B6643D" w:rsidP="00B6643D">
      <w:pPr>
        <w:pStyle w:val="Textosinformato"/>
        <w:rPr>
          <w:ins w:id="7535" w:author="Microsoft Office User" w:date="2023-06-06T09:57:00Z"/>
          <w:rFonts w:ascii="Courier New" w:hAnsi="Courier New" w:cs="Courier New"/>
          <w:lang w:val="en-US"/>
        </w:rPr>
      </w:pPr>
      <w:ins w:id="7536"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ins>
    </w:p>
    <w:p w14:paraId="08DFD89D" w14:textId="77777777" w:rsidR="00B6643D" w:rsidRPr="006E7D41" w:rsidRDefault="00B6643D" w:rsidP="00B6643D">
      <w:pPr>
        <w:pStyle w:val="Textosinformato"/>
        <w:rPr>
          <w:ins w:id="7537" w:author="Microsoft Office User" w:date="2023-06-06T09:57:00Z"/>
          <w:rFonts w:ascii="Courier New" w:hAnsi="Courier New" w:cs="Courier New"/>
          <w:lang w:val="en-US"/>
        </w:rPr>
      </w:pPr>
      <w:ins w:id="7538"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ins>
    </w:p>
    <w:p w14:paraId="0E85BC41" w14:textId="77777777" w:rsidR="00B6643D" w:rsidRPr="006E7D41" w:rsidRDefault="00B6643D" w:rsidP="00B6643D">
      <w:pPr>
        <w:pStyle w:val="Textosinformato"/>
        <w:rPr>
          <w:ins w:id="7539" w:author="Microsoft Office User" w:date="2023-06-06T09:57:00Z"/>
          <w:rFonts w:ascii="Courier New" w:hAnsi="Courier New" w:cs="Courier New"/>
          <w:lang w:val="en-US"/>
        </w:rPr>
      </w:pPr>
      <w:ins w:id="7540"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"alumnos"</w:t>
        </w:r>
      </w:ins>
    </w:p>
    <w:p w14:paraId="3B93CC73" w14:textId="77777777" w:rsidR="00B6643D" w:rsidRPr="006E7D41" w:rsidRDefault="00B6643D" w:rsidP="00B6643D">
      <w:pPr>
        <w:pStyle w:val="Textosinformato"/>
        <w:rPr>
          <w:ins w:id="7541" w:author="Microsoft Office User" w:date="2023-06-06T09:57:00Z"/>
          <w:rFonts w:ascii="Courier New" w:hAnsi="Courier New" w:cs="Courier New"/>
          <w:lang w:val="en-US"/>
        </w:rPr>
      </w:pPr>
      <w:ins w:id="7542"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30173284" w14:textId="77777777" w:rsidR="00B6643D" w:rsidRPr="006E7D41" w:rsidRDefault="00B6643D" w:rsidP="00B6643D">
      <w:pPr>
        <w:pStyle w:val="Textosinformato"/>
        <w:rPr>
          <w:ins w:id="7543" w:author="Microsoft Office User" w:date="2023-06-06T09:57:00Z"/>
          <w:rFonts w:ascii="Courier New" w:hAnsi="Courier New" w:cs="Courier New"/>
          <w:lang w:val="en-US"/>
        </w:rPr>
      </w:pPr>
      <w:ins w:id="7544"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04F9CA86" w14:textId="77777777" w:rsidR="00B6643D" w:rsidRPr="006E7D41" w:rsidRDefault="00B6643D" w:rsidP="00B6643D">
      <w:pPr>
        <w:pStyle w:val="Textosinformato"/>
        <w:rPr>
          <w:ins w:id="7545" w:author="Microsoft Office User" w:date="2023-06-06T09:57:00Z"/>
          <w:rFonts w:ascii="Courier New" w:hAnsi="Courier New" w:cs="Courier New"/>
          <w:lang w:val="en-US"/>
        </w:rPr>
      </w:pPr>
      <w:ins w:id="7546"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7DDB1E9D" w14:textId="77777777" w:rsidR="00B6643D" w:rsidRPr="006E7D41" w:rsidRDefault="00B6643D" w:rsidP="00B6643D">
      <w:pPr>
        <w:pStyle w:val="Textosinformato"/>
        <w:rPr>
          <w:ins w:id="7547" w:author="Microsoft Office User" w:date="2023-06-06T09:57:00Z"/>
          <w:rFonts w:ascii="Courier New" w:hAnsi="Courier New" w:cs="Courier New"/>
          <w:lang w:val="en-US"/>
        </w:rPr>
      </w:pPr>
      <w:ins w:id="7548"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"response": []</w:t>
        </w:r>
      </w:ins>
    </w:p>
    <w:p w14:paraId="5A32661E" w14:textId="77777777" w:rsidR="00B6643D" w:rsidRPr="006E7D41" w:rsidRDefault="00B6643D" w:rsidP="00B6643D">
      <w:pPr>
        <w:pStyle w:val="Textosinformato"/>
        <w:rPr>
          <w:ins w:id="7549" w:author="Microsoft Office User" w:date="2023-06-06T09:57:00Z"/>
          <w:rFonts w:ascii="Courier New" w:hAnsi="Courier New" w:cs="Courier New"/>
          <w:lang w:val="en-US"/>
        </w:rPr>
      </w:pPr>
      <w:ins w:id="7550" w:author="Microsoft Office User" w:date="2023-06-06T09:57:00Z">
        <w:r w:rsidRPr="006E7D41">
          <w:rPr>
            <w:rFonts w:ascii="Courier New" w:hAnsi="Courier New" w:cs="Courier New"/>
            <w:lang w:val="en-US"/>
          </w:rPr>
          <w:tab/>
        </w:r>
        <w:r w:rsidRPr="006E7D41">
          <w:rPr>
            <w:rFonts w:ascii="Courier New" w:hAnsi="Courier New" w:cs="Courier New"/>
            <w:lang w:val="en-US"/>
          </w:rPr>
          <w:tab/>
          <w:t>},</w:t>
        </w:r>
      </w:ins>
    </w:p>
    <w:p w14:paraId="5A847B1E" w14:textId="77777777" w:rsidR="00B6643D" w:rsidRPr="006E7D41" w:rsidRDefault="00B6643D" w:rsidP="00B6643D">
      <w:pPr>
        <w:pStyle w:val="Textosinformato"/>
        <w:rPr>
          <w:ins w:id="7551" w:author="Microsoft Office User" w:date="2023-06-06T09:57:00Z"/>
          <w:rFonts w:ascii="Courier New" w:hAnsi="Courier New" w:cs="Courier New"/>
          <w:lang w:val="en-US"/>
        </w:rPr>
      </w:pPr>
      <w:ins w:id="7552" w:author="Microsoft Office User" w:date="2023-06-06T09:57:00Z">
        <w:r w:rsidRPr="006E7D41">
          <w:rPr>
            <w:rFonts w:ascii="Courier New" w:hAnsi="Courier New" w:cs="Courier New"/>
            <w:lang w:val="en-US"/>
          </w:rPr>
          <w:tab/>
        </w:r>
        <w:r w:rsidRPr="006E7D41">
          <w:rPr>
            <w:rFonts w:ascii="Courier New" w:hAnsi="Courier New" w:cs="Courier New"/>
            <w:lang w:val="en-US"/>
          </w:rPr>
          <w:tab/>
          <w:t>{</w:t>
        </w:r>
      </w:ins>
    </w:p>
    <w:p w14:paraId="27740F28" w14:textId="77777777" w:rsidR="00B6643D" w:rsidRPr="006E7D41" w:rsidRDefault="00B6643D" w:rsidP="00B6643D">
      <w:pPr>
        <w:pStyle w:val="Textosinformato"/>
        <w:rPr>
          <w:ins w:id="7553" w:author="Microsoft Office User" w:date="2023-06-06T09:57:00Z"/>
          <w:rFonts w:ascii="Courier New" w:hAnsi="Courier New" w:cs="Courier New"/>
          <w:lang w:val="en-US"/>
        </w:rPr>
      </w:pPr>
      <w:ins w:id="7554"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"name": "GET alumno by id",</w:t>
        </w:r>
      </w:ins>
    </w:p>
    <w:p w14:paraId="2A764288" w14:textId="77777777" w:rsidR="00B6643D" w:rsidRPr="006E7D41" w:rsidRDefault="00B6643D" w:rsidP="00B6643D">
      <w:pPr>
        <w:pStyle w:val="Textosinformato"/>
        <w:rPr>
          <w:ins w:id="7555" w:author="Microsoft Office User" w:date="2023-06-06T09:57:00Z"/>
          <w:rFonts w:ascii="Courier New" w:hAnsi="Courier New" w:cs="Courier New"/>
          <w:lang w:val="en-US"/>
        </w:rPr>
      </w:pPr>
      <w:ins w:id="7556"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"request": {</w:t>
        </w:r>
      </w:ins>
    </w:p>
    <w:p w14:paraId="15E31C72" w14:textId="77777777" w:rsidR="00B6643D" w:rsidRPr="006E7D41" w:rsidRDefault="00B6643D" w:rsidP="00B6643D">
      <w:pPr>
        <w:pStyle w:val="Textosinformato"/>
        <w:rPr>
          <w:ins w:id="7557" w:author="Microsoft Office User" w:date="2023-06-06T09:57:00Z"/>
          <w:rFonts w:ascii="Courier New" w:hAnsi="Courier New" w:cs="Courier New"/>
          <w:lang w:val="en-US"/>
        </w:rPr>
      </w:pPr>
      <w:ins w:id="7558"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"GET",</w:t>
        </w:r>
      </w:ins>
    </w:p>
    <w:p w14:paraId="44C70E5E" w14:textId="77777777" w:rsidR="00B6643D" w:rsidRPr="006E7D41" w:rsidRDefault="00B6643D" w:rsidP="00B6643D">
      <w:pPr>
        <w:pStyle w:val="Textosinformato"/>
        <w:rPr>
          <w:ins w:id="7559" w:author="Microsoft Office User" w:date="2023-06-06T09:57:00Z"/>
          <w:rFonts w:ascii="Courier New" w:hAnsi="Courier New" w:cs="Courier New"/>
          <w:lang w:val="en-US"/>
        </w:rPr>
      </w:pPr>
      <w:ins w:id="7560"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ins>
    </w:p>
    <w:p w14:paraId="237EF488" w14:textId="77777777" w:rsidR="00B6643D" w:rsidRPr="006E7D41" w:rsidRDefault="00B6643D" w:rsidP="00B6643D">
      <w:pPr>
        <w:pStyle w:val="Textosinformato"/>
        <w:rPr>
          <w:ins w:id="7561" w:author="Microsoft Office User" w:date="2023-06-06T09:57:00Z"/>
          <w:rFonts w:ascii="Courier New" w:hAnsi="Courier New" w:cs="Courier New"/>
          <w:lang w:val="en-US"/>
        </w:rPr>
      </w:pPr>
      <w:ins w:id="7562"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"url": {</w:t>
        </w:r>
      </w:ins>
    </w:p>
    <w:p w14:paraId="5877CAB7" w14:textId="77777777" w:rsidR="00B6643D" w:rsidRPr="006E7D41" w:rsidRDefault="00B6643D" w:rsidP="00B6643D">
      <w:pPr>
        <w:pStyle w:val="Textosinformato"/>
        <w:rPr>
          <w:ins w:id="7563" w:author="Microsoft Office User" w:date="2023-06-06T09:57:00Z"/>
          <w:rFonts w:ascii="Courier New" w:hAnsi="Courier New" w:cs="Courier New"/>
          <w:lang w:val="en-US"/>
        </w:rPr>
      </w:pPr>
      <w:ins w:id="7564"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"13.37.90.252:5000/alumnos/73",</w:t>
        </w:r>
      </w:ins>
    </w:p>
    <w:p w14:paraId="06A8A8FF" w14:textId="77777777" w:rsidR="00B6643D" w:rsidRPr="006E7D41" w:rsidRDefault="00B6643D" w:rsidP="00B6643D">
      <w:pPr>
        <w:pStyle w:val="Textosinformato"/>
        <w:rPr>
          <w:ins w:id="7565" w:author="Microsoft Office User" w:date="2023-06-06T09:57:00Z"/>
          <w:rFonts w:ascii="Courier New" w:hAnsi="Courier New" w:cs="Courier New"/>
          <w:lang w:val="en-US"/>
        </w:rPr>
      </w:pPr>
      <w:ins w:id="7566"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ins>
    </w:p>
    <w:p w14:paraId="0F68024D" w14:textId="77777777" w:rsidR="00B6643D" w:rsidRPr="006E7D41" w:rsidRDefault="00B6643D" w:rsidP="00B6643D">
      <w:pPr>
        <w:pStyle w:val="Textosinformato"/>
        <w:rPr>
          <w:ins w:id="7567" w:author="Microsoft Office User" w:date="2023-06-06T09:57:00Z"/>
          <w:rFonts w:ascii="Courier New" w:hAnsi="Courier New" w:cs="Courier New"/>
          <w:lang w:val="en-US"/>
        </w:rPr>
      </w:pPr>
      <w:ins w:id="7568"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ins>
    </w:p>
    <w:p w14:paraId="242CF846" w14:textId="77777777" w:rsidR="00B6643D" w:rsidRPr="006E7D41" w:rsidRDefault="00B6643D" w:rsidP="00B6643D">
      <w:pPr>
        <w:pStyle w:val="Textosinformato"/>
        <w:rPr>
          <w:ins w:id="7569" w:author="Microsoft Office User" w:date="2023-06-06T09:57:00Z"/>
          <w:rFonts w:ascii="Courier New" w:hAnsi="Courier New" w:cs="Courier New"/>
          <w:lang w:val="en-US"/>
        </w:rPr>
      </w:pPr>
      <w:ins w:id="7570"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ins>
    </w:p>
    <w:p w14:paraId="6C3D6706" w14:textId="77777777" w:rsidR="00B6643D" w:rsidRPr="006E7D41" w:rsidRDefault="00B6643D" w:rsidP="00B6643D">
      <w:pPr>
        <w:pStyle w:val="Textosinformato"/>
        <w:rPr>
          <w:ins w:id="7571" w:author="Microsoft Office User" w:date="2023-06-06T09:57:00Z"/>
          <w:rFonts w:ascii="Courier New" w:hAnsi="Courier New" w:cs="Courier New"/>
          <w:lang w:val="en-US"/>
        </w:rPr>
      </w:pPr>
      <w:ins w:id="7572"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ins>
    </w:p>
    <w:p w14:paraId="0AA649F8" w14:textId="77777777" w:rsidR="00B6643D" w:rsidRPr="006E7D41" w:rsidRDefault="00B6643D" w:rsidP="00B6643D">
      <w:pPr>
        <w:pStyle w:val="Textosinformato"/>
        <w:rPr>
          <w:ins w:id="7573" w:author="Microsoft Office User" w:date="2023-06-06T09:57:00Z"/>
          <w:rFonts w:ascii="Courier New" w:hAnsi="Courier New" w:cs="Courier New"/>
          <w:lang w:val="en-US"/>
        </w:rPr>
      </w:pPr>
      <w:ins w:id="7574"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ins>
    </w:p>
    <w:p w14:paraId="28705B14" w14:textId="77777777" w:rsidR="00B6643D" w:rsidRPr="006E7D41" w:rsidRDefault="00B6643D" w:rsidP="00B6643D">
      <w:pPr>
        <w:pStyle w:val="Textosinformato"/>
        <w:rPr>
          <w:ins w:id="7575" w:author="Microsoft Office User" w:date="2023-06-06T09:57:00Z"/>
          <w:rFonts w:ascii="Courier New" w:hAnsi="Courier New" w:cs="Courier New"/>
          <w:lang w:val="en-US"/>
        </w:rPr>
      </w:pPr>
      <w:ins w:id="7576" w:author="Microsoft Office User" w:date="2023-06-06T09:57:00Z">
        <w:r w:rsidRPr="006E7D41">
          <w:rPr>
            <w:rFonts w:ascii="Courier New" w:hAnsi="Courier New" w:cs="Courier New"/>
            <w:lang w:val="en-US"/>
          </w:rPr>
          <w:lastRenderedPageBreak/>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7962D9A4" w14:textId="77777777" w:rsidR="00B6643D" w:rsidRPr="006E7D41" w:rsidRDefault="00B6643D" w:rsidP="00B6643D">
      <w:pPr>
        <w:pStyle w:val="Textosinformato"/>
        <w:rPr>
          <w:ins w:id="7577" w:author="Microsoft Office User" w:date="2023-06-06T09:57:00Z"/>
          <w:rFonts w:ascii="Courier New" w:hAnsi="Courier New" w:cs="Courier New"/>
          <w:lang w:val="en-US"/>
        </w:rPr>
      </w:pPr>
      <w:ins w:id="7578"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ins>
    </w:p>
    <w:p w14:paraId="60445E70" w14:textId="77777777" w:rsidR="00B6643D" w:rsidRPr="006E7D41" w:rsidRDefault="00B6643D" w:rsidP="00B6643D">
      <w:pPr>
        <w:pStyle w:val="Textosinformato"/>
        <w:rPr>
          <w:ins w:id="7579" w:author="Microsoft Office User" w:date="2023-06-06T09:57:00Z"/>
          <w:rFonts w:ascii="Courier New" w:hAnsi="Courier New" w:cs="Courier New"/>
          <w:lang w:val="en-US"/>
        </w:rPr>
      </w:pPr>
      <w:ins w:id="7580"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ins>
    </w:p>
    <w:p w14:paraId="39E7E440" w14:textId="77777777" w:rsidR="00B6643D" w:rsidRPr="006E7D41" w:rsidRDefault="00B6643D" w:rsidP="00B6643D">
      <w:pPr>
        <w:pStyle w:val="Textosinformato"/>
        <w:rPr>
          <w:ins w:id="7581" w:author="Microsoft Office User" w:date="2023-06-06T09:57:00Z"/>
          <w:rFonts w:ascii="Courier New" w:hAnsi="Courier New" w:cs="Courier New"/>
          <w:lang w:val="en-US"/>
        </w:rPr>
      </w:pPr>
      <w:ins w:id="7582"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"alumnos",</w:t>
        </w:r>
      </w:ins>
    </w:p>
    <w:p w14:paraId="102C44DE" w14:textId="77777777" w:rsidR="00B6643D" w:rsidRPr="006E7D41" w:rsidRDefault="00B6643D" w:rsidP="00B6643D">
      <w:pPr>
        <w:pStyle w:val="Textosinformato"/>
        <w:rPr>
          <w:ins w:id="7583" w:author="Microsoft Office User" w:date="2023-06-06T09:57:00Z"/>
          <w:rFonts w:ascii="Courier New" w:hAnsi="Courier New" w:cs="Courier New"/>
          <w:lang w:val="en-US"/>
        </w:rPr>
      </w:pPr>
      <w:ins w:id="7584"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"73"</w:t>
        </w:r>
      </w:ins>
    </w:p>
    <w:p w14:paraId="0D5AB56B" w14:textId="77777777" w:rsidR="00B6643D" w:rsidRPr="006E7D41" w:rsidRDefault="00B6643D" w:rsidP="00B6643D">
      <w:pPr>
        <w:pStyle w:val="Textosinformato"/>
        <w:rPr>
          <w:ins w:id="7585" w:author="Microsoft Office User" w:date="2023-06-06T09:57:00Z"/>
          <w:rFonts w:ascii="Courier New" w:hAnsi="Courier New" w:cs="Courier New"/>
          <w:lang w:val="en-US"/>
        </w:rPr>
      </w:pPr>
      <w:ins w:id="7586"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6BEE8942" w14:textId="77777777" w:rsidR="00B6643D" w:rsidRPr="006E7D41" w:rsidRDefault="00B6643D" w:rsidP="00B6643D">
      <w:pPr>
        <w:pStyle w:val="Textosinformato"/>
        <w:rPr>
          <w:ins w:id="7587" w:author="Microsoft Office User" w:date="2023-06-06T09:57:00Z"/>
          <w:rFonts w:ascii="Courier New" w:hAnsi="Courier New" w:cs="Courier New"/>
          <w:lang w:val="en-US"/>
        </w:rPr>
      </w:pPr>
      <w:ins w:id="7588"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39149C71" w14:textId="77777777" w:rsidR="00B6643D" w:rsidRPr="006E7D41" w:rsidRDefault="00B6643D" w:rsidP="00B6643D">
      <w:pPr>
        <w:pStyle w:val="Textosinformato"/>
        <w:rPr>
          <w:ins w:id="7589" w:author="Microsoft Office User" w:date="2023-06-06T09:57:00Z"/>
          <w:rFonts w:ascii="Courier New" w:hAnsi="Courier New" w:cs="Courier New"/>
          <w:lang w:val="en-US"/>
        </w:rPr>
      </w:pPr>
      <w:ins w:id="7590"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66C27171" w14:textId="77777777" w:rsidR="00B6643D" w:rsidRPr="006E7D41" w:rsidRDefault="00B6643D" w:rsidP="00B6643D">
      <w:pPr>
        <w:pStyle w:val="Textosinformato"/>
        <w:rPr>
          <w:ins w:id="7591" w:author="Microsoft Office User" w:date="2023-06-06T09:57:00Z"/>
          <w:rFonts w:ascii="Courier New" w:hAnsi="Courier New" w:cs="Courier New"/>
          <w:lang w:val="en-US"/>
        </w:rPr>
      </w:pPr>
      <w:ins w:id="7592"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"response": []</w:t>
        </w:r>
      </w:ins>
    </w:p>
    <w:p w14:paraId="4C86E673" w14:textId="77777777" w:rsidR="00B6643D" w:rsidRPr="006E7D41" w:rsidRDefault="00B6643D" w:rsidP="00B6643D">
      <w:pPr>
        <w:pStyle w:val="Textosinformato"/>
        <w:rPr>
          <w:ins w:id="7593" w:author="Microsoft Office User" w:date="2023-06-06T09:57:00Z"/>
          <w:rFonts w:ascii="Courier New" w:hAnsi="Courier New" w:cs="Courier New"/>
          <w:lang w:val="en-US"/>
        </w:rPr>
      </w:pPr>
      <w:ins w:id="7594" w:author="Microsoft Office User" w:date="2023-06-06T09:57:00Z">
        <w:r w:rsidRPr="006E7D41">
          <w:rPr>
            <w:rFonts w:ascii="Courier New" w:hAnsi="Courier New" w:cs="Courier New"/>
            <w:lang w:val="en-US"/>
          </w:rPr>
          <w:tab/>
        </w:r>
        <w:r w:rsidRPr="006E7D41">
          <w:rPr>
            <w:rFonts w:ascii="Courier New" w:hAnsi="Courier New" w:cs="Courier New"/>
            <w:lang w:val="en-US"/>
          </w:rPr>
          <w:tab/>
          <w:t>},</w:t>
        </w:r>
      </w:ins>
    </w:p>
    <w:p w14:paraId="6E43A0EB" w14:textId="77777777" w:rsidR="00B6643D" w:rsidRPr="006E7D41" w:rsidRDefault="00B6643D" w:rsidP="00B6643D">
      <w:pPr>
        <w:pStyle w:val="Textosinformato"/>
        <w:rPr>
          <w:ins w:id="7595" w:author="Microsoft Office User" w:date="2023-06-06T09:57:00Z"/>
          <w:rFonts w:ascii="Courier New" w:hAnsi="Courier New" w:cs="Courier New"/>
          <w:lang w:val="en-US"/>
        </w:rPr>
      </w:pPr>
      <w:ins w:id="7596" w:author="Microsoft Office User" w:date="2023-06-06T09:57:00Z">
        <w:r w:rsidRPr="006E7D41">
          <w:rPr>
            <w:rFonts w:ascii="Courier New" w:hAnsi="Courier New" w:cs="Courier New"/>
            <w:lang w:val="en-US"/>
          </w:rPr>
          <w:tab/>
        </w:r>
        <w:r w:rsidRPr="006E7D41">
          <w:rPr>
            <w:rFonts w:ascii="Courier New" w:hAnsi="Courier New" w:cs="Courier New"/>
            <w:lang w:val="en-US"/>
          </w:rPr>
          <w:tab/>
          <w:t>{</w:t>
        </w:r>
      </w:ins>
    </w:p>
    <w:p w14:paraId="33813ABA" w14:textId="77777777" w:rsidR="00B6643D" w:rsidRPr="006E7D41" w:rsidRDefault="00B6643D" w:rsidP="00B6643D">
      <w:pPr>
        <w:pStyle w:val="Textosinformato"/>
        <w:rPr>
          <w:ins w:id="7597" w:author="Microsoft Office User" w:date="2023-06-06T09:57:00Z"/>
          <w:rFonts w:ascii="Courier New" w:hAnsi="Courier New" w:cs="Courier New"/>
          <w:lang w:val="en-US"/>
        </w:rPr>
      </w:pPr>
      <w:ins w:id="7598"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"name": "POST alumno",</w:t>
        </w:r>
      </w:ins>
    </w:p>
    <w:p w14:paraId="7FB6C603" w14:textId="77777777" w:rsidR="00B6643D" w:rsidRPr="006E7D41" w:rsidRDefault="00B6643D" w:rsidP="00B6643D">
      <w:pPr>
        <w:pStyle w:val="Textosinformato"/>
        <w:rPr>
          <w:ins w:id="7599" w:author="Microsoft Office User" w:date="2023-06-06T09:57:00Z"/>
          <w:rFonts w:ascii="Courier New" w:hAnsi="Courier New" w:cs="Courier New"/>
          <w:lang w:val="en-US"/>
        </w:rPr>
      </w:pPr>
      <w:ins w:id="7600"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"request": {</w:t>
        </w:r>
      </w:ins>
    </w:p>
    <w:p w14:paraId="21D75621" w14:textId="77777777" w:rsidR="00B6643D" w:rsidRPr="006E7D41" w:rsidRDefault="00B6643D" w:rsidP="00B6643D">
      <w:pPr>
        <w:pStyle w:val="Textosinformato"/>
        <w:rPr>
          <w:ins w:id="7601" w:author="Microsoft Office User" w:date="2023-06-06T09:57:00Z"/>
          <w:rFonts w:ascii="Courier New" w:hAnsi="Courier New" w:cs="Courier New"/>
          <w:lang w:val="en-US"/>
        </w:rPr>
      </w:pPr>
      <w:ins w:id="7602"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"POST",</w:t>
        </w:r>
      </w:ins>
    </w:p>
    <w:p w14:paraId="5D0FFF56" w14:textId="77777777" w:rsidR="00B6643D" w:rsidRPr="006E7D41" w:rsidRDefault="00B6643D" w:rsidP="00B6643D">
      <w:pPr>
        <w:pStyle w:val="Textosinformato"/>
        <w:rPr>
          <w:ins w:id="7603" w:author="Microsoft Office User" w:date="2023-06-06T09:57:00Z"/>
          <w:rFonts w:ascii="Courier New" w:hAnsi="Courier New" w:cs="Courier New"/>
          <w:lang w:val="en-US"/>
        </w:rPr>
      </w:pPr>
      <w:ins w:id="7604"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ins>
    </w:p>
    <w:p w14:paraId="49C36DCB" w14:textId="77777777" w:rsidR="00B6643D" w:rsidRPr="006E7D41" w:rsidRDefault="00B6643D" w:rsidP="00B6643D">
      <w:pPr>
        <w:pStyle w:val="Textosinformato"/>
        <w:rPr>
          <w:ins w:id="7605" w:author="Microsoft Office User" w:date="2023-06-06T09:57:00Z"/>
          <w:rFonts w:ascii="Courier New" w:hAnsi="Courier New" w:cs="Courier New"/>
          <w:lang w:val="en-US"/>
        </w:rPr>
      </w:pPr>
      <w:ins w:id="7606"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"body": {</w:t>
        </w:r>
      </w:ins>
    </w:p>
    <w:p w14:paraId="6957DFA2" w14:textId="77777777" w:rsidR="00B6643D" w:rsidRPr="006E7D41" w:rsidRDefault="00B6643D" w:rsidP="00B6643D">
      <w:pPr>
        <w:pStyle w:val="Textosinformato"/>
        <w:rPr>
          <w:ins w:id="7607" w:author="Microsoft Office User" w:date="2023-06-06T09:57:00Z"/>
          <w:rFonts w:ascii="Courier New" w:hAnsi="Courier New" w:cs="Courier New"/>
          <w:lang w:val="en-US"/>
        </w:rPr>
      </w:pPr>
      <w:ins w:id="7608"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"mode": "raw",</w:t>
        </w:r>
      </w:ins>
    </w:p>
    <w:p w14:paraId="6B2B305A" w14:textId="77777777" w:rsidR="00B6643D" w:rsidRPr="006A548B" w:rsidRDefault="00B6643D" w:rsidP="00B6643D">
      <w:pPr>
        <w:pStyle w:val="Textosinformato"/>
        <w:rPr>
          <w:ins w:id="7609" w:author="Microsoft Office User" w:date="2023-06-06T09:57:00Z"/>
          <w:rFonts w:ascii="Courier New" w:hAnsi="Courier New" w:cs="Courier New"/>
          <w:lang w:val="en-US"/>
        </w:rPr>
      </w:pPr>
      <w:ins w:id="7610"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A548B">
          <w:rPr>
            <w:rFonts w:ascii="Courier New" w:hAnsi="Courier New" w:cs="Courier New"/>
            <w:lang w:val="en-US"/>
          </w:rPr>
          <w:t>"raw": "{\n    \"username\": \"dsfads\", \n    \"password\": \"dsd\", \n    \"nombre\": \"Pedro\",\n    \"apellido\": \"jijiji\", \n    \"telefono\": \"737373738\", \n    \"email\": \"jiijij@gmail.com\"\n}",</w:t>
        </w:r>
      </w:ins>
    </w:p>
    <w:p w14:paraId="72EAD91D" w14:textId="77777777" w:rsidR="00B6643D" w:rsidRPr="006E7D41" w:rsidRDefault="00B6643D" w:rsidP="00B6643D">
      <w:pPr>
        <w:pStyle w:val="Textosinformato"/>
        <w:rPr>
          <w:ins w:id="7611" w:author="Microsoft Office User" w:date="2023-06-06T09:57:00Z"/>
          <w:rFonts w:ascii="Courier New" w:hAnsi="Courier New" w:cs="Courier New"/>
          <w:lang w:val="en-US"/>
        </w:rPr>
      </w:pPr>
      <w:ins w:id="7612" w:author="Microsoft Office User" w:date="2023-06-06T09:57:00Z">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E7D41">
          <w:rPr>
            <w:rFonts w:ascii="Courier New" w:hAnsi="Courier New" w:cs="Courier New"/>
            <w:lang w:val="en-US"/>
          </w:rPr>
          <w:t>"options": {</w:t>
        </w:r>
      </w:ins>
    </w:p>
    <w:p w14:paraId="36982772" w14:textId="77777777" w:rsidR="00B6643D" w:rsidRPr="006E7D41" w:rsidRDefault="00B6643D" w:rsidP="00B6643D">
      <w:pPr>
        <w:pStyle w:val="Textosinformato"/>
        <w:rPr>
          <w:ins w:id="7613" w:author="Microsoft Office User" w:date="2023-06-06T09:57:00Z"/>
          <w:rFonts w:ascii="Courier New" w:hAnsi="Courier New" w:cs="Courier New"/>
          <w:lang w:val="en-US"/>
        </w:rPr>
      </w:pPr>
      <w:ins w:id="7614"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w:t>
        </w:r>
      </w:ins>
    </w:p>
    <w:p w14:paraId="062E0846" w14:textId="77777777" w:rsidR="00B6643D" w:rsidRPr="006E7D41" w:rsidRDefault="00B6643D" w:rsidP="00B6643D">
      <w:pPr>
        <w:pStyle w:val="Textosinformato"/>
        <w:rPr>
          <w:ins w:id="7615" w:author="Microsoft Office User" w:date="2023-06-06T09:57:00Z"/>
          <w:rFonts w:ascii="Courier New" w:hAnsi="Courier New" w:cs="Courier New"/>
          <w:lang w:val="en-US"/>
        </w:rPr>
      </w:pPr>
      <w:ins w:id="7616"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"language": "json"</w:t>
        </w:r>
      </w:ins>
    </w:p>
    <w:p w14:paraId="2F002053" w14:textId="77777777" w:rsidR="00B6643D" w:rsidRPr="006E7D41" w:rsidRDefault="00B6643D" w:rsidP="00B6643D">
      <w:pPr>
        <w:pStyle w:val="Textosinformato"/>
        <w:rPr>
          <w:ins w:id="7617" w:author="Microsoft Office User" w:date="2023-06-06T09:57:00Z"/>
          <w:rFonts w:ascii="Courier New" w:hAnsi="Courier New" w:cs="Courier New"/>
          <w:lang w:val="en-US"/>
        </w:rPr>
      </w:pPr>
      <w:ins w:id="7618"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32E4E127" w14:textId="77777777" w:rsidR="00B6643D" w:rsidRPr="006E7D41" w:rsidRDefault="00B6643D" w:rsidP="00B6643D">
      <w:pPr>
        <w:pStyle w:val="Textosinformato"/>
        <w:rPr>
          <w:ins w:id="7619" w:author="Microsoft Office User" w:date="2023-06-06T09:57:00Z"/>
          <w:rFonts w:ascii="Courier New" w:hAnsi="Courier New" w:cs="Courier New"/>
          <w:lang w:val="en-US"/>
        </w:rPr>
      </w:pPr>
      <w:ins w:id="7620"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119E5635" w14:textId="77777777" w:rsidR="00B6643D" w:rsidRPr="006E7D41" w:rsidRDefault="00B6643D" w:rsidP="00B6643D">
      <w:pPr>
        <w:pStyle w:val="Textosinformato"/>
        <w:rPr>
          <w:ins w:id="7621" w:author="Microsoft Office User" w:date="2023-06-06T09:57:00Z"/>
          <w:rFonts w:ascii="Courier New" w:hAnsi="Courier New" w:cs="Courier New"/>
          <w:lang w:val="en-US"/>
        </w:rPr>
      </w:pPr>
      <w:ins w:id="7622"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025DFC36" w14:textId="77777777" w:rsidR="00B6643D" w:rsidRPr="006E7D41" w:rsidRDefault="00B6643D" w:rsidP="00B6643D">
      <w:pPr>
        <w:pStyle w:val="Textosinformato"/>
        <w:rPr>
          <w:ins w:id="7623" w:author="Microsoft Office User" w:date="2023-06-06T09:57:00Z"/>
          <w:rFonts w:ascii="Courier New" w:hAnsi="Courier New" w:cs="Courier New"/>
          <w:lang w:val="en-US"/>
        </w:rPr>
      </w:pPr>
      <w:ins w:id="7624"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"url": {</w:t>
        </w:r>
      </w:ins>
    </w:p>
    <w:p w14:paraId="6AA145A2" w14:textId="77777777" w:rsidR="00B6643D" w:rsidRPr="006E7D41" w:rsidRDefault="00B6643D" w:rsidP="00B6643D">
      <w:pPr>
        <w:pStyle w:val="Textosinformato"/>
        <w:rPr>
          <w:ins w:id="7625" w:author="Microsoft Office User" w:date="2023-06-06T09:57:00Z"/>
          <w:rFonts w:ascii="Courier New" w:hAnsi="Courier New" w:cs="Courier New"/>
          <w:lang w:val="en-US"/>
        </w:rPr>
      </w:pPr>
      <w:ins w:id="7626"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"13.37.90.252:5000/alumnos",</w:t>
        </w:r>
      </w:ins>
    </w:p>
    <w:p w14:paraId="47F94387" w14:textId="77777777" w:rsidR="00B6643D" w:rsidRPr="006E7D41" w:rsidRDefault="00B6643D" w:rsidP="00B6643D">
      <w:pPr>
        <w:pStyle w:val="Textosinformato"/>
        <w:rPr>
          <w:ins w:id="7627" w:author="Microsoft Office User" w:date="2023-06-06T09:57:00Z"/>
          <w:rFonts w:ascii="Courier New" w:hAnsi="Courier New" w:cs="Courier New"/>
          <w:lang w:val="en-US"/>
        </w:rPr>
      </w:pPr>
      <w:ins w:id="7628"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ins>
    </w:p>
    <w:p w14:paraId="40A05D32" w14:textId="77777777" w:rsidR="00B6643D" w:rsidRPr="006E7D41" w:rsidRDefault="00B6643D" w:rsidP="00B6643D">
      <w:pPr>
        <w:pStyle w:val="Textosinformato"/>
        <w:rPr>
          <w:ins w:id="7629" w:author="Microsoft Office User" w:date="2023-06-06T09:57:00Z"/>
          <w:rFonts w:ascii="Courier New" w:hAnsi="Courier New" w:cs="Courier New"/>
          <w:lang w:val="en-US"/>
        </w:rPr>
      </w:pPr>
      <w:ins w:id="7630"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ins>
    </w:p>
    <w:p w14:paraId="6324281F" w14:textId="77777777" w:rsidR="00B6643D" w:rsidRPr="006E7D41" w:rsidRDefault="00B6643D" w:rsidP="00B6643D">
      <w:pPr>
        <w:pStyle w:val="Textosinformato"/>
        <w:rPr>
          <w:ins w:id="7631" w:author="Microsoft Office User" w:date="2023-06-06T09:57:00Z"/>
          <w:rFonts w:ascii="Courier New" w:hAnsi="Courier New" w:cs="Courier New"/>
          <w:lang w:val="en-US"/>
        </w:rPr>
      </w:pPr>
      <w:ins w:id="7632"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ins>
    </w:p>
    <w:p w14:paraId="7D2408BF" w14:textId="77777777" w:rsidR="00B6643D" w:rsidRPr="006E7D41" w:rsidRDefault="00B6643D" w:rsidP="00B6643D">
      <w:pPr>
        <w:pStyle w:val="Textosinformato"/>
        <w:rPr>
          <w:ins w:id="7633" w:author="Microsoft Office User" w:date="2023-06-06T09:57:00Z"/>
          <w:rFonts w:ascii="Courier New" w:hAnsi="Courier New" w:cs="Courier New"/>
          <w:lang w:val="en-US"/>
        </w:rPr>
      </w:pPr>
      <w:ins w:id="7634"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ins>
    </w:p>
    <w:p w14:paraId="6A707F45" w14:textId="77777777" w:rsidR="00B6643D" w:rsidRPr="006E7D41" w:rsidRDefault="00B6643D" w:rsidP="00B6643D">
      <w:pPr>
        <w:pStyle w:val="Textosinformato"/>
        <w:rPr>
          <w:ins w:id="7635" w:author="Microsoft Office User" w:date="2023-06-06T09:57:00Z"/>
          <w:rFonts w:ascii="Courier New" w:hAnsi="Courier New" w:cs="Courier New"/>
          <w:lang w:val="en-US"/>
        </w:rPr>
      </w:pPr>
      <w:ins w:id="7636"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ins>
    </w:p>
    <w:p w14:paraId="78CF6BE1" w14:textId="77777777" w:rsidR="00B6643D" w:rsidRPr="006E7D41" w:rsidRDefault="00B6643D" w:rsidP="00B6643D">
      <w:pPr>
        <w:pStyle w:val="Textosinformato"/>
        <w:rPr>
          <w:ins w:id="7637" w:author="Microsoft Office User" w:date="2023-06-06T09:57:00Z"/>
          <w:rFonts w:ascii="Courier New" w:hAnsi="Courier New" w:cs="Courier New"/>
          <w:lang w:val="en-US"/>
        </w:rPr>
      </w:pPr>
      <w:ins w:id="7638"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486A9392" w14:textId="77777777" w:rsidR="00B6643D" w:rsidRPr="006E7D41" w:rsidRDefault="00B6643D" w:rsidP="00B6643D">
      <w:pPr>
        <w:pStyle w:val="Textosinformato"/>
        <w:rPr>
          <w:ins w:id="7639" w:author="Microsoft Office User" w:date="2023-06-06T09:57:00Z"/>
          <w:rFonts w:ascii="Courier New" w:hAnsi="Courier New" w:cs="Courier New"/>
          <w:lang w:val="en-US"/>
        </w:rPr>
      </w:pPr>
      <w:ins w:id="7640"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ins>
    </w:p>
    <w:p w14:paraId="3BAC1331" w14:textId="77777777" w:rsidR="00B6643D" w:rsidRPr="006E7D41" w:rsidRDefault="00B6643D" w:rsidP="00B6643D">
      <w:pPr>
        <w:pStyle w:val="Textosinformato"/>
        <w:rPr>
          <w:ins w:id="7641" w:author="Microsoft Office User" w:date="2023-06-06T09:57:00Z"/>
          <w:rFonts w:ascii="Courier New" w:hAnsi="Courier New" w:cs="Courier New"/>
          <w:lang w:val="en-US"/>
        </w:rPr>
      </w:pPr>
      <w:ins w:id="7642"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ins>
    </w:p>
    <w:p w14:paraId="53691FC2" w14:textId="77777777" w:rsidR="00B6643D" w:rsidRPr="009C4224" w:rsidRDefault="00B6643D" w:rsidP="00B6643D">
      <w:pPr>
        <w:pStyle w:val="Textosinformato"/>
        <w:rPr>
          <w:ins w:id="7643" w:author="Microsoft Office User" w:date="2023-06-06T09:57:00Z"/>
          <w:rFonts w:ascii="Courier New" w:hAnsi="Courier New" w:cs="Courier New"/>
        </w:rPr>
      </w:pPr>
      <w:ins w:id="7644"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9C4224">
          <w:rPr>
            <w:rFonts w:ascii="Courier New" w:hAnsi="Courier New" w:cs="Courier New"/>
          </w:rPr>
          <w:t>"alumnos"</w:t>
        </w:r>
      </w:ins>
    </w:p>
    <w:p w14:paraId="02F430F8" w14:textId="77777777" w:rsidR="00B6643D" w:rsidRPr="009C4224" w:rsidRDefault="00B6643D" w:rsidP="00B6643D">
      <w:pPr>
        <w:pStyle w:val="Textosinformato"/>
        <w:rPr>
          <w:ins w:id="7645" w:author="Microsoft Office User" w:date="2023-06-06T09:57:00Z"/>
          <w:rFonts w:ascii="Courier New" w:hAnsi="Courier New" w:cs="Courier New"/>
        </w:rPr>
      </w:pPr>
      <w:ins w:id="7646"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ins>
    </w:p>
    <w:p w14:paraId="6D074540" w14:textId="77777777" w:rsidR="00B6643D" w:rsidRPr="009C4224" w:rsidRDefault="00B6643D" w:rsidP="00B6643D">
      <w:pPr>
        <w:pStyle w:val="Textosinformato"/>
        <w:rPr>
          <w:ins w:id="7647" w:author="Microsoft Office User" w:date="2023-06-06T09:57:00Z"/>
          <w:rFonts w:ascii="Courier New" w:hAnsi="Courier New" w:cs="Courier New"/>
        </w:rPr>
      </w:pPr>
      <w:ins w:id="7648"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ins>
    </w:p>
    <w:p w14:paraId="4AF89A11" w14:textId="77777777" w:rsidR="00B6643D" w:rsidRPr="009C4224" w:rsidRDefault="00B6643D" w:rsidP="00B6643D">
      <w:pPr>
        <w:pStyle w:val="Textosinformato"/>
        <w:rPr>
          <w:ins w:id="7649" w:author="Microsoft Office User" w:date="2023-06-06T09:57:00Z"/>
          <w:rFonts w:ascii="Courier New" w:hAnsi="Courier New" w:cs="Courier New"/>
        </w:rPr>
      </w:pPr>
      <w:ins w:id="7650"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ins>
    </w:p>
    <w:p w14:paraId="3E3B6BA5" w14:textId="77777777" w:rsidR="00B6643D" w:rsidRPr="009C4224" w:rsidRDefault="00B6643D" w:rsidP="00B6643D">
      <w:pPr>
        <w:pStyle w:val="Textosinformato"/>
        <w:rPr>
          <w:ins w:id="7651" w:author="Microsoft Office User" w:date="2023-06-06T09:57:00Z"/>
          <w:rFonts w:ascii="Courier New" w:hAnsi="Courier New" w:cs="Courier New"/>
        </w:rPr>
      </w:pPr>
      <w:ins w:id="7652"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"response": []</w:t>
        </w:r>
      </w:ins>
    </w:p>
    <w:p w14:paraId="089D813F" w14:textId="77777777" w:rsidR="00B6643D" w:rsidRPr="009C4224" w:rsidRDefault="00B6643D" w:rsidP="00B6643D">
      <w:pPr>
        <w:pStyle w:val="Textosinformato"/>
        <w:rPr>
          <w:ins w:id="7653" w:author="Microsoft Office User" w:date="2023-06-06T09:57:00Z"/>
          <w:rFonts w:ascii="Courier New" w:hAnsi="Courier New" w:cs="Courier New"/>
        </w:rPr>
      </w:pPr>
      <w:ins w:id="7654" w:author="Microsoft Office User" w:date="2023-06-06T09:57:00Z">
        <w:r w:rsidRPr="009C4224">
          <w:rPr>
            <w:rFonts w:ascii="Courier New" w:hAnsi="Courier New" w:cs="Courier New"/>
          </w:rPr>
          <w:tab/>
        </w:r>
        <w:r w:rsidRPr="009C4224">
          <w:rPr>
            <w:rFonts w:ascii="Courier New" w:hAnsi="Courier New" w:cs="Courier New"/>
          </w:rPr>
          <w:tab/>
          <w:t>},</w:t>
        </w:r>
      </w:ins>
    </w:p>
    <w:p w14:paraId="1D73FB5F" w14:textId="77777777" w:rsidR="00B6643D" w:rsidRPr="009C4224" w:rsidRDefault="00B6643D" w:rsidP="00B6643D">
      <w:pPr>
        <w:pStyle w:val="Textosinformato"/>
        <w:rPr>
          <w:ins w:id="7655" w:author="Microsoft Office User" w:date="2023-06-06T09:57:00Z"/>
          <w:rFonts w:ascii="Courier New" w:hAnsi="Courier New" w:cs="Courier New"/>
        </w:rPr>
      </w:pPr>
      <w:ins w:id="7656" w:author="Microsoft Office User" w:date="2023-06-06T09:57:00Z">
        <w:r w:rsidRPr="009C4224">
          <w:rPr>
            <w:rFonts w:ascii="Courier New" w:hAnsi="Courier New" w:cs="Courier New"/>
          </w:rPr>
          <w:tab/>
        </w:r>
        <w:r w:rsidRPr="009C4224">
          <w:rPr>
            <w:rFonts w:ascii="Courier New" w:hAnsi="Courier New" w:cs="Courier New"/>
          </w:rPr>
          <w:tab/>
          <w:t>{</w:t>
        </w:r>
      </w:ins>
    </w:p>
    <w:p w14:paraId="057F28CF" w14:textId="77777777" w:rsidR="00B6643D" w:rsidRPr="009C4224" w:rsidRDefault="00B6643D" w:rsidP="00B6643D">
      <w:pPr>
        <w:pStyle w:val="Textosinformato"/>
        <w:rPr>
          <w:ins w:id="7657" w:author="Microsoft Office User" w:date="2023-06-06T09:57:00Z"/>
          <w:rFonts w:ascii="Courier New" w:hAnsi="Courier New" w:cs="Courier New"/>
        </w:rPr>
      </w:pPr>
      <w:ins w:id="7658"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"name": "PUT alumno",</w:t>
        </w:r>
      </w:ins>
    </w:p>
    <w:p w14:paraId="7A4D30A3" w14:textId="77777777" w:rsidR="00B6643D" w:rsidRPr="00407B90" w:rsidRDefault="00B6643D" w:rsidP="00B6643D">
      <w:pPr>
        <w:pStyle w:val="Textosinformato"/>
        <w:rPr>
          <w:ins w:id="7659" w:author="Microsoft Office User" w:date="2023-06-06T09:57:00Z"/>
          <w:rFonts w:ascii="Courier New" w:hAnsi="Courier New" w:cs="Courier New"/>
          <w:lang w:val="en-US"/>
        </w:rPr>
      </w:pPr>
      <w:ins w:id="7660"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407B90">
          <w:rPr>
            <w:rFonts w:ascii="Courier New" w:hAnsi="Courier New" w:cs="Courier New"/>
            <w:lang w:val="en-US"/>
          </w:rPr>
          <w:t>"request": {</w:t>
        </w:r>
      </w:ins>
    </w:p>
    <w:p w14:paraId="7E4FDA31" w14:textId="77777777" w:rsidR="00B6643D" w:rsidRPr="009834F6" w:rsidRDefault="00B6643D" w:rsidP="00B6643D">
      <w:pPr>
        <w:pStyle w:val="Textosinformato"/>
        <w:rPr>
          <w:ins w:id="7661" w:author="Microsoft Office User" w:date="2023-06-06T09:57:00Z"/>
          <w:rFonts w:ascii="Courier New" w:hAnsi="Courier New" w:cs="Courier New"/>
          <w:lang w:val="en-US"/>
        </w:rPr>
      </w:pPr>
      <w:ins w:id="7662"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9834F6">
          <w:rPr>
            <w:rFonts w:ascii="Courier New" w:hAnsi="Courier New" w:cs="Courier New"/>
            <w:lang w:val="en-US"/>
          </w:rPr>
          <w:t>"method": "PUT",</w:t>
        </w:r>
      </w:ins>
    </w:p>
    <w:p w14:paraId="5872891A" w14:textId="77777777" w:rsidR="00B6643D" w:rsidRPr="009834F6" w:rsidRDefault="00B6643D" w:rsidP="00B6643D">
      <w:pPr>
        <w:pStyle w:val="Textosinformato"/>
        <w:rPr>
          <w:ins w:id="7663" w:author="Microsoft Office User" w:date="2023-06-06T09:57:00Z"/>
          <w:rFonts w:ascii="Courier New" w:hAnsi="Courier New" w:cs="Courier New"/>
          <w:lang w:val="en-US"/>
        </w:rPr>
      </w:pPr>
      <w:ins w:id="7664"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ins>
    </w:p>
    <w:p w14:paraId="3D029BAA" w14:textId="77777777" w:rsidR="00B6643D" w:rsidRPr="009834F6" w:rsidRDefault="00B6643D" w:rsidP="00B6643D">
      <w:pPr>
        <w:pStyle w:val="Textosinformato"/>
        <w:rPr>
          <w:ins w:id="7665" w:author="Microsoft Office User" w:date="2023-06-06T09:57:00Z"/>
          <w:rFonts w:ascii="Courier New" w:hAnsi="Courier New" w:cs="Courier New"/>
          <w:lang w:val="en-US"/>
        </w:rPr>
      </w:pPr>
      <w:ins w:id="7666"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"body": {</w:t>
        </w:r>
      </w:ins>
    </w:p>
    <w:p w14:paraId="281A8DD8" w14:textId="77777777" w:rsidR="00B6643D" w:rsidRPr="00407B90" w:rsidRDefault="00B6643D" w:rsidP="00B6643D">
      <w:pPr>
        <w:pStyle w:val="Textosinformato"/>
        <w:rPr>
          <w:ins w:id="7667" w:author="Microsoft Office User" w:date="2023-06-06T09:57:00Z"/>
          <w:rFonts w:ascii="Courier New" w:hAnsi="Courier New" w:cs="Courier New"/>
        </w:rPr>
      </w:pPr>
      <w:ins w:id="7668"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407B90">
          <w:rPr>
            <w:rFonts w:ascii="Courier New" w:hAnsi="Courier New" w:cs="Courier New"/>
          </w:rPr>
          <w:t>"mode": "raw",</w:t>
        </w:r>
      </w:ins>
    </w:p>
    <w:p w14:paraId="1DC05D14" w14:textId="77777777" w:rsidR="00B6643D" w:rsidRPr="009C4224" w:rsidRDefault="00B6643D" w:rsidP="00B6643D">
      <w:pPr>
        <w:pStyle w:val="Textosinformato"/>
        <w:rPr>
          <w:ins w:id="7669" w:author="Microsoft Office User" w:date="2023-06-06T09:57:00Z"/>
          <w:rFonts w:ascii="Courier New" w:hAnsi="Courier New" w:cs="Courier New"/>
        </w:rPr>
      </w:pPr>
      <w:ins w:id="7670" w:author="Microsoft Office User" w:date="2023-06-06T09:57:00Z">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9C4224">
          <w:rPr>
            <w:rFonts w:ascii="Courier New" w:hAnsi="Courier New" w:cs="Courier New"/>
          </w:rPr>
          <w:t>"raw": "{\n    \"nombre\": \"xxx\",\n    \"apellido\": \"zzz\",\n    \"email\": \"xxx@gmail.com\",\n    \"telefono\": 666666666\n}",</w:t>
        </w:r>
      </w:ins>
    </w:p>
    <w:p w14:paraId="77BF9849" w14:textId="77777777" w:rsidR="00B6643D" w:rsidRPr="009834F6" w:rsidRDefault="00B6643D" w:rsidP="00B6643D">
      <w:pPr>
        <w:pStyle w:val="Textosinformato"/>
        <w:rPr>
          <w:ins w:id="7671" w:author="Microsoft Office User" w:date="2023-06-06T09:57:00Z"/>
          <w:rFonts w:ascii="Courier New" w:hAnsi="Courier New" w:cs="Courier New"/>
          <w:lang w:val="en-US"/>
        </w:rPr>
      </w:pPr>
      <w:ins w:id="7672"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834F6">
          <w:rPr>
            <w:rFonts w:ascii="Courier New" w:hAnsi="Courier New" w:cs="Courier New"/>
            <w:lang w:val="en-US"/>
          </w:rPr>
          <w:t>"options": {</w:t>
        </w:r>
      </w:ins>
    </w:p>
    <w:p w14:paraId="0C42286D" w14:textId="77777777" w:rsidR="00B6643D" w:rsidRPr="009834F6" w:rsidRDefault="00B6643D" w:rsidP="00B6643D">
      <w:pPr>
        <w:pStyle w:val="Textosinformato"/>
        <w:rPr>
          <w:ins w:id="7673" w:author="Microsoft Office User" w:date="2023-06-06T09:57:00Z"/>
          <w:rFonts w:ascii="Courier New" w:hAnsi="Courier New" w:cs="Courier New"/>
          <w:lang w:val="en-US"/>
        </w:rPr>
      </w:pPr>
      <w:ins w:id="7674" w:author="Microsoft Office User" w:date="2023-06-06T09:57:00Z">
        <w:r w:rsidRPr="009834F6">
          <w:rPr>
            <w:rFonts w:ascii="Courier New" w:hAnsi="Courier New" w:cs="Courier New"/>
            <w:lang w:val="en-US"/>
          </w:rPr>
          <w:lastRenderedPageBreak/>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"raw": {</w:t>
        </w:r>
      </w:ins>
    </w:p>
    <w:p w14:paraId="61159378" w14:textId="77777777" w:rsidR="00B6643D" w:rsidRPr="009834F6" w:rsidRDefault="00B6643D" w:rsidP="00B6643D">
      <w:pPr>
        <w:pStyle w:val="Textosinformato"/>
        <w:rPr>
          <w:ins w:id="7675" w:author="Microsoft Office User" w:date="2023-06-06T09:57:00Z"/>
          <w:rFonts w:ascii="Courier New" w:hAnsi="Courier New" w:cs="Courier New"/>
          <w:lang w:val="en-US"/>
        </w:rPr>
      </w:pPr>
      <w:ins w:id="7676"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"language": "json"</w:t>
        </w:r>
      </w:ins>
    </w:p>
    <w:p w14:paraId="13C75370" w14:textId="77777777" w:rsidR="00B6643D" w:rsidRPr="009834F6" w:rsidRDefault="00B6643D" w:rsidP="00B6643D">
      <w:pPr>
        <w:pStyle w:val="Textosinformato"/>
        <w:rPr>
          <w:ins w:id="7677" w:author="Microsoft Office User" w:date="2023-06-06T09:57:00Z"/>
          <w:rFonts w:ascii="Courier New" w:hAnsi="Courier New" w:cs="Courier New"/>
          <w:lang w:val="en-US"/>
        </w:rPr>
      </w:pPr>
      <w:ins w:id="7678"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ins>
    </w:p>
    <w:p w14:paraId="60D8B84B" w14:textId="77777777" w:rsidR="00B6643D" w:rsidRPr="009834F6" w:rsidRDefault="00B6643D" w:rsidP="00B6643D">
      <w:pPr>
        <w:pStyle w:val="Textosinformato"/>
        <w:rPr>
          <w:ins w:id="7679" w:author="Microsoft Office User" w:date="2023-06-06T09:57:00Z"/>
          <w:rFonts w:ascii="Courier New" w:hAnsi="Courier New" w:cs="Courier New"/>
          <w:lang w:val="en-US"/>
        </w:rPr>
      </w:pPr>
      <w:ins w:id="7680"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ins>
    </w:p>
    <w:p w14:paraId="7522EF75" w14:textId="77777777" w:rsidR="00B6643D" w:rsidRPr="009834F6" w:rsidRDefault="00B6643D" w:rsidP="00B6643D">
      <w:pPr>
        <w:pStyle w:val="Textosinformato"/>
        <w:rPr>
          <w:ins w:id="7681" w:author="Microsoft Office User" w:date="2023-06-06T09:57:00Z"/>
          <w:rFonts w:ascii="Courier New" w:hAnsi="Courier New" w:cs="Courier New"/>
          <w:lang w:val="en-US"/>
        </w:rPr>
      </w:pPr>
      <w:ins w:id="7682"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ins>
    </w:p>
    <w:p w14:paraId="58495004" w14:textId="77777777" w:rsidR="00B6643D" w:rsidRPr="009834F6" w:rsidRDefault="00B6643D" w:rsidP="00B6643D">
      <w:pPr>
        <w:pStyle w:val="Textosinformato"/>
        <w:rPr>
          <w:ins w:id="7683" w:author="Microsoft Office User" w:date="2023-06-06T09:57:00Z"/>
          <w:rFonts w:ascii="Courier New" w:hAnsi="Courier New" w:cs="Courier New"/>
          <w:lang w:val="en-US"/>
        </w:rPr>
      </w:pPr>
      <w:ins w:id="7684"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"url": {</w:t>
        </w:r>
      </w:ins>
    </w:p>
    <w:p w14:paraId="0F8F94AE" w14:textId="77777777" w:rsidR="00B6643D" w:rsidRPr="00407B90" w:rsidRDefault="00B6643D" w:rsidP="00B6643D">
      <w:pPr>
        <w:pStyle w:val="Textosinformato"/>
        <w:rPr>
          <w:ins w:id="7685" w:author="Microsoft Office User" w:date="2023-06-06T09:57:00Z"/>
          <w:rFonts w:ascii="Courier New" w:hAnsi="Courier New" w:cs="Courier New"/>
          <w:lang w:val="en-US"/>
        </w:rPr>
      </w:pPr>
      <w:ins w:id="7686"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407B90">
          <w:rPr>
            <w:rFonts w:ascii="Courier New" w:hAnsi="Courier New" w:cs="Courier New"/>
            <w:lang w:val="en-US"/>
          </w:rPr>
          <w:t>"raw": "13.37.90.252:5000/alumnos/71",</w:t>
        </w:r>
      </w:ins>
    </w:p>
    <w:p w14:paraId="124787EB" w14:textId="77777777" w:rsidR="00B6643D" w:rsidRPr="00407B90" w:rsidRDefault="00B6643D" w:rsidP="00B6643D">
      <w:pPr>
        <w:pStyle w:val="Textosinformato"/>
        <w:rPr>
          <w:ins w:id="7687" w:author="Microsoft Office User" w:date="2023-06-06T09:57:00Z"/>
          <w:rFonts w:ascii="Courier New" w:hAnsi="Courier New" w:cs="Courier New"/>
          <w:lang w:val="en-US"/>
        </w:rPr>
      </w:pPr>
      <w:ins w:id="7688"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"host": [</w:t>
        </w:r>
      </w:ins>
    </w:p>
    <w:p w14:paraId="5D35F865" w14:textId="77777777" w:rsidR="00B6643D" w:rsidRPr="00407B90" w:rsidRDefault="00B6643D" w:rsidP="00B6643D">
      <w:pPr>
        <w:pStyle w:val="Textosinformato"/>
        <w:rPr>
          <w:ins w:id="7689" w:author="Microsoft Office User" w:date="2023-06-06T09:57:00Z"/>
          <w:rFonts w:ascii="Courier New" w:hAnsi="Courier New" w:cs="Courier New"/>
          <w:lang w:val="en-US"/>
        </w:rPr>
      </w:pPr>
      <w:ins w:id="7690"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"13",</w:t>
        </w:r>
      </w:ins>
    </w:p>
    <w:p w14:paraId="7A87131B" w14:textId="77777777" w:rsidR="00B6643D" w:rsidRPr="00407B90" w:rsidRDefault="00B6643D" w:rsidP="00B6643D">
      <w:pPr>
        <w:pStyle w:val="Textosinformato"/>
        <w:rPr>
          <w:ins w:id="7691" w:author="Microsoft Office User" w:date="2023-06-06T09:57:00Z"/>
          <w:rFonts w:ascii="Courier New" w:hAnsi="Courier New" w:cs="Courier New"/>
          <w:lang w:val="en-US"/>
        </w:rPr>
      </w:pPr>
      <w:ins w:id="7692"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"37",</w:t>
        </w:r>
      </w:ins>
    </w:p>
    <w:p w14:paraId="2AF4D989" w14:textId="77777777" w:rsidR="00B6643D" w:rsidRPr="00407B90" w:rsidRDefault="00B6643D" w:rsidP="00B6643D">
      <w:pPr>
        <w:pStyle w:val="Textosinformato"/>
        <w:rPr>
          <w:ins w:id="7693" w:author="Microsoft Office User" w:date="2023-06-06T09:57:00Z"/>
          <w:rFonts w:ascii="Courier New" w:hAnsi="Courier New" w:cs="Courier New"/>
          <w:lang w:val="en-US"/>
        </w:rPr>
      </w:pPr>
      <w:ins w:id="7694"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"90",</w:t>
        </w:r>
      </w:ins>
    </w:p>
    <w:p w14:paraId="0E4A37D0" w14:textId="77777777" w:rsidR="00B6643D" w:rsidRPr="00407B90" w:rsidRDefault="00B6643D" w:rsidP="00B6643D">
      <w:pPr>
        <w:pStyle w:val="Textosinformato"/>
        <w:rPr>
          <w:ins w:id="7695" w:author="Microsoft Office User" w:date="2023-06-06T09:57:00Z"/>
          <w:rFonts w:ascii="Courier New" w:hAnsi="Courier New" w:cs="Courier New"/>
          <w:lang w:val="en-US"/>
        </w:rPr>
      </w:pPr>
      <w:ins w:id="7696"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"252"</w:t>
        </w:r>
      </w:ins>
    </w:p>
    <w:p w14:paraId="504BCE46" w14:textId="77777777" w:rsidR="00B6643D" w:rsidRPr="00407B90" w:rsidRDefault="00B6643D" w:rsidP="00B6643D">
      <w:pPr>
        <w:pStyle w:val="Textosinformato"/>
        <w:rPr>
          <w:ins w:id="7697" w:author="Microsoft Office User" w:date="2023-06-06T09:57:00Z"/>
          <w:rFonts w:ascii="Courier New" w:hAnsi="Courier New" w:cs="Courier New"/>
          <w:lang w:val="en-US"/>
        </w:rPr>
      </w:pPr>
      <w:ins w:id="7698"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w:t>
        </w:r>
      </w:ins>
    </w:p>
    <w:p w14:paraId="0735379D" w14:textId="77777777" w:rsidR="00B6643D" w:rsidRPr="00407B90" w:rsidRDefault="00B6643D" w:rsidP="00B6643D">
      <w:pPr>
        <w:pStyle w:val="Textosinformato"/>
        <w:rPr>
          <w:ins w:id="7699" w:author="Microsoft Office User" w:date="2023-06-06T09:57:00Z"/>
          <w:rFonts w:ascii="Courier New" w:hAnsi="Courier New" w:cs="Courier New"/>
          <w:lang w:val="en-US"/>
        </w:rPr>
      </w:pPr>
      <w:ins w:id="7700"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"port": "5000",</w:t>
        </w:r>
      </w:ins>
    </w:p>
    <w:p w14:paraId="1FA32FE5" w14:textId="77777777" w:rsidR="00B6643D" w:rsidRPr="00407B90" w:rsidRDefault="00B6643D" w:rsidP="00B6643D">
      <w:pPr>
        <w:pStyle w:val="Textosinformato"/>
        <w:rPr>
          <w:ins w:id="7701" w:author="Microsoft Office User" w:date="2023-06-06T09:57:00Z"/>
          <w:rFonts w:ascii="Courier New" w:hAnsi="Courier New" w:cs="Courier New"/>
          <w:lang w:val="en-US"/>
        </w:rPr>
      </w:pPr>
      <w:ins w:id="7702"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"path": [</w:t>
        </w:r>
      </w:ins>
    </w:p>
    <w:p w14:paraId="52711DF6" w14:textId="77777777" w:rsidR="00B6643D" w:rsidRPr="009C4224" w:rsidRDefault="00B6643D" w:rsidP="00B6643D">
      <w:pPr>
        <w:pStyle w:val="Textosinformato"/>
        <w:rPr>
          <w:ins w:id="7703" w:author="Microsoft Office User" w:date="2023-06-06T09:57:00Z"/>
          <w:rFonts w:ascii="Courier New" w:hAnsi="Courier New" w:cs="Courier New"/>
        </w:rPr>
      </w:pPr>
      <w:ins w:id="7704"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9C4224">
          <w:rPr>
            <w:rFonts w:ascii="Courier New" w:hAnsi="Courier New" w:cs="Courier New"/>
          </w:rPr>
          <w:t>"alumnos",</w:t>
        </w:r>
      </w:ins>
    </w:p>
    <w:p w14:paraId="589741EE" w14:textId="77777777" w:rsidR="00B6643D" w:rsidRPr="009C4224" w:rsidRDefault="00B6643D" w:rsidP="00B6643D">
      <w:pPr>
        <w:pStyle w:val="Textosinformato"/>
        <w:rPr>
          <w:ins w:id="7705" w:author="Microsoft Office User" w:date="2023-06-06T09:57:00Z"/>
          <w:rFonts w:ascii="Courier New" w:hAnsi="Courier New" w:cs="Courier New"/>
        </w:rPr>
      </w:pPr>
      <w:ins w:id="7706"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"71"</w:t>
        </w:r>
      </w:ins>
    </w:p>
    <w:p w14:paraId="3DC91FF4" w14:textId="77777777" w:rsidR="00B6643D" w:rsidRPr="009C4224" w:rsidRDefault="00B6643D" w:rsidP="00B6643D">
      <w:pPr>
        <w:pStyle w:val="Textosinformato"/>
        <w:rPr>
          <w:ins w:id="7707" w:author="Microsoft Office User" w:date="2023-06-06T09:57:00Z"/>
          <w:rFonts w:ascii="Courier New" w:hAnsi="Courier New" w:cs="Courier New"/>
        </w:rPr>
      </w:pPr>
      <w:ins w:id="7708"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ins>
    </w:p>
    <w:p w14:paraId="67DB9AF8" w14:textId="77777777" w:rsidR="00B6643D" w:rsidRPr="009C4224" w:rsidRDefault="00B6643D" w:rsidP="00B6643D">
      <w:pPr>
        <w:pStyle w:val="Textosinformato"/>
        <w:rPr>
          <w:ins w:id="7709" w:author="Microsoft Office User" w:date="2023-06-06T09:57:00Z"/>
          <w:rFonts w:ascii="Courier New" w:hAnsi="Courier New" w:cs="Courier New"/>
        </w:rPr>
      </w:pPr>
      <w:ins w:id="7710"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ins>
    </w:p>
    <w:p w14:paraId="6ED5194C" w14:textId="77777777" w:rsidR="00B6643D" w:rsidRPr="009C4224" w:rsidRDefault="00B6643D" w:rsidP="00B6643D">
      <w:pPr>
        <w:pStyle w:val="Textosinformato"/>
        <w:rPr>
          <w:ins w:id="7711" w:author="Microsoft Office User" w:date="2023-06-06T09:57:00Z"/>
          <w:rFonts w:ascii="Courier New" w:hAnsi="Courier New" w:cs="Courier New"/>
        </w:rPr>
      </w:pPr>
      <w:ins w:id="7712"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ins>
    </w:p>
    <w:p w14:paraId="00386675" w14:textId="77777777" w:rsidR="00B6643D" w:rsidRPr="009C4224" w:rsidRDefault="00B6643D" w:rsidP="00B6643D">
      <w:pPr>
        <w:pStyle w:val="Textosinformato"/>
        <w:rPr>
          <w:ins w:id="7713" w:author="Microsoft Office User" w:date="2023-06-06T09:57:00Z"/>
          <w:rFonts w:ascii="Courier New" w:hAnsi="Courier New" w:cs="Courier New"/>
        </w:rPr>
      </w:pPr>
      <w:ins w:id="7714"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"response": []</w:t>
        </w:r>
      </w:ins>
    </w:p>
    <w:p w14:paraId="0EBF5513" w14:textId="77777777" w:rsidR="00B6643D" w:rsidRPr="009C4224" w:rsidRDefault="00B6643D" w:rsidP="00B6643D">
      <w:pPr>
        <w:pStyle w:val="Textosinformato"/>
        <w:rPr>
          <w:ins w:id="7715" w:author="Microsoft Office User" w:date="2023-06-06T09:57:00Z"/>
          <w:rFonts w:ascii="Courier New" w:hAnsi="Courier New" w:cs="Courier New"/>
        </w:rPr>
      </w:pPr>
      <w:ins w:id="7716" w:author="Microsoft Office User" w:date="2023-06-06T09:57:00Z">
        <w:r w:rsidRPr="009C4224">
          <w:rPr>
            <w:rFonts w:ascii="Courier New" w:hAnsi="Courier New" w:cs="Courier New"/>
          </w:rPr>
          <w:tab/>
        </w:r>
        <w:r w:rsidRPr="009C4224">
          <w:rPr>
            <w:rFonts w:ascii="Courier New" w:hAnsi="Courier New" w:cs="Courier New"/>
          </w:rPr>
          <w:tab/>
          <w:t>}</w:t>
        </w:r>
      </w:ins>
    </w:p>
    <w:p w14:paraId="5D2F60B7" w14:textId="77777777" w:rsidR="00B6643D" w:rsidRPr="009C4224" w:rsidRDefault="00B6643D" w:rsidP="00B6643D">
      <w:pPr>
        <w:pStyle w:val="Textosinformato"/>
        <w:rPr>
          <w:ins w:id="7717" w:author="Microsoft Office User" w:date="2023-06-06T09:57:00Z"/>
          <w:rFonts w:ascii="Courier New" w:hAnsi="Courier New" w:cs="Courier New"/>
        </w:rPr>
      </w:pPr>
      <w:ins w:id="7718" w:author="Microsoft Office User" w:date="2023-06-06T09:57:00Z">
        <w:r w:rsidRPr="009C4224">
          <w:rPr>
            <w:rFonts w:ascii="Courier New" w:hAnsi="Courier New" w:cs="Courier New"/>
          </w:rPr>
          <w:tab/>
          <w:t>]</w:t>
        </w:r>
      </w:ins>
    </w:p>
    <w:p w14:paraId="7D9E3821" w14:textId="77777777" w:rsidR="00B6643D" w:rsidRPr="009C4224" w:rsidRDefault="00B6643D" w:rsidP="00B6643D">
      <w:pPr>
        <w:pStyle w:val="Textosinformato"/>
        <w:rPr>
          <w:ins w:id="7719" w:author="Microsoft Office User" w:date="2023-06-06T09:57:00Z"/>
          <w:rFonts w:ascii="Courier New" w:hAnsi="Courier New" w:cs="Courier New"/>
        </w:rPr>
      </w:pPr>
      <w:ins w:id="7720" w:author="Microsoft Office User" w:date="2023-06-06T09:57:00Z">
        <w:r w:rsidRPr="009C4224">
          <w:rPr>
            <w:rFonts w:ascii="Courier New" w:hAnsi="Courier New" w:cs="Courier New"/>
          </w:rPr>
          <w:t>}</w:t>
        </w:r>
      </w:ins>
    </w:p>
    <w:p w14:paraId="39DC52BC" w14:textId="77777777" w:rsidR="00B6643D" w:rsidRPr="00FB0D27" w:rsidRDefault="00B6643D" w:rsidP="00B6643D">
      <w:pPr>
        <w:spacing w:after="0" w:line="240" w:lineRule="auto"/>
        <w:rPr>
          <w:ins w:id="7721" w:author="Microsoft Office User" w:date="2023-06-06T09:57:00Z"/>
          <w:b/>
          <w:bCs/>
        </w:rPr>
      </w:pPr>
    </w:p>
    <w:p w14:paraId="545EBCCE" w14:textId="77777777" w:rsidR="00B6643D" w:rsidRPr="006A548B" w:rsidRDefault="00B6643D" w:rsidP="00B6643D">
      <w:pPr>
        <w:rPr>
          <w:ins w:id="7722" w:author="Microsoft Office User" w:date="2023-06-06T09:57:00Z"/>
          <w:rFonts w:ascii="Times New Roman" w:hAnsi="Times New Roman" w:cs="Times New Roman"/>
          <w:b/>
          <w:bCs/>
          <w:sz w:val="32"/>
          <w:szCs w:val="32"/>
        </w:rPr>
      </w:pPr>
      <w:ins w:id="7723" w:author="Microsoft Office User" w:date="2023-06-06T09:57:00Z">
        <w:r w:rsidRPr="006A548B">
          <w:rPr>
            <w:rFonts w:ascii="Times New Roman" w:hAnsi="Times New Roman" w:cs="Times New Roman"/>
            <w:b/>
            <w:bCs/>
            <w:sz w:val="32"/>
            <w:szCs w:val="32"/>
          </w:rPr>
          <w:t>Colección Empresas:</w:t>
        </w:r>
      </w:ins>
    </w:p>
    <w:p w14:paraId="517E01C1" w14:textId="77777777" w:rsidR="00B6643D" w:rsidRPr="009834F6" w:rsidRDefault="00B6643D" w:rsidP="00B6643D">
      <w:pPr>
        <w:spacing w:after="0" w:line="240" w:lineRule="auto"/>
        <w:jc w:val="center"/>
        <w:rPr>
          <w:ins w:id="7724" w:author="Microsoft Office User" w:date="2023-06-06T09:57:00Z"/>
          <w:sz w:val="32"/>
          <w:szCs w:val="28"/>
          <w:u w:val="single"/>
        </w:rPr>
      </w:pPr>
    </w:p>
    <w:p w14:paraId="6A161790" w14:textId="77777777" w:rsidR="00B6643D" w:rsidRPr="00C73659" w:rsidRDefault="00B6643D" w:rsidP="00B6643D">
      <w:pPr>
        <w:pStyle w:val="Textosinformato"/>
        <w:rPr>
          <w:ins w:id="7725" w:author="Microsoft Office User" w:date="2023-06-06T09:57:00Z"/>
          <w:rFonts w:ascii="Courier New" w:hAnsi="Courier New" w:cs="Courier New"/>
        </w:rPr>
      </w:pPr>
      <w:ins w:id="7726" w:author="Microsoft Office User" w:date="2023-06-06T09:57:00Z">
        <w:r w:rsidRPr="00C73659">
          <w:rPr>
            <w:rFonts w:ascii="Courier New" w:hAnsi="Courier New" w:cs="Courier New"/>
          </w:rPr>
          <w:t>{</w:t>
        </w:r>
      </w:ins>
    </w:p>
    <w:p w14:paraId="6C92CFF8" w14:textId="77777777" w:rsidR="00B6643D" w:rsidRPr="00C73659" w:rsidRDefault="00B6643D" w:rsidP="00B6643D">
      <w:pPr>
        <w:pStyle w:val="Textosinformato"/>
        <w:rPr>
          <w:ins w:id="7727" w:author="Microsoft Office User" w:date="2023-06-06T09:57:00Z"/>
          <w:rFonts w:ascii="Courier New" w:hAnsi="Courier New" w:cs="Courier New"/>
        </w:rPr>
      </w:pPr>
      <w:ins w:id="7728" w:author="Microsoft Office User" w:date="2023-06-06T09:57:00Z">
        <w:r w:rsidRPr="00C73659">
          <w:rPr>
            <w:rFonts w:ascii="Courier New" w:hAnsi="Courier New" w:cs="Courier New"/>
          </w:rPr>
          <w:tab/>
          <w:t>"info": {</w:t>
        </w:r>
      </w:ins>
    </w:p>
    <w:p w14:paraId="57414312" w14:textId="77777777" w:rsidR="00B6643D" w:rsidRPr="00C73659" w:rsidRDefault="00B6643D" w:rsidP="00B6643D">
      <w:pPr>
        <w:pStyle w:val="Textosinformato"/>
        <w:rPr>
          <w:ins w:id="7729" w:author="Microsoft Office User" w:date="2023-06-06T09:57:00Z"/>
          <w:rFonts w:ascii="Courier New" w:hAnsi="Courier New" w:cs="Courier New"/>
        </w:rPr>
      </w:pPr>
      <w:ins w:id="7730" w:author="Microsoft Office User" w:date="2023-06-06T09:57:00Z">
        <w:r w:rsidRPr="00C73659">
          <w:rPr>
            <w:rFonts w:ascii="Courier New" w:hAnsi="Courier New" w:cs="Courier New"/>
          </w:rPr>
          <w:tab/>
        </w:r>
        <w:r w:rsidRPr="00C73659">
          <w:rPr>
            <w:rFonts w:ascii="Courier New" w:hAnsi="Courier New" w:cs="Courier New"/>
          </w:rPr>
          <w:tab/>
          <w:t>"_postman_id": "cdd285f4-6825-44a0-9493-e9522546e4bd",</w:t>
        </w:r>
      </w:ins>
    </w:p>
    <w:p w14:paraId="7DB6EB9E" w14:textId="77777777" w:rsidR="00B6643D" w:rsidRPr="009834F6" w:rsidRDefault="00B6643D" w:rsidP="00B6643D">
      <w:pPr>
        <w:pStyle w:val="Textosinformato"/>
        <w:rPr>
          <w:ins w:id="7731" w:author="Microsoft Office User" w:date="2023-06-06T09:57:00Z"/>
          <w:rFonts w:ascii="Courier New" w:hAnsi="Courier New" w:cs="Courier New"/>
          <w:lang w:val="en-US"/>
        </w:rPr>
      </w:pPr>
      <w:ins w:id="7732" w:author="Microsoft Office User" w:date="2023-06-06T09:57:00Z">
        <w:r w:rsidRPr="00C73659">
          <w:rPr>
            <w:rFonts w:ascii="Courier New" w:hAnsi="Courier New" w:cs="Courier New"/>
          </w:rPr>
          <w:tab/>
        </w:r>
        <w:r w:rsidRPr="00C73659">
          <w:rPr>
            <w:rFonts w:ascii="Courier New" w:hAnsi="Courier New" w:cs="Courier New"/>
          </w:rPr>
          <w:tab/>
        </w:r>
        <w:r w:rsidRPr="009834F6">
          <w:rPr>
            <w:rFonts w:ascii="Courier New" w:hAnsi="Courier New" w:cs="Courier New"/>
            <w:lang w:val="en-US"/>
          </w:rPr>
          <w:t>"name": "Empresas",</w:t>
        </w:r>
      </w:ins>
    </w:p>
    <w:p w14:paraId="6D7A03AF" w14:textId="77777777" w:rsidR="00B6643D" w:rsidRPr="009834F6" w:rsidRDefault="00B6643D" w:rsidP="00B6643D">
      <w:pPr>
        <w:pStyle w:val="Textosinformato"/>
        <w:rPr>
          <w:ins w:id="7733" w:author="Microsoft Office User" w:date="2023-06-06T09:57:00Z"/>
          <w:rFonts w:ascii="Courier New" w:hAnsi="Courier New" w:cs="Courier New"/>
          <w:lang w:val="en-US"/>
        </w:rPr>
      </w:pPr>
      <w:ins w:id="7734" w:author="Microsoft Office User" w:date="2023-06-06T09:57:00Z">
        <w:r w:rsidRPr="009834F6">
          <w:rPr>
            <w:rFonts w:ascii="Courier New" w:hAnsi="Courier New" w:cs="Courier New"/>
            <w:lang w:val="en-US"/>
          </w:rPr>
          <w:tab/>
        </w:r>
        <w:r w:rsidRPr="009834F6">
          <w:rPr>
            <w:rFonts w:ascii="Courier New" w:hAnsi="Courier New" w:cs="Courier New"/>
            <w:lang w:val="en-US"/>
          </w:rPr>
          <w:tab/>
          <w:t>"schema": "https://schema.getpostman.com/json/collection/v2.1.0/collection.json",</w:t>
        </w:r>
      </w:ins>
    </w:p>
    <w:p w14:paraId="7CEC3101" w14:textId="77777777" w:rsidR="00B6643D" w:rsidRPr="009834F6" w:rsidRDefault="00B6643D" w:rsidP="00B6643D">
      <w:pPr>
        <w:pStyle w:val="Textosinformato"/>
        <w:rPr>
          <w:ins w:id="7735" w:author="Microsoft Office User" w:date="2023-06-06T09:57:00Z"/>
          <w:rFonts w:ascii="Courier New" w:hAnsi="Courier New" w:cs="Courier New"/>
          <w:lang w:val="en-US"/>
        </w:rPr>
      </w:pPr>
      <w:ins w:id="7736" w:author="Microsoft Office User" w:date="2023-06-06T09:57:00Z">
        <w:r w:rsidRPr="009834F6">
          <w:rPr>
            <w:rFonts w:ascii="Courier New" w:hAnsi="Courier New" w:cs="Courier New"/>
            <w:lang w:val="en-US"/>
          </w:rPr>
          <w:tab/>
        </w:r>
        <w:r w:rsidRPr="009834F6">
          <w:rPr>
            <w:rFonts w:ascii="Courier New" w:hAnsi="Courier New" w:cs="Courier New"/>
            <w:lang w:val="en-US"/>
          </w:rPr>
          <w:tab/>
          <w:t>"_exporter_id": "17512099"</w:t>
        </w:r>
      </w:ins>
    </w:p>
    <w:p w14:paraId="0C20EAE1" w14:textId="77777777" w:rsidR="00B6643D" w:rsidRPr="009834F6" w:rsidRDefault="00B6643D" w:rsidP="00B6643D">
      <w:pPr>
        <w:pStyle w:val="Textosinformato"/>
        <w:rPr>
          <w:ins w:id="7737" w:author="Microsoft Office User" w:date="2023-06-06T09:57:00Z"/>
          <w:rFonts w:ascii="Courier New" w:hAnsi="Courier New" w:cs="Courier New"/>
          <w:lang w:val="en-US"/>
        </w:rPr>
      </w:pPr>
      <w:ins w:id="7738" w:author="Microsoft Office User" w:date="2023-06-06T09:57:00Z">
        <w:r w:rsidRPr="009834F6">
          <w:rPr>
            <w:rFonts w:ascii="Courier New" w:hAnsi="Courier New" w:cs="Courier New"/>
            <w:lang w:val="en-US"/>
          </w:rPr>
          <w:tab/>
          <w:t>},</w:t>
        </w:r>
      </w:ins>
    </w:p>
    <w:p w14:paraId="65DF626C" w14:textId="77777777" w:rsidR="00B6643D" w:rsidRPr="009834F6" w:rsidRDefault="00B6643D" w:rsidP="00B6643D">
      <w:pPr>
        <w:pStyle w:val="Textosinformato"/>
        <w:rPr>
          <w:ins w:id="7739" w:author="Microsoft Office User" w:date="2023-06-06T09:57:00Z"/>
          <w:rFonts w:ascii="Courier New" w:hAnsi="Courier New" w:cs="Courier New"/>
          <w:lang w:val="en-US"/>
        </w:rPr>
      </w:pPr>
      <w:ins w:id="7740" w:author="Microsoft Office User" w:date="2023-06-06T09:57:00Z">
        <w:r w:rsidRPr="009834F6">
          <w:rPr>
            <w:rFonts w:ascii="Courier New" w:hAnsi="Courier New" w:cs="Courier New"/>
            <w:lang w:val="en-US"/>
          </w:rPr>
          <w:tab/>
          <w:t>"item": [</w:t>
        </w:r>
      </w:ins>
    </w:p>
    <w:p w14:paraId="45CFBB46" w14:textId="77777777" w:rsidR="00B6643D" w:rsidRPr="009834F6" w:rsidRDefault="00B6643D" w:rsidP="00B6643D">
      <w:pPr>
        <w:pStyle w:val="Textosinformato"/>
        <w:rPr>
          <w:ins w:id="7741" w:author="Microsoft Office User" w:date="2023-06-06T09:57:00Z"/>
          <w:rFonts w:ascii="Courier New" w:hAnsi="Courier New" w:cs="Courier New"/>
          <w:lang w:val="en-US"/>
        </w:rPr>
      </w:pPr>
      <w:ins w:id="7742" w:author="Microsoft Office User" w:date="2023-06-06T09:57:00Z">
        <w:r w:rsidRPr="009834F6">
          <w:rPr>
            <w:rFonts w:ascii="Courier New" w:hAnsi="Courier New" w:cs="Courier New"/>
            <w:lang w:val="en-US"/>
          </w:rPr>
          <w:tab/>
        </w:r>
        <w:r w:rsidRPr="009834F6">
          <w:rPr>
            <w:rFonts w:ascii="Courier New" w:hAnsi="Courier New" w:cs="Courier New"/>
            <w:lang w:val="en-US"/>
          </w:rPr>
          <w:tab/>
          <w:t>{</w:t>
        </w:r>
      </w:ins>
    </w:p>
    <w:p w14:paraId="4D5057CD" w14:textId="77777777" w:rsidR="00B6643D" w:rsidRPr="009834F6" w:rsidRDefault="00B6643D" w:rsidP="00B6643D">
      <w:pPr>
        <w:pStyle w:val="Textosinformato"/>
        <w:rPr>
          <w:ins w:id="7743" w:author="Microsoft Office User" w:date="2023-06-06T09:57:00Z"/>
          <w:rFonts w:ascii="Courier New" w:hAnsi="Courier New" w:cs="Courier New"/>
          <w:lang w:val="en-US"/>
        </w:rPr>
      </w:pPr>
      <w:ins w:id="7744"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"name": "GET todas las empresas",</w:t>
        </w:r>
      </w:ins>
    </w:p>
    <w:p w14:paraId="1E45387A" w14:textId="77777777" w:rsidR="00B6643D" w:rsidRPr="009834F6" w:rsidRDefault="00B6643D" w:rsidP="00B6643D">
      <w:pPr>
        <w:pStyle w:val="Textosinformato"/>
        <w:rPr>
          <w:ins w:id="7745" w:author="Microsoft Office User" w:date="2023-06-06T09:57:00Z"/>
          <w:rFonts w:ascii="Courier New" w:hAnsi="Courier New" w:cs="Courier New"/>
          <w:lang w:val="en-US"/>
        </w:rPr>
      </w:pPr>
      <w:ins w:id="7746"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"request": {</w:t>
        </w:r>
      </w:ins>
    </w:p>
    <w:p w14:paraId="60947477" w14:textId="77777777" w:rsidR="00B6643D" w:rsidRPr="009834F6" w:rsidRDefault="00B6643D" w:rsidP="00B6643D">
      <w:pPr>
        <w:pStyle w:val="Textosinformato"/>
        <w:rPr>
          <w:ins w:id="7747" w:author="Microsoft Office User" w:date="2023-06-06T09:57:00Z"/>
          <w:rFonts w:ascii="Courier New" w:hAnsi="Courier New" w:cs="Courier New"/>
          <w:lang w:val="en-US"/>
        </w:rPr>
      </w:pPr>
      <w:ins w:id="7748"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"method": "GET",</w:t>
        </w:r>
      </w:ins>
    </w:p>
    <w:p w14:paraId="3A44D265" w14:textId="77777777" w:rsidR="00B6643D" w:rsidRPr="009834F6" w:rsidRDefault="00B6643D" w:rsidP="00B6643D">
      <w:pPr>
        <w:pStyle w:val="Textosinformato"/>
        <w:rPr>
          <w:ins w:id="7749" w:author="Microsoft Office User" w:date="2023-06-06T09:57:00Z"/>
          <w:rFonts w:ascii="Courier New" w:hAnsi="Courier New" w:cs="Courier New"/>
          <w:lang w:val="en-US"/>
        </w:rPr>
      </w:pPr>
      <w:ins w:id="7750"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ins>
    </w:p>
    <w:p w14:paraId="7D484C5F" w14:textId="77777777" w:rsidR="00B6643D" w:rsidRPr="009834F6" w:rsidRDefault="00B6643D" w:rsidP="00B6643D">
      <w:pPr>
        <w:pStyle w:val="Textosinformato"/>
        <w:rPr>
          <w:ins w:id="7751" w:author="Microsoft Office User" w:date="2023-06-06T09:57:00Z"/>
          <w:rFonts w:ascii="Courier New" w:hAnsi="Courier New" w:cs="Courier New"/>
          <w:lang w:val="en-US"/>
        </w:rPr>
      </w:pPr>
      <w:ins w:id="7752"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"url": {</w:t>
        </w:r>
      </w:ins>
    </w:p>
    <w:p w14:paraId="59A6D6FD" w14:textId="77777777" w:rsidR="00B6643D" w:rsidRPr="009834F6" w:rsidRDefault="00B6643D" w:rsidP="00B6643D">
      <w:pPr>
        <w:pStyle w:val="Textosinformato"/>
        <w:rPr>
          <w:ins w:id="7753" w:author="Microsoft Office User" w:date="2023-06-06T09:57:00Z"/>
          <w:rFonts w:ascii="Courier New" w:hAnsi="Courier New" w:cs="Courier New"/>
          <w:lang w:val="en-US"/>
        </w:rPr>
      </w:pPr>
      <w:ins w:id="7754"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"raw": "13.37.90.252:5000/empresas",</w:t>
        </w:r>
      </w:ins>
    </w:p>
    <w:p w14:paraId="70929920" w14:textId="77777777" w:rsidR="00B6643D" w:rsidRPr="009834F6" w:rsidRDefault="00B6643D" w:rsidP="00B6643D">
      <w:pPr>
        <w:pStyle w:val="Textosinformato"/>
        <w:rPr>
          <w:ins w:id="7755" w:author="Microsoft Office User" w:date="2023-06-06T09:57:00Z"/>
          <w:rFonts w:ascii="Courier New" w:hAnsi="Courier New" w:cs="Courier New"/>
          <w:lang w:val="en-US"/>
        </w:rPr>
      </w:pPr>
      <w:ins w:id="7756"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"host": [</w:t>
        </w:r>
      </w:ins>
    </w:p>
    <w:p w14:paraId="43094C13" w14:textId="77777777" w:rsidR="00B6643D" w:rsidRPr="009834F6" w:rsidRDefault="00B6643D" w:rsidP="00B6643D">
      <w:pPr>
        <w:pStyle w:val="Textosinformato"/>
        <w:rPr>
          <w:ins w:id="7757" w:author="Microsoft Office User" w:date="2023-06-06T09:57:00Z"/>
          <w:rFonts w:ascii="Courier New" w:hAnsi="Courier New" w:cs="Courier New"/>
          <w:lang w:val="en-US"/>
        </w:rPr>
      </w:pPr>
      <w:ins w:id="7758"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"13",</w:t>
        </w:r>
      </w:ins>
    </w:p>
    <w:p w14:paraId="56B83AA9" w14:textId="77777777" w:rsidR="00B6643D" w:rsidRPr="009834F6" w:rsidRDefault="00B6643D" w:rsidP="00B6643D">
      <w:pPr>
        <w:pStyle w:val="Textosinformato"/>
        <w:rPr>
          <w:ins w:id="7759" w:author="Microsoft Office User" w:date="2023-06-06T09:57:00Z"/>
          <w:rFonts w:ascii="Courier New" w:hAnsi="Courier New" w:cs="Courier New"/>
          <w:lang w:val="en-US"/>
        </w:rPr>
      </w:pPr>
      <w:ins w:id="7760"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"37",</w:t>
        </w:r>
      </w:ins>
    </w:p>
    <w:p w14:paraId="74AF435A" w14:textId="77777777" w:rsidR="00B6643D" w:rsidRPr="009834F6" w:rsidRDefault="00B6643D" w:rsidP="00B6643D">
      <w:pPr>
        <w:pStyle w:val="Textosinformato"/>
        <w:rPr>
          <w:ins w:id="7761" w:author="Microsoft Office User" w:date="2023-06-06T09:57:00Z"/>
          <w:rFonts w:ascii="Courier New" w:hAnsi="Courier New" w:cs="Courier New"/>
          <w:lang w:val="en-US"/>
        </w:rPr>
      </w:pPr>
      <w:ins w:id="7762"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"90",</w:t>
        </w:r>
      </w:ins>
    </w:p>
    <w:p w14:paraId="02B7CB5C" w14:textId="77777777" w:rsidR="00B6643D" w:rsidRPr="009834F6" w:rsidRDefault="00B6643D" w:rsidP="00B6643D">
      <w:pPr>
        <w:pStyle w:val="Textosinformato"/>
        <w:rPr>
          <w:ins w:id="7763" w:author="Microsoft Office User" w:date="2023-06-06T09:57:00Z"/>
          <w:rFonts w:ascii="Courier New" w:hAnsi="Courier New" w:cs="Courier New"/>
          <w:lang w:val="en-US"/>
        </w:rPr>
      </w:pPr>
      <w:ins w:id="7764"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"252"</w:t>
        </w:r>
      </w:ins>
    </w:p>
    <w:p w14:paraId="60013F0B" w14:textId="77777777" w:rsidR="00B6643D" w:rsidRPr="009834F6" w:rsidRDefault="00B6643D" w:rsidP="00B6643D">
      <w:pPr>
        <w:pStyle w:val="Textosinformato"/>
        <w:rPr>
          <w:ins w:id="7765" w:author="Microsoft Office User" w:date="2023-06-06T09:57:00Z"/>
          <w:rFonts w:ascii="Courier New" w:hAnsi="Courier New" w:cs="Courier New"/>
          <w:lang w:val="en-US"/>
        </w:rPr>
      </w:pPr>
      <w:ins w:id="7766" w:author="Microsoft Office User" w:date="2023-06-06T09:57:00Z">
        <w:r w:rsidRPr="009834F6">
          <w:rPr>
            <w:rFonts w:ascii="Courier New" w:hAnsi="Courier New" w:cs="Courier New"/>
            <w:lang w:val="en-US"/>
          </w:rPr>
          <w:lastRenderedPageBreak/>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ins>
    </w:p>
    <w:p w14:paraId="2ADC72CC" w14:textId="77777777" w:rsidR="00B6643D" w:rsidRPr="009834F6" w:rsidRDefault="00B6643D" w:rsidP="00B6643D">
      <w:pPr>
        <w:pStyle w:val="Textosinformato"/>
        <w:rPr>
          <w:ins w:id="7767" w:author="Microsoft Office User" w:date="2023-06-06T09:57:00Z"/>
          <w:rFonts w:ascii="Courier New" w:hAnsi="Courier New" w:cs="Courier New"/>
          <w:lang w:val="en-US"/>
        </w:rPr>
      </w:pPr>
      <w:ins w:id="7768"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"port": "5000",</w:t>
        </w:r>
      </w:ins>
    </w:p>
    <w:p w14:paraId="662CD8DE" w14:textId="77777777" w:rsidR="00B6643D" w:rsidRPr="009834F6" w:rsidRDefault="00B6643D" w:rsidP="00B6643D">
      <w:pPr>
        <w:pStyle w:val="Textosinformato"/>
        <w:rPr>
          <w:ins w:id="7769" w:author="Microsoft Office User" w:date="2023-06-06T09:57:00Z"/>
          <w:rFonts w:ascii="Courier New" w:hAnsi="Courier New" w:cs="Courier New"/>
          <w:lang w:val="en-US"/>
        </w:rPr>
      </w:pPr>
      <w:ins w:id="7770"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"path": [</w:t>
        </w:r>
      </w:ins>
    </w:p>
    <w:p w14:paraId="6188B7E7" w14:textId="77777777" w:rsidR="00B6643D" w:rsidRPr="009834F6" w:rsidRDefault="00B6643D" w:rsidP="00B6643D">
      <w:pPr>
        <w:pStyle w:val="Textosinformato"/>
        <w:rPr>
          <w:ins w:id="7771" w:author="Microsoft Office User" w:date="2023-06-06T09:57:00Z"/>
          <w:rFonts w:ascii="Courier New" w:hAnsi="Courier New" w:cs="Courier New"/>
          <w:lang w:val="en-US"/>
        </w:rPr>
      </w:pPr>
      <w:ins w:id="7772"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"empresas"</w:t>
        </w:r>
      </w:ins>
    </w:p>
    <w:p w14:paraId="55041167" w14:textId="77777777" w:rsidR="00B6643D" w:rsidRPr="009834F6" w:rsidRDefault="00B6643D" w:rsidP="00B6643D">
      <w:pPr>
        <w:pStyle w:val="Textosinformato"/>
        <w:rPr>
          <w:ins w:id="7773" w:author="Microsoft Office User" w:date="2023-06-06T09:57:00Z"/>
          <w:rFonts w:ascii="Courier New" w:hAnsi="Courier New" w:cs="Courier New"/>
          <w:lang w:val="en-US"/>
        </w:rPr>
      </w:pPr>
      <w:ins w:id="7774"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ins>
    </w:p>
    <w:p w14:paraId="181C7942" w14:textId="77777777" w:rsidR="00B6643D" w:rsidRPr="009834F6" w:rsidRDefault="00B6643D" w:rsidP="00B6643D">
      <w:pPr>
        <w:pStyle w:val="Textosinformato"/>
        <w:rPr>
          <w:ins w:id="7775" w:author="Microsoft Office User" w:date="2023-06-06T09:57:00Z"/>
          <w:rFonts w:ascii="Courier New" w:hAnsi="Courier New" w:cs="Courier New"/>
          <w:lang w:val="en-US"/>
        </w:rPr>
      </w:pPr>
      <w:ins w:id="7776"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ins>
    </w:p>
    <w:p w14:paraId="17648E7A" w14:textId="77777777" w:rsidR="00B6643D" w:rsidRPr="009834F6" w:rsidRDefault="00B6643D" w:rsidP="00B6643D">
      <w:pPr>
        <w:pStyle w:val="Textosinformato"/>
        <w:rPr>
          <w:ins w:id="7777" w:author="Microsoft Office User" w:date="2023-06-06T09:57:00Z"/>
          <w:rFonts w:ascii="Courier New" w:hAnsi="Courier New" w:cs="Courier New"/>
          <w:lang w:val="en-US"/>
        </w:rPr>
      </w:pPr>
      <w:ins w:id="7778"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ins>
    </w:p>
    <w:p w14:paraId="07BAAC53" w14:textId="77777777" w:rsidR="00B6643D" w:rsidRPr="009834F6" w:rsidRDefault="00B6643D" w:rsidP="00B6643D">
      <w:pPr>
        <w:pStyle w:val="Textosinformato"/>
        <w:rPr>
          <w:ins w:id="7779" w:author="Microsoft Office User" w:date="2023-06-06T09:57:00Z"/>
          <w:rFonts w:ascii="Courier New" w:hAnsi="Courier New" w:cs="Courier New"/>
          <w:lang w:val="en-US"/>
        </w:rPr>
      </w:pPr>
      <w:ins w:id="7780"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"response": []</w:t>
        </w:r>
      </w:ins>
    </w:p>
    <w:p w14:paraId="1F71A301" w14:textId="77777777" w:rsidR="00B6643D" w:rsidRPr="009834F6" w:rsidRDefault="00B6643D" w:rsidP="00B6643D">
      <w:pPr>
        <w:pStyle w:val="Textosinformato"/>
        <w:rPr>
          <w:ins w:id="7781" w:author="Microsoft Office User" w:date="2023-06-06T09:57:00Z"/>
          <w:rFonts w:ascii="Courier New" w:hAnsi="Courier New" w:cs="Courier New"/>
          <w:lang w:val="en-US"/>
        </w:rPr>
      </w:pPr>
      <w:ins w:id="7782" w:author="Microsoft Office User" w:date="2023-06-06T09:57:00Z">
        <w:r w:rsidRPr="009834F6">
          <w:rPr>
            <w:rFonts w:ascii="Courier New" w:hAnsi="Courier New" w:cs="Courier New"/>
            <w:lang w:val="en-US"/>
          </w:rPr>
          <w:tab/>
        </w:r>
        <w:r w:rsidRPr="009834F6">
          <w:rPr>
            <w:rFonts w:ascii="Courier New" w:hAnsi="Courier New" w:cs="Courier New"/>
            <w:lang w:val="en-US"/>
          </w:rPr>
          <w:tab/>
          <w:t>},</w:t>
        </w:r>
      </w:ins>
    </w:p>
    <w:p w14:paraId="65870F57" w14:textId="77777777" w:rsidR="00B6643D" w:rsidRPr="009834F6" w:rsidRDefault="00B6643D" w:rsidP="00B6643D">
      <w:pPr>
        <w:pStyle w:val="Textosinformato"/>
        <w:rPr>
          <w:ins w:id="7783" w:author="Microsoft Office User" w:date="2023-06-06T09:57:00Z"/>
          <w:rFonts w:ascii="Courier New" w:hAnsi="Courier New" w:cs="Courier New"/>
          <w:lang w:val="en-US"/>
        </w:rPr>
      </w:pPr>
      <w:ins w:id="7784" w:author="Microsoft Office User" w:date="2023-06-06T09:57:00Z">
        <w:r w:rsidRPr="009834F6">
          <w:rPr>
            <w:rFonts w:ascii="Courier New" w:hAnsi="Courier New" w:cs="Courier New"/>
            <w:lang w:val="en-US"/>
          </w:rPr>
          <w:tab/>
        </w:r>
        <w:r w:rsidRPr="009834F6">
          <w:rPr>
            <w:rFonts w:ascii="Courier New" w:hAnsi="Courier New" w:cs="Courier New"/>
            <w:lang w:val="en-US"/>
          </w:rPr>
          <w:tab/>
          <w:t>{</w:t>
        </w:r>
      </w:ins>
    </w:p>
    <w:p w14:paraId="09645C5E" w14:textId="77777777" w:rsidR="00B6643D" w:rsidRPr="009834F6" w:rsidRDefault="00B6643D" w:rsidP="00B6643D">
      <w:pPr>
        <w:pStyle w:val="Textosinformato"/>
        <w:rPr>
          <w:ins w:id="7785" w:author="Microsoft Office User" w:date="2023-06-06T09:57:00Z"/>
          <w:rFonts w:ascii="Courier New" w:hAnsi="Courier New" w:cs="Courier New"/>
          <w:lang w:val="en-US"/>
        </w:rPr>
      </w:pPr>
      <w:ins w:id="7786"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"name": "GET empresa by id",</w:t>
        </w:r>
      </w:ins>
    </w:p>
    <w:p w14:paraId="6A383ADE" w14:textId="77777777" w:rsidR="00B6643D" w:rsidRPr="009834F6" w:rsidRDefault="00B6643D" w:rsidP="00B6643D">
      <w:pPr>
        <w:pStyle w:val="Textosinformato"/>
        <w:rPr>
          <w:ins w:id="7787" w:author="Microsoft Office User" w:date="2023-06-06T09:57:00Z"/>
          <w:rFonts w:ascii="Courier New" w:hAnsi="Courier New" w:cs="Courier New"/>
          <w:lang w:val="en-US"/>
        </w:rPr>
      </w:pPr>
      <w:ins w:id="7788"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"request": {</w:t>
        </w:r>
      </w:ins>
    </w:p>
    <w:p w14:paraId="0A3743BF" w14:textId="77777777" w:rsidR="00B6643D" w:rsidRPr="009834F6" w:rsidRDefault="00B6643D" w:rsidP="00B6643D">
      <w:pPr>
        <w:pStyle w:val="Textosinformato"/>
        <w:rPr>
          <w:ins w:id="7789" w:author="Microsoft Office User" w:date="2023-06-06T09:57:00Z"/>
          <w:rFonts w:ascii="Courier New" w:hAnsi="Courier New" w:cs="Courier New"/>
          <w:lang w:val="en-US"/>
        </w:rPr>
      </w:pPr>
      <w:ins w:id="7790"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"method": "GET",</w:t>
        </w:r>
      </w:ins>
    </w:p>
    <w:p w14:paraId="052EBBD9" w14:textId="77777777" w:rsidR="00B6643D" w:rsidRPr="009834F6" w:rsidRDefault="00B6643D" w:rsidP="00B6643D">
      <w:pPr>
        <w:pStyle w:val="Textosinformato"/>
        <w:rPr>
          <w:ins w:id="7791" w:author="Microsoft Office User" w:date="2023-06-06T09:57:00Z"/>
          <w:rFonts w:ascii="Courier New" w:hAnsi="Courier New" w:cs="Courier New"/>
          <w:lang w:val="en-US"/>
        </w:rPr>
      </w:pPr>
      <w:ins w:id="7792"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ins>
    </w:p>
    <w:p w14:paraId="6CE935EB" w14:textId="77777777" w:rsidR="00B6643D" w:rsidRPr="009834F6" w:rsidRDefault="00B6643D" w:rsidP="00B6643D">
      <w:pPr>
        <w:pStyle w:val="Textosinformato"/>
        <w:rPr>
          <w:ins w:id="7793" w:author="Microsoft Office User" w:date="2023-06-06T09:57:00Z"/>
          <w:rFonts w:ascii="Courier New" w:hAnsi="Courier New" w:cs="Courier New"/>
          <w:lang w:val="en-US"/>
        </w:rPr>
      </w:pPr>
      <w:ins w:id="7794"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"url": {</w:t>
        </w:r>
      </w:ins>
    </w:p>
    <w:p w14:paraId="49C65A27" w14:textId="77777777" w:rsidR="00B6643D" w:rsidRPr="002666BD" w:rsidRDefault="00B6643D" w:rsidP="00B6643D">
      <w:pPr>
        <w:pStyle w:val="Textosinformato"/>
        <w:rPr>
          <w:ins w:id="7795" w:author="Microsoft Office User" w:date="2023-06-06T09:57:00Z"/>
          <w:rFonts w:ascii="Courier New" w:hAnsi="Courier New" w:cs="Courier New"/>
          <w:lang w:val="en-US"/>
        </w:rPr>
      </w:pPr>
      <w:ins w:id="7796"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2666BD">
          <w:rPr>
            <w:rFonts w:ascii="Courier New" w:hAnsi="Courier New" w:cs="Courier New"/>
            <w:lang w:val="en-US"/>
          </w:rPr>
          <w:t>"raw": "13.37.90.252:5000/empresas/31",</w:t>
        </w:r>
      </w:ins>
    </w:p>
    <w:p w14:paraId="597D65A7" w14:textId="77777777" w:rsidR="00B6643D" w:rsidRPr="002666BD" w:rsidRDefault="00B6643D" w:rsidP="00B6643D">
      <w:pPr>
        <w:pStyle w:val="Textosinformato"/>
        <w:rPr>
          <w:ins w:id="7797" w:author="Microsoft Office User" w:date="2023-06-06T09:57:00Z"/>
          <w:rFonts w:ascii="Courier New" w:hAnsi="Courier New" w:cs="Courier New"/>
          <w:lang w:val="en-US"/>
        </w:rPr>
      </w:pPr>
      <w:ins w:id="7798"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"host": [</w:t>
        </w:r>
      </w:ins>
    </w:p>
    <w:p w14:paraId="3AB1AF8E" w14:textId="77777777" w:rsidR="00B6643D" w:rsidRPr="002666BD" w:rsidRDefault="00B6643D" w:rsidP="00B6643D">
      <w:pPr>
        <w:pStyle w:val="Textosinformato"/>
        <w:rPr>
          <w:ins w:id="7799" w:author="Microsoft Office User" w:date="2023-06-06T09:57:00Z"/>
          <w:rFonts w:ascii="Courier New" w:hAnsi="Courier New" w:cs="Courier New"/>
          <w:lang w:val="en-US"/>
        </w:rPr>
      </w:pPr>
      <w:ins w:id="7800"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"13",</w:t>
        </w:r>
      </w:ins>
    </w:p>
    <w:p w14:paraId="4DA8A60A" w14:textId="77777777" w:rsidR="00B6643D" w:rsidRPr="002666BD" w:rsidRDefault="00B6643D" w:rsidP="00B6643D">
      <w:pPr>
        <w:pStyle w:val="Textosinformato"/>
        <w:rPr>
          <w:ins w:id="7801" w:author="Microsoft Office User" w:date="2023-06-06T09:57:00Z"/>
          <w:rFonts w:ascii="Courier New" w:hAnsi="Courier New" w:cs="Courier New"/>
          <w:lang w:val="en-US"/>
        </w:rPr>
      </w:pPr>
      <w:ins w:id="7802"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"37",</w:t>
        </w:r>
      </w:ins>
    </w:p>
    <w:p w14:paraId="59F6A419" w14:textId="77777777" w:rsidR="00B6643D" w:rsidRPr="002666BD" w:rsidRDefault="00B6643D" w:rsidP="00B6643D">
      <w:pPr>
        <w:pStyle w:val="Textosinformato"/>
        <w:rPr>
          <w:ins w:id="7803" w:author="Microsoft Office User" w:date="2023-06-06T09:57:00Z"/>
          <w:rFonts w:ascii="Courier New" w:hAnsi="Courier New" w:cs="Courier New"/>
          <w:lang w:val="en-US"/>
        </w:rPr>
      </w:pPr>
      <w:ins w:id="7804"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"90",</w:t>
        </w:r>
      </w:ins>
    </w:p>
    <w:p w14:paraId="66024472" w14:textId="77777777" w:rsidR="00B6643D" w:rsidRPr="002666BD" w:rsidRDefault="00B6643D" w:rsidP="00B6643D">
      <w:pPr>
        <w:pStyle w:val="Textosinformato"/>
        <w:rPr>
          <w:ins w:id="7805" w:author="Microsoft Office User" w:date="2023-06-06T09:57:00Z"/>
          <w:rFonts w:ascii="Courier New" w:hAnsi="Courier New" w:cs="Courier New"/>
          <w:lang w:val="en-US"/>
        </w:rPr>
      </w:pPr>
      <w:ins w:id="7806"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"252"</w:t>
        </w:r>
      </w:ins>
    </w:p>
    <w:p w14:paraId="0008C2CD" w14:textId="77777777" w:rsidR="00B6643D" w:rsidRPr="002666BD" w:rsidRDefault="00B6643D" w:rsidP="00B6643D">
      <w:pPr>
        <w:pStyle w:val="Textosinformato"/>
        <w:rPr>
          <w:ins w:id="7807" w:author="Microsoft Office User" w:date="2023-06-06T09:57:00Z"/>
          <w:rFonts w:ascii="Courier New" w:hAnsi="Courier New" w:cs="Courier New"/>
          <w:lang w:val="en-US"/>
        </w:rPr>
      </w:pPr>
      <w:ins w:id="7808"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6B25EFD6" w14:textId="77777777" w:rsidR="00B6643D" w:rsidRPr="002666BD" w:rsidRDefault="00B6643D" w:rsidP="00B6643D">
      <w:pPr>
        <w:pStyle w:val="Textosinformato"/>
        <w:rPr>
          <w:ins w:id="7809" w:author="Microsoft Office User" w:date="2023-06-06T09:57:00Z"/>
          <w:rFonts w:ascii="Courier New" w:hAnsi="Courier New" w:cs="Courier New"/>
          <w:lang w:val="en-US"/>
        </w:rPr>
      </w:pPr>
      <w:ins w:id="7810"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"port": "5000",</w:t>
        </w:r>
      </w:ins>
    </w:p>
    <w:p w14:paraId="296EDBE2" w14:textId="77777777" w:rsidR="00B6643D" w:rsidRPr="002666BD" w:rsidRDefault="00B6643D" w:rsidP="00B6643D">
      <w:pPr>
        <w:pStyle w:val="Textosinformato"/>
        <w:rPr>
          <w:ins w:id="7811" w:author="Microsoft Office User" w:date="2023-06-06T09:57:00Z"/>
          <w:rFonts w:ascii="Courier New" w:hAnsi="Courier New" w:cs="Courier New"/>
          <w:lang w:val="en-US"/>
        </w:rPr>
      </w:pPr>
      <w:ins w:id="7812"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"path": [</w:t>
        </w:r>
      </w:ins>
    </w:p>
    <w:p w14:paraId="1CF62706" w14:textId="77777777" w:rsidR="00B6643D" w:rsidRPr="002666BD" w:rsidRDefault="00B6643D" w:rsidP="00B6643D">
      <w:pPr>
        <w:pStyle w:val="Textosinformato"/>
        <w:rPr>
          <w:ins w:id="7813" w:author="Microsoft Office User" w:date="2023-06-06T09:57:00Z"/>
          <w:rFonts w:ascii="Courier New" w:hAnsi="Courier New" w:cs="Courier New"/>
          <w:lang w:val="en-US"/>
        </w:rPr>
      </w:pPr>
      <w:ins w:id="7814"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"empresas",</w:t>
        </w:r>
      </w:ins>
    </w:p>
    <w:p w14:paraId="2A43D451" w14:textId="77777777" w:rsidR="00B6643D" w:rsidRPr="002666BD" w:rsidRDefault="00B6643D" w:rsidP="00B6643D">
      <w:pPr>
        <w:pStyle w:val="Textosinformato"/>
        <w:rPr>
          <w:ins w:id="7815" w:author="Microsoft Office User" w:date="2023-06-06T09:57:00Z"/>
          <w:rFonts w:ascii="Courier New" w:hAnsi="Courier New" w:cs="Courier New"/>
          <w:lang w:val="en-US"/>
        </w:rPr>
      </w:pPr>
      <w:ins w:id="7816"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"31"</w:t>
        </w:r>
      </w:ins>
    </w:p>
    <w:p w14:paraId="0734F7AE" w14:textId="77777777" w:rsidR="00B6643D" w:rsidRPr="002666BD" w:rsidRDefault="00B6643D" w:rsidP="00B6643D">
      <w:pPr>
        <w:pStyle w:val="Textosinformato"/>
        <w:rPr>
          <w:ins w:id="7817" w:author="Microsoft Office User" w:date="2023-06-06T09:57:00Z"/>
          <w:rFonts w:ascii="Courier New" w:hAnsi="Courier New" w:cs="Courier New"/>
          <w:lang w:val="en-US"/>
        </w:rPr>
      </w:pPr>
      <w:ins w:id="7818"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160E6FEE" w14:textId="77777777" w:rsidR="00B6643D" w:rsidRPr="002666BD" w:rsidRDefault="00B6643D" w:rsidP="00B6643D">
      <w:pPr>
        <w:pStyle w:val="Textosinformato"/>
        <w:rPr>
          <w:ins w:id="7819" w:author="Microsoft Office User" w:date="2023-06-06T09:57:00Z"/>
          <w:rFonts w:ascii="Courier New" w:hAnsi="Courier New" w:cs="Courier New"/>
          <w:lang w:val="en-US"/>
        </w:rPr>
      </w:pPr>
      <w:ins w:id="7820"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42E8CD42" w14:textId="77777777" w:rsidR="00B6643D" w:rsidRPr="002666BD" w:rsidRDefault="00B6643D" w:rsidP="00B6643D">
      <w:pPr>
        <w:pStyle w:val="Textosinformato"/>
        <w:rPr>
          <w:ins w:id="7821" w:author="Microsoft Office User" w:date="2023-06-06T09:57:00Z"/>
          <w:rFonts w:ascii="Courier New" w:hAnsi="Courier New" w:cs="Courier New"/>
          <w:lang w:val="en-US"/>
        </w:rPr>
      </w:pPr>
      <w:ins w:id="7822"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781747F9" w14:textId="77777777" w:rsidR="00B6643D" w:rsidRPr="002666BD" w:rsidRDefault="00B6643D" w:rsidP="00B6643D">
      <w:pPr>
        <w:pStyle w:val="Textosinformato"/>
        <w:rPr>
          <w:ins w:id="7823" w:author="Microsoft Office User" w:date="2023-06-06T09:57:00Z"/>
          <w:rFonts w:ascii="Courier New" w:hAnsi="Courier New" w:cs="Courier New"/>
          <w:lang w:val="en-US"/>
        </w:rPr>
      </w:pPr>
      <w:ins w:id="7824"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"response": []</w:t>
        </w:r>
      </w:ins>
    </w:p>
    <w:p w14:paraId="303103FC" w14:textId="77777777" w:rsidR="00B6643D" w:rsidRPr="002666BD" w:rsidRDefault="00B6643D" w:rsidP="00B6643D">
      <w:pPr>
        <w:pStyle w:val="Textosinformato"/>
        <w:rPr>
          <w:ins w:id="7825" w:author="Microsoft Office User" w:date="2023-06-06T09:57:00Z"/>
          <w:rFonts w:ascii="Courier New" w:hAnsi="Courier New" w:cs="Courier New"/>
          <w:lang w:val="en-US"/>
        </w:rPr>
      </w:pPr>
      <w:ins w:id="7826" w:author="Microsoft Office User" w:date="2023-06-06T09:57:00Z">
        <w:r w:rsidRPr="002666BD">
          <w:rPr>
            <w:rFonts w:ascii="Courier New" w:hAnsi="Courier New" w:cs="Courier New"/>
            <w:lang w:val="en-US"/>
          </w:rPr>
          <w:tab/>
        </w:r>
        <w:r w:rsidRPr="002666BD">
          <w:rPr>
            <w:rFonts w:ascii="Courier New" w:hAnsi="Courier New" w:cs="Courier New"/>
            <w:lang w:val="en-US"/>
          </w:rPr>
          <w:tab/>
          <w:t>},</w:t>
        </w:r>
      </w:ins>
    </w:p>
    <w:p w14:paraId="63729D02" w14:textId="77777777" w:rsidR="00B6643D" w:rsidRPr="002666BD" w:rsidRDefault="00B6643D" w:rsidP="00B6643D">
      <w:pPr>
        <w:pStyle w:val="Textosinformato"/>
        <w:rPr>
          <w:ins w:id="7827" w:author="Microsoft Office User" w:date="2023-06-06T09:57:00Z"/>
          <w:rFonts w:ascii="Courier New" w:hAnsi="Courier New" w:cs="Courier New"/>
          <w:lang w:val="en-US"/>
        </w:rPr>
      </w:pPr>
      <w:ins w:id="7828" w:author="Microsoft Office User" w:date="2023-06-06T09:57:00Z">
        <w:r w:rsidRPr="002666BD">
          <w:rPr>
            <w:rFonts w:ascii="Courier New" w:hAnsi="Courier New" w:cs="Courier New"/>
            <w:lang w:val="en-US"/>
          </w:rPr>
          <w:tab/>
        </w:r>
        <w:r w:rsidRPr="002666BD">
          <w:rPr>
            <w:rFonts w:ascii="Courier New" w:hAnsi="Courier New" w:cs="Courier New"/>
            <w:lang w:val="en-US"/>
          </w:rPr>
          <w:tab/>
          <w:t>{</w:t>
        </w:r>
      </w:ins>
    </w:p>
    <w:p w14:paraId="3EFE33FD" w14:textId="77777777" w:rsidR="00B6643D" w:rsidRPr="002666BD" w:rsidRDefault="00B6643D" w:rsidP="00B6643D">
      <w:pPr>
        <w:pStyle w:val="Textosinformato"/>
        <w:rPr>
          <w:ins w:id="7829" w:author="Microsoft Office User" w:date="2023-06-06T09:57:00Z"/>
          <w:rFonts w:ascii="Courier New" w:hAnsi="Courier New" w:cs="Courier New"/>
          <w:lang w:val="en-US"/>
        </w:rPr>
      </w:pPr>
      <w:ins w:id="7830"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"name": "POST empresa",</w:t>
        </w:r>
      </w:ins>
    </w:p>
    <w:p w14:paraId="391D37B8" w14:textId="77777777" w:rsidR="00B6643D" w:rsidRPr="002666BD" w:rsidRDefault="00B6643D" w:rsidP="00B6643D">
      <w:pPr>
        <w:pStyle w:val="Textosinformato"/>
        <w:rPr>
          <w:ins w:id="7831" w:author="Microsoft Office User" w:date="2023-06-06T09:57:00Z"/>
          <w:rFonts w:ascii="Courier New" w:hAnsi="Courier New" w:cs="Courier New"/>
          <w:lang w:val="en-US"/>
        </w:rPr>
      </w:pPr>
      <w:ins w:id="7832"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ins>
    </w:p>
    <w:p w14:paraId="30EF5A46" w14:textId="77777777" w:rsidR="00B6643D" w:rsidRPr="002666BD" w:rsidRDefault="00B6643D" w:rsidP="00B6643D">
      <w:pPr>
        <w:pStyle w:val="Textosinformato"/>
        <w:rPr>
          <w:ins w:id="7833" w:author="Microsoft Office User" w:date="2023-06-06T09:57:00Z"/>
          <w:rFonts w:ascii="Courier New" w:hAnsi="Courier New" w:cs="Courier New"/>
          <w:lang w:val="en-US"/>
        </w:rPr>
      </w:pPr>
      <w:ins w:id="7834"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"POST",</w:t>
        </w:r>
      </w:ins>
    </w:p>
    <w:p w14:paraId="6966ED65" w14:textId="77777777" w:rsidR="00B6643D" w:rsidRPr="002666BD" w:rsidRDefault="00B6643D" w:rsidP="00B6643D">
      <w:pPr>
        <w:pStyle w:val="Textosinformato"/>
        <w:rPr>
          <w:ins w:id="7835" w:author="Microsoft Office User" w:date="2023-06-06T09:57:00Z"/>
          <w:rFonts w:ascii="Courier New" w:hAnsi="Courier New" w:cs="Courier New"/>
          <w:lang w:val="en-US"/>
        </w:rPr>
      </w:pPr>
      <w:ins w:id="7836"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ins>
    </w:p>
    <w:p w14:paraId="2CAE1DD9" w14:textId="77777777" w:rsidR="00B6643D" w:rsidRPr="002666BD" w:rsidRDefault="00B6643D" w:rsidP="00B6643D">
      <w:pPr>
        <w:pStyle w:val="Textosinformato"/>
        <w:rPr>
          <w:ins w:id="7837" w:author="Microsoft Office User" w:date="2023-06-06T09:57:00Z"/>
          <w:rFonts w:ascii="Courier New" w:hAnsi="Courier New" w:cs="Courier New"/>
          <w:lang w:val="en-US"/>
        </w:rPr>
      </w:pPr>
      <w:ins w:id="7838"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ins>
    </w:p>
    <w:p w14:paraId="2EBBE5B9" w14:textId="77777777" w:rsidR="00B6643D" w:rsidRPr="002666BD" w:rsidRDefault="00B6643D" w:rsidP="00B6643D">
      <w:pPr>
        <w:pStyle w:val="Textosinformato"/>
        <w:rPr>
          <w:ins w:id="7839" w:author="Microsoft Office User" w:date="2023-06-06T09:57:00Z"/>
          <w:rFonts w:ascii="Courier New" w:hAnsi="Courier New" w:cs="Courier New"/>
          <w:lang w:val="en-US"/>
        </w:rPr>
      </w:pPr>
      <w:ins w:id="7840"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"mode": "raw",</w:t>
        </w:r>
      </w:ins>
    </w:p>
    <w:p w14:paraId="7968C684" w14:textId="77777777" w:rsidR="00B6643D" w:rsidRPr="006A548B" w:rsidRDefault="00B6643D" w:rsidP="00B6643D">
      <w:pPr>
        <w:pStyle w:val="Textosinformato"/>
        <w:rPr>
          <w:ins w:id="7841" w:author="Microsoft Office User" w:date="2023-06-06T09:57:00Z"/>
          <w:rFonts w:ascii="Courier New" w:hAnsi="Courier New" w:cs="Courier New"/>
          <w:lang w:val="en-US"/>
        </w:rPr>
      </w:pPr>
      <w:ins w:id="7842"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6A548B">
          <w:rPr>
            <w:rFonts w:ascii="Courier New" w:hAnsi="Courier New" w:cs="Courier New"/>
            <w:lang w:val="en-US"/>
          </w:rPr>
          <w:t>"raw": "{\n    \"username\": \"Holaquetal\", \n    \"password\": \"Holaquetal\",\n    \"empresa_nombre\": \"Holaquetal\", \n    \"telefono\": \"666666666\", \n    \"email\": \"carlo22@gmail.com\"\n}",</w:t>
        </w:r>
      </w:ins>
    </w:p>
    <w:p w14:paraId="4394ADC3" w14:textId="77777777" w:rsidR="00B6643D" w:rsidRPr="002666BD" w:rsidRDefault="00B6643D" w:rsidP="00B6643D">
      <w:pPr>
        <w:pStyle w:val="Textosinformato"/>
        <w:rPr>
          <w:ins w:id="7843" w:author="Microsoft Office User" w:date="2023-06-06T09:57:00Z"/>
          <w:rFonts w:ascii="Courier New" w:hAnsi="Courier New" w:cs="Courier New"/>
          <w:lang w:val="en-US"/>
        </w:rPr>
      </w:pPr>
      <w:ins w:id="7844" w:author="Microsoft Office User" w:date="2023-06-06T09:57:00Z">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2666BD">
          <w:rPr>
            <w:rFonts w:ascii="Courier New" w:hAnsi="Courier New" w:cs="Courier New"/>
            <w:lang w:val="en-US"/>
          </w:rPr>
          <w:t>"options": {</w:t>
        </w:r>
      </w:ins>
    </w:p>
    <w:p w14:paraId="39DAFCC3" w14:textId="77777777" w:rsidR="00B6643D" w:rsidRPr="002666BD" w:rsidRDefault="00B6643D" w:rsidP="00B6643D">
      <w:pPr>
        <w:pStyle w:val="Textosinformato"/>
        <w:rPr>
          <w:ins w:id="7845" w:author="Microsoft Office User" w:date="2023-06-06T09:57:00Z"/>
          <w:rFonts w:ascii="Courier New" w:hAnsi="Courier New" w:cs="Courier New"/>
          <w:lang w:val="en-US"/>
        </w:rPr>
      </w:pPr>
      <w:ins w:id="7846"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ins>
    </w:p>
    <w:p w14:paraId="211FA666" w14:textId="77777777" w:rsidR="00B6643D" w:rsidRPr="002666BD" w:rsidRDefault="00B6643D" w:rsidP="00B6643D">
      <w:pPr>
        <w:pStyle w:val="Textosinformato"/>
        <w:rPr>
          <w:ins w:id="7847" w:author="Microsoft Office User" w:date="2023-06-06T09:57:00Z"/>
          <w:rFonts w:ascii="Courier New" w:hAnsi="Courier New" w:cs="Courier New"/>
          <w:lang w:val="en-US"/>
        </w:rPr>
      </w:pPr>
      <w:ins w:id="7848"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ins>
    </w:p>
    <w:p w14:paraId="563F5D90" w14:textId="77777777" w:rsidR="00B6643D" w:rsidRPr="002666BD" w:rsidRDefault="00B6643D" w:rsidP="00B6643D">
      <w:pPr>
        <w:pStyle w:val="Textosinformato"/>
        <w:rPr>
          <w:ins w:id="7849" w:author="Microsoft Office User" w:date="2023-06-06T09:57:00Z"/>
          <w:rFonts w:ascii="Courier New" w:hAnsi="Courier New" w:cs="Courier New"/>
          <w:lang w:val="en-US"/>
        </w:rPr>
      </w:pPr>
      <w:ins w:id="7850"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57F5343A" w14:textId="77777777" w:rsidR="00B6643D" w:rsidRPr="002666BD" w:rsidRDefault="00B6643D" w:rsidP="00B6643D">
      <w:pPr>
        <w:pStyle w:val="Textosinformato"/>
        <w:rPr>
          <w:ins w:id="7851" w:author="Microsoft Office User" w:date="2023-06-06T09:57:00Z"/>
          <w:rFonts w:ascii="Courier New" w:hAnsi="Courier New" w:cs="Courier New"/>
          <w:lang w:val="en-US"/>
        </w:rPr>
      </w:pPr>
      <w:ins w:id="7852"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74E189E1" w14:textId="77777777" w:rsidR="00B6643D" w:rsidRPr="002666BD" w:rsidRDefault="00B6643D" w:rsidP="00B6643D">
      <w:pPr>
        <w:pStyle w:val="Textosinformato"/>
        <w:rPr>
          <w:ins w:id="7853" w:author="Microsoft Office User" w:date="2023-06-06T09:57:00Z"/>
          <w:rFonts w:ascii="Courier New" w:hAnsi="Courier New" w:cs="Courier New"/>
          <w:lang w:val="en-US"/>
        </w:rPr>
      </w:pPr>
      <w:ins w:id="7854"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0B7383C3" w14:textId="77777777" w:rsidR="00B6643D" w:rsidRPr="002666BD" w:rsidRDefault="00B6643D" w:rsidP="00B6643D">
      <w:pPr>
        <w:pStyle w:val="Textosinformato"/>
        <w:rPr>
          <w:ins w:id="7855" w:author="Microsoft Office User" w:date="2023-06-06T09:57:00Z"/>
          <w:rFonts w:ascii="Courier New" w:hAnsi="Courier New" w:cs="Courier New"/>
          <w:lang w:val="en-US"/>
        </w:rPr>
      </w:pPr>
      <w:ins w:id="7856"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ins>
    </w:p>
    <w:p w14:paraId="69928F9A" w14:textId="77777777" w:rsidR="00B6643D" w:rsidRPr="00407B90" w:rsidRDefault="00B6643D" w:rsidP="00B6643D">
      <w:pPr>
        <w:pStyle w:val="Textosinformato"/>
        <w:rPr>
          <w:ins w:id="7857" w:author="Microsoft Office User" w:date="2023-06-06T09:57:00Z"/>
          <w:rFonts w:ascii="Courier New" w:hAnsi="Courier New" w:cs="Courier New"/>
          <w:lang w:val="en-US"/>
        </w:rPr>
      </w:pPr>
      <w:ins w:id="7858"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407B90">
          <w:rPr>
            <w:rFonts w:ascii="Courier New" w:hAnsi="Courier New" w:cs="Courier New"/>
            <w:lang w:val="en-US"/>
          </w:rPr>
          <w:t>"raw": "13.37.90.252:5000/empresas",</w:t>
        </w:r>
      </w:ins>
    </w:p>
    <w:p w14:paraId="369BF6E4" w14:textId="77777777" w:rsidR="00B6643D" w:rsidRPr="00407B90" w:rsidRDefault="00B6643D" w:rsidP="00B6643D">
      <w:pPr>
        <w:pStyle w:val="Textosinformato"/>
        <w:rPr>
          <w:ins w:id="7859" w:author="Microsoft Office User" w:date="2023-06-06T09:57:00Z"/>
          <w:rFonts w:ascii="Courier New" w:hAnsi="Courier New" w:cs="Courier New"/>
          <w:lang w:val="en-US"/>
        </w:rPr>
      </w:pPr>
      <w:ins w:id="7860"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"host": [</w:t>
        </w:r>
      </w:ins>
    </w:p>
    <w:p w14:paraId="185B4A8B" w14:textId="77777777" w:rsidR="00B6643D" w:rsidRPr="00407B90" w:rsidRDefault="00B6643D" w:rsidP="00B6643D">
      <w:pPr>
        <w:pStyle w:val="Textosinformato"/>
        <w:rPr>
          <w:ins w:id="7861" w:author="Microsoft Office User" w:date="2023-06-06T09:57:00Z"/>
          <w:rFonts w:ascii="Courier New" w:hAnsi="Courier New" w:cs="Courier New"/>
          <w:lang w:val="en-US"/>
        </w:rPr>
      </w:pPr>
      <w:ins w:id="7862"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"13",</w:t>
        </w:r>
      </w:ins>
    </w:p>
    <w:p w14:paraId="01477571" w14:textId="77777777" w:rsidR="00B6643D" w:rsidRPr="00407B90" w:rsidRDefault="00B6643D" w:rsidP="00B6643D">
      <w:pPr>
        <w:pStyle w:val="Textosinformato"/>
        <w:rPr>
          <w:ins w:id="7863" w:author="Microsoft Office User" w:date="2023-06-06T09:57:00Z"/>
          <w:rFonts w:ascii="Courier New" w:hAnsi="Courier New" w:cs="Courier New"/>
          <w:lang w:val="en-US"/>
        </w:rPr>
      </w:pPr>
      <w:ins w:id="7864"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"37",</w:t>
        </w:r>
      </w:ins>
    </w:p>
    <w:p w14:paraId="2D711358" w14:textId="77777777" w:rsidR="00B6643D" w:rsidRPr="00407B90" w:rsidRDefault="00B6643D" w:rsidP="00B6643D">
      <w:pPr>
        <w:pStyle w:val="Textosinformato"/>
        <w:rPr>
          <w:ins w:id="7865" w:author="Microsoft Office User" w:date="2023-06-06T09:57:00Z"/>
          <w:rFonts w:ascii="Courier New" w:hAnsi="Courier New" w:cs="Courier New"/>
          <w:lang w:val="en-US"/>
        </w:rPr>
      </w:pPr>
      <w:ins w:id="7866" w:author="Microsoft Office User" w:date="2023-06-06T09:57:00Z">
        <w:r w:rsidRPr="00407B90">
          <w:rPr>
            <w:rFonts w:ascii="Courier New" w:hAnsi="Courier New" w:cs="Courier New"/>
            <w:lang w:val="en-US"/>
          </w:rPr>
          <w:lastRenderedPageBreak/>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"90",</w:t>
        </w:r>
      </w:ins>
    </w:p>
    <w:p w14:paraId="65FFDFA6" w14:textId="77777777" w:rsidR="00B6643D" w:rsidRPr="00407B90" w:rsidRDefault="00B6643D" w:rsidP="00B6643D">
      <w:pPr>
        <w:pStyle w:val="Textosinformato"/>
        <w:rPr>
          <w:ins w:id="7867" w:author="Microsoft Office User" w:date="2023-06-06T09:57:00Z"/>
          <w:rFonts w:ascii="Courier New" w:hAnsi="Courier New" w:cs="Courier New"/>
          <w:lang w:val="en-US"/>
        </w:rPr>
      </w:pPr>
      <w:ins w:id="7868"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"252"</w:t>
        </w:r>
      </w:ins>
    </w:p>
    <w:p w14:paraId="2433CFFD" w14:textId="77777777" w:rsidR="00B6643D" w:rsidRPr="00407B90" w:rsidRDefault="00B6643D" w:rsidP="00B6643D">
      <w:pPr>
        <w:pStyle w:val="Textosinformato"/>
        <w:rPr>
          <w:ins w:id="7869" w:author="Microsoft Office User" w:date="2023-06-06T09:57:00Z"/>
          <w:rFonts w:ascii="Courier New" w:hAnsi="Courier New" w:cs="Courier New"/>
          <w:lang w:val="en-US"/>
        </w:rPr>
      </w:pPr>
      <w:ins w:id="7870"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w:t>
        </w:r>
      </w:ins>
    </w:p>
    <w:p w14:paraId="72BEF59F" w14:textId="77777777" w:rsidR="00B6643D" w:rsidRPr="00407B90" w:rsidRDefault="00B6643D" w:rsidP="00B6643D">
      <w:pPr>
        <w:pStyle w:val="Textosinformato"/>
        <w:rPr>
          <w:ins w:id="7871" w:author="Microsoft Office User" w:date="2023-06-06T09:57:00Z"/>
          <w:rFonts w:ascii="Courier New" w:hAnsi="Courier New" w:cs="Courier New"/>
          <w:lang w:val="en-US"/>
        </w:rPr>
      </w:pPr>
      <w:ins w:id="7872"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"port": "5000",</w:t>
        </w:r>
      </w:ins>
    </w:p>
    <w:p w14:paraId="22E1D75D" w14:textId="77777777" w:rsidR="00B6643D" w:rsidRPr="002666BD" w:rsidRDefault="00B6643D" w:rsidP="00B6643D">
      <w:pPr>
        <w:pStyle w:val="Textosinformato"/>
        <w:rPr>
          <w:ins w:id="7873" w:author="Microsoft Office User" w:date="2023-06-06T09:57:00Z"/>
          <w:rFonts w:ascii="Courier New" w:hAnsi="Courier New" w:cs="Courier New"/>
          <w:lang w:val="en-US"/>
        </w:rPr>
      </w:pPr>
      <w:ins w:id="7874"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2666BD">
          <w:rPr>
            <w:rFonts w:ascii="Courier New" w:hAnsi="Courier New" w:cs="Courier New"/>
            <w:lang w:val="en-US"/>
          </w:rPr>
          <w:t>"path": [</w:t>
        </w:r>
      </w:ins>
    </w:p>
    <w:p w14:paraId="4D0FD557" w14:textId="77777777" w:rsidR="00B6643D" w:rsidRPr="002666BD" w:rsidRDefault="00B6643D" w:rsidP="00B6643D">
      <w:pPr>
        <w:pStyle w:val="Textosinformato"/>
        <w:rPr>
          <w:ins w:id="7875" w:author="Microsoft Office User" w:date="2023-06-06T09:57:00Z"/>
          <w:rFonts w:ascii="Courier New" w:hAnsi="Courier New" w:cs="Courier New"/>
          <w:lang w:val="en-US"/>
        </w:rPr>
      </w:pPr>
      <w:ins w:id="7876"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"empresas"</w:t>
        </w:r>
      </w:ins>
    </w:p>
    <w:p w14:paraId="73783A2D" w14:textId="77777777" w:rsidR="00B6643D" w:rsidRPr="002666BD" w:rsidRDefault="00B6643D" w:rsidP="00B6643D">
      <w:pPr>
        <w:pStyle w:val="Textosinformato"/>
        <w:rPr>
          <w:ins w:id="7877" w:author="Microsoft Office User" w:date="2023-06-06T09:57:00Z"/>
          <w:rFonts w:ascii="Courier New" w:hAnsi="Courier New" w:cs="Courier New"/>
          <w:lang w:val="en-US"/>
        </w:rPr>
      </w:pPr>
      <w:ins w:id="7878"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665CCCCD" w14:textId="77777777" w:rsidR="00B6643D" w:rsidRPr="002666BD" w:rsidRDefault="00B6643D" w:rsidP="00B6643D">
      <w:pPr>
        <w:pStyle w:val="Textosinformato"/>
        <w:rPr>
          <w:ins w:id="7879" w:author="Microsoft Office User" w:date="2023-06-06T09:57:00Z"/>
          <w:rFonts w:ascii="Courier New" w:hAnsi="Courier New" w:cs="Courier New"/>
          <w:lang w:val="en-US"/>
        </w:rPr>
      </w:pPr>
      <w:ins w:id="7880"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1129C970" w14:textId="77777777" w:rsidR="00B6643D" w:rsidRPr="002666BD" w:rsidRDefault="00B6643D" w:rsidP="00B6643D">
      <w:pPr>
        <w:pStyle w:val="Textosinformato"/>
        <w:rPr>
          <w:ins w:id="7881" w:author="Microsoft Office User" w:date="2023-06-06T09:57:00Z"/>
          <w:rFonts w:ascii="Courier New" w:hAnsi="Courier New" w:cs="Courier New"/>
          <w:lang w:val="en-US"/>
        </w:rPr>
      </w:pPr>
      <w:ins w:id="7882"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0B2195EC" w14:textId="77777777" w:rsidR="00B6643D" w:rsidRPr="002666BD" w:rsidRDefault="00B6643D" w:rsidP="00B6643D">
      <w:pPr>
        <w:pStyle w:val="Textosinformato"/>
        <w:rPr>
          <w:ins w:id="7883" w:author="Microsoft Office User" w:date="2023-06-06T09:57:00Z"/>
          <w:rFonts w:ascii="Courier New" w:hAnsi="Courier New" w:cs="Courier New"/>
          <w:lang w:val="en-US"/>
        </w:rPr>
      </w:pPr>
      <w:ins w:id="7884"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"response": []</w:t>
        </w:r>
      </w:ins>
    </w:p>
    <w:p w14:paraId="2281361C" w14:textId="77777777" w:rsidR="00B6643D" w:rsidRPr="002666BD" w:rsidRDefault="00B6643D" w:rsidP="00B6643D">
      <w:pPr>
        <w:pStyle w:val="Textosinformato"/>
        <w:rPr>
          <w:ins w:id="7885" w:author="Microsoft Office User" w:date="2023-06-06T09:57:00Z"/>
          <w:rFonts w:ascii="Courier New" w:hAnsi="Courier New" w:cs="Courier New"/>
          <w:lang w:val="en-US"/>
        </w:rPr>
      </w:pPr>
      <w:ins w:id="7886" w:author="Microsoft Office User" w:date="2023-06-06T09:57:00Z">
        <w:r w:rsidRPr="002666BD">
          <w:rPr>
            <w:rFonts w:ascii="Courier New" w:hAnsi="Courier New" w:cs="Courier New"/>
            <w:lang w:val="en-US"/>
          </w:rPr>
          <w:tab/>
        </w:r>
        <w:r w:rsidRPr="002666BD">
          <w:rPr>
            <w:rFonts w:ascii="Courier New" w:hAnsi="Courier New" w:cs="Courier New"/>
            <w:lang w:val="en-US"/>
          </w:rPr>
          <w:tab/>
          <w:t>},</w:t>
        </w:r>
      </w:ins>
    </w:p>
    <w:p w14:paraId="52058C90" w14:textId="77777777" w:rsidR="00B6643D" w:rsidRPr="002666BD" w:rsidRDefault="00B6643D" w:rsidP="00B6643D">
      <w:pPr>
        <w:pStyle w:val="Textosinformato"/>
        <w:rPr>
          <w:ins w:id="7887" w:author="Microsoft Office User" w:date="2023-06-06T09:57:00Z"/>
          <w:rFonts w:ascii="Courier New" w:hAnsi="Courier New" w:cs="Courier New"/>
          <w:lang w:val="en-US"/>
        </w:rPr>
      </w:pPr>
      <w:ins w:id="7888" w:author="Microsoft Office User" w:date="2023-06-06T09:57:00Z">
        <w:r w:rsidRPr="002666BD">
          <w:rPr>
            <w:rFonts w:ascii="Courier New" w:hAnsi="Courier New" w:cs="Courier New"/>
            <w:lang w:val="en-US"/>
          </w:rPr>
          <w:tab/>
        </w:r>
        <w:r w:rsidRPr="002666BD">
          <w:rPr>
            <w:rFonts w:ascii="Courier New" w:hAnsi="Courier New" w:cs="Courier New"/>
            <w:lang w:val="en-US"/>
          </w:rPr>
          <w:tab/>
          <w:t>{</w:t>
        </w:r>
      </w:ins>
    </w:p>
    <w:p w14:paraId="39EE5996" w14:textId="77777777" w:rsidR="00B6643D" w:rsidRPr="002666BD" w:rsidRDefault="00B6643D" w:rsidP="00B6643D">
      <w:pPr>
        <w:pStyle w:val="Textosinformato"/>
        <w:rPr>
          <w:ins w:id="7889" w:author="Microsoft Office User" w:date="2023-06-06T09:57:00Z"/>
          <w:rFonts w:ascii="Courier New" w:hAnsi="Courier New" w:cs="Courier New"/>
          <w:lang w:val="en-US"/>
        </w:rPr>
      </w:pPr>
      <w:ins w:id="7890"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"name": "PUT empresa",</w:t>
        </w:r>
      </w:ins>
    </w:p>
    <w:p w14:paraId="07EFB134" w14:textId="77777777" w:rsidR="00B6643D" w:rsidRPr="002666BD" w:rsidRDefault="00B6643D" w:rsidP="00B6643D">
      <w:pPr>
        <w:pStyle w:val="Textosinformato"/>
        <w:rPr>
          <w:ins w:id="7891" w:author="Microsoft Office User" w:date="2023-06-06T09:57:00Z"/>
          <w:rFonts w:ascii="Courier New" w:hAnsi="Courier New" w:cs="Courier New"/>
          <w:lang w:val="en-US"/>
        </w:rPr>
      </w:pPr>
      <w:ins w:id="7892"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ins>
    </w:p>
    <w:p w14:paraId="116DC5FA" w14:textId="77777777" w:rsidR="00B6643D" w:rsidRPr="002666BD" w:rsidRDefault="00B6643D" w:rsidP="00B6643D">
      <w:pPr>
        <w:pStyle w:val="Textosinformato"/>
        <w:rPr>
          <w:ins w:id="7893" w:author="Microsoft Office User" w:date="2023-06-06T09:57:00Z"/>
          <w:rFonts w:ascii="Courier New" w:hAnsi="Courier New" w:cs="Courier New"/>
          <w:lang w:val="en-US"/>
        </w:rPr>
      </w:pPr>
      <w:ins w:id="7894"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"PUT",</w:t>
        </w:r>
      </w:ins>
    </w:p>
    <w:p w14:paraId="3B50B022" w14:textId="77777777" w:rsidR="00B6643D" w:rsidRPr="00407B90" w:rsidRDefault="00B6643D" w:rsidP="00B6643D">
      <w:pPr>
        <w:pStyle w:val="Textosinformato"/>
        <w:rPr>
          <w:ins w:id="7895" w:author="Microsoft Office User" w:date="2023-06-06T09:57:00Z"/>
          <w:rFonts w:ascii="Courier New" w:hAnsi="Courier New" w:cs="Courier New"/>
        </w:rPr>
      </w:pPr>
      <w:ins w:id="7896"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407B90">
          <w:rPr>
            <w:rFonts w:ascii="Courier New" w:hAnsi="Courier New" w:cs="Courier New"/>
          </w:rPr>
          <w:t>"header": [],</w:t>
        </w:r>
      </w:ins>
    </w:p>
    <w:p w14:paraId="2181D78E" w14:textId="77777777" w:rsidR="00B6643D" w:rsidRPr="00407B90" w:rsidRDefault="00B6643D" w:rsidP="00B6643D">
      <w:pPr>
        <w:pStyle w:val="Textosinformato"/>
        <w:rPr>
          <w:ins w:id="7897" w:author="Microsoft Office User" w:date="2023-06-06T09:57:00Z"/>
          <w:rFonts w:ascii="Courier New" w:hAnsi="Courier New" w:cs="Courier New"/>
        </w:rPr>
      </w:pPr>
      <w:ins w:id="7898" w:author="Microsoft Office User" w:date="2023-06-06T09:57:00Z">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t>"body": {</w:t>
        </w:r>
      </w:ins>
    </w:p>
    <w:p w14:paraId="0D3715D7" w14:textId="77777777" w:rsidR="00B6643D" w:rsidRPr="00C73659" w:rsidRDefault="00B6643D" w:rsidP="00B6643D">
      <w:pPr>
        <w:pStyle w:val="Textosinformato"/>
        <w:rPr>
          <w:ins w:id="7899" w:author="Microsoft Office User" w:date="2023-06-06T09:57:00Z"/>
          <w:rFonts w:ascii="Courier New" w:hAnsi="Courier New" w:cs="Courier New"/>
        </w:rPr>
      </w:pPr>
      <w:ins w:id="7900" w:author="Microsoft Office User" w:date="2023-06-06T09:57:00Z">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C73659">
          <w:rPr>
            <w:rFonts w:ascii="Courier New" w:hAnsi="Courier New" w:cs="Courier New"/>
          </w:rPr>
          <w:t>"mode": "raw",</w:t>
        </w:r>
      </w:ins>
    </w:p>
    <w:p w14:paraId="154D95E0" w14:textId="77777777" w:rsidR="00B6643D" w:rsidRPr="00C73659" w:rsidRDefault="00B6643D" w:rsidP="00B6643D">
      <w:pPr>
        <w:pStyle w:val="Textosinformato"/>
        <w:rPr>
          <w:ins w:id="7901" w:author="Microsoft Office User" w:date="2023-06-06T09:57:00Z"/>
          <w:rFonts w:ascii="Courier New" w:hAnsi="Courier New" w:cs="Courier New"/>
        </w:rPr>
      </w:pPr>
      <w:ins w:id="7902" w:author="Microsoft Office User" w:date="2023-06-06T09:57:00Z">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"raw": "{\n    \"empresa_nombre\": \"Holaquetal\", \n    \"telefono\": \"666666666\", \n    \"email\": \"carlo22@gmail.com\"\n}",</w:t>
        </w:r>
      </w:ins>
    </w:p>
    <w:p w14:paraId="5C7B71C3" w14:textId="77777777" w:rsidR="00B6643D" w:rsidRPr="002666BD" w:rsidRDefault="00B6643D" w:rsidP="00B6643D">
      <w:pPr>
        <w:pStyle w:val="Textosinformato"/>
        <w:rPr>
          <w:ins w:id="7903" w:author="Microsoft Office User" w:date="2023-06-06T09:57:00Z"/>
          <w:rFonts w:ascii="Courier New" w:hAnsi="Courier New" w:cs="Courier New"/>
          <w:lang w:val="en-US"/>
        </w:rPr>
      </w:pPr>
      <w:ins w:id="7904" w:author="Microsoft Office User" w:date="2023-06-06T09:57:00Z">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2666BD">
          <w:rPr>
            <w:rFonts w:ascii="Courier New" w:hAnsi="Courier New" w:cs="Courier New"/>
            <w:lang w:val="en-US"/>
          </w:rPr>
          <w:t>"options": {</w:t>
        </w:r>
      </w:ins>
    </w:p>
    <w:p w14:paraId="06C8394F" w14:textId="77777777" w:rsidR="00B6643D" w:rsidRPr="002666BD" w:rsidRDefault="00B6643D" w:rsidP="00B6643D">
      <w:pPr>
        <w:pStyle w:val="Textosinformato"/>
        <w:rPr>
          <w:ins w:id="7905" w:author="Microsoft Office User" w:date="2023-06-06T09:57:00Z"/>
          <w:rFonts w:ascii="Courier New" w:hAnsi="Courier New" w:cs="Courier New"/>
          <w:lang w:val="en-US"/>
        </w:rPr>
      </w:pPr>
      <w:ins w:id="7906"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ins>
    </w:p>
    <w:p w14:paraId="4A4B3BA7" w14:textId="77777777" w:rsidR="00B6643D" w:rsidRPr="002666BD" w:rsidRDefault="00B6643D" w:rsidP="00B6643D">
      <w:pPr>
        <w:pStyle w:val="Textosinformato"/>
        <w:rPr>
          <w:ins w:id="7907" w:author="Microsoft Office User" w:date="2023-06-06T09:57:00Z"/>
          <w:rFonts w:ascii="Courier New" w:hAnsi="Courier New" w:cs="Courier New"/>
          <w:lang w:val="en-US"/>
        </w:rPr>
      </w:pPr>
      <w:ins w:id="7908"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ins>
    </w:p>
    <w:p w14:paraId="433C5919" w14:textId="77777777" w:rsidR="00B6643D" w:rsidRPr="002666BD" w:rsidRDefault="00B6643D" w:rsidP="00B6643D">
      <w:pPr>
        <w:pStyle w:val="Textosinformato"/>
        <w:rPr>
          <w:ins w:id="7909" w:author="Microsoft Office User" w:date="2023-06-06T09:57:00Z"/>
          <w:rFonts w:ascii="Courier New" w:hAnsi="Courier New" w:cs="Courier New"/>
          <w:lang w:val="en-US"/>
        </w:rPr>
      </w:pPr>
      <w:ins w:id="7910"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7D32EF57" w14:textId="77777777" w:rsidR="00B6643D" w:rsidRPr="002666BD" w:rsidRDefault="00B6643D" w:rsidP="00B6643D">
      <w:pPr>
        <w:pStyle w:val="Textosinformato"/>
        <w:rPr>
          <w:ins w:id="7911" w:author="Microsoft Office User" w:date="2023-06-06T09:57:00Z"/>
          <w:rFonts w:ascii="Courier New" w:hAnsi="Courier New" w:cs="Courier New"/>
          <w:lang w:val="en-US"/>
        </w:rPr>
      </w:pPr>
      <w:ins w:id="7912"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2614E5F3" w14:textId="77777777" w:rsidR="00B6643D" w:rsidRPr="002666BD" w:rsidRDefault="00B6643D" w:rsidP="00B6643D">
      <w:pPr>
        <w:pStyle w:val="Textosinformato"/>
        <w:rPr>
          <w:ins w:id="7913" w:author="Microsoft Office User" w:date="2023-06-06T09:57:00Z"/>
          <w:rFonts w:ascii="Courier New" w:hAnsi="Courier New" w:cs="Courier New"/>
          <w:lang w:val="en-US"/>
        </w:rPr>
      </w:pPr>
      <w:ins w:id="7914"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0AC6732C" w14:textId="77777777" w:rsidR="00B6643D" w:rsidRPr="002666BD" w:rsidRDefault="00B6643D" w:rsidP="00B6643D">
      <w:pPr>
        <w:pStyle w:val="Textosinformato"/>
        <w:rPr>
          <w:ins w:id="7915" w:author="Microsoft Office User" w:date="2023-06-06T09:57:00Z"/>
          <w:rFonts w:ascii="Courier New" w:hAnsi="Courier New" w:cs="Courier New"/>
          <w:lang w:val="en-US"/>
        </w:rPr>
      </w:pPr>
      <w:ins w:id="7916"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ins>
    </w:p>
    <w:p w14:paraId="7A3D14EE" w14:textId="77777777" w:rsidR="00B6643D" w:rsidRPr="002666BD" w:rsidRDefault="00B6643D" w:rsidP="00B6643D">
      <w:pPr>
        <w:pStyle w:val="Textosinformato"/>
        <w:rPr>
          <w:ins w:id="7917" w:author="Microsoft Office User" w:date="2023-06-06T09:57:00Z"/>
          <w:rFonts w:ascii="Courier New" w:hAnsi="Courier New" w:cs="Courier New"/>
          <w:lang w:val="en-US"/>
        </w:rPr>
      </w:pPr>
      <w:ins w:id="7918"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"13.37.90.252:5000/empresas/32",</w:t>
        </w:r>
      </w:ins>
    </w:p>
    <w:p w14:paraId="1458E646" w14:textId="77777777" w:rsidR="00B6643D" w:rsidRPr="002666BD" w:rsidRDefault="00B6643D" w:rsidP="00B6643D">
      <w:pPr>
        <w:pStyle w:val="Textosinformato"/>
        <w:rPr>
          <w:ins w:id="7919" w:author="Microsoft Office User" w:date="2023-06-06T09:57:00Z"/>
          <w:rFonts w:ascii="Courier New" w:hAnsi="Courier New" w:cs="Courier New"/>
          <w:lang w:val="en-US"/>
        </w:rPr>
      </w:pPr>
      <w:ins w:id="7920"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"host": [</w:t>
        </w:r>
      </w:ins>
    </w:p>
    <w:p w14:paraId="3186CFFE" w14:textId="77777777" w:rsidR="00B6643D" w:rsidRPr="002666BD" w:rsidRDefault="00B6643D" w:rsidP="00B6643D">
      <w:pPr>
        <w:pStyle w:val="Textosinformato"/>
        <w:rPr>
          <w:ins w:id="7921" w:author="Microsoft Office User" w:date="2023-06-06T09:57:00Z"/>
          <w:rFonts w:ascii="Courier New" w:hAnsi="Courier New" w:cs="Courier New"/>
          <w:lang w:val="en-US"/>
        </w:rPr>
      </w:pPr>
      <w:ins w:id="7922"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"13",</w:t>
        </w:r>
      </w:ins>
    </w:p>
    <w:p w14:paraId="1BE5FE78" w14:textId="77777777" w:rsidR="00B6643D" w:rsidRPr="002666BD" w:rsidRDefault="00B6643D" w:rsidP="00B6643D">
      <w:pPr>
        <w:pStyle w:val="Textosinformato"/>
        <w:rPr>
          <w:ins w:id="7923" w:author="Microsoft Office User" w:date="2023-06-06T09:57:00Z"/>
          <w:rFonts w:ascii="Courier New" w:hAnsi="Courier New" w:cs="Courier New"/>
          <w:lang w:val="en-US"/>
        </w:rPr>
      </w:pPr>
      <w:ins w:id="7924"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"37",</w:t>
        </w:r>
      </w:ins>
    </w:p>
    <w:p w14:paraId="61600819" w14:textId="77777777" w:rsidR="00B6643D" w:rsidRPr="002666BD" w:rsidRDefault="00B6643D" w:rsidP="00B6643D">
      <w:pPr>
        <w:pStyle w:val="Textosinformato"/>
        <w:rPr>
          <w:ins w:id="7925" w:author="Microsoft Office User" w:date="2023-06-06T09:57:00Z"/>
          <w:rFonts w:ascii="Courier New" w:hAnsi="Courier New" w:cs="Courier New"/>
          <w:lang w:val="en-US"/>
        </w:rPr>
      </w:pPr>
      <w:ins w:id="7926"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"90",</w:t>
        </w:r>
      </w:ins>
    </w:p>
    <w:p w14:paraId="3C23A45D" w14:textId="77777777" w:rsidR="00B6643D" w:rsidRPr="002666BD" w:rsidRDefault="00B6643D" w:rsidP="00B6643D">
      <w:pPr>
        <w:pStyle w:val="Textosinformato"/>
        <w:rPr>
          <w:ins w:id="7927" w:author="Microsoft Office User" w:date="2023-06-06T09:57:00Z"/>
          <w:rFonts w:ascii="Courier New" w:hAnsi="Courier New" w:cs="Courier New"/>
          <w:lang w:val="en-US"/>
        </w:rPr>
      </w:pPr>
      <w:ins w:id="7928"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"252"</w:t>
        </w:r>
      </w:ins>
    </w:p>
    <w:p w14:paraId="3E65523C" w14:textId="77777777" w:rsidR="00B6643D" w:rsidRPr="002666BD" w:rsidRDefault="00B6643D" w:rsidP="00B6643D">
      <w:pPr>
        <w:pStyle w:val="Textosinformato"/>
        <w:rPr>
          <w:ins w:id="7929" w:author="Microsoft Office User" w:date="2023-06-06T09:57:00Z"/>
          <w:rFonts w:ascii="Courier New" w:hAnsi="Courier New" w:cs="Courier New"/>
          <w:lang w:val="en-US"/>
        </w:rPr>
      </w:pPr>
      <w:ins w:id="7930"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5010A874" w14:textId="77777777" w:rsidR="00B6643D" w:rsidRPr="002666BD" w:rsidRDefault="00B6643D" w:rsidP="00B6643D">
      <w:pPr>
        <w:pStyle w:val="Textosinformato"/>
        <w:rPr>
          <w:ins w:id="7931" w:author="Microsoft Office User" w:date="2023-06-06T09:57:00Z"/>
          <w:rFonts w:ascii="Courier New" w:hAnsi="Courier New" w:cs="Courier New"/>
          <w:lang w:val="en-US"/>
        </w:rPr>
      </w:pPr>
      <w:ins w:id="7932"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"port": "5000",</w:t>
        </w:r>
      </w:ins>
    </w:p>
    <w:p w14:paraId="2A1B501F" w14:textId="77777777" w:rsidR="00B6643D" w:rsidRPr="002666BD" w:rsidRDefault="00B6643D" w:rsidP="00B6643D">
      <w:pPr>
        <w:pStyle w:val="Textosinformato"/>
        <w:rPr>
          <w:ins w:id="7933" w:author="Microsoft Office User" w:date="2023-06-06T09:57:00Z"/>
          <w:rFonts w:ascii="Courier New" w:hAnsi="Courier New" w:cs="Courier New"/>
          <w:lang w:val="en-US"/>
        </w:rPr>
      </w:pPr>
      <w:ins w:id="7934"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"path": [</w:t>
        </w:r>
      </w:ins>
    </w:p>
    <w:p w14:paraId="74DD70E7" w14:textId="77777777" w:rsidR="00B6643D" w:rsidRPr="00C73659" w:rsidRDefault="00B6643D" w:rsidP="00B6643D">
      <w:pPr>
        <w:pStyle w:val="Textosinformato"/>
        <w:rPr>
          <w:ins w:id="7935" w:author="Microsoft Office User" w:date="2023-06-06T09:57:00Z"/>
          <w:rFonts w:ascii="Courier New" w:hAnsi="Courier New" w:cs="Courier New"/>
        </w:rPr>
      </w:pPr>
      <w:ins w:id="7936"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C73659">
          <w:rPr>
            <w:rFonts w:ascii="Courier New" w:hAnsi="Courier New" w:cs="Courier New"/>
          </w:rPr>
          <w:t>"empresas",</w:t>
        </w:r>
      </w:ins>
    </w:p>
    <w:p w14:paraId="6E413E3C" w14:textId="77777777" w:rsidR="00B6643D" w:rsidRPr="00C73659" w:rsidRDefault="00B6643D" w:rsidP="00B6643D">
      <w:pPr>
        <w:pStyle w:val="Textosinformato"/>
        <w:rPr>
          <w:ins w:id="7937" w:author="Microsoft Office User" w:date="2023-06-06T09:57:00Z"/>
          <w:rFonts w:ascii="Courier New" w:hAnsi="Courier New" w:cs="Courier New"/>
        </w:rPr>
      </w:pPr>
      <w:ins w:id="7938" w:author="Microsoft Office User" w:date="2023-06-06T09:57:00Z">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"32"</w:t>
        </w:r>
      </w:ins>
    </w:p>
    <w:p w14:paraId="57FD686D" w14:textId="77777777" w:rsidR="00B6643D" w:rsidRPr="00C73659" w:rsidRDefault="00B6643D" w:rsidP="00B6643D">
      <w:pPr>
        <w:pStyle w:val="Textosinformato"/>
        <w:rPr>
          <w:ins w:id="7939" w:author="Microsoft Office User" w:date="2023-06-06T09:57:00Z"/>
          <w:rFonts w:ascii="Courier New" w:hAnsi="Courier New" w:cs="Courier New"/>
        </w:rPr>
      </w:pPr>
      <w:ins w:id="7940" w:author="Microsoft Office User" w:date="2023-06-06T09:57:00Z">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ins>
    </w:p>
    <w:p w14:paraId="2F9BF557" w14:textId="77777777" w:rsidR="00B6643D" w:rsidRPr="00C73659" w:rsidRDefault="00B6643D" w:rsidP="00B6643D">
      <w:pPr>
        <w:pStyle w:val="Textosinformato"/>
        <w:rPr>
          <w:ins w:id="7941" w:author="Microsoft Office User" w:date="2023-06-06T09:57:00Z"/>
          <w:rFonts w:ascii="Courier New" w:hAnsi="Courier New" w:cs="Courier New"/>
        </w:rPr>
      </w:pPr>
      <w:ins w:id="7942" w:author="Microsoft Office User" w:date="2023-06-06T09:57:00Z">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ins>
    </w:p>
    <w:p w14:paraId="0D1FD8FC" w14:textId="77777777" w:rsidR="00B6643D" w:rsidRPr="00C73659" w:rsidRDefault="00B6643D" w:rsidP="00B6643D">
      <w:pPr>
        <w:pStyle w:val="Textosinformato"/>
        <w:rPr>
          <w:ins w:id="7943" w:author="Microsoft Office User" w:date="2023-06-06T09:57:00Z"/>
          <w:rFonts w:ascii="Courier New" w:hAnsi="Courier New" w:cs="Courier New"/>
        </w:rPr>
      </w:pPr>
      <w:ins w:id="7944" w:author="Microsoft Office User" w:date="2023-06-06T09:57:00Z">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ins>
    </w:p>
    <w:p w14:paraId="19D3EEE0" w14:textId="77777777" w:rsidR="00B6643D" w:rsidRPr="00C73659" w:rsidRDefault="00B6643D" w:rsidP="00B6643D">
      <w:pPr>
        <w:pStyle w:val="Textosinformato"/>
        <w:rPr>
          <w:ins w:id="7945" w:author="Microsoft Office User" w:date="2023-06-06T09:57:00Z"/>
          <w:rFonts w:ascii="Courier New" w:hAnsi="Courier New" w:cs="Courier New"/>
        </w:rPr>
      </w:pPr>
      <w:ins w:id="7946" w:author="Microsoft Office User" w:date="2023-06-06T09:57:00Z">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"response": []</w:t>
        </w:r>
      </w:ins>
    </w:p>
    <w:p w14:paraId="727FCB1C" w14:textId="77777777" w:rsidR="00B6643D" w:rsidRPr="00C73659" w:rsidRDefault="00B6643D" w:rsidP="00B6643D">
      <w:pPr>
        <w:pStyle w:val="Textosinformato"/>
        <w:rPr>
          <w:ins w:id="7947" w:author="Microsoft Office User" w:date="2023-06-06T09:57:00Z"/>
          <w:rFonts w:ascii="Courier New" w:hAnsi="Courier New" w:cs="Courier New"/>
        </w:rPr>
      </w:pPr>
      <w:ins w:id="7948" w:author="Microsoft Office User" w:date="2023-06-06T09:57:00Z">
        <w:r w:rsidRPr="00C73659">
          <w:rPr>
            <w:rFonts w:ascii="Courier New" w:hAnsi="Courier New" w:cs="Courier New"/>
          </w:rPr>
          <w:tab/>
        </w:r>
        <w:r w:rsidRPr="00C73659">
          <w:rPr>
            <w:rFonts w:ascii="Courier New" w:hAnsi="Courier New" w:cs="Courier New"/>
          </w:rPr>
          <w:tab/>
          <w:t>}</w:t>
        </w:r>
      </w:ins>
    </w:p>
    <w:p w14:paraId="2B9FD2CE" w14:textId="77777777" w:rsidR="00B6643D" w:rsidRPr="00C73659" w:rsidRDefault="00B6643D" w:rsidP="00B6643D">
      <w:pPr>
        <w:pStyle w:val="Textosinformato"/>
        <w:rPr>
          <w:ins w:id="7949" w:author="Microsoft Office User" w:date="2023-06-06T09:57:00Z"/>
          <w:rFonts w:ascii="Courier New" w:hAnsi="Courier New" w:cs="Courier New"/>
        </w:rPr>
      </w:pPr>
      <w:ins w:id="7950" w:author="Microsoft Office User" w:date="2023-06-06T09:57:00Z">
        <w:r w:rsidRPr="00C73659">
          <w:rPr>
            <w:rFonts w:ascii="Courier New" w:hAnsi="Courier New" w:cs="Courier New"/>
          </w:rPr>
          <w:tab/>
          <w:t>]</w:t>
        </w:r>
      </w:ins>
    </w:p>
    <w:p w14:paraId="2D66F663" w14:textId="77777777" w:rsidR="00B6643D" w:rsidRDefault="00B6643D" w:rsidP="00B6643D">
      <w:pPr>
        <w:pStyle w:val="Textosinformato"/>
        <w:rPr>
          <w:ins w:id="7951" w:author="Microsoft Office User" w:date="2023-06-06T09:57:00Z"/>
          <w:rFonts w:ascii="Courier New" w:hAnsi="Courier New" w:cs="Courier New"/>
        </w:rPr>
      </w:pPr>
      <w:ins w:id="7952" w:author="Microsoft Office User" w:date="2023-06-06T09:57:00Z">
        <w:r w:rsidRPr="00C73659">
          <w:rPr>
            <w:rFonts w:ascii="Courier New" w:hAnsi="Courier New" w:cs="Courier New"/>
          </w:rPr>
          <w:t>}</w:t>
        </w:r>
      </w:ins>
    </w:p>
    <w:p w14:paraId="62070DBA" w14:textId="77777777" w:rsidR="00B6643D" w:rsidRDefault="00B6643D" w:rsidP="00B6643D">
      <w:pPr>
        <w:pStyle w:val="Textosinformato"/>
        <w:rPr>
          <w:ins w:id="7953" w:author="Microsoft Office User" w:date="2023-06-06T09:57:00Z"/>
          <w:rFonts w:ascii="Courier New" w:hAnsi="Courier New" w:cs="Courier New"/>
        </w:rPr>
      </w:pPr>
    </w:p>
    <w:p w14:paraId="43A689A3" w14:textId="77777777" w:rsidR="00B6643D" w:rsidRDefault="00B6643D" w:rsidP="00B6643D">
      <w:pPr>
        <w:pStyle w:val="Textosinformato"/>
        <w:rPr>
          <w:ins w:id="7954" w:author="Microsoft Office User" w:date="2023-06-06T09:57:00Z"/>
          <w:rFonts w:ascii="Courier New" w:hAnsi="Courier New" w:cs="Courier New"/>
        </w:rPr>
      </w:pPr>
    </w:p>
    <w:p w14:paraId="66FB0FB9" w14:textId="77777777" w:rsidR="00B6643D" w:rsidRDefault="00B6643D" w:rsidP="00B6643D">
      <w:pPr>
        <w:pStyle w:val="Textosinformato"/>
        <w:rPr>
          <w:ins w:id="7955" w:author="Microsoft Office User" w:date="2023-06-06T09:57:00Z"/>
          <w:rFonts w:ascii="Courier New" w:hAnsi="Courier New" w:cs="Courier New"/>
        </w:rPr>
      </w:pPr>
    </w:p>
    <w:p w14:paraId="4897206C" w14:textId="77777777" w:rsidR="00B6643D" w:rsidRDefault="00B6643D" w:rsidP="00B6643D">
      <w:pPr>
        <w:pStyle w:val="Textosinformato"/>
        <w:rPr>
          <w:ins w:id="7956" w:author="Microsoft Office User" w:date="2023-06-06T09:57:00Z"/>
          <w:rFonts w:ascii="Courier New" w:hAnsi="Courier New" w:cs="Courier New"/>
        </w:rPr>
      </w:pPr>
    </w:p>
    <w:p w14:paraId="68C39E82" w14:textId="77777777" w:rsidR="00B6643D" w:rsidRDefault="00B6643D" w:rsidP="00B6643D">
      <w:pPr>
        <w:pStyle w:val="Textosinformato"/>
        <w:rPr>
          <w:ins w:id="7957" w:author="Microsoft Office User" w:date="2023-06-06T09:57:00Z"/>
          <w:rFonts w:ascii="Courier New" w:hAnsi="Courier New" w:cs="Courier New"/>
        </w:rPr>
      </w:pPr>
    </w:p>
    <w:p w14:paraId="33A4C1CF" w14:textId="77777777" w:rsidR="00B6643D" w:rsidRPr="00AA2A40" w:rsidRDefault="00B6643D" w:rsidP="00B6643D">
      <w:pPr>
        <w:pStyle w:val="Textosinformato"/>
        <w:rPr>
          <w:ins w:id="7958" w:author="Microsoft Office User" w:date="2023-06-06T09:57:00Z"/>
          <w:rFonts w:ascii="Courier New" w:hAnsi="Courier New" w:cs="Courier New"/>
        </w:rPr>
      </w:pPr>
    </w:p>
    <w:p w14:paraId="52AC0135" w14:textId="77777777" w:rsidR="00B6643D" w:rsidRPr="006A548B" w:rsidRDefault="00B6643D" w:rsidP="00B6643D">
      <w:pPr>
        <w:rPr>
          <w:ins w:id="7959" w:author="Microsoft Office User" w:date="2023-06-06T09:57:00Z"/>
          <w:rFonts w:ascii="Times New Roman" w:hAnsi="Times New Roman" w:cs="Times New Roman"/>
          <w:b/>
          <w:bCs/>
          <w:sz w:val="32"/>
          <w:szCs w:val="32"/>
        </w:rPr>
      </w:pPr>
      <w:ins w:id="7960" w:author="Microsoft Office User" w:date="2023-06-06T09:57:00Z">
        <w:r w:rsidRPr="006A548B">
          <w:rPr>
            <w:rFonts w:ascii="Times New Roman" w:hAnsi="Times New Roman" w:cs="Times New Roman"/>
            <w:b/>
            <w:bCs/>
            <w:sz w:val="32"/>
            <w:szCs w:val="32"/>
          </w:rPr>
          <w:t>Colección CV</w:t>
        </w:r>
        <w:r>
          <w:rPr>
            <w:rFonts w:ascii="Times New Roman" w:hAnsi="Times New Roman" w:cs="Times New Roman"/>
            <w:b/>
            <w:bCs/>
            <w:sz w:val="32"/>
            <w:szCs w:val="32"/>
          </w:rPr>
          <w:t>:</w:t>
        </w:r>
      </w:ins>
    </w:p>
    <w:p w14:paraId="2BB73462" w14:textId="77777777" w:rsidR="00B6643D" w:rsidRDefault="00B6643D" w:rsidP="00B6643D">
      <w:pPr>
        <w:spacing w:after="0" w:line="240" w:lineRule="auto"/>
        <w:rPr>
          <w:ins w:id="7961" w:author="Microsoft Office User" w:date="2023-06-06T09:57:00Z"/>
          <w:b/>
          <w:bCs/>
        </w:rPr>
      </w:pPr>
    </w:p>
    <w:p w14:paraId="2E615D2F" w14:textId="77777777" w:rsidR="00B6643D" w:rsidRPr="00172924" w:rsidRDefault="00B6643D" w:rsidP="00B6643D">
      <w:pPr>
        <w:pStyle w:val="Textosinformato"/>
        <w:rPr>
          <w:ins w:id="7962" w:author="Microsoft Office User" w:date="2023-06-06T09:57:00Z"/>
          <w:rFonts w:ascii="Courier New" w:hAnsi="Courier New" w:cs="Courier New"/>
        </w:rPr>
      </w:pPr>
      <w:ins w:id="7963" w:author="Microsoft Office User" w:date="2023-06-06T09:57:00Z">
        <w:r w:rsidRPr="00172924">
          <w:rPr>
            <w:rFonts w:ascii="Courier New" w:hAnsi="Courier New" w:cs="Courier New"/>
          </w:rPr>
          <w:t>{</w:t>
        </w:r>
      </w:ins>
    </w:p>
    <w:p w14:paraId="684095C9" w14:textId="77777777" w:rsidR="00B6643D" w:rsidRPr="00172924" w:rsidRDefault="00B6643D" w:rsidP="00B6643D">
      <w:pPr>
        <w:pStyle w:val="Textosinformato"/>
        <w:rPr>
          <w:ins w:id="7964" w:author="Microsoft Office User" w:date="2023-06-06T09:57:00Z"/>
          <w:rFonts w:ascii="Courier New" w:hAnsi="Courier New" w:cs="Courier New"/>
        </w:rPr>
      </w:pPr>
      <w:ins w:id="7965" w:author="Microsoft Office User" w:date="2023-06-06T09:57:00Z">
        <w:r w:rsidRPr="00172924">
          <w:rPr>
            <w:rFonts w:ascii="Courier New" w:hAnsi="Courier New" w:cs="Courier New"/>
          </w:rPr>
          <w:tab/>
          <w:t>"info": {</w:t>
        </w:r>
      </w:ins>
    </w:p>
    <w:p w14:paraId="10BF2553" w14:textId="77777777" w:rsidR="00B6643D" w:rsidRPr="00407B90" w:rsidRDefault="00B6643D" w:rsidP="00B6643D">
      <w:pPr>
        <w:pStyle w:val="Textosinformato"/>
        <w:rPr>
          <w:ins w:id="7966" w:author="Microsoft Office User" w:date="2023-06-06T09:57:00Z"/>
          <w:rFonts w:ascii="Courier New" w:hAnsi="Courier New" w:cs="Courier New"/>
          <w:lang w:val="en-US"/>
        </w:rPr>
      </w:pPr>
      <w:ins w:id="7967" w:author="Microsoft Office User" w:date="2023-06-06T09:57:00Z">
        <w:r w:rsidRPr="00172924">
          <w:rPr>
            <w:rFonts w:ascii="Courier New" w:hAnsi="Courier New" w:cs="Courier New"/>
          </w:rPr>
          <w:tab/>
        </w:r>
        <w:r w:rsidRPr="00172924">
          <w:rPr>
            <w:rFonts w:ascii="Courier New" w:hAnsi="Courier New" w:cs="Courier New"/>
          </w:rPr>
          <w:tab/>
        </w:r>
        <w:r w:rsidRPr="00407B90">
          <w:rPr>
            <w:rFonts w:ascii="Courier New" w:hAnsi="Courier New" w:cs="Courier New"/>
            <w:lang w:val="en-US"/>
          </w:rPr>
          <w:t>"_postman_id": "91d71c74-5d68-421d-b75b-524ab9362f07",</w:t>
        </w:r>
      </w:ins>
    </w:p>
    <w:p w14:paraId="1007AACF" w14:textId="77777777" w:rsidR="00B6643D" w:rsidRPr="002666BD" w:rsidRDefault="00B6643D" w:rsidP="00B6643D">
      <w:pPr>
        <w:pStyle w:val="Textosinformato"/>
        <w:rPr>
          <w:ins w:id="7968" w:author="Microsoft Office User" w:date="2023-06-06T09:57:00Z"/>
          <w:rFonts w:ascii="Courier New" w:hAnsi="Courier New" w:cs="Courier New"/>
          <w:lang w:val="en-US"/>
        </w:rPr>
      </w:pPr>
      <w:ins w:id="7969"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2666BD">
          <w:rPr>
            <w:rFonts w:ascii="Courier New" w:hAnsi="Courier New" w:cs="Courier New"/>
            <w:lang w:val="en-US"/>
          </w:rPr>
          <w:t>"name": "CV",</w:t>
        </w:r>
      </w:ins>
    </w:p>
    <w:p w14:paraId="11308FE2" w14:textId="77777777" w:rsidR="00B6643D" w:rsidRPr="002666BD" w:rsidRDefault="00B6643D" w:rsidP="00B6643D">
      <w:pPr>
        <w:pStyle w:val="Textosinformato"/>
        <w:rPr>
          <w:ins w:id="7970" w:author="Microsoft Office User" w:date="2023-06-06T09:57:00Z"/>
          <w:rFonts w:ascii="Courier New" w:hAnsi="Courier New" w:cs="Courier New"/>
          <w:lang w:val="en-US"/>
        </w:rPr>
      </w:pPr>
      <w:ins w:id="7971" w:author="Microsoft Office User" w:date="2023-06-06T09:57:00Z">
        <w:r w:rsidRPr="002666BD">
          <w:rPr>
            <w:rFonts w:ascii="Courier New" w:hAnsi="Courier New" w:cs="Courier New"/>
            <w:lang w:val="en-US"/>
          </w:rPr>
          <w:tab/>
        </w:r>
        <w:r w:rsidRPr="002666BD">
          <w:rPr>
            <w:rFonts w:ascii="Courier New" w:hAnsi="Courier New" w:cs="Courier New"/>
            <w:lang w:val="en-US"/>
          </w:rPr>
          <w:tab/>
          <w:t>"schema": "https://schema.getpostman.com/json/collection/v2.1.0/collection.json",</w:t>
        </w:r>
      </w:ins>
    </w:p>
    <w:p w14:paraId="0F0C8BEC" w14:textId="77777777" w:rsidR="00B6643D" w:rsidRPr="002666BD" w:rsidRDefault="00B6643D" w:rsidP="00B6643D">
      <w:pPr>
        <w:pStyle w:val="Textosinformato"/>
        <w:rPr>
          <w:ins w:id="7972" w:author="Microsoft Office User" w:date="2023-06-06T09:57:00Z"/>
          <w:rFonts w:ascii="Courier New" w:hAnsi="Courier New" w:cs="Courier New"/>
          <w:lang w:val="en-US"/>
        </w:rPr>
      </w:pPr>
      <w:ins w:id="7973" w:author="Microsoft Office User" w:date="2023-06-06T09:57:00Z">
        <w:r w:rsidRPr="002666BD">
          <w:rPr>
            <w:rFonts w:ascii="Courier New" w:hAnsi="Courier New" w:cs="Courier New"/>
            <w:lang w:val="en-US"/>
          </w:rPr>
          <w:tab/>
        </w:r>
        <w:r w:rsidRPr="002666BD">
          <w:rPr>
            <w:rFonts w:ascii="Courier New" w:hAnsi="Courier New" w:cs="Courier New"/>
            <w:lang w:val="en-US"/>
          </w:rPr>
          <w:tab/>
          <w:t>"_exporter_id": "17512099"</w:t>
        </w:r>
      </w:ins>
    </w:p>
    <w:p w14:paraId="6F60A6C3" w14:textId="77777777" w:rsidR="00B6643D" w:rsidRPr="002666BD" w:rsidRDefault="00B6643D" w:rsidP="00B6643D">
      <w:pPr>
        <w:pStyle w:val="Textosinformato"/>
        <w:rPr>
          <w:ins w:id="7974" w:author="Microsoft Office User" w:date="2023-06-06T09:57:00Z"/>
          <w:rFonts w:ascii="Courier New" w:hAnsi="Courier New" w:cs="Courier New"/>
          <w:lang w:val="en-US"/>
        </w:rPr>
      </w:pPr>
      <w:ins w:id="7975" w:author="Microsoft Office User" w:date="2023-06-06T09:57:00Z">
        <w:r w:rsidRPr="002666BD">
          <w:rPr>
            <w:rFonts w:ascii="Courier New" w:hAnsi="Courier New" w:cs="Courier New"/>
            <w:lang w:val="en-US"/>
          </w:rPr>
          <w:tab/>
          <w:t>},</w:t>
        </w:r>
      </w:ins>
    </w:p>
    <w:p w14:paraId="69EA725C" w14:textId="77777777" w:rsidR="00B6643D" w:rsidRPr="002666BD" w:rsidRDefault="00B6643D" w:rsidP="00B6643D">
      <w:pPr>
        <w:pStyle w:val="Textosinformato"/>
        <w:rPr>
          <w:ins w:id="7976" w:author="Microsoft Office User" w:date="2023-06-06T09:57:00Z"/>
          <w:rFonts w:ascii="Courier New" w:hAnsi="Courier New" w:cs="Courier New"/>
          <w:lang w:val="en-US"/>
        </w:rPr>
      </w:pPr>
      <w:ins w:id="7977" w:author="Microsoft Office User" w:date="2023-06-06T09:57:00Z">
        <w:r w:rsidRPr="002666BD">
          <w:rPr>
            <w:rFonts w:ascii="Courier New" w:hAnsi="Courier New" w:cs="Courier New"/>
            <w:lang w:val="en-US"/>
          </w:rPr>
          <w:tab/>
          <w:t>"item": [</w:t>
        </w:r>
      </w:ins>
    </w:p>
    <w:p w14:paraId="6232266F" w14:textId="77777777" w:rsidR="00B6643D" w:rsidRPr="002666BD" w:rsidRDefault="00B6643D" w:rsidP="00B6643D">
      <w:pPr>
        <w:pStyle w:val="Textosinformato"/>
        <w:rPr>
          <w:ins w:id="7978" w:author="Microsoft Office User" w:date="2023-06-06T09:57:00Z"/>
          <w:rFonts w:ascii="Courier New" w:hAnsi="Courier New" w:cs="Courier New"/>
          <w:lang w:val="en-US"/>
        </w:rPr>
      </w:pPr>
      <w:ins w:id="7979" w:author="Microsoft Office User" w:date="2023-06-06T09:57:00Z">
        <w:r w:rsidRPr="002666BD">
          <w:rPr>
            <w:rFonts w:ascii="Courier New" w:hAnsi="Courier New" w:cs="Courier New"/>
            <w:lang w:val="en-US"/>
          </w:rPr>
          <w:tab/>
        </w:r>
        <w:r w:rsidRPr="002666BD">
          <w:rPr>
            <w:rFonts w:ascii="Courier New" w:hAnsi="Courier New" w:cs="Courier New"/>
            <w:lang w:val="en-US"/>
          </w:rPr>
          <w:tab/>
          <w:t>{</w:t>
        </w:r>
      </w:ins>
    </w:p>
    <w:p w14:paraId="38F9698F" w14:textId="77777777" w:rsidR="00B6643D" w:rsidRPr="002666BD" w:rsidRDefault="00B6643D" w:rsidP="00B6643D">
      <w:pPr>
        <w:pStyle w:val="Textosinformato"/>
        <w:rPr>
          <w:ins w:id="7980" w:author="Microsoft Office User" w:date="2023-06-06T09:57:00Z"/>
          <w:rFonts w:ascii="Courier New" w:hAnsi="Courier New" w:cs="Courier New"/>
          <w:lang w:val="en-US"/>
        </w:rPr>
      </w:pPr>
      <w:ins w:id="7981"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"name": "GET CV by id",</w:t>
        </w:r>
      </w:ins>
    </w:p>
    <w:p w14:paraId="535368BE" w14:textId="77777777" w:rsidR="00B6643D" w:rsidRPr="002666BD" w:rsidRDefault="00B6643D" w:rsidP="00B6643D">
      <w:pPr>
        <w:pStyle w:val="Textosinformato"/>
        <w:rPr>
          <w:ins w:id="7982" w:author="Microsoft Office User" w:date="2023-06-06T09:57:00Z"/>
          <w:rFonts w:ascii="Courier New" w:hAnsi="Courier New" w:cs="Courier New"/>
          <w:lang w:val="en-US"/>
        </w:rPr>
      </w:pPr>
      <w:ins w:id="7983"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ins>
    </w:p>
    <w:p w14:paraId="41E61A0A" w14:textId="77777777" w:rsidR="00B6643D" w:rsidRPr="002666BD" w:rsidRDefault="00B6643D" w:rsidP="00B6643D">
      <w:pPr>
        <w:pStyle w:val="Textosinformato"/>
        <w:rPr>
          <w:ins w:id="7984" w:author="Microsoft Office User" w:date="2023-06-06T09:57:00Z"/>
          <w:rFonts w:ascii="Courier New" w:hAnsi="Courier New" w:cs="Courier New"/>
          <w:lang w:val="en-US"/>
        </w:rPr>
      </w:pPr>
      <w:ins w:id="7985"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"GET",</w:t>
        </w:r>
      </w:ins>
    </w:p>
    <w:p w14:paraId="3381C361" w14:textId="77777777" w:rsidR="00B6643D" w:rsidRPr="002666BD" w:rsidRDefault="00B6643D" w:rsidP="00B6643D">
      <w:pPr>
        <w:pStyle w:val="Textosinformato"/>
        <w:rPr>
          <w:ins w:id="7986" w:author="Microsoft Office User" w:date="2023-06-06T09:57:00Z"/>
          <w:rFonts w:ascii="Courier New" w:hAnsi="Courier New" w:cs="Courier New"/>
          <w:lang w:val="en-US"/>
        </w:rPr>
      </w:pPr>
      <w:ins w:id="7987"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ins>
    </w:p>
    <w:p w14:paraId="14314099" w14:textId="77777777" w:rsidR="00B6643D" w:rsidRPr="002666BD" w:rsidRDefault="00B6643D" w:rsidP="00B6643D">
      <w:pPr>
        <w:pStyle w:val="Textosinformato"/>
        <w:rPr>
          <w:ins w:id="7988" w:author="Microsoft Office User" w:date="2023-06-06T09:57:00Z"/>
          <w:rFonts w:ascii="Courier New" w:hAnsi="Courier New" w:cs="Courier New"/>
          <w:lang w:val="en-US"/>
        </w:rPr>
      </w:pPr>
      <w:ins w:id="7989"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ins>
    </w:p>
    <w:p w14:paraId="4087F7B0" w14:textId="77777777" w:rsidR="00B6643D" w:rsidRPr="00172924" w:rsidRDefault="00B6643D" w:rsidP="00B6643D">
      <w:pPr>
        <w:pStyle w:val="Textosinformato"/>
        <w:rPr>
          <w:ins w:id="7990" w:author="Microsoft Office User" w:date="2023-06-06T09:57:00Z"/>
          <w:rFonts w:ascii="Courier New" w:hAnsi="Courier New" w:cs="Courier New"/>
        </w:rPr>
      </w:pPr>
      <w:ins w:id="7991"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ins>
    </w:p>
    <w:p w14:paraId="3B35E711" w14:textId="77777777" w:rsidR="00B6643D" w:rsidRPr="00172924" w:rsidRDefault="00B6643D" w:rsidP="00B6643D">
      <w:pPr>
        <w:pStyle w:val="Textosinformato"/>
        <w:rPr>
          <w:ins w:id="7992" w:author="Microsoft Office User" w:date="2023-06-06T09:57:00Z"/>
          <w:rFonts w:ascii="Courier New" w:hAnsi="Courier New" w:cs="Courier New"/>
        </w:rPr>
      </w:pPr>
      <w:ins w:id="7993"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ins>
    </w:p>
    <w:p w14:paraId="1DEE3FA2" w14:textId="77777777" w:rsidR="00B6643D" w:rsidRPr="00172924" w:rsidRDefault="00B6643D" w:rsidP="00B6643D">
      <w:pPr>
        <w:pStyle w:val="Textosinformato"/>
        <w:rPr>
          <w:ins w:id="7994" w:author="Microsoft Office User" w:date="2023-06-06T09:57:00Z"/>
          <w:rFonts w:ascii="Courier New" w:hAnsi="Courier New" w:cs="Courier New"/>
        </w:rPr>
      </w:pPr>
      <w:ins w:id="7995"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ins>
    </w:p>
    <w:p w14:paraId="580BF621" w14:textId="77777777" w:rsidR="00B6643D" w:rsidRPr="00172924" w:rsidRDefault="00B6643D" w:rsidP="00B6643D">
      <w:pPr>
        <w:pStyle w:val="Textosinformato"/>
        <w:rPr>
          <w:ins w:id="7996" w:author="Microsoft Office User" w:date="2023-06-06T09:57:00Z"/>
          <w:rFonts w:ascii="Courier New" w:hAnsi="Courier New" w:cs="Courier New"/>
        </w:rPr>
      </w:pPr>
      <w:ins w:id="7997"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ins>
    </w:p>
    <w:p w14:paraId="5DEE2661" w14:textId="77777777" w:rsidR="00B6643D" w:rsidRPr="00172924" w:rsidRDefault="00B6643D" w:rsidP="00B6643D">
      <w:pPr>
        <w:pStyle w:val="Textosinformato"/>
        <w:rPr>
          <w:ins w:id="7998" w:author="Microsoft Office User" w:date="2023-06-06T09:57:00Z"/>
          <w:rFonts w:ascii="Courier New" w:hAnsi="Courier New" w:cs="Courier New"/>
        </w:rPr>
      </w:pPr>
      <w:ins w:id="7999"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ins>
    </w:p>
    <w:p w14:paraId="144341A4" w14:textId="77777777" w:rsidR="00B6643D" w:rsidRPr="00172924" w:rsidRDefault="00B6643D" w:rsidP="00B6643D">
      <w:pPr>
        <w:pStyle w:val="Textosinformato"/>
        <w:rPr>
          <w:ins w:id="8000" w:author="Microsoft Office User" w:date="2023-06-06T09:57:00Z"/>
          <w:rFonts w:ascii="Courier New" w:hAnsi="Courier New" w:cs="Courier New"/>
        </w:rPr>
      </w:pPr>
      <w:ins w:id="8001"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ins>
    </w:p>
    <w:p w14:paraId="7339E15B" w14:textId="77777777" w:rsidR="00B6643D" w:rsidRPr="00172924" w:rsidRDefault="00B6643D" w:rsidP="00B6643D">
      <w:pPr>
        <w:pStyle w:val="Textosinformato"/>
        <w:rPr>
          <w:ins w:id="8002" w:author="Microsoft Office User" w:date="2023-06-06T09:57:00Z"/>
          <w:rFonts w:ascii="Courier New" w:hAnsi="Courier New" w:cs="Courier New"/>
        </w:rPr>
      </w:pPr>
      <w:ins w:id="8003"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0E87436B" w14:textId="77777777" w:rsidR="00B6643D" w:rsidRPr="00172924" w:rsidRDefault="00B6643D" w:rsidP="00B6643D">
      <w:pPr>
        <w:pStyle w:val="Textosinformato"/>
        <w:rPr>
          <w:ins w:id="8004" w:author="Microsoft Office User" w:date="2023-06-06T09:57:00Z"/>
          <w:rFonts w:ascii="Courier New" w:hAnsi="Courier New" w:cs="Courier New"/>
        </w:rPr>
      </w:pPr>
      <w:ins w:id="8005"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"port": "5000",</w:t>
        </w:r>
      </w:ins>
    </w:p>
    <w:p w14:paraId="76320DF3" w14:textId="77777777" w:rsidR="00B6643D" w:rsidRPr="00172924" w:rsidRDefault="00B6643D" w:rsidP="00B6643D">
      <w:pPr>
        <w:pStyle w:val="Textosinformato"/>
        <w:rPr>
          <w:ins w:id="8006" w:author="Microsoft Office User" w:date="2023-06-06T09:57:00Z"/>
          <w:rFonts w:ascii="Courier New" w:hAnsi="Courier New" w:cs="Courier New"/>
        </w:rPr>
      </w:pPr>
      <w:ins w:id="8007"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"path": [</w:t>
        </w:r>
      </w:ins>
    </w:p>
    <w:p w14:paraId="794E1850" w14:textId="77777777" w:rsidR="00B6643D" w:rsidRPr="00172924" w:rsidRDefault="00B6643D" w:rsidP="00B6643D">
      <w:pPr>
        <w:pStyle w:val="Textosinformato"/>
        <w:rPr>
          <w:ins w:id="8008" w:author="Microsoft Office User" w:date="2023-06-06T09:57:00Z"/>
          <w:rFonts w:ascii="Courier New" w:hAnsi="Courier New" w:cs="Courier New"/>
        </w:rPr>
      </w:pPr>
      <w:ins w:id="8009"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ins>
    </w:p>
    <w:p w14:paraId="4407AAC6" w14:textId="77777777" w:rsidR="00B6643D" w:rsidRPr="00172924" w:rsidRDefault="00B6643D" w:rsidP="00B6643D">
      <w:pPr>
        <w:pStyle w:val="Textosinformato"/>
        <w:rPr>
          <w:ins w:id="8010" w:author="Microsoft Office User" w:date="2023-06-06T09:57:00Z"/>
          <w:rFonts w:ascii="Courier New" w:hAnsi="Courier New" w:cs="Courier New"/>
        </w:rPr>
      </w:pPr>
      <w:ins w:id="8011"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ins>
    </w:p>
    <w:p w14:paraId="752F558D" w14:textId="77777777" w:rsidR="00B6643D" w:rsidRPr="00172924" w:rsidRDefault="00B6643D" w:rsidP="00B6643D">
      <w:pPr>
        <w:pStyle w:val="Textosinformato"/>
        <w:rPr>
          <w:ins w:id="8012" w:author="Microsoft Office User" w:date="2023-06-06T09:57:00Z"/>
          <w:rFonts w:ascii="Courier New" w:hAnsi="Courier New" w:cs="Courier New"/>
        </w:rPr>
      </w:pPr>
      <w:ins w:id="8013"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ins>
    </w:p>
    <w:p w14:paraId="33F20A72" w14:textId="77777777" w:rsidR="00B6643D" w:rsidRPr="00172924" w:rsidRDefault="00B6643D" w:rsidP="00B6643D">
      <w:pPr>
        <w:pStyle w:val="Textosinformato"/>
        <w:rPr>
          <w:ins w:id="8014" w:author="Microsoft Office User" w:date="2023-06-06T09:57:00Z"/>
          <w:rFonts w:ascii="Courier New" w:hAnsi="Courier New" w:cs="Courier New"/>
        </w:rPr>
      </w:pPr>
      <w:ins w:id="8015"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67877394" w14:textId="77777777" w:rsidR="00B6643D" w:rsidRPr="00172924" w:rsidRDefault="00B6643D" w:rsidP="00B6643D">
      <w:pPr>
        <w:pStyle w:val="Textosinformato"/>
        <w:rPr>
          <w:ins w:id="8016" w:author="Microsoft Office User" w:date="2023-06-06T09:57:00Z"/>
          <w:rFonts w:ascii="Courier New" w:hAnsi="Courier New" w:cs="Courier New"/>
        </w:rPr>
      </w:pPr>
      <w:ins w:id="8017"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5269EF7F" w14:textId="77777777" w:rsidR="00B6643D" w:rsidRPr="00172924" w:rsidRDefault="00B6643D" w:rsidP="00B6643D">
      <w:pPr>
        <w:pStyle w:val="Textosinformato"/>
        <w:rPr>
          <w:ins w:id="8018" w:author="Microsoft Office User" w:date="2023-06-06T09:57:00Z"/>
          <w:rFonts w:ascii="Courier New" w:hAnsi="Courier New" w:cs="Courier New"/>
        </w:rPr>
      </w:pPr>
      <w:ins w:id="8019"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4515C935" w14:textId="77777777" w:rsidR="00B6643D" w:rsidRPr="00172924" w:rsidRDefault="00B6643D" w:rsidP="00B6643D">
      <w:pPr>
        <w:pStyle w:val="Textosinformato"/>
        <w:rPr>
          <w:ins w:id="8020" w:author="Microsoft Office User" w:date="2023-06-06T09:57:00Z"/>
          <w:rFonts w:ascii="Courier New" w:hAnsi="Courier New" w:cs="Courier New"/>
        </w:rPr>
      </w:pPr>
      <w:ins w:id="8021"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ins>
    </w:p>
    <w:p w14:paraId="6FD4C992" w14:textId="77777777" w:rsidR="00B6643D" w:rsidRPr="00172924" w:rsidRDefault="00B6643D" w:rsidP="00B6643D">
      <w:pPr>
        <w:pStyle w:val="Textosinformato"/>
        <w:rPr>
          <w:ins w:id="8022" w:author="Microsoft Office User" w:date="2023-06-06T09:57:00Z"/>
          <w:rFonts w:ascii="Courier New" w:hAnsi="Courier New" w:cs="Courier New"/>
        </w:rPr>
      </w:pPr>
      <w:ins w:id="8023" w:author="Microsoft Office User" w:date="2023-06-06T09:57:00Z">
        <w:r w:rsidRPr="00172924">
          <w:rPr>
            <w:rFonts w:ascii="Courier New" w:hAnsi="Courier New" w:cs="Courier New"/>
          </w:rPr>
          <w:tab/>
        </w:r>
        <w:r w:rsidRPr="00172924">
          <w:rPr>
            <w:rFonts w:ascii="Courier New" w:hAnsi="Courier New" w:cs="Courier New"/>
          </w:rPr>
          <w:tab/>
          <w:t>},</w:t>
        </w:r>
      </w:ins>
    </w:p>
    <w:p w14:paraId="5145E5A4" w14:textId="77777777" w:rsidR="00B6643D" w:rsidRPr="00172924" w:rsidRDefault="00B6643D" w:rsidP="00B6643D">
      <w:pPr>
        <w:pStyle w:val="Textosinformato"/>
        <w:rPr>
          <w:ins w:id="8024" w:author="Microsoft Office User" w:date="2023-06-06T09:57:00Z"/>
          <w:rFonts w:ascii="Courier New" w:hAnsi="Courier New" w:cs="Courier New"/>
        </w:rPr>
      </w:pPr>
      <w:ins w:id="8025" w:author="Microsoft Office User" w:date="2023-06-06T09:57:00Z">
        <w:r w:rsidRPr="00172924">
          <w:rPr>
            <w:rFonts w:ascii="Courier New" w:hAnsi="Courier New" w:cs="Courier New"/>
          </w:rPr>
          <w:tab/>
        </w:r>
        <w:r w:rsidRPr="00172924">
          <w:rPr>
            <w:rFonts w:ascii="Courier New" w:hAnsi="Courier New" w:cs="Courier New"/>
          </w:rPr>
          <w:tab/>
          <w:t>{</w:t>
        </w:r>
      </w:ins>
    </w:p>
    <w:p w14:paraId="0187AB4F" w14:textId="77777777" w:rsidR="00B6643D" w:rsidRPr="00172924" w:rsidRDefault="00B6643D" w:rsidP="00B6643D">
      <w:pPr>
        <w:pStyle w:val="Textosinformato"/>
        <w:rPr>
          <w:ins w:id="8026" w:author="Microsoft Office User" w:date="2023-06-06T09:57:00Z"/>
          <w:rFonts w:ascii="Courier New" w:hAnsi="Courier New" w:cs="Courier New"/>
        </w:rPr>
      </w:pPr>
      <w:ins w:id="8027"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"name": "POST CV para un usuario",</w:t>
        </w:r>
      </w:ins>
    </w:p>
    <w:p w14:paraId="4CC3AA4C" w14:textId="77777777" w:rsidR="00B6643D" w:rsidRPr="002666BD" w:rsidRDefault="00B6643D" w:rsidP="00B6643D">
      <w:pPr>
        <w:pStyle w:val="Textosinformato"/>
        <w:rPr>
          <w:ins w:id="8028" w:author="Microsoft Office User" w:date="2023-06-06T09:57:00Z"/>
          <w:rFonts w:ascii="Courier New" w:hAnsi="Courier New" w:cs="Courier New"/>
          <w:lang w:val="en-US"/>
        </w:rPr>
      </w:pPr>
      <w:ins w:id="8029"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ins>
    </w:p>
    <w:p w14:paraId="09691316" w14:textId="77777777" w:rsidR="00B6643D" w:rsidRPr="002666BD" w:rsidRDefault="00B6643D" w:rsidP="00B6643D">
      <w:pPr>
        <w:pStyle w:val="Textosinformato"/>
        <w:rPr>
          <w:ins w:id="8030" w:author="Microsoft Office User" w:date="2023-06-06T09:57:00Z"/>
          <w:rFonts w:ascii="Courier New" w:hAnsi="Courier New" w:cs="Courier New"/>
          <w:lang w:val="en-US"/>
        </w:rPr>
      </w:pPr>
      <w:ins w:id="8031"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"POST",</w:t>
        </w:r>
      </w:ins>
    </w:p>
    <w:p w14:paraId="1F0DDA08" w14:textId="77777777" w:rsidR="00B6643D" w:rsidRPr="002666BD" w:rsidRDefault="00B6643D" w:rsidP="00B6643D">
      <w:pPr>
        <w:pStyle w:val="Textosinformato"/>
        <w:rPr>
          <w:ins w:id="8032" w:author="Microsoft Office User" w:date="2023-06-06T09:57:00Z"/>
          <w:rFonts w:ascii="Courier New" w:hAnsi="Courier New" w:cs="Courier New"/>
          <w:lang w:val="en-US"/>
        </w:rPr>
      </w:pPr>
      <w:ins w:id="8033"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ins>
    </w:p>
    <w:p w14:paraId="717230BB" w14:textId="77777777" w:rsidR="00B6643D" w:rsidRPr="002666BD" w:rsidRDefault="00B6643D" w:rsidP="00B6643D">
      <w:pPr>
        <w:pStyle w:val="Textosinformato"/>
        <w:rPr>
          <w:ins w:id="8034" w:author="Microsoft Office User" w:date="2023-06-06T09:57:00Z"/>
          <w:rFonts w:ascii="Courier New" w:hAnsi="Courier New" w:cs="Courier New"/>
          <w:lang w:val="en-US"/>
        </w:rPr>
      </w:pPr>
      <w:ins w:id="8035"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ins>
    </w:p>
    <w:p w14:paraId="44C46F3E" w14:textId="77777777" w:rsidR="00B6643D" w:rsidRPr="00172924" w:rsidRDefault="00B6643D" w:rsidP="00B6643D">
      <w:pPr>
        <w:pStyle w:val="Textosinformato"/>
        <w:rPr>
          <w:ins w:id="8036" w:author="Microsoft Office User" w:date="2023-06-06T09:57:00Z"/>
          <w:rFonts w:ascii="Courier New" w:hAnsi="Courier New" w:cs="Courier New"/>
        </w:rPr>
      </w:pPr>
      <w:ins w:id="8037"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"mode": "raw",</w:t>
        </w:r>
      </w:ins>
    </w:p>
    <w:p w14:paraId="3EEC7A5C" w14:textId="77777777" w:rsidR="00B6643D" w:rsidRPr="00172924" w:rsidRDefault="00B6643D" w:rsidP="00B6643D">
      <w:pPr>
        <w:pStyle w:val="Textosinformato"/>
        <w:rPr>
          <w:ins w:id="8038" w:author="Microsoft Office User" w:date="2023-06-06T09:57:00Z"/>
          <w:rFonts w:ascii="Courier New" w:hAnsi="Courier New" w:cs="Courier New"/>
        </w:rPr>
      </w:pPr>
      <w:ins w:id="8039"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 xml:space="preserve">"raw": "{\n    \"grado\": 2, \n    \"nota_media\": 5,\n    \"ingles\": 1, \n    \"aleman\": 1, \n    \"frances\": 0, \n    \"capacidad_analitica\": 2,\n    \"trabajo_equipo\": 3, \n    \"comunicacion\": 1, \n    \"pensamiento_critico\": 3,\n    \"inovacion\": 0, \n    \"liderazgo\": 0, \n    \"decision_making\": 1,\n    \"problem_solving\": 1, \n    \"marketing\": 1, \n    \"e_commerce\": 1, \n    \"diseno_grafico\": 0,\n    \"matematicas\": 2, \n    \"estadistica\": 2, \n    \"gestion_proyectos\": 0, \n    \"redes_sociales\": 0,\n    \"sostenibilidad\": 1, \n    \"inteligencia_artificial\": 1, \n    \"big_data\": 0, \n    \"machine_learning\": 1,\n    </w:t>
        </w:r>
        <w:r w:rsidRPr="00172924">
          <w:rPr>
            <w:rFonts w:ascii="Courier New" w:hAnsi="Courier New" w:cs="Courier New"/>
          </w:rPr>
          <w:lastRenderedPageBreak/>
          <w:t>\"analisis_datos\": 0, \n    \"bases_datos\": 1, \n    \"cloud\": 0, \n    \"intenet_of_things\": 0,\n    \"networks\": 0, \n    \"sistemas_operativos\": 0, \n    \"web_desarrollo\": 2,\n    \"web_diseno\": 1, \n    \"r\": 1, \n    \"java\": 0, \n    \"pascal\": 0, \n    \"python\": 0                     \n}",</w:t>
        </w:r>
      </w:ins>
    </w:p>
    <w:p w14:paraId="111EF74A" w14:textId="77777777" w:rsidR="00B6643D" w:rsidRPr="002666BD" w:rsidRDefault="00B6643D" w:rsidP="00B6643D">
      <w:pPr>
        <w:pStyle w:val="Textosinformato"/>
        <w:rPr>
          <w:ins w:id="8040" w:author="Microsoft Office User" w:date="2023-06-06T09:57:00Z"/>
          <w:rFonts w:ascii="Courier New" w:hAnsi="Courier New" w:cs="Courier New"/>
          <w:lang w:val="en-US"/>
        </w:rPr>
      </w:pPr>
      <w:ins w:id="8041"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"options": {</w:t>
        </w:r>
      </w:ins>
    </w:p>
    <w:p w14:paraId="6C017984" w14:textId="77777777" w:rsidR="00B6643D" w:rsidRPr="002666BD" w:rsidRDefault="00B6643D" w:rsidP="00B6643D">
      <w:pPr>
        <w:pStyle w:val="Textosinformato"/>
        <w:rPr>
          <w:ins w:id="8042" w:author="Microsoft Office User" w:date="2023-06-06T09:57:00Z"/>
          <w:rFonts w:ascii="Courier New" w:hAnsi="Courier New" w:cs="Courier New"/>
          <w:lang w:val="en-US"/>
        </w:rPr>
      </w:pPr>
      <w:ins w:id="8043"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ins>
    </w:p>
    <w:p w14:paraId="0F9FC088" w14:textId="77777777" w:rsidR="00B6643D" w:rsidRPr="002666BD" w:rsidRDefault="00B6643D" w:rsidP="00B6643D">
      <w:pPr>
        <w:pStyle w:val="Textosinformato"/>
        <w:rPr>
          <w:ins w:id="8044" w:author="Microsoft Office User" w:date="2023-06-06T09:57:00Z"/>
          <w:rFonts w:ascii="Courier New" w:hAnsi="Courier New" w:cs="Courier New"/>
          <w:lang w:val="en-US"/>
        </w:rPr>
      </w:pPr>
      <w:ins w:id="8045"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ins>
    </w:p>
    <w:p w14:paraId="7EA9D361" w14:textId="77777777" w:rsidR="00B6643D" w:rsidRPr="002666BD" w:rsidRDefault="00B6643D" w:rsidP="00B6643D">
      <w:pPr>
        <w:pStyle w:val="Textosinformato"/>
        <w:rPr>
          <w:ins w:id="8046" w:author="Microsoft Office User" w:date="2023-06-06T09:57:00Z"/>
          <w:rFonts w:ascii="Courier New" w:hAnsi="Courier New" w:cs="Courier New"/>
          <w:lang w:val="en-US"/>
        </w:rPr>
      </w:pPr>
      <w:ins w:id="8047"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541F365C" w14:textId="77777777" w:rsidR="00B6643D" w:rsidRPr="002666BD" w:rsidRDefault="00B6643D" w:rsidP="00B6643D">
      <w:pPr>
        <w:pStyle w:val="Textosinformato"/>
        <w:rPr>
          <w:ins w:id="8048" w:author="Microsoft Office User" w:date="2023-06-06T09:57:00Z"/>
          <w:rFonts w:ascii="Courier New" w:hAnsi="Courier New" w:cs="Courier New"/>
          <w:lang w:val="en-US"/>
        </w:rPr>
      </w:pPr>
      <w:ins w:id="8049"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4C7546A8" w14:textId="77777777" w:rsidR="00B6643D" w:rsidRPr="002666BD" w:rsidRDefault="00B6643D" w:rsidP="00B6643D">
      <w:pPr>
        <w:pStyle w:val="Textosinformato"/>
        <w:rPr>
          <w:ins w:id="8050" w:author="Microsoft Office User" w:date="2023-06-06T09:57:00Z"/>
          <w:rFonts w:ascii="Courier New" w:hAnsi="Courier New" w:cs="Courier New"/>
          <w:lang w:val="en-US"/>
        </w:rPr>
      </w:pPr>
      <w:ins w:id="8051"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4A246FB3" w14:textId="77777777" w:rsidR="00B6643D" w:rsidRPr="002666BD" w:rsidRDefault="00B6643D" w:rsidP="00B6643D">
      <w:pPr>
        <w:pStyle w:val="Textosinformato"/>
        <w:rPr>
          <w:ins w:id="8052" w:author="Microsoft Office User" w:date="2023-06-06T09:57:00Z"/>
          <w:rFonts w:ascii="Courier New" w:hAnsi="Courier New" w:cs="Courier New"/>
          <w:lang w:val="en-US"/>
        </w:rPr>
      </w:pPr>
      <w:ins w:id="8053"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ins>
    </w:p>
    <w:p w14:paraId="72DE099B" w14:textId="77777777" w:rsidR="00B6643D" w:rsidRPr="00172924" w:rsidRDefault="00B6643D" w:rsidP="00B6643D">
      <w:pPr>
        <w:pStyle w:val="Textosinformato"/>
        <w:rPr>
          <w:ins w:id="8054" w:author="Microsoft Office User" w:date="2023-06-06T09:57:00Z"/>
          <w:rFonts w:ascii="Courier New" w:hAnsi="Courier New" w:cs="Courier New"/>
        </w:rPr>
      </w:pPr>
      <w:ins w:id="8055"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ins>
    </w:p>
    <w:p w14:paraId="4B236882" w14:textId="77777777" w:rsidR="00B6643D" w:rsidRPr="00172924" w:rsidRDefault="00B6643D" w:rsidP="00B6643D">
      <w:pPr>
        <w:pStyle w:val="Textosinformato"/>
        <w:rPr>
          <w:ins w:id="8056" w:author="Microsoft Office User" w:date="2023-06-06T09:57:00Z"/>
          <w:rFonts w:ascii="Courier New" w:hAnsi="Courier New" w:cs="Courier New"/>
        </w:rPr>
      </w:pPr>
      <w:ins w:id="8057"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ins>
    </w:p>
    <w:p w14:paraId="286D1DF7" w14:textId="77777777" w:rsidR="00B6643D" w:rsidRPr="00172924" w:rsidRDefault="00B6643D" w:rsidP="00B6643D">
      <w:pPr>
        <w:pStyle w:val="Textosinformato"/>
        <w:rPr>
          <w:ins w:id="8058" w:author="Microsoft Office User" w:date="2023-06-06T09:57:00Z"/>
          <w:rFonts w:ascii="Courier New" w:hAnsi="Courier New" w:cs="Courier New"/>
        </w:rPr>
      </w:pPr>
      <w:ins w:id="8059"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ins>
    </w:p>
    <w:p w14:paraId="7D23654B" w14:textId="77777777" w:rsidR="00B6643D" w:rsidRPr="00172924" w:rsidRDefault="00B6643D" w:rsidP="00B6643D">
      <w:pPr>
        <w:pStyle w:val="Textosinformato"/>
        <w:rPr>
          <w:ins w:id="8060" w:author="Microsoft Office User" w:date="2023-06-06T09:57:00Z"/>
          <w:rFonts w:ascii="Courier New" w:hAnsi="Courier New" w:cs="Courier New"/>
        </w:rPr>
      </w:pPr>
      <w:ins w:id="8061"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ins>
    </w:p>
    <w:p w14:paraId="51F1E2E9" w14:textId="77777777" w:rsidR="00B6643D" w:rsidRPr="00172924" w:rsidRDefault="00B6643D" w:rsidP="00B6643D">
      <w:pPr>
        <w:pStyle w:val="Textosinformato"/>
        <w:rPr>
          <w:ins w:id="8062" w:author="Microsoft Office User" w:date="2023-06-06T09:57:00Z"/>
          <w:rFonts w:ascii="Courier New" w:hAnsi="Courier New" w:cs="Courier New"/>
        </w:rPr>
      </w:pPr>
      <w:ins w:id="8063"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ins>
    </w:p>
    <w:p w14:paraId="479AD771" w14:textId="77777777" w:rsidR="00B6643D" w:rsidRPr="00172924" w:rsidRDefault="00B6643D" w:rsidP="00B6643D">
      <w:pPr>
        <w:pStyle w:val="Textosinformato"/>
        <w:rPr>
          <w:ins w:id="8064" w:author="Microsoft Office User" w:date="2023-06-06T09:57:00Z"/>
          <w:rFonts w:ascii="Courier New" w:hAnsi="Courier New" w:cs="Courier New"/>
        </w:rPr>
      </w:pPr>
      <w:ins w:id="8065"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ins>
    </w:p>
    <w:p w14:paraId="1A47D8E1" w14:textId="77777777" w:rsidR="00B6643D" w:rsidRPr="00172924" w:rsidRDefault="00B6643D" w:rsidP="00B6643D">
      <w:pPr>
        <w:pStyle w:val="Textosinformato"/>
        <w:rPr>
          <w:ins w:id="8066" w:author="Microsoft Office User" w:date="2023-06-06T09:57:00Z"/>
          <w:rFonts w:ascii="Courier New" w:hAnsi="Courier New" w:cs="Courier New"/>
        </w:rPr>
      </w:pPr>
      <w:ins w:id="8067"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5157E683" w14:textId="77777777" w:rsidR="00B6643D" w:rsidRPr="00172924" w:rsidRDefault="00B6643D" w:rsidP="00B6643D">
      <w:pPr>
        <w:pStyle w:val="Textosinformato"/>
        <w:rPr>
          <w:ins w:id="8068" w:author="Microsoft Office User" w:date="2023-06-06T09:57:00Z"/>
          <w:rFonts w:ascii="Courier New" w:hAnsi="Courier New" w:cs="Courier New"/>
        </w:rPr>
      </w:pPr>
      <w:ins w:id="8069"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"port": "5000",</w:t>
        </w:r>
      </w:ins>
    </w:p>
    <w:p w14:paraId="343300F7" w14:textId="77777777" w:rsidR="00B6643D" w:rsidRPr="00172924" w:rsidRDefault="00B6643D" w:rsidP="00B6643D">
      <w:pPr>
        <w:pStyle w:val="Textosinformato"/>
        <w:rPr>
          <w:ins w:id="8070" w:author="Microsoft Office User" w:date="2023-06-06T09:57:00Z"/>
          <w:rFonts w:ascii="Courier New" w:hAnsi="Courier New" w:cs="Courier New"/>
        </w:rPr>
      </w:pPr>
      <w:ins w:id="8071"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"path": [</w:t>
        </w:r>
      </w:ins>
    </w:p>
    <w:p w14:paraId="23B8C140" w14:textId="77777777" w:rsidR="00B6643D" w:rsidRPr="00172924" w:rsidRDefault="00B6643D" w:rsidP="00B6643D">
      <w:pPr>
        <w:pStyle w:val="Textosinformato"/>
        <w:rPr>
          <w:ins w:id="8072" w:author="Microsoft Office User" w:date="2023-06-06T09:57:00Z"/>
          <w:rFonts w:ascii="Courier New" w:hAnsi="Courier New" w:cs="Courier New"/>
        </w:rPr>
      </w:pPr>
      <w:ins w:id="8073"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ins>
    </w:p>
    <w:p w14:paraId="01DA6C9A" w14:textId="77777777" w:rsidR="00B6643D" w:rsidRPr="00172924" w:rsidRDefault="00B6643D" w:rsidP="00B6643D">
      <w:pPr>
        <w:pStyle w:val="Textosinformato"/>
        <w:rPr>
          <w:ins w:id="8074" w:author="Microsoft Office User" w:date="2023-06-06T09:57:00Z"/>
          <w:rFonts w:ascii="Courier New" w:hAnsi="Courier New" w:cs="Courier New"/>
        </w:rPr>
      </w:pPr>
      <w:ins w:id="8075"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ins>
    </w:p>
    <w:p w14:paraId="3384F3D6" w14:textId="77777777" w:rsidR="00B6643D" w:rsidRPr="00172924" w:rsidRDefault="00B6643D" w:rsidP="00B6643D">
      <w:pPr>
        <w:pStyle w:val="Textosinformato"/>
        <w:rPr>
          <w:ins w:id="8076" w:author="Microsoft Office User" w:date="2023-06-06T09:57:00Z"/>
          <w:rFonts w:ascii="Courier New" w:hAnsi="Courier New" w:cs="Courier New"/>
        </w:rPr>
      </w:pPr>
      <w:ins w:id="8077"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ins>
    </w:p>
    <w:p w14:paraId="0E8B32D0" w14:textId="77777777" w:rsidR="00B6643D" w:rsidRPr="00172924" w:rsidRDefault="00B6643D" w:rsidP="00B6643D">
      <w:pPr>
        <w:pStyle w:val="Textosinformato"/>
        <w:rPr>
          <w:ins w:id="8078" w:author="Microsoft Office User" w:date="2023-06-06T09:57:00Z"/>
          <w:rFonts w:ascii="Courier New" w:hAnsi="Courier New" w:cs="Courier New"/>
        </w:rPr>
      </w:pPr>
      <w:ins w:id="8079"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0D29066B" w14:textId="77777777" w:rsidR="00B6643D" w:rsidRPr="00172924" w:rsidRDefault="00B6643D" w:rsidP="00B6643D">
      <w:pPr>
        <w:pStyle w:val="Textosinformato"/>
        <w:rPr>
          <w:ins w:id="8080" w:author="Microsoft Office User" w:date="2023-06-06T09:57:00Z"/>
          <w:rFonts w:ascii="Courier New" w:hAnsi="Courier New" w:cs="Courier New"/>
        </w:rPr>
      </w:pPr>
      <w:ins w:id="8081"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79E7FAD4" w14:textId="77777777" w:rsidR="00B6643D" w:rsidRPr="00172924" w:rsidRDefault="00B6643D" w:rsidP="00B6643D">
      <w:pPr>
        <w:pStyle w:val="Textosinformato"/>
        <w:rPr>
          <w:ins w:id="8082" w:author="Microsoft Office User" w:date="2023-06-06T09:57:00Z"/>
          <w:rFonts w:ascii="Courier New" w:hAnsi="Courier New" w:cs="Courier New"/>
        </w:rPr>
      </w:pPr>
      <w:ins w:id="8083"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538E8D8D" w14:textId="77777777" w:rsidR="00B6643D" w:rsidRPr="00172924" w:rsidRDefault="00B6643D" w:rsidP="00B6643D">
      <w:pPr>
        <w:pStyle w:val="Textosinformato"/>
        <w:rPr>
          <w:ins w:id="8084" w:author="Microsoft Office User" w:date="2023-06-06T09:57:00Z"/>
          <w:rFonts w:ascii="Courier New" w:hAnsi="Courier New" w:cs="Courier New"/>
        </w:rPr>
      </w:pPr>
      <w:ins w:id="8085"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ins>
    </w:p>
    <w:p w14:paraId="1ED941DA" w14:textId="77777777" w:rsidR="00B6643D" w:rsidRPr="00172924" w:rsidRDefault="00B6643D" w:rsidP="00B6643D">
      <w:pPr>
        <w:pStyle w:val="Textosinformato"/>
        <w:rPr>
          <w:ins w:id="8086" w:author="Microsoft Office User" w:date="2023-06-06T09:57:00Z"/>
          <w:rFonts w:ascii="Courier New" w:hAnsi="Courier New" w:cs="Courier New"/>
        </w:rPr>
      </w:pPr>
      <w:ins w:id="8087" w:author="Microsoft Office User" w:date="2023-06-06T09:57:00Z">
        <w:r w:rsidRPr="00172924">
          <w:rPr>
            <w:rFonts w:ascii="Courier New" w:hAnsi="Courier New" w:cs="Courier New"/>
          </w:rPr>
          <w:tab/>
        </w:r>
        <w:r w:rsidRPr="00172924">
          <w:rPr>
            <w:rFonts w:ascii="Courier New" w:hAnsi="Courier New" w:cs="Courier New"/>
          </w:rPr>
          <w:tab/>
          <w:t>},</w:t>
        </w:r>
      </w:ins>
    </w:p>
    <w:p w14:paraId="0FC003B1" w14:textId="77777777" w:rsidR="00B6643D" w:rsidRPr="00172924" w:rsidRDefault="00B6643D" w:rsidP="00B6643D">
      <w:pPr>
        <w:pStyle w:val="Textosinformato"/>
        <w:rPr>
          <w:ins w:id="8088" w:author="Microsoft Office User" w:date="2023-06-06T09:57:00Z"/>
          <w:rFonts w:ascii="Courier New" w:hAnsi="Courier New" w:cs="Courier New"/>
        </w:rPr>
      </w:pPr>
      <w:ins w:id="8089" w:author="Microsoft Office User" w:date="2023-06-06T09:57:00Z">
        <w:r w:rsidRPr="00172924">
          <w:rPr>
            <w:rFonts w:ascii="Courier New" w:hAnsi="Courier New" w:cs="Courier New"/>
          </w:rPr>
          <w:tab/>
        </w:r>
        <w:r w:rsidRPr="00172924">
          <w:rPr>
            <w:rFonts w:ascii="Courier New" w:hAnsi="Courier New" w:cs="Courier New"/>
          </w:rPr>
          <w:tab/>
          <w:t>{</w:t>
        </w:r>
      </w:ins>
    </w:p>
    <w:p w14:paraId="545A5951" w14:textId="77777777" w:rsidR="00B6643D" w:rsidRPr="00172924" w:rsidRDefault="00B6643D" w:rsidP="00B6643D">
      <w:pPr>
        <w:pStyle w:val="Textosinformato"/>
        <w:rPr>
          <w:ins w:id="8090" w:author="Microsoft Office User" w:date="2023-06-06T09:57:00Z"/>
          <w:rFonts w:ascii="Courier New" w:hAnsi="Courier New" w:cs="Courier New"/>
        </w:rPr>
      </w:pPr>
      <w:ins w:id="8091"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"name": "PUT CV para un usuario",</w:t>
        </w:r>
      </w:ins>
    </w:p>
    <w:p w14:paraId="29216539" w14:textId="77777777" w:rsidR="00B6643D" w:rsidRPr="002666BD" w:rsidRDefault="00B6643D" w:rsidP="00B6643D">
      <w:pPr>
        <w:pStyle w:val="Textosinformato"/>
        <w:rPr>
          <w:ins w:id="8092" w:author="Microsoft Office User" w:date="2023-06-06T09:57:00Z"/>
          <w:rFonts w:ascii="Courier New" w:hAnsi="Courier New" w:cs="Courier New"/>
          <w:lang w:val="en-US"/>
        </w:rPr>
      </w:pPr>
      <w:ins w:id="8093"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ins>
    </w:p>
    <w:p w14:paraId="01350BA9" w14:textId="77777777" w:rsidR="00B6643D" w:rsidRPr="002666BD" w:rsidRDefault="00B6643D" w:rsidP="00B6643D">
      <w:pPr>
        <w:pStyle w:val="Textosinformato"/>
        <w:rPr>
          <w:ins w:id="8094" w:author="Microsoft Office User" w:date="2023-06-06T09:57:00Z"/>
          <w:rFonts w:ascii="Courier New" w:hAnsi="Courier New" w:cs="Courier New"/>
          <w:lang w:val="en-US"/>
        </w:rPr>
      </w:pPr>
      <w:ins w:id="8095"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"PUT",</w:t>
        </w:r>
      </w:ins>
    </w:p>
    <w:p w14:paraId="6B0CFE9A" w14:textId="77777777" w:rsidR="00B6643D" w:rsidRPr="002666BD" w:rsidRDefault="00B6643D" w:rsidP="00B6643D">
      <w:pPr>
        <w:pStyle w:val="Textosinformato"/>
        <w:rPr>
          <w:ins w:id="8096" w:author="Microsoft Office User" w:date="2023-06-06T09:57:00Z"/>
          <w:rFonts w:ascii="Courier New" w:hAnsi="Courier New" w:cs="Courier New"/>
          <w:lang w:val="en-US"/>
        </w:rPr>
      </w:pPr>
      <w:ins w:id="8097"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ins>
    </w:p>
    <w:p w14:paraId="6C903A3A" w14:textId="77777777" w:rsidR="00B6643D" w:rsidRPr="002666BD" w:rsidRDefault="00B6643D" w:rsidP="00B6643D">
      <w:pPr>
        <w:pStyle w:val="Textosinformato"/>
        <w:rPr>
          <w:ins w:id="8098" w:author="Microsoft Office User" w:date="2023-06-06T09:57:00Z"/>
          <w:rFonts w:ascii="Courier New" w:hAnsi="Courier New" w:cs="Courier New"/>
          <w:lang w:val="en-US"/>
        </w:rPr>
      </w:pPr>
      <w:ins w:id="8099"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ins>
    </w:p>
    <w:p w14:paraId="7416B82E" w14:textId="77777777" w:rsidR="00B6643D" w:rsidRPr="00172924" w:rsidRDefault="00B6643D" w:rsidP="00B6643D">
      <w:pPr>
        <w:pStyle w:val="Textosinformato"/>
        <w:rPr>
          <w:ins w:id="8100" w:author="Microsoft Office User" w:date="2023-06-06T09:57:00Z"/>
          <w:rFonts w:ascii="Courier New" w:hAnsi="Courier New" w:cs="Courier New"/>
        </w:rPr>
      </w:pPr>
      <w:ins w:id="8101"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"mode": "raw",</w:t>
        </w:r>
      </w:ins>
    </w:p>
    <w:p w14:paraId="26A4B952" w14:textId="77777777" w:rsidR="00B6643D" w:rsidRPr="00172924" w:rsidRDefault="00B6643D" w:rsidP="00B6643D">
      <w:pPr>
        <w:pStyle w:val="Textosinformato"/>
        <w:rPr>
          <w:ins w:id="8102" w:author="Microsoft Office User" w:date="2023-06-06T09:57:00Z"/>
          <w:rFonts w:ascii="Courier New" w:hAnsi="Courier New" w:cs="Courier New"/>
        </w:rPr>
      </w:pPr>
      <w:ins w:id="8103"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"raw": "{\n    \"grado\": 0, \n    \"nota_media\": 8,\n    \"ingles\": 2, \n    \"aleman\": 1, \n    \"frances\": 0, \n    \"capacidad_analitica\": 3,\n    \"trabajo_equipo\": 2, \n    \"comunicacion\": 1, \n    \"pensamiento_critico\": 0,\n    \"inovacion\": 2, \n    \"liderazgo\": 0, \n    \"decision_making\": 1,\n    \"problem_solving\": 2, \n    \"marketing\": 3, \n    \"e_commerce\": 2, \n    \"diseno_grafico\": 1,\n    \"matematicas\": 3, \n    \"estadistica\": 2, \n    \"gestion_proyectos\": 0, \n    \"redes_sociales\": 2,\n    \"sostenibilidad\": 2, \n    \"inteligencia_artificial\": 1, \n    \"big_data\": 3, \n    \"machine_learning\": 1,\n    \"analisis_datos\": 0, \n    \"bases_datos\": 3, \n    \"cloud\": 1, \n    \"intenet_of_things\": 3,\n    \"networks\": 2, \n    \"sistemas_operativos\": 3, \n    \"web_desarrollo\": 1,\n    \"web_diseno\": 1, \n    \"r\": 3, \n    \"java\": 2, \n    \"pascal\": 2, \n    \"python\": 2                     \n}",</w:t>
        </w:r>
      </w:ins>
    </w:p>
    <w:p w14:paraId="186634F7" w14:textId="77777777" w:rsidR="00B6643D" w:rsidRPr="002666BD" w:rsidRDefault="00B6643D" w:rsidP="00B6643D">
      <w:pPr>
        <w:pStyle w:val="Textosinformato"/>
        <w:rPr>
          <w:ins w:id="8104" w:author="Microsoft Office User" w:date="2023-06-06T09:57:00Z"/>
          <w:rFonts w:ascii="Courier New" w:hAnsi="Courier New" w:cs="Courier New"/>
          <w:lang w:val="en-US"/>
        </w:rPr>
      </w:pPr>
      <w:ins w:id="8105" w:author="Microsoft Office User" w:date="2023-06-06T09:57:00Z">
        <w:r w:rsidRPr="00172924">
          <w:rPr>
            <w:rFonts w:ascii="Courier New" w:hAnsi="Courier New" w:cs="Courier New"/>
          </w:rPr>
          <w:lastRenderedPageBreak/>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"options": {</w:t>
        </w:r>
      </w:ins>
    </w:p>
    <w:p w14:paraId="240AA7B9" w14:textId="77777777" w:rsidR="00B6643D" w:rsidRPr="002666BD" w:rsidRDefault="00B6643D" w:rsidP="00B6643D">
      <w:pPr>
        <w:pStyle w:val="Textosinformato"/>
        <w:rPr>
          <w:ins w:id="8106" w:author="Microsoft Office User" w:date="2023-06-06T09:57:00Z"/>
          <w:rFonts w:ascii="Courier New" w:hAnsi="Courier New" w:cs="Courier New"/>
          <w:lang w:val="en-US"/>
        </w:rPr>
      </w:pPr>
      <w:ins w:id="8107"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ins>
    </w:p>
    <w:p w14:paraId="47D11C54" w14:textId="77777777" w:rsidR="00B6643D" w:rsidRPr="002666BD" w:rsidRDefault="00B6643D" w:rsidP="00B6643D">
      <w:pPr>
        <w:pStyle w:val="Textosinformato"/>
        <w:rPr>
          <w:ins w:id="8108" w:author="Microsoft Office User" w:date="2023-06-06T09:57:00Z"/>
          <w:rFonts w:ascii="Courier New" w:hAnsi="Courier New" w:cs="Courier New"/>
          <w:lang w:val="en-US"/>
        </w:rPr>
      </w:pPr>
      <w:ins w:id="8109"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ins>
    </w:p>
    <w:p w14:paraId="3C389E3A" w14:textId="77777777" w:rsidR="00B6643D" w:rsidRPr="002666BD" w:rsidRDefault="00B6643D" w:rsidP="00B6643D">
      <w:pPr>
        <w:pStyle w:val="Textosinformato"/>
        <w:rPr>
          <w:ins w:id="8110" w:author="Microsoft Office User" w:date="2023-06-06T09:57:00Z"/>
          <w:rFonts w:ascii="Courier New" w:hAnsi="Courier New" w:cs="Courier New"/>
          <w:lang w:val="en-US"/>
        </w:rPr>
      </w:pPr>
      <w:ins w:id="8111"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631AFD7F" w14:textId="77777777" w:rsidR="00B6643D" w:rsidRPr="002666BD" w:rsidRDefault="00B6643D" w:rsidP="00B6643D">
      <w:pPr>
        <w:pStyle w:val="Textosinformato"/>
        <w:rPr>
          <w:ins w:id="8112" w:author="Microsoft Office User" w:date="2023-06-06T09:57:00Z"/>
          <w:rFonts w:ascii="Courier New" w:hAnsi="Courier New" w:cs="Courier New"/>
          <w:lang w:val="en-US"/>
        </w:rPr>
      </w:pPr>
      <w:ins w:id="8113"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1D7BD698" w14:textId="77777777" w:rsidR="00B6643D" w:rsidRPr="002666BD" w:rsidRDefault="00B6643D" w:rsidP="00B6643D">
      <w:pPr>
        <w:pStyle w:val="Textosinformato"/>
        <w:rPr>
          <w:ins w:id="8114" w:author="Microsoft Office User" w:date="2023-06-06T09:57:00Z"/>
          <w:rFonts w:ascii="Courier New" w:hAnsi="Courier New" w:cs="Courier New"/>
          <w:lang w:val="en-US"/>
        </w:rPr>
      </w:pPr>
      <w:ins w:id="8115"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32E43673" w14:textId="77777777" w:rsidR="00B6643D" w:rsidRPr="002666BD" w:rsidRDefault="00B6643D" w:rsidP="00B6643D">
      <w:pPr>
        <w:pStyle w:val="Textosinformato"/>
        <w:rPr>
          <w:ins w:id="8116" w:author="Microsoft Office User" w:date="2023-06-06T09:57:00Z"/>
          <w:rFonts w:ascii="Courier New" w:hAnsi="Courier New" w:cs="Courier New"/>
          <w:lang w:val="en-US"/>
        </w:rPr>
      </w:pPr>
      <w:ins w:id="8117"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ins>
    </w:p>
    <w:p w14:paraId="78099A36" w14:textId="77777777" w:rsidR="00B6643D" w:rsidRPr="00172924" w:rsidRDefault="00B6643D" w:rsidP="00B6643D">
      <w:pPr>
        <w:pStyle w:val="Textosinformato"/>
        <w:rPr>
          <w:ins w:id="8118" w:author="Microsoft Office User" w:date="2023-06-06T09:57:00Z"/>
          <w:rFonts w:ascii="Courier New" w:hAnsi="Courier New" w:cs="Courier New"/>
        </w:rPr>
      </w:pPr>
      <w:ins w:id="8119"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ins>
    </w:p>
    <w:p w14:paraId="236E11EA" w14:textId="77777777" w:rsidR="00B6643D" w:rsidRPr="00172924" w:rsidRDefault="00B6643D" w:rsidP="00B6643D">
      <w:pPr>
        <w:pStyle w:val="Textosinformato"/>
        <w:rPr>
          <w:ins w:id="8120" w:author="Microsoft Office User" w:date="2023-06-06T09:57:00Z"/>
          <w:rFonts w:ascii="Courier New" w:hAnsi="Courier New" w:cs="Courier New"/>
        </w:rPr>
      </w:pPr>
      <w:ins w:id="8121"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ins>
    </w:p>
    <w:p w14:paraId="50B20111" w14:textId="77777777" w:rsidR="00B6643D" w:rsidRPr="00172924" w:rsidRDefault="00B6643D" w:rsidP="00B6643D">
      <w:pPr>
        <w:pStyle w:val="Textosinformato"/>
        <w:rPr>
          <w:ins w:id="8122" w:author="Microsoft Office User" w:date="2023-06-06T09:57:00Z"/>
          <w:rFonts w:ascii="Courier New" w:hAnsi="Courier New" w:cs="Courier New"/>
        </w:rPr>
      </w:pPr>
      <w:ins w:id="8123"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ins>
    </w:p>
    <w:p w14:paraId="57DFD8D1" w14:textId="77777777" w:rsidR="00B6643D" w:rsidRPr="00172924" w:rsidRDefault="00B6643D" w:rsidP="00B6643D">
      <w:pPr>
        <w:pStyle w:val="Textosinformato"/>
        <w:rPr>
          <w:ins w:id="8124" w:author="Microsoft Office User" w:date="2023-06-06T09:57:00Z"/>
          <w:rFonts w:ascii="Courier New" w:hAnsi="Courier New" w:cs="Courier New"/>
        </w:rPr>
      </w:pPr>
      <w:ins w:id="8125"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ins>
    </w:p>
    <w:p w14:paraId="418DBC7E" w14:textId="77777777" w:rsidR="00B6643D" w:rsidRPr="00172924" w:rsidRDefault="00B6643D" w:rsidP="00B6643D">
      <w:pPr>
        <w:pStyle w:val="Textosinformato"/>
        <w:rPr>
          <w:ins w:id="8126" w:author="Microsoft Office User" w:date="2023-06-06T09:57:00Z"/>
          <w:rFonts w:ascii="Courier New" w:hAnsi="Courier New" w:cs="Courier New"/>
        </w:rPr>
      </w:pPr>
      <w:ins w:id="8127"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ins>
    </w:p>
    <w:p w14:paraId="7584FD32" w14:textId="77777777" w:rsidR="00B6643D" w:rsidRPr="00172924" w:rsidRDefault="00B6643D" w:rsidP="00B6643D">
      <w:pPr>
        <w:pStyle w:val="Textosinformato"/>
        <w:rPr>
          <w:ins w:id="8128" w:author="Microsoft Office User" w:date="2023-06-06T09:57:00Z"/>
          <w:rFonts w:ascii="Courier New" w:hAnsi="Courier New" w:cs="Courier New"/>
        </w:rPr>
      </w:pPr>
      <w:ins w:id="8129"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ins>
    </w:p>
    <w:p w14:paraId="09F255B0" w14:textId="77777777" w:rsidR="00B6643D" w:rsidRPr="00172924" w:rsidRDefault="00B6643D" w:rsidP="00B6643D">
      <w:pPr>
        <w:pStyle w:val="Textosinformato"/>
        <w:rPr>
          <w:ins w:id="8130" w:author="Microsoft Office User" w:date="2023-06-06T09:57:00Z"/>
          <w:rFonts w:ascii="Courier New" w:hAnsi="Courier New" w:cs="Courier New"/>
        </w:rPr>
      </w:pPr>
      <w:ins w:id="8131"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30CDF16B" w14:textId="77777777" w:rsidR="00B6643D" w:rsidRPr="00172924" w:rsidRDefault="00B6643D" w:rsidP="00B6643D">
      <w:pPr>
        <w:pStyle w:val="Textosinformato"/>
        <w:rPr>
          <w:ins w:id="8132" w:author="Microsoft Office User" w:date="2023-06-06T09:57:00Z"/>
          <w:rFonts w:ascii="Courier New" w:hAnsi="Courier New" w:cs="Courier New"/>
        </w:rPr>
      </w:pPr>
      <w:ins w:id="8133"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"port": "5000",</w:t>
        </w:r>
      </w:ins>
    </w:p>
    <w:p w14:paraId="67B35D5A" w14:textId="77777777" w:rsidR="00B6643D" w:rsidRPr="00172924" w:rsidRDefault="00B6643D" w:rsidP="00B6643D">
      <w:pPr>
        <w:pStyle w:val="Textosinformato"/>
        <w:rPr>
          <w:ins w:id="8134" w:author="Microsoft Office User" w:date="2023-06-06T09:57:00Z"/>
          <w:rFonts w:ascii="Courier New" w:hAnsi="Courier New" w:cs="Courier New"/>
        </w:rPr>
      </w:pPr>
      <w:ins w:id="8135"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"path": [</w:t>
        </w:r>
      </w:ins>
    </w:p>
    <w:p w14:paraId="67112A79" w14:textId="77777777" w:rsidR="00B6643D" w:rsidRPr="00172924" w:rsidRDefault="00B6643D" w:rsidP="00B6643D">
      <w:pPr>
        <w:pStyle w:val="Textosinformato"/>
        <w:rPr>
          <w:ins w:id="8136" w:author="Microsoft Office User" w:date="2023-06-06T09:57:00Z"/>
          <w:rFonts w:ascii="Courier New" w:hAnsi="Courier New" w:cs="Courier New"/>
        </w:rPr>
      </w:pPr>
      <w:ins w:id="8137"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ins>
    </w:p>
    <w:p w14:paraId="18974990" w14:textId="77777777" w:rsidR="00B6643D" w:rsidRPr="00172924" w:rsidRDefault="00B6643D" w:rsidP="00B6643D">
      <w:pPr>
        <w:pStyle w:val="Textosinformato"/>
        <w:rPr>
          <w:ins w:id="8138" w:author="Microsoft Office User" w:date="2023-06-06T09:57:00Z"/>
          <w:rFonts w:ascii="Courier New" w:hAnsi="Courier New" w:cs="Courier New"/>
        </w:rPr>
      </w:pPr>
      <w:ins w:id="8139"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ins>
    </w:p>
    <w:p w14:paraId="7EEDD879" w14:textId="77777777" w:rsidR="00B6643D" w:rsidRPr="00172924" w:rsidRDefault="00B6643D" w:rsidP="00B6643D">
      <w:pPr>
        <w:pStyle w:val="Textosinformato"/>
        <w:rPr>
          <w:ins w:id="8140" w:author="Microsoft Office User" w:date="2023-06-06T09:57:00Z"/>
          <w:rFonts w:ascii="Courier New" w:hAnsi="Courier New" w:cs="Courier New"/>
        </w:rPr>
      </w:pPr>
      <w:ins w:id="8141"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ins>
    </w:p>
    <w:p w14:paraId="05969EE2" w14:textId="77777777" w:rsidR="00B6643D" w:rsidRPr="00172924" w:rsidRDefault="00B6643D" w:rsidP="00B6643D">
      <w:pPr>
        <w:pStyle w:val="Textosinformato"/>
        <w:rPr>
          <w:ins w:id="8142" w:author="Microsoft Office User" w:date="2023-06-06T09:57:00Z"/>
          <w:rFonts w:ascii="Courier New" w:hAnsi="Courier New" w:cs="Courier New"/>
        </w:rPr>
      </w:pPr>
      <w:ins w:id="8143"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7E5A0091" w14:textId="77777777" w:rsidR="00B6643D" w:rsidRPr="00172924" w:rsidRDefault="00B6643D" w:rsidP="00B6643D">
      <w:pPr>
        <w:pStyle w:val="Textosinformato"/>
        <w:rPr>
          <w:ins w:id="8144" w:author="Microsoft Office User" w:date="2023-06-06T09:57:00Z"/>
          <w:rFonts w:ascii="Courier New" w:hAnsi="Courier New" w:cs="Courier New"/>
        </w:rPr>
      </w:pPr>
      <w:ins w:id="8145"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5DD4AAEB" w14:textId="77777777" w:rsidR="00B6643D" w:rsidRPr="00172924" w:rsidRDefault="00B6643D" w:rsidP="00B6643D">
      <w:pPr>
        <w:pStyle w:val="Textosinformato"/>
        <w:rPr>
          <w:ins w:id="8146" w:author="Microsoft Office User" w:date="2023-06-06T09:57:00Z"/>
          <w:rFonts w:ascii="Courier New" w:hAnsi="Courier New" w:cs="Courier New"/>
        </w:rPr>
      </w:pPr>
      <w:ins w:id="8147"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42ADD71B" w14:textId="77777777" w:rsidR="00B6643D" w:rsidRPr="00172924" w:rsidRDefault="00B6643D" w:rsidP="00B6643D">
      <w:pPr>
        <w:pStyle w:val="Textosinformato"/>
        <w:rPr>
          <w:ins w:id="8148" w:author="Microsoft Office User" w:date="2023-06-06T09:57:00Z"/>
          <w:rFonts w:ascii="Courier New" w:hAnsi="Courier New" w:cs="Courier New"/>
        </w:rPr>
      </w:pPr>
      <w:ins w:id="8149"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ins>
    </w:p>
    <w:p w14:paraId="22220991" w14:textId="77777777" w:rsidR="00B6643D" w:rsidRPr="00172924" w:rsidRDefault="00B6643D" w:rsidP="00B6643D">
      <w:pPr>
        <w:pStyle w:val="Textosinformato"/>
        <w:rPr>
          <w:ins w:id="8150" w:author="Microsoft Office User" w:date="2023-06-06T09:57:00Z"/>
          <w:rFonts w:ascii="Courier New" w:hAnsi="Courier New" w:cs="Courier New"/>
        </w:rPr>
      </w:pPr>
      <w:ins w:id="8151" w:author="Microsoft Office User" w:date="2023-06-06T09:57:00Z">
        <w:r w:rsidRPr="00172924">
          <w:rPr>
            <w:rFonts w:ascii="Courier New" w:hAnsi="Courier New" w:cs="Courier New"/>
          </w:rPr>
          <w:tab/>
        </w:r>
        <w:r w:rsidRPr="00172924">
          <w:rPr>
            <w:rFonts w:ascii="Courier New" w:hAnsi="Courier New" w:cs="Courier New"/>
          </w:rPr>
          <w:tab/>
          <w:t>},</w:t>
        </w:r>
      </w:ins>
    </w:p>
    <w:p w14:paraId="0ED5C297" w14:textId="77777777" w:rsidR="00B6643D" w:rsidRPr="00172924" w:rsidRDefault="00B6643D" w:rsidP="00B6643D">
      <w:pPr>
        <w:pStyle w:val="Textosinformato"/>
        <w:rPr>
          <w:ins w:id="8152" w:author="Microsoft Office User" w:date="2023-06-06T09:57:00Z"/>
          <w:rFonts w:ascii="Courier New" w:hAnsi="Courier New" w:cs="Courier New"/>
        </w:rPr>
      </w:pPr>
      <w:ins w:id="8153" w:author="Microsoft Office User" w:date="2023-06-06T09:57:00Z">
        <w:r w:rsidRPr="00172924">
          <w:rPr>
            <w:rFonts w:ascii="Courier New" w:hAnsi="Courier New" w:cs="Courier New"/>
          </w:rPr>
          <w:tab/>
        </w:r>
        <w:r w:rsidRPr="00172924">
          <w:rPr>
            <w:rFonts w:ascii="Courier New" w:hAnsi="Courier New" w:cs="Courier New"/>
          </w:rPr>
          <w:tab/>
          <w:t>{</w:t>
        </w:r>
      </w:ins>
    </w:p>
    <w:p w14:paraId="3996D633" w14:textId="77777777" w:rsidR="00B6643D" w:rsidRPr="00172924" w:rsidRDefault="00B6643D" w:rsidP="00B6643D">
      <w:pPr>
        <w:pStyle w:val="Textosinformato"/>
        <w:rPr>
          <w:ins w:id="8154" w:author="Microsoft Office User" w:date="2023-06-06T09:57:00Z"/>
          <w:rFonts w:ascii="Courier New" w:hAnsi="Courier New" w:cs="Courier New"/>
        </w:rPr>
      </w:pPr>
      <w:ins w:id="8155"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"name": "GET CV de alumnos con oferta asignada",</w:t>
        </w:r>
      </w:ins>
    </w:p>
    <w:p w14:paraId="6AA436F8" w14:textId="77777777" w:rsidR="00B6643D" w:rsidRPr="002666BD" w:rsidRDefault="00B6643D" w:rsidP="00B6643D">
      <w:pPr>
        <w:pStyle w:val="Textosinformato"/>
        <w:rPr>
          <w:ins w:id="8156" w:author="Microsoft Office User" w:date="2023-06-06T09:57:00Z"/>
          <w:rFonts w:ascii="Courier New" w:hAnsi="Courier New" w:cs="Courier New"/>
          <w:lang w:val="en-US"/>
        </w:rPr>
      </w:pPr>
      <w:ins w:id="8157"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ins>
    </w:p>
    <w:p w14:paraId="38DDBD22" w14:textId="77777777" w:rsidR="00B6643D" w:rsidRPr="002666BD" w:rsidRDefault="00B6643D" w:rsidP="00B6643D">
      <w:pPr>
        <w:pStyle w:val="Textosinformato"/>
        <w:rPr>
          <w:ins w:id="8158" w:author="Microsoft Office User" w:date="2023-06-06T09:57:00Z"/>
          <w:rFonts w:ascii="Courier New" w:hAnsi="Courier New" w:cs="Courier New"/>
          <w:lang w:val="en-US"/>
        </w:rPr>
      </w:pPr>
      <w:ins w:id="8159"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"GET",</w:t>
        </w:r>
      </w:ins>
    </w:p>
    <w:p w14:paraId="2DAD908D" w14:textId="77777777" w:rsidR="00B6643D" w:rsidRPr="002666BD" w:rsidRDefault="00B6643D" w:rsidP="00B6643D">
      <w:pPr>
        <w:pStyle w:val="Textosinformato"/>
        <w:rPr>
          <w:ins w:id="8160" w:author="Microsoft Office User" w:date="2023-06-06T09:57:00Z"/>
          <w:rFonts w:ascii="Courier New" w:hAnsi="Courier New" w:cs="Courier New"/>
          <w:lang w:val="en-US"/>
        </w:rPr>
      </w:pPr>
      <w:ins w:id="8161"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ins>
    </w:p>
    <w:p w14:paraId="768F4AD5" w14:textId="77777777" w:rsidR="00B6643D" w:rsidRPr="002666BD" w:rsidRDefault="00B6643D" w:rsidP="00B6643D">
      <w:pPr>
        <w:pStyle w:val="Textosinformato"/>
        <w:rPr>
          <w:ins w:id="8162" w:author="Microsoft Office User" w:date="2023-06-06T09:57:00Z"/>
          <w:rFonts w:ascii="Courier New" w:hAnsi="Courier New" w:cs="Courier New"/>
          <w:lang w:val="en-US"/>
        </w:rPr>
      </w:pPr>
      <w:ins w:id="8163"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ins>
    </w:p>
    <w:p w14:paraId="7236D6DF" w14:textId="77777777" w:rsidR="00B6643D" w:rsidRPr="00172924" w:rsidRDefault="00B6643D" w:rsidP="00B6643D">
      <w:pPr>
        <w:pStyle w:val="Textosinformato"/>
        <w:rPr>
          <w:ins w:id="8164" w:author="Microsoft Office User" w:date="2023-06-06T09:57:00Z"/>
          <w:rFonts w:ascii="Courier New" w:hAnsi="Courier New" w:cs="Courier New"/>
        </w:rPr>
      </w:pPr>
      <w:ins w:id="8165"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"13.37.90.252:5000/ofertas/cvs?estado=ASIGNADA",</w:t>
        </w:r>
      </w:ins>
    </w:p>
    <w:p w14:paraId="3CDE0ED7" w14:textId="77777777" w:rsidR="00B6643D" w:rsidRPr="008C0270" w:rsidRDefault="00B6643D" w:rsidP="00B6643D">
      <w:pPr>
        <w:pStyle w:val="Textosinformato"/>
        <w:rPr>
          <w:ins w:id="8166" w:author="Microsoft Office User" w:date="2023-06-06T09:57:00Z"/>
          <w:rFonts w:ascii="Courier New" w:hAnsi="Courier New" w:cs="Courier New"/>
          <w:lang w:val="en-US"/>
        </w:rPr>
      </w:pPr>
      <w:ins w:id="8167"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8C0270">
          <w:rPr>
            <w:rFonts w:ascii="Courier New" w:hAnsi="Courier New" w:cs="Courier New"/>
            <w:lang w:val="en-US"/>
          </w:rPr>
          <w:t>"host": [</w:t>
        </w:r>
      </w:ins>
    </w:p>
    <w:p w14:paraId="2DEC2240" w14:textId="77777777" w:rsidR="00B6643D" w:rsidRPr="008C0270" w:rsidRDefault="00B6643D" w:rsidP="00B6643D">
      <w:pPr>
        <w:pStyle w:val="Textosinformato"/>
        <w:rPr>
          <w:ins w:id="8168" w:author="Microsoft Office User" w:date="2023-06-06T09:57:00Z"/>
          <w:rFonts w:ascii="Courier New" w:hAnsi="Courier New" w:cs="Courier New"/>
          <w:lang w:val="en-US"/>
        </w:rPr>
      </w:pPr>
      <w:ins w:id="8169" w:author="Microsoft Office User" w:date="2023-06-06T09:57:00Z">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"13",</w:t>
        </w:r>
      </w:ins>
    </w:p>
    <w:p w14:paraId="56EACA6A" w14:textId="77777777" w:rsidR="00B6643D" w:rsidRPr="008C0270" w:rsidRDefault="00B6643D" w:rsidP="00B6643D">
      <w:pPr>
        <w:pStyle w:val="Textosinformato"/>
        <w:rPr>
          <w:ins w:id="8170" w:author="Microsoft Office User" w:date="2023-06-06T09:57:00Z"/>
          <w:rFonts w:ascii="Courier New" w:hAnsi="Courier New" w:cs="Courier New"/>
          <w:lang w:val="en-US"/>
        </w:rPr>
      </w:pPr>
      <w:ins w:id="8171" w:author="Microsoft Office User" w:date="2023-06-06T09:57:00Z">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"37",</w:t>
        </w:r>
      </w:ins>
    </w:p>
    <w:p w14:paraId="08642432" w14:textId="77777777" w:rsidR="00B6643D" w:rsidRPr="008C0270" w:rsidRDefault="00B6643D" w:rsidP="00B6643D">
      <w:pPr>
        <w:pStyle w:val="Textosinformato"/>
        <w:rPr>
          <w:ins w:id="8172" w:author="Microsoft Office User" w:date="2023-06-06T09:57:00Z"/>
          <w:rFonts w:ascii="Courier New" w:hAnsi="Courier New" w:cs="Courier New"/>
          <w:lang w:val="en-US"/>
        </w:rPr>
      </w:pPr>
      <w:ins w:id="8173" w:author="Microsoft Office User" w:date="2023-06-06T09:57:00Z">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"90",</w:t>
        </w:r>
      </w:ins>
    </w:p>
    <w:p w14:paraId="04CD43EC" w14:textId="77777777" w:rsidR="00B6643D" w:rsidRPr="008C0270" w:rsidRDefault="00B6643D" w:rsidP="00B6643D">
      <w:pPr>
        <w:pStyle w:val="Textosinformato"/>
        <w:rPr>
          <w:ins w:id="8174" w:author="Microsoft Office User" w:date="2023-06-06T09:57:00Z"/>
          <w:rFonts w:ascii="Courier New" w:hAnsi="Courier New" w:cs="Courier New"/>
          <w:lang w:val="en-US"/>
        </w:rPr>
      </w:pPr>
      <w:ins w:id="8175" w:author="Microsoft Office User" w:date="2023-06-06T09:57:00Z">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"252"</w:t>
        </w:r>
      </w:ins>
    </w:p>
    <w:p w14:paraId="51B35939" w14:textId="77777777" w:rsidR="00B6643D" w:rsidRPr="008C0270" w:rsidRDefault="00B6643D" w:rsidP="00B6643D">
      <w:pPr>
        <w:pStyle w:val="Textosinformato"/>
        <w:rPr>
          <w:ins w:id="8176" w:author="Microsoft Office User" w:date="2023-06-06T09:57:00Z"/>
          <w:rFonts w:ascii="Courier New" w:hAnsi="Courier New" w:cs="Courier New"/>
          <w:lang w:val="en-US"/>
        </w:rPr>
      </w:pPr>
      <w:ins w:id="8177" w:author="Microsoft Office User" w:date="2023-06-06T09:57:00Z">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w:t>
        </w:r>
      </w:ins>
    </w:p>
    <w:p w14:paraId="6872CB27" w14:textId="77777777" w:rsidR="00B6643D" w:rsidRPr="008C0270" w:rsidRDefault="00B6643D" w:rsidP="00B6643D">
      <w:pPr>
        <w:pStyle w:val="Textosinformato"/>
        <w:rPr>
          <w:ins w:id="8178" w:author="Microsoft Office User" w:date="2023-06-06T09:57:00Z"/>
          <w:rFonts w:ascii="Courier New" w:hAnsi="Courier New" w:cs="Courier New"/>
          <w:lang w:val="en-US"/>
        </w:rPr>
      </w:pPr>
      <w:ins w:id="8179" w:author="Microsoft Office User" w:date="2023-06-06T09:57:00Z">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"port": "5000",</w:t>
        </w:r>
      </w:ins>
    </w:p>
    <w:p w14:paraId="16E88324" w14:textId="77777777" w:rsidR="00B6643D" w:rsidRPr="00D05299" w:rsidRDefault="00B6643D" w:rsidP="00B6643D">
      <w:pPr>
        <w:pStyle w:val="Textosinformato"/>
        <w:rPr>
          <w:ins w:id="8180" w:author="Microsoft Office User" w:date="2023-06-06T09:57:00Z"/>
          <w:rFonts w:ascii="Courier New" w:hAnsi="Courier New" w:cs="Courier New"/>
          <w:lang w:val="en-US"/>
        </w:rPr>
      </w:pPr>
      <w:ins w:id="8181" w:author="Microsoft Office User" w:date="2023-06-06T09:57:00Z">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D05299">
          <w:rPr>
            <w:rFonts w:ascii="Courier New" w:hAnsi="Courier New" w:cs="Courier New"/>
            <w:lang w:val="en-US"/>
          </w:rPr>
          <w:t>"path": [</w:t>
        </w:r>
      </w:ins>
    </w:p>
    <w:p w14:paraId="70FBCC19" w14:textId="77777777" w:rsidR="00B6643D" w:rsidRPr="00D05299" w:rsidRDefault="00B6643D" w:rsidP="00B6643D">
      <w:pPr>
        <w:pStyle w:val="Textosinformato"/>
        <w:rPr>
          <w:ins w:id="8182" w:author="Microsoft Office User" w:date="2023-06-06T09:57:00Z"/>
          <w:rFonts w:ascii="Courier New" w:hAnsi="Courier New" w:cs="Courier New"/>
          <w:lang w:val="en-US"/>
        </w:rPr>
      </w:pPr>
      <w:ins w:id="8183" w:author="Microsoft Office User" w:date="2023-06-06T09:57:00Z">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t>"ofertas",</w:t>
        </w:r>
      </w:ins>
    </w:p>
    <w:p w14:paraId="06D1DAFD" w14:textId="77777777" w:rsidR="00B6643D" w:rsidRPr="00D05299" w:rsidRDefault="00B6643D" w:rsidP="00B6643D">
      <w:pPr>
        <w:pStyle w:val="Textosinformato"/>
        <w:rPr>
          <w:ins w:id="8184" w:author="Microsoft Office User" w:date="2023-06-06T09:57:00Z"/>
          <w:rFonts w:ascii="Courier New" w:hAnsi="Courier New" w:cs="Courier New"/>
          <w:lang w:val="en-US"/>
        </w:rPr>
      </w:pPr>
      <w:ins w:id="8185" w:author="Microsoft Office User" w:date="2023-06-06T09:57:00Z">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t>"cvs"</w:t>
        </w:r>
      </w:ins>
    </w:p>
    <w:p w14:paraId="3BCAD1C9" w14:textId="77777777" w:rsidR="00B6643D" w:rsidRPr="00172924" w:rsidRDefault="00B6643D" w:rsidP="00B6643D">
      <w:pPr>
        <w:pStyle w:val="Textosinformato"/>
        <w:rPr>
          <w:ins w:id="8186" w:author="Microsoft Office User" w:date="2023-06-06T09:57:00Z"/>
          <w:rFonts w:ascii="Courier New" w:hAnsi="Courier New" w:cs="Courier New"/>
        </w:rPr>
      </w:pPr>
      <w:ins w:id="8187" w:author="Microsoft Office User" w:date="2023-06-06T09:57:00Z">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172924">
          <w:rPr>
            <w:rFonts w:ascii="Courier New" w:hAnsi="Courier New" w:cs="Courier New"/>
          </w:rPr>
          <w:t>],</w:t>
        </w:r>
      </w:ins>
    </w:p>
    <w:p w14:paraId="6EDED67F" w14:textId="77777777" w:rsidR="00B6643D" w:rsidRPr="00172924" w:rsidRDefault="00B6643D" w:rsidP="00B6643D">
      <w:pPr>
        <w:pStyle w:val="Textosinformato"/>
        <w:rPr>
          <w:ins w:id="8188" w:author="Microsoft Office User" w:date="2023-06-06T09:57:00Z"/>
          <w:rFonts w:ascii="Courier New" w:hAnsi="Courier New" w:cs="Courier New"/>
        </w:rPr>
      </w:pPr>
      <w:ins w:id="8189"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"query": [</w:t>
        </w:r>
      </w:ins>
    </w:p>
    <w:p w14:paraId="75D7B51A" w14:textId="77777777" w:rsidR="00B6643D" w:rsidRPr="00172924" w:rsidRDefault="00B6643D" w:rsidP="00B6643D">
      <w:pPr>
        <w:pStyle w:val="Textosinformato"/>
        <w:rPr>
          <w:ins w:id="8190" w:author="Microsoft Office User" w:date="2023-06-06T09:57:00Z"/>
          <w:rFonts w:ascii="Courier New" w:hAnsi="Courier New" w:cs="Courier New"/>
        </w:rPr>
      </w:pPr>
      <w:ins w:id="8191"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6F4BA718" w14:textId="77777777" w:rsidR="00B6643D" w:rsidRPr="00172924" w:rsidRDefault="00B6643D" w:rsidP="00B6643D">
      <w:pPr>
        <w:pStyle w:val="Textosinformato"/>
        <w:rPr>
          <w:ins w:id="8192" w:author="Microsoft Office User" w:date="2023-06-06T09:57:00Z"/>
          <w:rFonts w:ascii="Courier New" w:hAnsi="Courier New" w:cs="Courier New"/>
        </w:rPr>
      </w:pPr>
      <w:ins w:id="8193"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"key": "estado",</w:t>
        </w:r>
      </w:ins>
    </w:p>
    <w:p w14:paraId="44563F47" w14:textId="77777777" w:rsidR="00B6643D" w:rsidRPr="00172924" w:rsidRDefault="00B6643D" w:rsidP="00B6643D">
      <w:pPr>
        <w:pStyle w:val="Textosinformato"/>
        <w:rPr>
          <w:ins w:id="8194" w:author="Microsoft Office User" w:date="2023-06-06T09:57:00Z"/>
          <w:rFonts w:ascii="Courier New" w:hAnsi="Courier New" w:cs="Courier New"/>
        </w:rPr>
      </w:pPr>
      <w:ins w:id="8195"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"value": "ASIGNADA"</w:t>
        </w:r>
      </w:ins>
    </w:p>
    <w:p w14:paraId="3BC64E80" w14:textId="77777777" w:rsidR="00B6643D" w:rsidRPr="00172924" w:rsidRDefault="00B6643D" w:rsidP="00B6643D">
      <w:pPr>
        <w:pStyle w:val="Textosinformato"/>
        <w:rPr>
          <w:ins w:id="8196" w:author="Microsoft Office User" w:date="2023-06-06T09:57:00Z"/>
          <w:rFonts w:ascii="Courier New" w:hAnsi="Courier New" w:cs="Courier New"/>
        </w:rPr>
      </w:pPr>
      <w:ins w:id="8197"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41BE57D2" w14:textId="77777777" w:rsidR="00B6643D" w:rsidRPr="00172924" w:rsidRDefault="00B6643D" w:rsidP="00B6643D">
      <w:pPr>
        <w:pStyle w:val="Textosinformato"/>
        <w:rPr>
          <w:ins w:id="8198" w:author="Microsoft Office User" w:date="2023-06-06T09:57:00Z"/>
          <w:rFonts w:ascii="Courier New" w:hAnsi="Courier New" w:cs="Courier New"/>
        </w:rPr>
      </w:pPr>
      <w:ins w:id="8199"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3E3BEC87" w14:textId="77777777" w:rsidR="00B6643D" w:rsidRPr="00172924" w:rsidRDefault="00B6643D" w:rsidP="00B6643D">
      <w:pPr>
        <w:pStyle w:val="Textosinformato"/>
        <w:rPr>
          <w:ins w:id="8200" w:author="Microsoft Office User" w:date="2023-06-06T09:57:00Z"/>
          <w:rFonts w:ascii="Courier New" w:hAnsi="Courier New" w:cs="Courier New"/>
        </w:rPr>
      </w:pPr>
      <w:ins w:id="8201"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1BEDDDB2" w14:textId="77777777" w:rsidR="00B6643D" w:rsidRPr="00172924" w:rsidRDefault="00B6643D" w:rsidP="00B6643D">
      <w:pPr>
        <w:pStyle w:val="Textosinformato"/>
        <w:rPr>
          <w:ins w:id="8202" w:author="Microsoft Office User" w:date="2023-06-06T09:57:00Z"/>
          <w:rFonts w:ascii="Courier New" w:hAnsi="Courier New" w:cs="Courier New"/>
        </w:rPr>
      </w:pPr>
      <w:ins w:id="8203"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0F5EC9A9" w14:textId="77777777" w:rsidR="00B6643D" w:rsidRPr="00172924" w:rsidRDefault="00B6643D" w:rsidP="00B6643D">
      <w:pPr>
        <w:pStyle w:val="Textosinformato"/>
        <w:rPr>
          <w:ins w:id="8204" w:author="Microsoft Office User" w:date="2023-06-06T09:57:00Z"/>
          <w:rFonts w:ascii="Courier New" w:hAnsi="Courier New" w:cs="Courier New"/>
        </w:rPr>
      </w:pPr>
      <w:ins w:id="8205"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ins>
    </w:p>
    <w:p w14:paraId="426B239F" w14:textId="77777777" w:rsidR="00B6643D" w:rsidRPr="00172924" w:rsidRDefault="00B6643D" w:rsidP="00B6643D">
      <w:pPr>
        <w:pStyle w:val="Textosinformato"/>
        <w:rPr>
          <w:ins w:id="8206" w:author="Microsoft Office User" w:date="2023-06-06T09:57:00Z"/>
          <w:rFonts w:ascii="Courier New" w:hAnsi="Courier New" w:cs="Courier New"/>
        </w:rPr>
      </w:pPr>
      <w:ins w:id="8207" w:author="Microsoft Office User" w:date="2023-06-06T09:57:00Z">
        <w:r w:rsidRPr="00172924">
          <w:rPr>
            <w:rFonts w:ascii="Courier New" w:hAnsi="Courier New" w:cs="Courier New"/>
          </w:rPr>
          <w:tab/>
        </w:r>
        <w:r w:rsidRPr="00172924">
          <w:rPr>
            <w:rFonts w:ascii="Courier New" w:hAnsi="Courier New" w:cs="Courier New"/>
          </w:rPr>
          <w:tab/>
          <w:t>}</w:t>
        </w:r>
      </w:ins>
    </w:p>
    <w:p w14:paraId="234272B0" w14:textId="77777777" w:rsidR="00B6643D" w:rsidRPr="00172924" w:rsidRDefault="00B6643D" w:rsidP="00B6643D">
      <w:pPr>
        <w:pStyle w:val="Textosinformato"/>
        <w:rPr>
          <w:ins w:id="8208" w:author="Microsoft Office User" w:date="2023-06-06T09:57:00Z"/>
          <w:rFonts w:ascii="Courier New" w:hAnsi="Courier New" w:cs="Courier New"/>
        </w:rPr>
      </w:pPr>
      <w:ins w:id="8209" w:author="Microsoft Office User" w:date="2023-06-06T09:57:00Z">
        <w:r w:rsidRPr="00172924">
          <w:rPr>
            <w:rFonts w:ascii="Courier New" w:hAnsi="Courier New" w:cs="Courier New"/>
          </w:rPr>
          <w:lastRenderedPageBreak/>
          <w:tab/>
          <w:t>]</w:t>
        </w:r>
      </w:ins>
    </w:p>
    <w:p w14:paraId="4736A14E" w14:textId="77777777" w:rsidR="00B6643D" w:rsidRDefault="00B6643D" w:rsidP="00B6643D">
      <w:pPr>
        <w:pStyle w:val="Textosinformato"/>
        <w:rPr>
          <w:ins w:id="8210" w:author="Microsoft Office User" w:date="2023-06-06T09:57:00Z"/>
          <w:rFonts w:ascii="Courier New" w:hAnsi="Courier New" w:cs="Courier New"/>
        </w:rPr>
      </w:pPr>
      <w:ins w:id="8211" w:author="Microsoft Office User" w:date="2023-06-06T09:57:00Z">
        <w:r w:rsidRPr="00172924">
          <w:rPr>
            <w:rFonts w:ascii="Courier New" w:hAnsi="Courier New" w:cs="Courier New"/>
          </w:rPr>
          <w:t>}</w:t>
        </w:r>
      </w:ins>
    </w:p>
    <w:p w14:paraId="15D6FF3C" w14:textId="77777777" w:rsidR="00B6643D" w:rsidRDefault="00B6643D" w:rsidP="00B6643D">
      <w:pPr>
        <w:pStyle w:val="Textosinformato"/>
        <w:rPr>
          <w:ins w:id="8212" w:author="Microsoft Office User" w:date="2023-06-06T09:57:00Z"/>
          <w:rFonts w:ascii="Courier New" w:hAnsi="Courier New" w:cs="Courier New"/>
        </w:rPr>
      </w:pPr>
    </w:p>
    <w:p w14:paraId="740A68BA" w14:textId="77777777" w:rsidR="00B6643D" w:rsidRPr="00172924" w:rsidRDefault="00B6643D" w:rsidP="00B6643D">
      <w:pPr>
        <w:pStyle w:val="Textosinformato"/>
        <w:rPr>
          <w:ins w:id="8213" w:author="Microsoft Office User" w:date="2023-06-06T09:57:00Z"/>
          <w:rFonts w:ascii="Courier New" w:hAnsi="Courier New" w:cs="Courier New"/>
        </w:rPr>
      </w:pPr>
    </w:p>
    <w:p w14:paraId="4E608FCC" w14:textId="77777777" w:rsidR="00B6643D" w:rsidRPr="006A548B" w:rsidRDefault="00B6643D" w:rsidP="00B6643D">
      <w:pPr>
        <w:spacing w:after="0" w:line="240" w:lineRule="auto"/>
        <w:jc w:val="left"/>
        <w:rPr>
          <w:ins w:id="8214" w:author="Microsoft Office User" w:date="2023-06-06T09:57:00Z"/>
          <w:rFonts w:ascii="Times New Roman" w:hAnsi="Times New Roman" w:cs="Times New Roman"/>
          <w:b/>
          <w:bCs/>
          <w:sz w:val="32"/>
          <w:szCs w:val="28"/>
        </w:rPr>
      </w:pPr>
      <w:ins w:id="8215" w:author="Microsoft Office User" w:date="2023-06-06T09:57:00Z">
        <w:r w:rsidRPr="006A548B">
          <w:rPr>
            <w:rFonts w:ascii="Times New Roman" w:hAnsi="Times New Roman" w:cs="Times New Roman"/>
            <w:b/>
            <w:bCs/>
            <w:sz w:val="32"/>
            <w:szCs w:val="28"/>
          </w:rPr>
          <w:t>Colección Ofertas</w:t>
        </w:r>
      </w:ins>
    </w:p>
    <w:p w14:paraId="6979520F" w14:textId="77777777" w:rsidR="00B6643D" w:rsidRDefault="00B6643D" w:rsidP="00B6643D">
      <w:pPr>
        <w:spacing w:after="0" w:line="240" w:lineRule="auto"/>
        <w:jc w:val="center"/>
        <w:rPr>
          <w:ins w:id="8216" w:author="Microsoft Office User" w:date="2023-06-06T09:57:00Z"/>
          <w:sz w:val="32"/>
          <w:szCs w:val="28"/>
          <w:u w:val="single"/>
        </w:rPr>
      </w:pPr>
    </w:p>
    <w:p w14:paraId="6E4DF831" w14:textId="77777777" w:rsidR="00B6643D" w:rsidRPr="00FF5436" w:rsidRDefault="00B6643D" w:rsidP="00B6643D">
      <w:pPr>
        <w:pStyle w:val="Textosinformato"/>
        <w:rPr>
          <w:ins w:id="8217" w:author="Microsoft Office User" w:date="2023-06-06T09:57:00Z"/>
          <w:rFonts w:ascii="Courier New" w:hAnsi="Courier New" w:cs="Courier New"/>
        </w:rPr>
      </w:pPr>
      <w:ins w:id="8218" w:author="Microsoft Office User" w:date="2023-06-06T09:57:00Z">
        <w:r w:rsidRPr="00FF5436">
          <w:rPr>
            <w:rFonts w:ascii="Courier New" w:hAnsi="Courier New" w:cs="Courier New"/>
          </w:rPr>
          <w:t>{</w:t>
        </w:r>
      </w:ins>
    </w:p>
    <w:p w14:paraId="40375B79" w14:textId="77777777" w:rsidR="00B6643D" w:rsidRPr="00FF5436" w:rsidRDefault="00B6643D" w:rsidP="00B6643D">
      <w:pPr>
        <w:pStyle w:val="Textosinformato"/>
        <w:rPr>
          <w:ins w:id="8219" w:author="Microsoft Office User" w:date="2023-06-06T09:57:00Z"/>
          <w:rFonts w:ascii="Courier New" w:hAnsi="Courier New" w:cs="Courier New"/>
        </w:rPr>
      </w:pPr>
      <w:ins w:id="8220" w:author="Microsoft Office User" w:date="2023-06-06T09:57:00Z">
        <w:r w:rsidRPr="00FF5436">
          <w:rPr>
            <w:rFonts w:ascii="Courier New" w:hAnsi="Courier New" w:cs="Courier New"/>
          </w:rPr>
          <w:tab/>
          <w:t>"info": {</w:t>
        </w:r>
      </w:ins>
    </w:p>
    <w:p w14:paraId="26BD0B8C" w14:textId="77777777" w:rsidR="00B6643D" w:rsidRPr="00FF5436" w:rsidRDefault="00B6643D" w:rsidP="00B6643D">
      <w:pPr>
        <w:pStyle w:val="Textosinformato"/>
        <w:rPr>
          <w:ins w:id="8221" w:author="Microsoft Office User" w:date="2023-06-06T09:57:00Z"/>
          <w:rFonts w:ascii="Courier New" w:hAnsi="Courier New" w:cs="Courier New"/>
        </w:rPr>
      </w:pPr>
      <w:ins w:id="8222" w:author="Microsoft Office User" w:date="2023-06-06T09:57:00Z">
        <w:r w:rsidRPr="00FF5436">
          <w:rPr>
            <w:rFonts w:ascii="Courier New" w:hAnsi="Courier New" w:cs="Courier New"/>
          </w:rPr>
          <w:tab/>
        </w:r>
        <w:r w:rsidRPr="00FF5436">
          <w:rPr>
            <w:rFonts w:ascii="Courier New" w:hAnsi="Courier New" w:cs="Courier New"/>
          </w:rPr>
          <w:tab/>
          <w:t>"_postman_id": "a3435433-765d-4177-a5ab-20d16edb21d4",</w:t>
        </w:r>
      </w:ins>
    </w:p>
    <w:p w14:paraId="3D70C47D" w14:textId="77777777" w:rsidR="00B6643D" w:rsidRPr="00D05299" w:rsidRDefault="00B6643D" w:rsidP="00B6643D">
      <w:pPr>
        <w:pStyle w:val="Textosinformato"/>
        <w:rPr>
          <w:ins w:id="8223" w:author="Microsoft Office User" w:date="2023-06-06T09:57:00Z"/>
          <w:rFonts w:ascii="Courier New" w:hAnsi="Courier New" w:cs="Courier New"/>
          <w:lang w:val="en-US"/>
        </w:rPr>
      </w:pPr>
      <w:ins w:id="8224" w:author="Microsoft Office User" w:date="2023-06-06T09:57:00Z">
        <w:r w:rsidRPr="00FF5436">
          <w:rPr>
            <w:rFonts w:ascii="Courier New" w:hAnsi="Courier New" w:cs="Courier New"/>
          </w:rPr>
          <w:tab/>
        </w:r>
        <w:r w:rsidRPr="00FF5436">
          <w:rPr>
            <w:rFonts w:ascii="Courier New" w:hAnsi="Courier New" w:cs="Courier New"/>
          </w:rPr>
          <w:tab/>
        </w:r>
        <w:r w:rsidRPr="00D05299">
          <w:rPr>
            <w:rFonts w:ascii="Courier New" w:hAnsi="Courier New" w:cs="Courier New"/>
            <w:lang w:val="en-US"/>
          </w:rPr>
          <w:t>"name": "Ofertas",</w:t>
        </w:r>
      </w:ins>
    </w:p>
    <w:p w14:paraId="2A2EC5F4" w14:textId="77777777" w:rsidR="00B6643D" w:rsidRPr="00D05299" w:rsidRDefault="00B6643D" w:rsidP="00B6643D">
      <w:pPr>
        <w:pStyle w:val="Textosinformato"/>
        <w:rPr>
          <w:ins w:id="8225" w:author="Microsoft Office User" w:date="2023-06-06T09:57:00Z"/>
          <w:rFonts w:ascii="Courier New" w:hAnsi="Courier New" w:cs="Courier New"/>
          <w:lang w:val="en-US"/>
        </w:rPr>
      </w:pPr>
      <w:ins w:id="8226" w:author="Microsoft Office User" w:date="2023-06-06T09:57:00Z">
        <w:r w:rsidRPr="00D05299">
          <w:rPr>
            <w:rFonts w:ascii="Courier New" w:hAnsi="Courier New" w:cs="Courier New"/>
            <w:lang w:val="en-US"/>
          </w:rPr>
          <w:tab/>
        </w:r>
        <w:r w:rsidRPr="00D05299">
          <w:rPr>
            <w:rFonts w:ascii="Courier New" w:hAnsi="Courier New" w:cs="Courier New"/>
            <w:lang w:val="en-US"/>
          </w:rPr>
          <w:tab/>
          <w:t>"schema": "https://schema.getpostman.com/json/collection/v2.1.0/collection.json",</w:t>
        </w:r>
      </w:ins>
    </w:p>
    <w:p w14:paraId="5F6CF39C" w14:textId="77777777" w:rsidR="00B6643D" w:rsidRPr="00543632" w:rsidRDefault="00B6643D" w:rsidP="00B6643D">
      <w:pPr>
        <w:pStyle w:val="Textosinformato"/>
        <w:rPr>
          <w:ins w:id="8227" w:author="Microsoft Office User" w:date="2023-06-06T09:57:00Z"/>
          <w:rFonts w:ascii="Courier New" w:hAnsi="Courier New" w:cs="Courier New"/>
          <w:lang w:val="en-US"/>
        </w:rPr>
      </w:pPr>
      <w:ins w:id="8228" w:author="Microsoft Office User" w:date="2023-06-06T09:57:00Z">
        <w:r w:rsidRPr="00D05299">
          <w:rPr>
            <w:rFonts w:ascii="Courier New" w:hAnsi="Courier New" w:cs="Courier New"/>
            <w:lang w:val="en-US"/>
          </w:rPr>
          <w:tab/>
        </w:r>
        <w:r w:rsidRPr="00D05299">
          <w:rPr>
            <w:rFonts w:ascii="Courier New" w:hAnsi="Courier New" w:cs="Courier New"/>
            <w:lang w:val="en-US"/>
          </w:rPr>
          <w:tab/>
        </w:r>
        <w:r w:rsidRPr="00543632">
          <w:rPr>
            <w:rFonts w:ascii="Courier New" w:hAnsi="Courier New" w:cs="Courier New"/>
            <w:lang w:val="en-US"/>
          </w:rPr>
          <w:t>"_exporter_id": "17512099"</w:t>
        </w:r>
      </w:ins>
    </w:p>
    <w:p w14:paraId="71CA9CEF" w14:textId="77777777" w:rsidR="00B6643D" w:rsidRPr="00297714" w:rsidRDefault="00B6643D" w:rsidP="00B6643D">
      <w:pPr>
        <w:pStyle w:val="Textosinformato"/>
        <w:rPr>
          <w:ins w:id="8229" w:author="Microsoft Office User" w:date="2023-06-06T09:57:00Z"/>
          <w:rFonts w:ascii="Courier New" w:hAnsi="Courier New" w:cs="Courier New"/>
          <w:lang w:val="en-US"/>
        </w:rPr>
      </w:pPr>
      <w:ins w:id="8230" w:author="Microsoft Office User" w:date="2023-06-06T09:57:00Z">
        <w:r w:rsidRPr="00543632">
          <w:rPr>
            <w:rFonts w:ascii="Courier New" w:hAnsi="Courier New" w:cs="Courier New"/>
            <w:lang w:val="en-US"/>
          </w:rPr>
          <w:tab/>
        </w:r>
        <w:r w:rsidRPr="00297714">
          <w:rPr>
            <w:rFonts w:ascii="Courier New" w:hAnsi="Courier New" w:cs="Courier New"/>
            <w:lang w:val="en-US"/>
          </w:rPr>
          <w:t>},</w:t>
        </w:r>
      </w:ins>
    </w:p>
    <w:p w14:paraId="04F360EF" w14:textId="77777777" w:rsidR="00B6643D" w:rsidRPr="00297714" w:rsidRDefault="00B6643D" w:rsidP="00B6643D">
      <w:pPr>
        <w:pStyle w:val="Textosinformato"/>
        <w:rPr>
          <w:ins w:id="8231" w:author="Microsoft Office User" w:date="2023-06-06T09:57:00Z"/>
          <w:rFonts w:ascii="Courier New" w:hAnsi="Courier New" w:cs="Courier New"/>
          <w:lang w:val="en-US"/>
        </w:rPr>
      </w:pPr>
      <w:ins w:id="8232" w:author="Microsoft Office User" w:date="2023-06-06T09:57:00Z">
        <w:r w:rsidRPr="00297714">
          <w:rPr>
            <w:rFonts w:ascii="Courier New" w:hAnsi="Courier New" w:cs="Courier New"/>
            <w:lang w:val="en-US"/>
          </w:rPr>
          <w:tab/>
          <w:t>"item": [</w:t>
        </w:r>
      </w:ins>
    </w:p>
    <w:p w14:paraId="07DA57B7" w14:textId="77777777" w:rsidR="00B6643D" w:rsidRPr="00297714" w:rsidRDefault="00B6643D" w:rsidP="00B6643D">
      <w:pPr>
        <w:pStyle w:val="Textosinformato"/>
        <w:rPr>
          <w:ins w:id="8233" w:author="Microsoft Office User" w:date="2023-06-06T09:57:00Z"/>
          <w:rFonts w:ascii="Courier New" w:hAnsi="Courier New" w:cs="Courier New"/>
          <w:lang w:val="en-US"/>
        </w:rPr>
      </w:pPr>
      <w:ins w:id="8234" w:author="Microsoft Office User" w:date="2023-06-06T09:57:00Z">
        <w:r w:rsidRPr="00297714">
          <w:rPr>
            <w:rFonts w:ascii="Courier New" w:hAnsi="Courier New" w:cs="Courier New"/>
            <w:lang w:val="en-US"/>
          </w:rPr>
          <w:tab/>
        </w:r>
        <w:r w:rsidRPr="00297714">
          <w:rPr>
            <w:rFonts w:ascii="Courier New" w:hAnsi="Courier New" w:cs="Courier New"/>
            <w:lang w:val="en-US"/>
          </w:rPr>
          <w:tab/>
          <w:t>{</w:t>
        </w:r>
      </w:ins>
    </w:p>
    <w:p w14:paraId="5E63C55F" w14:textId="77777777" w:rsidR="00B6643D" w:rsidRPr="00297714" w:rsidRDefault="00B6643D" w:rsidP="00B6643D">
      <w:pPr>
        <w:pStyle w:val="Textosinformato"/>
        <w:rPr>
          <w:ins w:id="8235" w:author="Microsoft Office User" w:date="2023-06-06T09:57:00Z"/>
          <w:rFonts w:ascii="Courier New" w:hAnsi="Courier New" w:cs="Courier New"/>
          <w:lang w:val="en-US"/>
        </w:rPr>
      </w:pPr>
      <w:ins w:id="8236"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"GET ofertas by emp id",</w:t>
        </w:r>
      </w:ins>
    </w:p>
    <w:p w14:paraId="3497A8B3" w14:textId="77777777" w:rsidR="00B6643D" w:rsidRPr="00297714" w:rsidRDefault="00B6643D" w:rsidP="00B6643D">
      <w:pPr>
        <w:pStyle w:val="Textosinformato"/>
        <w:rPr>
          <w:ins w:id="8237" w:author="Microsoft Office User" w:date="2023-06-06T09:57:00Z"/>
          <w:rFonts w:ascii="Courier New" w:hAnsi="Courier New" w:cs="Courier New"/>
          <w:lang w:val="en-US"/>
        </w:rPr>
      </w:pPr>
      <w:ins w:id="823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"protocolProfileBehavior": {</w:t>
        </w:r>
      </w:ins>
    </w:p>
    <w:p w14:paraId="392FB70A" w14:textId="77777777" w:rsidR="00B6643D" w:rsidRPr="00297714" w:rsidRDefault="00B6643D" w:rsidP="00B6643D">
      <w:pPr>
        <w:pStyle w:val="Textosinformato"/>
        <w:rPr>
          <w:ins w:id="8239" w:author="Microsoft Office User" w:date="2023-06-06T09:57:00Z"/>
          <w:rFonts w:ascii="Courier New" w:hAnsi="Courier New" w:cs="Courier New"/>
          <w:lang w:val="en-US"/>
        </w:rPr>
      </w:pPr>
      <w:ins w:id="8240"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"disableBodyPruning": true</w:t>
        </w:r>
      </w:ins>
    </w:p>
    <w:p w14:paraId="768DD691" w14:textId="77777777" w:rsidR="00B6643D" w:rsidRPr="00297714" w:rsidRDefault="00B6643D" w:rsidP="00B6643D">
      <w:pPr>
        <w:pStyle w:val="Textosinformato"/>
        <w:rPr>
          <w:ins w:id="8241" w:author="Microsoft Office User" w:date="2023-06-06T09:57:00Z"/>
          <w:rFonts w:ascii="Courier New" w:hAnsi="Courier New" w:cs="Courier New"/>
          <w:lang w:val="en-US"/>
        </w:rPr>
      </w:pPr>
      <w:ins w:id="8242"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3A6D7402" w14:textId="77777777" w:rsidR="00B6643D" w:rsidRPr="00297714" w:rsidRDefault="00B6643D" w:rsidP="00B6643D">
      <w:pPr>
        <w:pStyle w:val="Textosinformato"/>
        <w:rPr>
          <w:ins w:id="8243" w:author="Microsoft Office User" w:date="2023-06-06T09:57:00Z"/>
          <w:rFonts w:ascii="Courier New" w:hAnsi="Courier New" w:cs="Courier New"/>
          <w:lang w:val="en-US"/>
        </w:rPr>
      </w:pPr>
      <w:ins w:id="8244"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ins>
    </w:p>
    <w:p w14:paraId="140849F8" w14:textId="77777777" w:rsidR="00B6643D" w:rsidRPr="00297714" w:rsidRDefault="00B6643D" w:rsidP="00B6643D">
      <w:pPr>
        <w:pStyle w:val="Textosinformato"/>
        <w:rPr>
          <w:ins w:id="8245" w:author="Microsoft Office User" w:date="2023-06-06T09:57:00Z"/>
          <w:rFonts w:ascii="Courier New" w:hAnsi="Courier New" w:cs="Courier New"/>
          <w:lang w:val="en-US"/>
        </w:rPr>
      </w:pPr>
      <w:ins w:id="8246"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ins>
    </w:p>
    <w:p w14:paraId="1D0A6F62" w14:textId="77777777" w:rsidR="00B6643D" w:rsidRPr="00297714" w:rsidRDefault="00B6643D" w:rsidP="00B6643D">
      <w:pPr>
        <w:pStyle w:val="Textosinformato"/>
        <w:rPr>
          <w:ins w:id="8247" w:author="Microsoft Office User" w:date="2023-06-06T09:57:00Z"/>
          <w:rFonts w:ascii="Courier New" w:hAnsi="Courier New" w:cs="Courier New"/>
          <w:lang w:val="en-US"/>
        </w:rPr>
      </w:pPr>
      <w:ins w:id="824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ins>
    </w:p>
    <w:p w14:paraId="345FD699" w14:textId="77777777" w:rsidR="00B6643D" w:rsidRPr="00297714" w:rsidRDefault="00B6643D" w:rsidP="00B6643D">
      <w:pPr>
        <w:pStyle w:val="Textosinformato"/>
        <w:rPr>
          <w:ins w:id="8249" w:author="Microsoft Office User" w:date="2023-06-06T09:57:00Z"/>
          <w:rFonts w:ascii="Courier New" w:hAnsi="Courier New" w:cs="Courier New"/>
          <w:lang w:val="en-US"/>
        </w:rPr>
      </w:pPr>
      <w:ins w:id="8250"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"body": {</w:t>
        </w:r>
      </w:ins>
    </w:p>
    <w:p w14:paraId="5BB876CF" w14:textId="77777777" w:rsidR="00B6643D" w:rsidRPr="00297714" w:rsidRDefault="00B6643D" w:rsidP="00B6643D">
      <w:pPr>
        <w:pStyle w:val="Textosinformato"/>
        <w:rPr>
          <w:ins w:id="8251" w:author="Microsoft Office User" w:date="2023-06-06T09:57:00Z"/>
          <w:rFonts w:ascii="Courier New" w:hAnsi="Courier New" w:cs="Courier New"/>
          <w:lang w:val="en-US"/>
        </w:rPr>
      </w:pPr>
      <w:ins w:id="8252"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"mode": "raw",</w:t>
        </w:r>
      </w:ins>
    </w:p>
    <w:p w14:paraId="4EB2CB20" w14:textId="77777777" w:rsidR="00B6643D" w:rsidRPr="00297714" w:rsidRDefault="00B6643D" w:rsidP="00B6643D">
      <w:pPr>
        <w:pStyle w:val="Textosinformato"/>
        <w:rPr>
          <w:ins w:id="8253" w:author="Microsoft Office User" w:date="2023-06-06T09:57:00Z"/>
          <w:rFonts w:ascii="Courier New" w:hAnsi="Courier New" w:cs="Courier New"/>
          <w:lang w:val="en-US"/>
        </w:rPr>
      </w:pPr>
      <w:ins w:id="8254"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ins>
    </w:p>
    <w:p w14:paraId="3C2761FE" w14:textId="77777777" w:rsidR="00B6643D" w:rsidRPr="00297714" w:rsidRDefault="00B6643D" w:rsidP="00B6643D">
      <w:pPr>
        <w:pStyle w:val="Textosinformato"/>
        <w:rPr>
          <w:ins w:id="8255" w:author="Microsoft Office User" w:date="2023-06-06T09:57:00Z"/>
          <w:rFonts w:ascii="Courier New" w:hAnsi="Courier New" w:cs="Courier New"/>
          <w:lang w:val="en-US"/>
        </w:rPr>
      </w:pPr>
      <w:ins w:id="8256"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"options": {</w:t>
        </w:r>
      </w:ins>
    </w:p>
    <w:p w14:paraId="4DE71F2B" w14:textId="77777777" w:rsidR="00B6643D" w:rsidRPr="00297714" w:rsidRDefault="00B6643D" w:rsidP="00B6643D">
      <w:pPr>
        <w:pStyle w:val="Textosinformato"/>
        <w:rPr>
          <w:ins w:id="8257" w:author="Microsoft Office User" w:date="2023-06-06T09:57:00Z"/>
          <w:rFonts w:ascii="Courier New" w:hAnsi="Courier New" w:cs="Courier New"/>
          <w:lang w:val="en-US"/>
        </w:rPr>
      </w:pPr>
      <w:ins w:id="825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ins>
    </w:p>
    <w:p w14:paraId="36A3A2EB" w14:textId="77777777" w:rsidR="00B6643D" w:rsidRPr="00297714" w:rsidRDefault="00B6643D" w:rsidP="00B6643D">
      <w:pPr>
        <w:pStyle w:val="Textosinformato"/>
        <w:rPr>
          <w:ins w:id="8259" w:author="Microsoft Office User" w:date="2023-06-06T09:57:00Z"/>
          <w:rFonts w:ascii="Courier New" w:hAnsi="Courier New" w:cs="Courier New"/>
          <w:lang w:val="en-US"/>
        </w:rPr>
      </w:pPr>
      <w:ins w:id="8260"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"json"</w:t>
        </w:r>
      </w:ins>
    </w:p>
    <w:p w14:paraId="3EADD33C" w14:textId="77777777" w:rsidR="00B6643D" w:rsidRPr="00297714" w:rsidRDefault="00B6643D" w:rsidP="00B6643D">
      <w:pPr>
        <w:pStyle w:val="Textosinformato"/>
        <w:rPr>
          <w:ins w:id="8261" w:author="Microsoft Office User" w:date="2023-06-06T09:57:00Z"/>
          <w:rFonts w:ascii="Courier New" w:hAnsi="Courier New" w:cs="Courier New"/>
          <w:lang w:val="en-US"/>
        </w:rPr>
      </w:pPr>
      <w:ins w:id="8262"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2D8D71AD" w14:textId="77777777" w:rsidR="00B6643D" w:rsidRPr="00297714" w:rsidRDefault="00B6643D" w:rsidP="00B6643D">
      <w:pPr>
        <w:pStyle w:val="Textosinformato"/>
        <w:rPr>
          <w:ins w:id="8263" w:author="Microsoft Office User" w:date="2023-06-06T09:57:00Z"/>
          <w:rFonts w:ascii="Courier New" w:hAnsi="Courier New" w:cs="Courier New"/>
          <w:lang w:val="en-US"/>
        </w:rPr>
      </w:pPr>
      <w:ins w:id="8264"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264EBB43" w14:textId="77777777" w:rsidR="00B6643D" w:rsidRPr="00297714" w:rsidRDefault="00B6643D" w:rsidP="00B6643D">
      <w:pPr>
        <w:pStyle w:val="Textosinformato"/>
        <w:rPr>
          <w:ins w:id="8265" w:author="Microsoft Office User" w:date="2023-06-06T09:57:00Z"/>
          <w:rFonts w:ascii="Courier New" w:hAnsi="Courier New" w:cs="Courier New"/>
          <w:lang w:val="en-US"/>
        </w:rPr>
      </w:pPr>
      <w:ins w:id="8266"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3572C2C5" w14:textId="77777777" w:rsidR="00B6643D" w:rsidRPr="00297714" w:rsidRDefault="00B6643D" w:rsidP="00B6643D">
      <w:pPr>
        <w:pStyle w:val="Textosinformato"/>
        <w:rPr>
          <w:ins w:id="8267" w:author="Microsoft Office User" w:date="2023-06-06T09:57:00Z"/>
          <w:rFonts w:ascii="Courier New" w:hAnsi="Courier New" w:cs="Courier New"/>
          <w:lang w:val="en-US"/>
        </w:rPr>
      </w:pPr>
      <w:ins w:id="826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ins>
    </w:p>
    <w:p w14:paraId="0EA6D9B5" w14:textId="77777777" w:rsidR="00B6643D" w:rsidRPr="00FF5436" w:rsidRDefault="00B6643D" w:rsidP="00B6643D">
      <w:pPr>
        <w:pStyle w:val="Textosinformato"/>
        <w:rPr>
          <w:ins w:id="8269" w:author="Microsoft Office User" w:date="2023-06-06T09:57:00Z"/>
          <w:rFonts w:ascii="Courier New" w:hAnsi="Courier New" w:cs="Courier New"/>
        </w:rPr>
      </w:pPr>
      <w:ins w:id="8270"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w:t>
        </w:r>
      </w:ins>
    </w:p>
    <w:p w14:paraId="31FABBF0" w14:textId="77777777" w:rsidR="00B6643D" w:rsidRPr="00FF5436" w:rsidRDefault="00B6643D" w:rsidP="00B6643D">
      <w:pPr>
        <w:pStyle w:val="Textosinformato"/>
        <w:rPr>
          <w:ins w:id="8271" w:author="Microsoft Office User" w:date="2023-06-06T09:57:00Z"/>
          <w:rFonts w:ascii="Courier New" w:hAnsi="Courier New" w:cs="Courier New"/>
        </w:rPr>
      </w:pPr>
      <w:ins w:id="8272"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ins>
    </w:p>
    <w:p w14:paraId="7B08AF17" w14:textId="77777777" w:rsidR="00B6643D" w:rsidRPr="00FF5436" w:rsidRDefault="00B6643D" w:rsidP="00B6643D">
      <w:pPr>
        <w:pStyle w:val="Textosinformato"/>
        <w:rPr>
          <w:ins w:id="8273" w:author="Microsoft Office User" w:date="2023-06-06T09:57:00Z"/>
          <w:rFonts w:ascii="Courier New" w:hAnsi="Courier New" w:cs="Courier New"/>
        </w:rPr>
      </w:pPr>
      <w:ins w:id="8274"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ins>
    </w:p>
    <w:p w14:paraId="1731FB72" w14:textId="77777777" w:rsidR="00B6643D" w:rsidRPr="00FF5436" w:rsidRDefault="00B6643D" w:rsidP="00B6643D">
      <w:pPr>
        <w:pStyle w:val="Textosinformato"/>
        <w:rPr>
          <w:ins w:id="8275" w:author="Microsoft Office User" w:date="2023-06-06T09:57:00Z"/>
          <w:rFonts w:ascii="Courier New" w:hAnsi="Courier New" w:cs="Courier New"/>
        </w:rPr>
      </w:pPr>
      <w:ins w:id="8276"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ins>
    </w:p>
    <w:p w14:paraId="73880214" w14:textId="77777777" w:rsidR="00B6643D" w:rsidRPr="00FF5436" w:rsidRDefault="00B6643D" w:rsidP="00B6643D">
      <w:pPr>
        <w:pStyle w:val="Textosinformato"/>
        <w:rPr>
          <w:ins w:id="8277" w:author="Microsoft Office User" w:date="2023-06-06T09:57:00Z"/>
          <w:rFonts w:ascii="Courier New" w:hAnsi="Courier New" w:cs="Courier New"/>
        </w:rPr>
      </w:pPr>
      <w:ins w:id="8278"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ins>
    </w:p>
    <w:p w14:paraId="43C4A5E9" w14:textId="77777777" w:rsidR="00B6643D" w:rsidRPr="00FF5436" w:rsidRDefault="00B6643D" w:rsidP="00B6643D">
      <w:pPr>
        <w:pStyle w:val="Textosinformato"/>
        <w:rPr>
          <w:ins w:id="8279" w:author="Microsoft Office User" w:date="2023-06-06T09:57:00Z"/>
          <w:rFonts w:ascii="Courier New" w:hAnsi="Courier New" w:cs="Courier New"/>
        </w:rPr>
      </w:pPr>
      <w:ins w:id="8280"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ins>
    </w:p>
    <w:p w14:paraId="6A1DC42B" w14:textId="77777777" w:rsidR="00B6643D" w:rsidRPr="00FF5436" w:rsidRDefault="00B6643D" w:rsidP="00B6643D">
      <w:pPr>
        <w:pStyle w:val="Textosinformato"/>
        <w:rPr>
          <w:ins w:id="8281" w:author="Microsoft Office User" w:date="2023-06-06T09:57:00Z"/>
          <w:rFonts w:ascii="Courier New" w:hAnsi="Courier New" w:cs="Courier New"/>
        </w:rPr>
      </w:pPr>
      <w:ins w:id="8282"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12FB8E60" w14:textId="77777777" w:rsidR="00B6643D" w:rsidRPr="00FF5436" w:rsidRDefault="00B6643D" w:rsidP="00B6643D">
      <w:pPr>
        <w:pStyle w:val="Textosinformato"/>
        <w:rPr>
          <w:ins w:id="8283" w:author="Microsoft Office User" w:date="2023-06-06T09:57:00Z"/>
          <w:rFonts w:ascii="Courier New" w:hAnsi="Courier New" w:cs="Courier New"/>
        </w:rPr>
      </w:pPr>
      <w:ins w:id="8284"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ins>
    </w:p>
    <w:p w14:paraId="5791A9CD" w14:textId="77777777" w:rsidR="00B6643D" w:rsidRPr="00297714" w:rsidRDefault="00B6643D" w:rsidP="00B6643D">
      <w:pPr>
        <w:pStyle w:val="Textosinformato"/>
        <w:rPr>
          <w:ins w:id="8285" w:author="Microsoft Office User" w:date="2023-06-06T09:57:00Z"/>
          <w:rFonts w:ascii="Courier New" w:hAnsi="Courier New" w:cs="Courier New"/>
          <w:lang w:val="en-US"/>
        </w:rPr>
      </w:pPr>
      <w:ins w:id="8286"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ins>
    </w:p>
    <w:p w14:paraId="0A2C0EC5" w14:textId="77777777" w:rsidR="00B6643D" w:rsidRPr="00297714" w:rsidRDefault="00B6643D" w:rsidP="00B6643D">
      <w:pPr>
        <w:pStyle w:val="Textosinformato"/>
        <w:rPr>
          <w:ins w:id="8287" w:author="Microsoft Office User" w:date="2023-06-06T09:57:00Z"/>
          <w:rFonts w:ascii="Courier New" w:hAnsi="Courier New" w:cs="Courier New"/>
          <w:lang w:val="en-US"/>
        </w:rPr>
      </w:pPr>
      <w:ins w:id="828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"empresas",</w:t>
        </w:r>
      </w:ins>
    </w:p>
    <w:p w14:paraId="573F4141" w14:textId="77777777" w:rsidR="00B6643D" w:rsidRPr="00297714" w:rsidRDefault="00B6643D" w:rsidP="00B6643D">
      <w:pPr>
        <w:pStyle w:val="Textosinformato"/>
        <w:rPr>
          <w:ins w:id="8289" w:author="Microsoft Office User" w:date="2023-06-06T09:57:00Z"/>
          <w:rFonts w:ascii="Courier New" w:hAnsi="Courier New" w:cs="Courier New"/>
          <w:lang w:val="en-US"/>
        </w:rPr>
      </w:pPr>
      <w:ins w:id="8290"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ins>
    </w:p>
    <w:p w14:paraId="30B74277" w14:textId="77777777" w:rsidR="00B6643D" w:rsidRPr="00297714" w:rsidRDefault="00B6643D" w:rsidP="00B6643D">
      <w:pPr>
        <w:pStyle w:val="Textosinformato"/>
        <w:rPr>
          <w:ins w:id="8291" w:author="Microsoft Office User" w:date="2023-06-06T09:57:00Z"/>
          <w:rFonts w:ascii="Courier New" w:hAnsi="Courier New" w:cs="Courier New"/>
          <w:lang w:val="en-US"/>
        </w:rPr>
      </w:pPr>
      <w:ins w:id="8292"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ins>
    </w:p>
    <w:p w14:paraId="017D9FA2" w14:textId="77777777" w:rsidR="00B6643D" w:rsidRPr="00297714" w:rsidRDefault="00B6643D" w:rsidP="00B6643D">
      <w:pPr>
        <w:pStyle w:val="Textosinformato"/>
        <w:rPr>
          <w:ins w:id="8293" w:author="Microsoft Office User" w:date="2023-06-06T09:57:00Z"/>
          <w:rFonts w:ascii="Courier New" w:hAnsi="Courier New" w:cs="Courier New"/>
          <w:lang w:val="en-US"/>
        </w:rPr>
      </w:pPr>
      <w:ins w:id="8294"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4B61B981" w14:textId="77777777" w:rsidR="00B6643D" w:rsidRPr="00297714" w:rsidRDefault="00B6643D" w:rsidP="00B6643D">
      <w:pPr>
        <w:pStyle w:val="Textosinformato"/>
        <w:rPr>
          <w:ins w:id="8295" w:author="Microsoft Office User" w:date="2023-06-06T09:57:00Z"/>
          <w:rFonts w:ascii="Courier New" w:hAnsi="Courier New" w:cs="Courier New"/>
          <w:lang w:val="en-US"/>
        </w:rPr>
      </w:pPr>
      <w:ins w:id="8296"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7F1677C8" w14:textId="77777777" w:rsidR="00B6643D" w:rsidRPr="00297714" w:rsidRDefault="00B6643D" w:rsidP="00B6643D">
      <w:pPr>
        <w:pStyle w:val="Textosinformato"/>
        <w:rPr>
          <w:ins w:id="8297" w:author="Microsoft Office User" w:date="2023-06-06T09:57:00Z"/>
          <w:rFonts w:ascii="Courier New" w:hAnsi="Courier New" w:cs="Courier New"/>
          <w:lang w:val="en-US"/>
        </w:rPr>
      </w:pPr>
      <w:ins w:id="829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1BFE2ADF" w14:textId="77777777" w:rsidR="00B6643D" w:rsidRPr="00297714" w:rsidRDefault="00B6643D" w:rsidP="00B6643D">
      <w:pPr>
        <w:pStyle w:val="Textosinformato"/>
        <w:rPr>
          <w:ins w:id="8299" w:author="Microsoft Office User" w:date="2023-06-06T09:57:00Z"/>
          <w:rFonts w:ascii="Courier New" w:hAnsi="Courier New" w:cs="Courier New"/>
          <w:lang w:val="en-US"/>
        </w:rPr>
      </w:pPr>
      <w:ins w:id="8300"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ins>
    </w:p>
    <w:p w14:paraId="00BF6031" w14:textId="77777777" w:rsidR="00B6643D" w:rsidRPr="00297714" w:rsidRDefault="00B6643D" w:rsidP="00B6643D">
      <w:pPr>
        <w:pStyle w:val="Textosinformato"/>
        <w:rPr>
          <w:ins w:id="8301" w:author="Microsoft Office User" w:date="2023-06-06T09:57:00Z"/>
          <w:rFonts w:ascii="Courier New" w:hAnsi="Courier New" w:cs="Courier New"/>
          <w:lang w:val="en-US"/>
        </w:rPr>
      </w:pPr>
      <w:ins w:id="8302" w:author="Microsoft Office User" w:date="2023-06-06T09:57:00Z">
        <w:r w:rsidRPr="00297714">
          <w:rPr>
            <w:rFonts w:ascii="Courier New" w:hAnsi="Courier New" w:cs="Courier New"/>
            <w:lang w:val="en-US"/>
          </w:rPr>
          <w:tab/>
        </w:r>
        <w:r w:rsidRPr="00297714">
          <w:rPr>
            <w:rFonts w:ascii="Courier New" w:hAnsi="Courier New" w:cs="Courier New"/>
            <w:lang w:val="en-US"/>
          </w:rPr>
          <w:tab/>
          <w:t>},</w:t>
        </w:r>
      </w:ins>
    </w:p>
    <w:p w14:paraId="48D9ED99" w14:textId="77777777" w:rsidR="00B6643D" w:rsidRPr="00297714" w:rsidRDefault="00B6643D" w:rsidP="00B6643D">
      <w:pPr>
        <w:pStyle w:val="Textosinformato"/>
        <w:rPr>
          <w:ins w:id="8303" w:author="Microsoft Office User" w:date="2023-06-06T09:57:00Z"/>
          <w:rFonts w:ascii="Courier New" w:hAnsi="Courier New" w:cs="Courier New"/>
          <w:lang w:val="en-US"/>
        </w:rPr>
      </w:pPr>
      <w:ins w:id="8304" w:author="Microsoft Office User" w:date="2023-06-06T09:57:00Z">
        <w:r w:rsidRPr="00297714">
          <w:rPr>
            <w:rFonts w:ascii="Courier New" w:hAnsi="Courier New" w:cs="Courier New"/>
            <w:lang w:val="en-US"/>
          </w:rPr>
          <w:tab/>
        </w:r>
        <w:r w:rsidRPr="00297714">
          <w:rPr>
            <w:rFonts w:ascii="Courier New" w:hAnsi="Courier New" w:cs="Courier New"/>
            <w:lang w:val="en-US"/>
          </w:rPr>
          <w:tab/>
          <w:t>{</w:t>
        </w:r>
      </w:ins>
    </w:p>
    <w:p w14:paraId="6B7CF074" w14:textId="77777777" w:rsidR="00B6643D" w:rsidRPr="00297714" w:rsidRDefault="00B6643D" w:rsidP="00B6643D">
      <w:pPr>
        <w:pStyle w:val="Textosinformato"/>
        <w:rPr>
          <w:ins w:id="8305" w:author="Microsoft Office User" w:date="2023-06-06T09:57:00Z"/>
          <w:rFonts w:ascii="Courier New" w:hAnsi="Courier New" w:cs="Courier New"/>
          <w:lang w:val="en-US"/>
        </w:rPr>
      </w:pPr>
      <w:ins w:id="8306" w:author="Microsoft Office User" w:date="2023-06-06T09:57:00Z">
        <w:r w:rsidRPr="00297714">
          <w:rPr>
            <w:rFonts w:ascii="Courier New" w:hAnsi="Courier New" w:cs="Courier New"/>
            <w:lang w:val="en-US"/>
          </w:rPr>
          <w:lastRenderedPageBreak/>
          <w:tab/>
        </w:r>
        <w:r w:rsidRPr="00297714">
          <w:rPr>
            <w:rFonts w:ascii="Courier New" w:hAnsi="Courier New" w:cs="Courier New"/>
            <w:lang w:val="en-US"/>
          </w:rPr>
          <w:tab/>
        </w:r>
        <w:r w:rsidRPr="00297714">
          <w:rPr>
            <w:rFonts w:ascii="Courier New" w:hAnsi="Courier New" w:cs="Courier New"/>
            <w:lang w:val="en-US"/>
          </w:rPr>
          <w:tab/>
          <w:t>"name": "POST ofertas",</w:t>
        </w:r>
      </w:ins>
    </w:p>
    <w:p w14:paraId="332190B2" w14:textId="77777777" w:rsidR="00B6643D" w:rsidRPr="00297714" w:rsidRDefault="00B6643D" w:rsidP="00B6643D">
      <w:pPr>
        <w:pStyle w:val="Textosinformato"/>
        <w:rPr>
          <w:ins w:id="8307" w:author="Microsoft Office User" w:date="2023-06-06T09:57:00Z"/>
          <w:rFonts w:ascii="Courier New" w:hAnsi="Courier New" w:cs="Courier New"/>
          <w:lang w:val="en-US"/>
        </w:rPr>
      </w:pPr>
      <w:ins w:id="830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ins>
    </w:p>
    <w:p w14:paraId="29B8CE90" w14:textId="77777777" w:rsidR="00B6643D" w:rsidRPr="00297714" w:rsidRDefault="00B6643D" w:rsidP="00B6643D">
      <w:pPr>
        <w:pStyle w:val="Textosinformato"/>
        <w:rPr>
          <w:ins w:id="8309" w:author="Microsoft Office User" w:date="2023-06-06T09:57:00Z"/>
          <w:rFonts w:ascii="Courier New" w:hAnsi="Courier New" w:cs="Courier New"/>
          <w:lang w:val="en-US"/>
        </w:rPr>
      </w:pPr>
      <w:ins w:id="8310"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"POST",</w:t>
        </w:r>
      </w:ins>
    </w:p>
    <w:p w14:paraId="31D9323F" w14:textId="77777777" w:rsidR="00B6643D" w:rsidRPr="00FF5436" w:rsidRDefault="00B6643D" w:rsidP="00B6643D">
      <w:pPr>
        <w:pStyle w:val="Textosinformato"/>
        <w:rPr>
          <w:ins w:id="8311" w:author="Microsoft Office User" w:date="2023-06-06T09:57:00Z"/>
          <w:rFonts w:ascii="Courier New" w:hAnsi="Courier New" w:cs="Courier New"/>
        </w:rPr>
      </w:pPr>
      <w:ins w:id="8312"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"header": [],</w:t>
        </w:r>
      </w:ins>
    </w:p>
    <w:p w14:paraId="74695CBF" w14:textId="77777777" w:rsidR="00B6643D" w:rsidRPr="00FF5436" w:rsidRDefault="00B6643D" w:rsidP="00B6643D">
      <w:pPr>
        <w:pStyle w:val="Textosinformato"/>
        <w:rPr>
          <w:ins w:id="8313" w:author="Microsoft Office User" w:date="2023-06-06T09:57:00Z"/>
          <w:rFonts w:ascii="Courier New" w:hAnsi="Courier New" w:cs="Courier New"/>
        </w:rPr>
      </w:pPr>
      <w:ins w:id="8314"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"body": {</w:t>
        </w:r>
      </w:ins>
    </w:p>
    <w:p w14:paraId="0917FEA1" w14:textId="77777777" w:rsidR="00B6643D" w:rsidRPr="00FF5436" w:rsidRDefault="00B6643D" w:rsidP="00B6643D">
      <w:pPr>
        <w:pStyle w:val="Textosinformato"/>
        <w:rPr>
          <w:ins w:id="8315" w:author="Microsoft Office User" w:date="2023-06-06T09:57:00Z"/>
          <w:rFonts w:ascii="Courier New" w:hAnsi="Courier New" w:cs="Courier New"/>
        </w:rPr>
      </w:pPr>
      <w:ins w:id="8316"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"mode": "raw",</w:t>
        </w:r>
      </w:ins>
    </w:p>
    <w:p w14:paraId="7890280C" w14:textId="77777777" w:rsidR="00B6643D" w:rsidRPr="00FF5436" w:rsidRDefault="00B6643D" w:rsidP="00B6643D">
      <w:pPr>
        <w:pStyle w:val="Textosinformato"/>
        <w:rPr>
          <w:ins w:id="8317" w:author="Microsoft Office User" w:date="2023-06-06T09:57:00Z"/>
          <w:rFonts w:ascii="Courier New" w:hAnsi="Courier New" w:cs="Courier New"/>
        </w:rPr>
      </w:pPr>
      <w:ins w:id="8318"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"raw": "{ \n    \"job_title\": \"xxxx\", \n    \"ciudad\": \"Madrid\", \n    \"grado\": 3, \n    \"nota_media\": 6,\n    \"ingles\": 2, \n    \"aleman\": 2, \n    \"frances\": 2,\n    \"trabajo_equipo\": 2, \n    \"comunicacion\": 2, \n    \"matematicas\": 2,\n    \"estadistica\": 2, \n    \"gestion_proyectos\": 2, \n    \"sostenibilidad\": 2,\n    \"big_data\": 2, \n    \"programacion\": 2,\n    \"telefono\": 676567556,\n    \"nombre_contacto\":\"pedro\"\n}",</w:t>
        </w:r>
      </w:ins>
    </w:p>
    <w:p w14:paraId="4D5D5217" w14:textId="77777777" w:rsidR="00B6643D" w:rsidRPr="00297714" w:rsidRDefault="00B6643D" w:rsidP="00B6643D">
      <w:pPr>
        <w:pStyle w:val="Textosinformato"/>
        <w:rPr>
          <w:ins w:id="8319" w:author="Microsoft Office User" w:date="2023-06-06T09:57:00Z"/>
          <w:rFonts w:ascii="Courier New" w:hAnsi="Courier New" w:cs="Courier New"/>
          <w:lang w:val="en-US"/>
        </w:rPr>
      </w:pPr>
      <w:ins w:id="8320"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"options": {</w:t>
        </w:r>
      </w:ins>
    </w:p>
    <w:p w14:paraId="10230E68" w14:textId="77777777" w:rsidR="00B6643D" w:rsidRPr="00297714" w:rsidRDefault="00B6643D" w:rsidP="00B6643D">
      <w:pPr>
        <w:pStyle w:val="Textosinformato"/>
        <w:rPr>
          <w:ins w:id="8321" w:author="Microsoft Office User" w:date="2023-06-06T09:57:00Z"/>
          <w:rFonts w:ascii="Courier New" w:hAnsi="Courier New" w:cs="Courier New"/>
          <w:lang w:val="en-US"/>
        </w:rPr>
      </w:pPr>
      <w:ins w:id="8322"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ins>
    </w:p>
    <w:p w14:paraId="2BEC5B4A" w14:textId="77777777" w:rsidR="00B6643D" w:rsidRPr="00297714" w:rsidRDefault="00B6643D" w:rsidP="00B6643D">
      <w:pPr>
        <w:pStyle w:val="Textosinformato"/>
        <w:rPr>
          <w:ins w:id="8323" w:author="Microsoft Office User" w:date="2023-06-06T09:57:00Z"/>
          <w:rFonts w:ascii="Courier New" w:hAnsi="Courier New" w:cs="Courier New"/>
          <w:lang w:val="en-US"/>
        </w:rPr>
      </w:pPr>
      <w:ins w:id="8324"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"json"</w:t>
        </w:r>
      </w:ins>
    </w:p>
    <w:p w14:paraId="2576DF81" w14:textId="77777777" w:rsidR="00B6643D" w:rsidRPr="00297714" w:rsidRDefault="00B6643D" w:rsidP="00B6643D">
      <w:pPr>
        <w:pStyle w:val="Textosinformato"/>
        <w:rPr>
          <w:ins w:id="8325" w:author="Microsoft Office User" w:date="2023-06-06T09:57:00Z"/>
          <w:rFonts w:ascii="Courier New" w:hAnsi="Courier New" w:cs="Courier New"/>
          <w:lang w:val="en-US"/>
        </w:rPr>
      </w:pPr>
      <w:ins w:id="8326"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5C69257D" w14:textId="77777777" w:rsidR="00B6643D" w:rsidRPr="00297714" w:rsidRDefault="00B6643D" w:rsidP="00B6643D">
      <w:pPr>
        <w:pStyle w:val="Textosinformato"/>
        <w:rPr>
          <w:ins w:id="8327" w:author="Microsoft Office User" w:date="2023-06-06T09:57:00Z"/>
          <w:rFonts w:ascii="Courier New" w:hAnsi="Courier New" w:cs="Courier New"/>
          <w:lang w:val="en-US"/>
        </w:rPr>
      </w:pPr>
      <w:ins w:id="832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48D00D24" w14:textId="77777777" w:rsidR="00B6643D" w:rsidRPr="00297714" w:rsidRDefault="00B6643D" w:rsidP="00B6643D">
      <w:pPr>
        <w:pStyle w:val="Textosinformato"/>
        <w:rPr>
          <w:ins w:id="8329" w:author="Microsoft Office User" w:date="2023-06-06T09:57:00Z"/>
          <w:rFonts w:ascii="Courier New" w:hAnsi="Courier New" w:cs="Courier New"/>
          <w:lang w:val="en-US"/>
        </w:rPr>
      </w:pPr>
      <w:ins w:id="8330"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70950B05" w14:textId="77777777" w:rsidR="00B6643D" w:rsidRPr="00297714" w:rsidRDefault="00B6643D" w:rsidP="00B6643D">
      <w:pPr>
        <w:pStyle w:val="Textosinformato"/>
        <w:rPr>
          <w:ins w:id="8331" w:author="Microsoft Office User" w:date="2023-06-06T09:57:00Z"/>
          <w:rFonts w:ascii="Courier New" w:hAnsi="Courier New" w:cs="Courier New"/>
          <w:lang w:val="en-US"/>
        </w:rPr>
      </w:pPr>
      <w:ins w:id="8332"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ins>
    </w:p>
    <w:p w14:paraId="20D4C311" w14:textId="77777777" w:rsidR="00B6643D" w:rsidRPr="00FF5436" w:rsidRDefault="00B6643D" w:rsidP="00B6643D">
      <w:pPr>
        <w:pStyle w:val="Textosinformato"/>
        <w:rPr>
          <w:ins w:id="8333" w:author="Microsoft Office User" w:date="2023-06-06T09:57:00Z"/>
          <w:rFonts w:ascii="Courier New" w:hAnsi="Courier New" w:cs="Courier New"/>
        </w:rPr>
      </w:pPr>
      <w:ins w:id="8334"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w:t>
        </w:r>
      </w:ins>
    </w:p>
    <w:p w14:paraId="1D4C2D95" w14:textId="77777777" w:rsidR="00B6643D" w:rsidRPr="00FF5436" w:rsidRDefault="00B6643D" w:rsidP="00B6643D">
      <w:pPr>
        <w:pStyle w:val="Textosinformato"/>
        <w:rPr>
          <w:ins w:id="8335" w:author="Microsoft Office User" w:date="2023-06-06T09:57:00Z"/>
          <w:rFonts w:ascii="Courier New" w:hAnsi="Courier New" w:cs="Courier New"/>
        </w:rPr>
      </w:pPr>
      <w:ins w:id="8336"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ins>
    </w:p>
    <w:p w14:paraId="0E7D6EC5" w14:textId="77777777" w:rsidR="00B6643D" w:rsidRPr="00FF5436" w:rsidRDefault="00B6643D" w:rsidP="00B6643D">
      <w:pPr>
        <w:pStyle w:val="Textosinformato"/>
        <w:rPr>
          <w:ins w:id="8337" w:author="Microsoft Office User" w:date="2023-06-06T09:57:00Z"/>
          <w:rFonts w:ascii="Courier New" w:hAnsi="Courier New" w:cs="Courier New"/>
        </w:rPr>
      </w:pPr>
      <w:ins w:id="8338"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ins>
    </w:p>
    <w:p w14:paraId="7D0F3389" w14:textId="77777777" w:rsidR="00B6643D" w:rsidRPr="00FF5436" w:rsidRDefault="00B6643D" w:rsidP="00B6643D">
      <w:pPr>
        <w:pStyle w:val="Textosinformato"/>
        <w:rPr>
          <w:ins w:id="8339" w:author="Microsoft Office User" w:date="2023-06-06T09:57:00Z"/>
          <w:rFonts w:ascii="Courier New" w:hAnsi="Courier New" w:cs="Courier New"/>
        </w:rPr>
      </w:pPr>
      <w:ins w:id="8340"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ins>
    </w:p>
    <w:p w14:paraId="4B3902E8" w14:textId="77777777" w:rsidR="00B6643D" w:rsidRPr="00FF5436" w:rsidRDefault="00B6643D" w:rsidP="00B6643D">
      <w:pPr>
        <w:pStyle w:val="Textosinformato"/>
        <w:rPr>
          <w:ins w:id="8341" w:author="Microsoft Office User" w:date="2023-06-06T09:57:00Z"/>
          <w:rFonts w:ascii="Courier New" w:hAnsi="Courier New" w:cs="Courier New"/>
        </w:rPr>
      </w:pPr>
      <w:ins w:id="8342"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ins>
    </w:p>
    <w:p w14:paraId="65316D19" w14:textId="77777777" w:rsidR="00B6643D" w:rsidRPr="00FF5436" w:rsidRDefault="00B6643D" w:rsidP="00B6643D">
      <w:pPr>
        <w:pStyle w:val="Textosinformato"/>
        <w:rPr>
          <w:ins w:id="8343" w:author="Microsoft Office User" w:date="2023-06-06T09:57:00Z"/>
          <w:rFonts w:ascii="Courier New" w:hAnsi="Courier New" w:cs="Courier New"/>
        </w:rPr>
      </w:pPr>
      <w:ins w:id="8344"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ins>
    </w:p>
    <w:p w14:paraId="34334AB9" w14:textId="77777777" w:rsidR="00B6643D" w:rsidRPr="00FF5436" w:rsidRDefault="00B6643D" w:rsidP="00B6643D">
      <w:pPr>
        <w:pStyle w:val="Textosinformato"/>
        <w:rPr>
          <w:ins w:id="8345" w:author="Microsoft Office User" w:date="2023-06-06T09:57:00Z"/>
          <w:rFonts w:ascii="Courier New" w:hAnsi="Courier New" w:cs="Courier New"/>
        </w:rPr>
      </w:pPr>
      <w:ins w:id="8346"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2EC6719A" w14:textId="77777777" w:rsidR="00B6643D" w:rsidRPr="00FF5436" w:rsidRDefault="00B6643D" w:rsidP="00B6643D">
      <w:pPr>
        <w:pStyle w:val="Textosinformato"/>
        <w:rPr>
          <w:ins w:id="8347" w:author="Microsoft Office User" w:date="2023-06-06T09:57:00Z"/>
          <w:rFonts w:ascii="Courier New" w:hAnsi="Courier New" w:cs="Courier New"/>
        </w:rPr>
      </w:pPr>
      <w:ins w:id="8348"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ins>
    </w:p>
    <w:p w14:paraId="0E00E4FC" w14:textId="77777777" w:rsidR="00B6643D" w:rsidRPr="00297714" w:rsidRDefault="00B6643D" w:rsidP="00B6643D">
      <w:pPr>
        <w:pStyle w:val="Textosinformato"/>
        <w:rPr>
          <w:ins w:id="8349" w:author="Microsoft Office User" w:date="2023-06-06T09:57:00Z"/>
          <w:rFonts w:ascii="Courier New" w:hAnsi="Courier New" w:cs="Courier New"/>
          <w:lang w:val="en-US"/>
        </w:rPr>
      </w:pPr>
      <w:ins w:id="8350"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ins>
    </w:p>
    <w:p w14:paraId="535D4853" w14:textId="77777777" w:rsidR="00B6643D" w:rsidRPr="00297714" w:rsidRDefault="00B6643D" w:rsidP="00B6643D">
      <w:pPr>
        <w:pStyle w:val="Textosinformato"/>
        <w:rPr>
          <w:ins w:id="8351" w:author="Microsoft Office User" w:date="2023-06-06T09:57:00Z"/>
          <w:rFonts w:ascii="Courier New" w:hAnsi="Courier New" w:cs="Courier New"/>
          <w:lang w:val="en-US"/>
        </w:rPr>
      </w:pPr>
      <w:ins w:id="8352"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"empresas",</w:t>
        </w:r>
      </w:ins>
    </w:p>
    <w:p w14:paraId="3CAC7B82" w14:textId="77777777" w:rsidR="00B6643D" w:rsidRPr="00297714" w:rsidRDefault="00B6643D" w:rsidP="00B6643D">
      <w:pPr>
        <w:pStyle w:val="Textosinformato"/>
        <w:rPr>
          <w:ins w:id="8353" w:author="Microsoft Office User" w:date="2023-06-06T09:57:00Z"/>
          <w:rFonts w:ascii="Courier New" w:hAnsi="Courier New" w:cs="Courier New"/>
          <w:lang w:val="en-US"/>
        </w:rPr>
      </w:pPr>
      <w:ins w:id="8354"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ins>
    </w:p>
    <w:p w14:paraId="400AFE85" w14:textId="77777777" w:rsidR="00B6643D" w:rsidRPr="00297714" w:rsidRDefault="00B6643D" w:rsidP="00B6643D">
      <w:pPr>
        <w:pStyle w:val="Textosinformato"/>
        <w:rPr>
          <w:ins w:id="8355" w:author="Microsoft Office User" w:date="2023-06-06T09:57:00Z"/>
          <w:rFonts w:ascii="Courier New" w:hAnsi="Courier New" w:cs="Courier New"/>
          <w:lang w:val="en-US"/>
        </w:rPr>
      </w:pPr>
      <w:ins w:id="8356"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ins>
    </w:p>
    <w:p w14:paraId="00D31B6C" w14:textId="77777777" w:rsidR="00B6643D" w:rsidRPr="00297714" w:rsidRDefault="00B6643D" w:rsidP="00B6643D">
      <w:pPr>
        <w:pStyle w:val="Textosinformato"/>
        <w:rPr>
          <w:ins w:id="8357" w:author="Microsoft Office User" w:date="2023-06-06T09:57:00Z"/>
          <w:rFonts w:ascii="Courier New" w:hAnsi="Courier New" w:cs="Courier New"/>
          <w:lang w:val="en-US"/>
        </w:rPr>
      </w:pPr>
      <w:ins w:id="835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3DCFAF50" w14:textId="77777777" w:rsidR="00B6643D" w:rsidRPr="00297714" w:rsidRDefault="00B6643D" w:rsidP="00B6643D">
      <w:pPr>
        <w:pStyle w:val="Textosinformato"/>
        <w:rPr>
          <w:ins w:id="8359" w:author="Microsoft Office User" w:date="2023-06-06T09:57:00Z"/>
          <w:rFonts w:ascii="Courier New" w:hAnsi="Courier New" w:cs="Courier New"/>
          <w:lang w:val="en-US"/>
        </w:rPr>
      </w:pPr>
      <w:ins w:id="8360"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638568ED" w14:textId="77777777" w:rsidR="00B6643D" w:rsidRPr="00297714" w:rsidRDefault="00B6643D" w:rsidP="00B6643D">
      <w:pPr>
        <w:pStyle w:val="Textosinformato"/>
        <w:rPr>
          <w:ins w:id="8361" w:author="Microsoft Office User" w:date="2023-06-06T09:57:00Z"/>
          <w:rFonts w:ascii="Courier New" w:hAnsi="Courier New" w:cs="Courier New"/>
          <w:lang w:val="en-US"/>
        </w:rPr>
      </w:pPr>
      <w:ins w:id="8362"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101741BD" w14:textId="77777777" w:rsidR="00B6643D" w:rsidRPr="00297714" w:rsidRDefault="00B6643D" w:rsidP="00B6643D">
      <w:pPr>
        <w:pStyle w:val="Textosinformato"/>
        <w:rPr>
          <w:ins w:id="8363" w:author="Microsoft Office User" w:date="2023-06-06T09:57:00Z"/>
          <w:rFonts w:ascii="Courier New" w:hAnsi="Courier New" w:cs="Courier New"/>
          <w:lang w:val="en-US"/>
        </w:rPr>
      </w:pPr>
      <w:ins w:id="8364"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ins>
    </w:p>
    <w:p w14:paraId="6741A9E1" w14:textId="77777777" w:rsidR="00B6643D" w:rsidRPr="00297714" w:rsidRDefault="00B6643D" w:rsidP="00B6643D">
      <w:pPr>
        <w:pStyle w:val="Textosinformato"/>
        <w:rPr>
          <w:ins w:id="8365" w:author="Microsoft Office User" w:date="2023-06-06T09:57:00Z"/>
          <w:rFonts w:ascii="Courier New" w:hAnsi="Courier New" w:cs="Courier New"/>
          <w:lang w:val="en-US"/>
        </w:rPr>
      </w:pPr>
      <w:ins w:id="8366" w:author="Microsoft Office User" w:date="2023-06-06T09:57:00Z">
        <w:r w:rsidRPr="00297714">
          <w:rPr>
            <w:rFonts w:ascii="Courier New" w:hAnsi="Courier New" w:cs="Courier New"/>
            <w:lang w:val="en-US"/>
          </w:rPr>
          <w:tab/>
        </w:r>
        <w:r w:rsidRPr="00297714">
          <w:rPr>
            <w:rFonts w:ascii="Courier New" w:hAnsi="Courier New" w:cs="Courier New"/>
            <w:lang w:val="en-US"/>
          </w:rPr>
          <w:tab/>
          <w:t>},</w:t>
        </w:r>
      </w:ins>
    </w:p>
    <w:p w14:paraId="5D1EFBBF" w14:textId="77777777" w:rsidR="00B6643D" w:rsidRPr="00297714" w:rsidRDefault="00B6643D" w:rsidP="00B6643D">
      <w:pPr>
        <w:pStyle w:val="Textosinformato"/>
        <w:rPr>
          <w:ins w:id="8367" w:author="Microsoft Office User" w:date="2023-06-06T09:57:00Z"/>
          <w:rFonts w:ascii="Courier New" w:hAnsi="Courier New" w:cs="Courier New"/>
          <w:lang w:val="en-US"/>
        </w:rPr>
      </w:pPr>
      <w:ins w:id="8368" w:author="Microsoft Office User" w:date="2023-06-06T09:57:00Z">
        <w:r w:rsidRPr="00297714">
          <w:rPr>
            <w:rFonts w:ascii="Courier New" w:hAnsi="Courier New" w:cs="Courier New"/>
            <w:lang w:val="en-US"/>
          </w:rPr>
          <w:tab/>
        </w:r>
        <w:r w:rsidRPr="00297714">
          <w:rPr>
            <w:rFonts w:ascii="Courier New" w:hAnsi="Courier New" w:cs="Courier New"/>
            <w:lang w:val="en-US"/>
          </w:rPr>
          <w:tab/>
          <w:t>{</w:t>
        </w:r>
      </w:ins>
    </w:p>
    <w:p w14:paraId="08ACB485" w14:textId="77777777" w:rsidR="00B6643D" w:rsidRPr="00297714" w:rsidRDefault="00B6643D" w:rsidP="00B6643D">
      <w:pPr>
        <w:pStyle w:val="Textosinformato"/>
        <w:rPr>
          <w:ins w:id="8369" w:author="Microsoft Office User" w:date="2023-06-06T09:57:00Z"/>
          <w:rFonts w:ascii="Courier New" w:hAnsi="Courier New" w:cs="Courier New"/>
          <w:lang w:val="en-US"/>
        </w:rPr>
      </w:pPr>
      <w:ins w:id="8370"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"GET oferta by emp id and id",</w:t>
        </w:r>
      </w:ins>
    </w:p>
    <w:p w14:paraId="6495F588" w14:textId="77777777" w:rsidR="00B6643D" w:rsidRPr="00297714" w:rsidRDefault="00B6643D" w:rsidP="00B6643D">
      <w:pPr>
        <w:pStyle w:val="Textosinformato"/>
        <w:rPr>
          <w:ins w:id="8371" w:author="Microsoft Office User" w:date="2023-06-06T09:57:00Z"/>
          <w:rFonts w:ascii="Courier New" w:hAnsi="Courier New" w:cs="Courier New"/>
          <w:lang w:val="en-US"/>
        </w:rPr>
      </w:pPr>
      <w:ins w:id="8372"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ins>
    </w:p>
    <w:p w14:paraId="67F94A7B" w14:textId="77777777" w:rsidR="00B6643D" w:rsidRPr="00297714" w:rsidRDefault="00B6643D" w:rsidP="00B6643D">
      <w:pPr>
        <w:pStyle w:val="Textosinformato"/>
        <w:rPr>
          <w:ins w:id="8373" w:author="Microsoft Office User" w:date="2023-06-06T09:57:00Z"/>
          <w:rFonts w:ascii="Courier New" w:hAnsi="Courier New" w:cs="Courier New"/>
          <w:lang w:val="en-US"/>
        </w:rPr>
      </w:pPr>
      <w:ins w:id="8374"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ins>
    </w:p>
    <w:p w14:paraId="61AB35FC" w14:textId="77777777" w:rsidR="00B6643D" w:rsidRPr="00297714" w:rsidRDefault="00B6643D" w:rsidP="00B6643D">
      <w:pPr>
        <w:pStyle w:val="Textosinformato"/>
        <w:rPr>
          <w:ins w:id="8375" w:author="Microsoft Office User" w:date="2023-06-06T09:57:00Z"/>
          <w:rFonts w:ascii="Courier New" w:hAnsi="Courier New" w:cs="Courier New"/>
          <w:lang w:val="en-US"/>
        </w:rPr>
      </w:pPr>
      <w:ins w:id="8376"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ins>
    </w:p>
    <w:p w14:paraId="0042F492" w14:textId="77777777" w:rsidR="00B6643D" w:rsidRPr="00297714" w:rsidRDefault="00B6643D" w:rsidP="00B6643D">
      <w:pPr>
        <w:pStyle w:val="Textosinformato"/>
        <w:rPr>
          <w:ins w:id="8377" w:author="Microsoft Office User" w:date="2023-06-06T09:57:00Z"/>
          <w:rFonts w:ascii="Courier New" w:hAnsi="Courier New" w:cs="Courier New"/>
          <w:lang w:val="en-US"/>
        </w:rPr>
      </w:pPr>
      <w:ins w:id="837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ins>
    </w:p>
    <w:p w14:paraId="23AD275C" w14:textId="77777777" w:rsidR="00B6643D" w:rsidRPr="00FF5436" w:rsidRDefault="00B6643D" w:rsidP="00B6643D">
      <w:pPr>
        <w:pStyle w:val="Textosinformato"/>
        <w:rPr>
          <w:ins w:id="8379" w:author="Microsoft Office User" w:date="2023-06-06T09:57:00Z"/>
          <w:rFonts w:ascii="Courier New" w:hAnsi="Courier New" w:cs="Courier New"/>
        </w:rPr>
      </w:pPr>
      <w:ins w:id="8380"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"13.37.90.252:5000/empresas/1/ofertas/82",</w:t>
        </w:r>
      </w:ins>
    </w:p>
    <w:p w14:paraId="44CBAF3E" w14:textId="77777777" w:rsidR="00B6643D" w:rsidRPr="00FF5436" w:rsidRDefault="00B6643D" w:rsidP="00B6643D">
      <w:pPr>
        <w:pStyle w:val="Textosinformato"/>
        <w:rPr>
          <w:ins w:id="8381" w:author="Microsoft Office User" w:date="2023-06-06T09:57:00Z"/>
          <w:rFonts w:ascii="Courier New" w:hAnsi="Courier New" w:cs="Courier New"/>
        </w:rPr>
      </w:pPr>
      <w:ins w:id="8382"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ins>
    </w:p>
    <w:p w14:paraId="550EB5F0" w14:textId="77777777" w:rsidR="00B6643D" w:rsidRPr="00FF5436" w:rsidRDefault="00B6643D" w:rsidP="00B6643D">
      <w:pPr>
        <w:pStyle w:val="Textosinformato"/>
        <w:rPr>
          <w:ins w:id="8383" w:author="Microsoft Office User" w:date="2023-06-06T09:57:00Z"/>
          <w:rFonts w:ascii="Courier New" w:hAnsi="Courier New" w:cs="Courier New"/>
        </w:rPr>
      </w:pPr>
      <w:ins w:id="8384"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ins>
    </w:p>
    <w:p w14:paraId="30669EEA" w14:textId="77777777" w:rsidR="00B6643D" w:rsidRPr="00FF5436" w:rsidRDefault="00B6643D" w:rsidP="00B6643D">
      <w:pPr>
        <w:pStyle w:val="Textosinformato"/>
        <w:rPr>
          <w:ins w:id="8385" w:author="Microsoft Office User" w:date="2023-06-06T09:57:00Z"/>
          <w:rFonts w:ascii="Courier New" w:hAnsi="Courier New" w:cs="Courier New"/>
        </w:rPr>
      </w:pPr>
      <w:ins w:id="8386"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ins>
    </w:p>
    <w:p w14:paraId="6BEB51F8" w14:textId="77777777" w:rsidR="00B6643D" w:rsidRPr="00FF5436" w:rsidRDefault="00B6643D" w:rsidP="00B6643D">
      <w:pPr>
        <w:pStyle w:val="Textosinformato"/>
        <w:rPr>
          <w:ins w:id="8387" w:author="Microsoft Office User" w:date="2023-06-06T09:57:00Z"/>
          <w:rFonts w:ascii="Courier New" w:hAnsi="Courier New" w:cs="Courier New"/>
        </w:rPr>
      </w:pPr>
      <w:ins w:id="8388"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ins>
    </w:p>
    <w:p w14:paraId="3DB48491" w14:textId="77777777" w:rsidR="00B6643D" w:rsidRPr="00FF5436" w:rsidRDefault="00B6643D" w:rsidP="00B6643D">
      <w:pPr>
        <w:pStyle w:val="Textosinformato"/>
        <w:rPr>
          <w:ins w:id="8389" w:author="Microsoft Office User" w:date="2023-06-06T09:57:00Z"/>
          <w:rFonts w:ascii="Courier New" w:hAnsi="Courier New" w:cs="Courier New"/>
        </w:rPr>
      </w:pPr>
      <w:ins w:id="8390"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ins>
    </w:p>
    <w:p w14:paraId="514E70B0" w14:textId="77777777" w:rsidR="00B6643D" w:rsidRPr="00FF5436" w:rsidRDefault="00B6643D" w:rsidP="00B6643D">
      <w:pPr>
        <w:pStyle w:val="Textosinformato"/>
        <w:rPr>
          <w:ins w:id="8391" w:author="Microsoft Office User" w:date="2023-06-06T09:57:00Z"/>
          <w:rFonts w:ascii="Courier New" w:hAnsi="Courier New" w:cs="Courier New"/>
        </w:rPr>
      </w:pPr>
      <w:ins w:id="8392"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4945EAC0" w14:textId="77777777" w:rsidR="00B6643D" w:rsidRPr="00FF5436" w:rsidRDefault="00B6643D" w:rsidP="00B6643D">
      <w:pPr>
        <w:pStyle w:val="Textosinformato"/>
        <w:rPr>
          <w:ins w:id="8393" w:author="Microsoft Office User" w:date="2023-06-06T09:57:00Z"/>
          <w:rFonts w:ascii="Courier New" w:hAnsi="Courier New" w:cs="Courier New"/>
        </w:rPr>
      </w:pPr>
      <w:ins w:id="8394"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ins>
    </w:p>
    <w:p w14:paraId="1A4BA749" w14:textId="77777777" w:rsidR="00B6643D" w:rsidRPr="00297714" w:rsidRDefault="00B6643D" w:rsidP="00B6643D">
      <w:pPr>
        <w:pStyle w:val="Textosinformato"/>
        <w:rPr>
          <w:ins w:id="8395" w:author="Microsoft Office User" w:date="2023-06-06T09:57:00Z"/>
          <w:rFonts w:ascii="Courier New" w:hAnsi="Courier New" w:cs="Courier New"/>
          <w:lang w:val="en-US"/>
        </w:rPr>
      </w:pPr>
      <w:ins w:id="8396" w:author="Microsoft Office User" w:date="2023-06-06T09:57:00Z">
        <w:r w:rsidRPr="00FF5436">
          <w:rPr>
            <w:rFonts w:ascii="Courier New" w:hAnsi="Courier New" w:cs="Courier New"/>
          </w:rPr>
          <w:lastRenderedPageBreak/>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ins>
    </w:p>
    <w:p w14:paraId="635D65B2" w14:textId="77777777" w:rsidR="00B6643D" w:rsidRPr="00297714" w:rsidRDefault="00B6643D" w:rsidP="00B6643D">
      <w:pPr>
        <w:pStyle w:val="Textosinformato"/>
        <w:rPr>
          <w:ins w:id="8397" w:author="Microsoft Office User" w:date="2023-06-06T09:57:00Z"/>
          <w:rFonts w:ascii="Courier New" w:hAnsi="Courier New" w:cs="Courier New"/>
          <w:lang w:val="en-US"/>
        </w:rPr>
      </w:pPr>
      <w:ins w:id="839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"empresas",</w:t>
        </w:r>
      </w:ins>
    </w:p>
    <w:p w14:paraId="11135720" w14:textId="77777777" w:rsidR="00B6643D" w:rsidRPr="00297714" w:rsidRDefault="00B6643D" w:rsidP="00B6643D">
      <w:pPr>
        <w:pStyle w:val="Textosinformato"/>
        <w:rPr>
          <w:ins w:id="8399" w:author="Microsoft Office User" w:date="2023-06-06T09:57:00Z"/>
          <w:rFonts w:ascii="Courier New" w:hAnsi="Courier New" w:cs="Courier New"/>
          <w:lang w:val="en-US"/>
        </w:rPr>
      </w:pPr>
      <w:ins w:id="8400"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ins>
    </w:p>
    <w:p w14:paraId="2E022AF6" w14:textId="77777777" w:rsidR="00B6643D" w:rsidRPr="00297714" w:rsidRDefault="00B6643D" w:rsidP="00B6643D">
      <w:pPr>
        <w:pStyle w:val="Textosinformato"/>
        <w:rPr>
          <w:ins w:id="8401" w:author="Microsoft Office User" w:date="2023-06-06T09:57:00Z"/>
          <w:rFonts w:ascii="Courier New" w:hAnsi="Courier New" w:cs="Courier New"/>
          <w:lang w:val="en-US"/>
        </w:rPr>
      </w:pPr>
      <w:ins w:id="8402"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ins>
    </w:p>
    <w:p w14:paraId="2436EC05" w14:textId="77777777" w:rsidR="00B6643D" w:rsidRPr="00297714" w:rsidRDefault="00B6643D" w:rsidP="00B6643D">
      <w:pPr>
        <w:pStyle w:val="Textosinformato"/>
        <w:rPr>
          <w:ins w:id="8403" w:author="Microsoft Office User" w:date="2023-06-06T09:57:00Z"/>
          <w:rFonts w:ascii="Courier New" w:hAnsi="Courier New" w:cs="Courier New"/>
          <w:lang w:val="en-US"/>
        </w:rPr>
      </w:pPr>
      <w:ins w:id="8404"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"82"</w:t>
        </w:r>
      </w:ins>
    </w:p>
    <w:p w14:paraId="6A094EAF" w14:textId="77777777" w:rsidR="00B6643D" w:rsidRPr="00297714" w:rsidRDefault="00B6643D" w:rsidP="00B6643D">
      <w:pPr>
        <w:pStyle w:val="Textosinformato"/>
        <w:rPr>
          <w:ins w:id="8405" w:author="Microsoft Office User" w:date="2023-06-06T09:57:00Z"/>
          <w:rFonts w:ascii="Courier New" w:hAnsi="Courier New" w:cs="Courier New"/>
          <w:lang w:val="en-US"/>
        </w:rPr>
      </w:pPr>
      <w:ins w:id="8406"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021C8BBC" w14:textId="77777777" w:rsidR="00B6643D" w:rsidRPr="00297714" w:rsidRDefault="00B6643D" w:rsidP="00B6643D">
      <w:pPr>
        <w:pStyle w:val="Textosinformato"/>
        <w:rPr>
          <w:ins w:id="8407" w:author="Microsoft Office User" w:date="2023-06-06T09:57:00Z"/>
          <w:rFonts w:ascii="Courier New" w:hAnsi="Courier New" w:cs="Courier New"/>
          <w:lang w:val="en-US"/>
        </w:rPr>
      </w:pPr>
      <w:ins w:id="840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1C295DF3" w14:textId="77777777" w:rsidR="00B6643D" w:rsidRPr="00297714" w:rsidRDefault="00B6643D" w:rsidP="00B6643D">
      <w:pPr>
        <w:pStyle w:val="Textosinformato"/>
        <w:rPr>
          <w:ins w:id="8409" w:author="Microsoft Office User" w:date="2023-06-06T09:57:00Z"/>
          <w:rFonts w:ascii="Courier New" w:hAnsi="Courier New" w:cs="Courier New"/>
          <w:lang w:val="en-US"/>
        </w:rPr>
      </w:pPr>
      <w:ins w:id="8410"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7A060506" w14:textId="77777777" w:rsidR="00B6643D" w:rsidRPr="00297714" w:rsidRDefault="00B6643D" w:rsidP="00B6643D">
      <w:pPr>
        <w:pStyle w:val="Textosinformato"/>
        <w:rPr>
          <w:ins w:id="8411" w:author="Microsoft Office User" w:date="2023-06-06T09:57:00Z"/>
          <w:rFonts w:ascii="Courier New" w:hAnsi="Courier New" w:cs="Courier New"/>
          <w:lang w:val="en-US"/>
        </w:rPr>
      </w:pPr>
      <w:ins w:id="8412"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ins>
    </w:p>
    <w:p w14:paraId="53FBAE8A" w14:textId="77777777" w:rsidR="00B6643D" w:rsidRPr="00297714" w:rsidRDefault="00B6643D" w:rsidP="00B6643D">
      <w:pPr>
        <w:pStyle w:val="Textosinformato"/>
        <w:rPr>
          <w:ins w:id="8413" w:author="Microsoft Office User" w:date="2023-06-06T09:57:00Z"/>
          <w:rFonts w:ascii="Courier New" w:hAnsi="Courier New" w:cs="Courier New"/>
          <w:lang w:val="en-US"/>
        </w:rPr>
      </w:pPr>
      <w:ins w:id="8414" w:author="Microsoft Office User" w:date="2023-06-06T09:57:00Z">
        <w:r w:rsidRPr="00297714">
          <w:rPr>
            <w:rFonts w:ascii="Courier New" w:hAnsi="Courier New" w:cs="Courier New"/>
            <w:lang w:val="en-US"/>
          </w:rPr>
          <w:tab/>
        </w:r>
        <w:r w:rsidRPr="00297714">
          <w:rPr>
            <w:rFonts w:ascii="Courier New" w:hAnsi="Courier New" w:cs="Courier New"/>
            <w:lang w:val="en-US"/>
          </w:rPr>
          <w:tab/>
          <w:t>},</w:t>
        </w:r>
      </w:ins>
    </w:p>
    <w:p w14:paraId="7963CB9B" w14:textId="77777777" w:rsidR="00B6643D" w:rsidRPr="00297714" w:rsidRDefault="00B6643D" w:rsidP="00B6643D">
      <w:pPr>
        <w:pStyle w:val="Textosinformato"/>
        <w:rPr>
          <w:ins w:id="8415" w:author="Microsoft Office User" w:date="2023-06-06T09:57:00Z"/>
          <w:rFonts w:ascii="Courier New" w:hAnsi="Courier New" w:cs="Courier New"/>
          <w:lang w:val="en-US"/>
        </w:rPr>
      </w:pPr>
      <w:ins w:id="8416" w:author="Microsoft Office User" w:date="2023-06-06T09:57:00Z">
        <w:r w:rsidRPr="00297714">
          <w:rPr>
            <w:rFonts w:ascii="Courier New" w:hAnsi="Courier New" w:cs="Courier New"/>
            <w:lang w:val="en-US"/>
          </w:rPr>
          <w:tab/>
        </w:r>
        <w:r w:rsidRPr="00297714">
          <w:rPr>
            <w:rFonts w:ascii="Courier New" w:hAnsi="Courier New" w:cs="Courier New"/>
            <w:lang w:val="en-US"/>
          </w:rPr>
          <w:tab/>
          <w:t>{</w:t>
        </w:r>
      </w:ins>
    </w:p>
    <w:p w14:paraId="0486F398" w14:textId="77777777" w:rsidR="00B6643D" w:rsidRPr="00297714" w:rsidRDefault="00B6643D" w:rsidP="00B6643D">
      <w:pPr>
        <w:pStyle w:val="Textosinformato"/>
        <w:rPr>
          <w:ins w:id="8417" w:author="Microsoft Office User" w:date="2023-06-06T09:57:00Z"/>
          <w:rFonts w:ascii="Courier New" w:hAnsi="Courier New" w:cs="Courier New"/>
          <w:lang w:val="en-US"/>
        </w:rPr>
      </w:pPr>
      <w:ins w:id="841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"PUT oferta",</w:t>
        </w:r>
      </w:ins>
    </w:p>
    <w:p w14:paraId="483BD27A" w14:textId="77777777" w:rsidR="00B6643D" w:rsidRPr="00297714" w:rsidRDefault="00B6643D" w:rsidP="00B6643D">
      <w:pPr>
        <w:pStyle w:val="Textosinformato"/>
        <w:rPr>
          <w:ins w:id="8419" w:author="Microsoft Office User" w:date="2023-06-06T09:57:00Z"/>
          <w:rFonts w:ascii="Courier New" w:hAnsi="Courier New" w:cs="Courier New"/>
          <w:lang w:val="en-US"/>
        </w:rPr>
      </w:pPr>
      <w:ins w:id="8420"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ins>
    </w:p>
    <w:p w14:paraId="3A067E5E" w14:textId="77777777" w:rsidR="00B6643D" w:rsidRPr="00297714" w:rsidRDefault="00B6643D" w:rsidP="00B6643D">
      <w:pPr>
        <w:pStyle w:val="Textosinformato"/>
        <w:rPr>
          <w:ins w:id="8421" w:author="Microsoft Office User" w:date="2023-06-06T09:57:00Z"/>
          <w:rFonts w:ascii="Courier New" w:hAnsi="Courier New" w:cs="Courier New"/>
          <w:lang w:val="en-US"/>
        </w:rPr>
      </w:pPr>
      <w:ins w:id="8422"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"PUT",</w:t>
        </w:r>
      </w:ins>
    </w:p>
    <w:p w14:paraId="262AB324" w14:textId="77777777" w:rsidR="00B6643D" w:rsidRPr="00FF5436" w:rsidRDefault="00B6643D" w:rsidP="00B6643D">
      <w:pPr>
        <w:pStyle w:val="Textosinformato"/>
        <w:rPr>
          <w:ins w:id="8423" w:author="Microsoft Office User" w:date="2023-06-06T09:57:00Z"/>
          <w:rFonts w:ascii="Courier New" w:hAnsi="Courier New" w:cs="Courier New"/>
        </w:rPr>
      </w:pPr>
      <w:ins w:id="8424"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"header": [],</w:t>
        </w:r>
      </w:ins>
    </w:p>
    <w:p w14:paraId="4F27417F" w14:textId="77777777" w:rsidR="00B6643D" w:rsidRPr="00FF5436" w:rsidRDefault="00B6643D" w:rsidP="00B6643D">
      <w:pPr>
        <w:pStyle w:val="Textosinformato"/>
        <w:rPr>
          <w:ins w:id="8425" w:author="Microsoft Office User" w:date="2023-06-06T09:57:00Z"/>
          <w:rFonts w:ascii="Courier New" w:hAnsi="Courier New" w:cs="Courier New"/>
        </w:rPr>
      </w:pPr>
      <w:ins w:id="8426"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"body": {</w:t>
        </w:r>
      </w:ins>
    </w:p>
    <w:p w14:paraId="300881AD" w14:textId="77777777" w:rsidR="00B6643D" w:rsidRPr="00FF5436" w:rsidRDefault="00B6643D" w:rsidP="00B6643D">
      <w:pPr>
        <w:pStyle w:val="Textosinformato"/>
        <w:rPr>
          <w:ins w:id="8427" w:author="Microsoft Office User" w:date="2023-06-06T09:57:00Z"/>
          <w:rFonts w:ascii="Courier New" w:hAnsi="Courier New" w:cs="Courier New"/>
        </w:rPr>
      </w:pPr>
      <w:ins w:id="8428"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"mode": "raw",</w:t>
        </w:r>
      </w:ins>
    </w:p>
    <w:p w14:paraId="516389D6" w14:textId="77777777" w:rsidR="00B6643D" w:rsidRPr="00FF5436" w:rsidRDefault="00B6643D" w:rsidP="00B6643D">
      <w:pPr>
        <w:pStyle w:val="Textosinformato"/>
        <w:rPr>
          <w:ins w:id="8429" w:author="Microsoft Office User" w:date="2023-06-06T09:57:00Z"/>
          <w:rFonts w:ascii="Courier New" w:hAnsi="Courier New" w:cs="Courier New"/>
        </w:rPr>
      </w:pPr>
      <w:ins w:id="8430"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"raw": "{\n    \"alumno_id\": 73,\n    \"estado\":\"ASIGNADA\"\n}",</w:t>
        </w:r>
      </w:ins>
    </w:p>
    <w:p w14:paraId="72ABB539" w14:textId="77777777" w:rsidR="00B6643D" w:rsidRPr="00297714" w:rsidRDefault="00B6643D" w:rsidP="00B6643D">
      <w:pPr>
        <w:pStyle w:val="Textosinformato"/>
        <w:rPr>
          <w:ins w:id="8431" w:author="Microsoft Office User" w:date="2023-06-06T09:57:00Z"/>
          <w:rFonts w:ascii="Courier New" w:hAnsi="Courier New" w:cs="Courier New"/>
          <w:lang w:val="en-US"/>
        </w:rPr>
      </w:pPr>
      <w:ins w:id="8432"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"options": {</w:t>
        </w:r>
      </w:ins>
    </w:p>
    <w:p w14:paraId="40544DC8" w14:textId="77777777" w:rsidR="00B6643D" w:rsidRPr="00297714" w:rsidRDefault="00B6643D" w:rsidP="00B6643D">
      <w:pPr>
        <w:pStyle w:val="Textosinformato"/>
        <w:rPr>
          <w:ins w:id="8433" w:author="Microsoft Office User" w:date="2023-06-06T09:57:00Z"/>
          <w:rFonts w:ascii="Courier New" w:hAnsi="Courier New" w:cs="Courier New"/>
          <w:lang w:val="en-US"/>
        </w:rPr>
      </w:pPr>
      <w:ins w:id="8434"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ins>
    </w:p>
    <w:p w14:paraId="7D38D814" w14:textId="77777777" w:rsidR="00B6643D" w:rsidRPr="00297714" w:rsidRDefault="00B6643D" w:rsidP="00B6643D">
      <w:pPr>
        <w:pStyle w:val="Textosinformato"/>
        <w:rPr>
          <w:ins w:id="8435" w:author="Microsoft Office User" w:date="2023-06-06T09:57:00Z"/>
          <w:rFonts w:ascii="Courier New" w:hAnsi="Courier New" w:cs="Courier New"/>
          <w:lang w:val="en-US"/>
        </w:rPr>
      </w:pPr>
      <w:ins w:id="8436"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"json"</w:t>
        </w:r>
      </w:ins>
    </w:p>
    <w:p w14:paraId="08C68316" w14:textId="77777777" w:rsidR="00B6643D" w:rsidRPr="00297714" w:rsidRDefault="00B6643D" w:rsidP="00B6643D">
      <w:pPr>
        <w:pStyle w:val="Textosinformato"/>
        <w:rPr>
          <w:ins w:id="8437" w:author="Microsoft Office User" w:date="2023-06-06T09:57:00Z"/>
          <w:rFonts w:ascii="Courier New" w:hAnsi="Courier New" w:cs="Courier New"/>
          <w:lang w:val="en-US"/>
        </w:rPr>
      </w:pPr>
      <w:ins w:id="843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429F945F" w14:textId="77777777" w:rsidR="00B6643D" w:rsidRPr="00297714" w:rsidRDefault="00B6643D" w:rsidP="00B6643D">
      <w:pPr>
        <w:pStyle w:val="Textosinformato"/>
        <w:rPr>
          <w:ins w:id="8439" w:author="Microsoft Office User" w:date="2023-06-06T09:57:00Z"/>
          <w:rFonts w:ascii="Courier New" w:hAnsi="Courier New" w:cs="Courier New"/>
          <w:lang w:val="en-US"/>
        </w:rPr>
      </w:pPr>
      <w:ins w:id="8440"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7F0BCEE2" w14:textId="77777777" w:rsidR="00B6643D" w:rsidRPr="00297714" w:rsidRDefault="00B6643D" w:rsidP="00B6643D">
      <w:pPr>
        <w:pStyle w:val="Textosinformato"/>
        <w:rPr>
          <w:ins w:id="8441" w:author="Microsoft Office User" w:date="2023-06-06T09:57:00Z"/>
          <w:rFonts w:ascii="Courier New" w:hAnsi="Courier New" w:cs="Courier New"/>
          <w:lang w:val="en-US"/>
        </w:rPr>
      </w:pPr>
      <w:ins w:id="8442"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030CB428" w14:textId="77777777" w:rsidR="00B6643D" w:rsidRPr="00297714" w:rsidRDefault="00B6643D" w:rsidP="00B6643D">
      <w:pPr>
        <w:pStyle w:val="Textosinformato"/>
        <w:rPr>
          <w:ins w:id="8443" w:author="Microsoft Office User" w:date="2023-06-06T09:57:00Z"/>
          <w:rFonts w:ascii="Courier New" w:hAnsi="Courier New" w:cs="Courier New"/>
          <w:lang w:val="en-US"/>
        </w:rPr>
      </w:pPr>
      <w:ins w:id="8444"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ins>
    </w:p>
    <w:p w14:paraId="19682658" w14:textId="77777777" w:rsidR="00B6643D" w:rsidRPr="00FF5436" w:rsidRDefault="00B6643D" w:rsidP="00B6643D">
      <w:pPr>
        <w:pStyle w:val="Textosinformato"/>
        <w:rPr>
          <w:ins w:id="8445" w:author="Microsoft Office User" w:date="2023-06-06T09:57:00Z"/>
          <w:rFonts w:ascii="Courier New" w:hAnsi="Courier New" w:cs="Courier New"/>
        </w:rPr>
      </w:pPr>
      <w:ins w:id="8446"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"13.37.90.252:5000/empresas/1/ofertas/71",</w:t>
        </w:r>
      </w:ins>
    </w:p>
    <w:p w14:paraId="4B93C035" w14:textId="77777777" w:rsidR="00B6643D" w:rsidRPr="00FF5436" w:rsidRDefault="00B6643D" w:rsidP="00B6643D">
      <w:pPr>
        <w:pStyle w:val="Textosinformato"/>
        <w:rPr>
          <w:ins w:id="8447" w:author="Microsoft Office User" w:date="2023-06-06T09:57:00Z"/>
          <w:rFonts w:ascii="Courier New" w:hAnsi="Courier New" w:cs="Courier New"/>
        </w:rPr>
      </w:pPr>
      <w:ins w:id="8448"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ins>
    </w:p>
    <w:p w14:paraId="7E41919C" w14:textId="77777777" w:rsidR="00B6643D" w:rsidRPr="00FF5436" w:rsidRDefault="00B6643D" w:rsidP="00B6643D">
      <w:pPr>
        <w:pStyle w:val="Textosinformato"/>
        <w:rPr>
          <w:ins w:id="8449" w:author="Microsoft Office User" w:date="2023-06-06T09:57:00Z"/>
          <w:rFonts w:ascii="Courier New" w:hAnsi="Courier New" w:cs="Courier New"/>
        </w:rPr>
      </w:pPr>
      <w:ins w:id="8450"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ins>
    </w:p>
    <w:p w14:paraId="347BFE24" w14:textId="77777777" w:rsidR="00B6643D" w:rsidRPr="00FF5436" w:rsidRDefault="00B6643D" w:rsidP="00B6643D">
      <w:pPr>
        <w:pStyle w:val="Textosinformato"/>
        <w:rPr>
          <w:ins w:id="8451" w:author="Microsoft Office User" w:date="2023-06-06T09:57:00Z"/>
          <w:rFonts w:ascii="Courier New" w:hAnsi="Courier New" w:cs="Courier New"/>
        </w:rPr>
      </w:pPr>
      <w:ins w:id="8452"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ins>
    </w:p>
    <w:p w14:paraId="13D17749" w14:textId="77777777" w:rsidR="00B6643D" w:rsidRPr="00FF5436" w:rsidRDefault="00B6643D" w:rsidP="00B6643D">
      <w:pPr>
        <w:pStyle w:val="Textosinformato"/>
        <w:rPr>
          <w:ins w:id="8453" w:author="Microsoft Office User" w:date="2023-06-06T09:57:00Z"/>
          <w:rFonts w:ascii="Courier New" w:hAnsi="Courier New" w:cs="Courier New"/>
        </w:rPr>
      </w:pPr>
      <w:ins w:id="8454"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ins>
    </w:p>
    <w:p w14:paraId="65D9D494" w14:textId="77777777" w:rsidR="00B6643D" w:rsidRPr="00FF5436" w:rsidRDefault="00B6643D" w:rsidP="00B6643D">
      <w:pPr>
        <w:pStyle w:val="Textosinformato"/>
        <w:rPr>
          <w:ins w:id="8455" w:author="Microsoft Office User" w:date="2023-06-06T09:57:00Z"/>
          <w:rFonts w:ascii="Courier New" w:hAnsi="Courier New" w:cs="Courier New"/>
        </w:rPr>
      </w:pPr>
      <w:ins w:id="8456"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ins>
    </w:p>
    <w:p w14:paraId="70BD2048" w14:textId="77777777" w:rsidR="00B6643D" w:rsidRPr="00FF5436" w:rsidRDefault="00B6643D" w:rsidP="00B6643D">
      <w:pPr>
        <w:pStyle w:val="Textosinformato"/>
        <w:rPr>
          <w:ins w:id="8457" w:author="Microsoft Office User" w:date="2023-06-06T09:57:00Z"/>
          <w:rFonts w:ascii="Courier New" w:hAnsi="Courier New" w:cs="Courier New"/>
        </w:rPr>
      </w:pPr>
      <w:ins w:id="8458"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228C674A" w14:textId="77777777" w:rsidR="00B6643D" w:rsidRPr="00FF5436" w:rsidRDefault="00B6643D" w:rsidP="00B6643D">
      <w:pPr>
        <w:pStyle w:val="Textosinformato"/>
        <w:rPr>
          <w:ins w:id="8459" w:author="Microsoft Office User" w:date="2023-06-06T09:57:00Z"/>
          <w:rFonts w:ascii="Courier New" w:hAnsi="Courier New" w:cs="Courier New"/>
        </w:rPr>
      </w:pPr>
      <w:ins w:id="8460"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ins>
    </w:p>
    <w:p w14:paraId="7F63428B" w14:textId="77777777" w:rsidR="00B6643D" w:rsidRPr="00FF5436" w:rsidRDefault="00B6643D" w:rsidP="00B6643D">
      <w:pPr>
        <w:pStyle w:val="Textosinformato"/>
        <w:rPr>
          <w:ins w:id="8461" w:author="Microsoft Office User" w:date="2023-06-06T09:57:00Z"/>
          <w:rFonts w:ascii="Courier New" w:hAnsi="Courier New" w:cs="Courier New"/>
        </w:rPr>
      </w:pPr>
      <w:ins w:id="8462"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"path": [</w:t>
        </w:r>
      </w:ins>
    </w:p>
    <w:p w14:paraId="1DFCC556" w14:textId="77777777" w:rsidR="00B6643D" w:rsidRPr="00FF5436" w:rsidRDefault="00B6643D" w:rsidP="00B6643D">
      <w:pPr>
        <w:pStyle w:val="Textosinformato"/>
        <w:rPr>
          <w:ins w:id="8463" w:author="Microsoft Office User" w:date="2023-06-06T09:57:00Z"/>
          <w:rFonts w:ascii="Courier New" w:hAnsi="Courier New" w:cs="Courier New"/>
        </w:rPr>
      </w:pPr>
      <w:ins w:id="8464"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"empresas",</w:t>
        </w:r>
      </w:ins>
    </w:p>
    <w:p w14:paraId="052B2B05" w14:textId="77777777" w:rsidR="00B6643D" w:rsidRPr="00FF5436" w:rsidRDefault="00B6643D" w:rsidP="00B6643D">
      <w:pPr>
        <w:pStyle w:val="Textosinformato"/>
        <w:rPr>
          <w:ins w:id="8465" w:author="Microsoft Office User" w:date="2023-06-06T09:57:00Z"/>
          <w:rFonts w:ascii="Courier New" w:hAnsi="Courier New" w:cs="Courier New"/>
        </w:rPr>
      </w:pPr>
      <w:ins w:id="8466"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w:t>
        </w:r>
      </w:ins>
    </w:p>
    <w:p w14:paraId="641E09D3" w14:textId="77777777" w:rsidR="00B6643D" w:rsidRPr="00FF5436" w:rsidRDefault="00B6643D" w:rsidP="00B6643D">
      <w:pPr>
        <w:pStyle w:val="Textosinformato"/>
        <w:rPr>
          <w:ins w:id="8467" w:author="Microsoft Office User" w:date="2023-06-06T09:57:00Z"/>
          <w:rFonts w:ascii="Courier New" w:hAnsi="Courier New" w:cs="Courier New"/>
        </w:rPr>
      </w:pPr>
      <w:ins w:id="8468"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"ofertas",</w:t>
        </w:r>
      </w:ins>
    </w:p>
    <w:p w14:paraId="6F6BC787" w14:textId="77777777" w:rsidR="00B6643D" w:rsidRPr="00FF5436" w:rsidRDefault="00B6643D" w:rsidP="00B6643D">
      <w:pPr>
        <w:pStyle w:val="Textosinformato"/>
        <w:rPr>
          <w:ins w:id="8469" w:author="Microsoft Office User" w:date="2023-06-06T09:57:00Z"/>
          <w:rFonts w:ascii="Courier New" w:hAnsi="Courier New" w:cs="Courier New"/>
        </w:rPr>
      </w:pPr>
      <w:ins w:id="8470"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"71"</w:t>
        </w:r>
      </w:ins>
    </w:p>
    <w:p w14:paraId="14D28B1E" w14:textId="77777777" w:rsidR="00B6643D" w:rsidRPr="00FF5436" w:rsidRDefault="00B6643D" w:rsidP="00B6643D">
      <w:pPr>
        <w:pStyle w:val="Textosinformato"/>
        <w:rPr>
          <w:ins w:id="8471" w:author="Microsoft Office User" w:date="2023-06-06T09:57:00Z"/>
          <w:rFonts w:ascii="Courier New" w:hAnsi="Courier New" w:cs="Courier New"/>
        </w:rPr>
      </w:pPr>
      <w:ins w:id="8472"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6C2FC826" w14:textId="77777777" w:rsidR="00B6643D" w:rsidRPr="00FF5436" w:rsidRDefault="00B6643D" w:rsidP="00B6643D">
      <w:pPr>
        <w:pStyle w:val="Textosinformato"/>
        <w:rPr>
          <w:ins w:id="8473" w:author="Microsoft Office User" w:date="2023-06-06T09:57:00Z"/>
          <w:rFonts w:ascii="Courier New" w:hAnsi="Courier New" w:cs="Courier New"/>
        </w:rPr>
      </w:pPr>
      <w:ins w:id="8474"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001E5A3C" w14:textId="77777777" w:rsidR="00B6643D" w:rsidRPr="00FF5436" w:rsidRDefault="00B6643D" w:rsidP="00B6643D">
      <w:pPr>
        <w:pStyle w:val="Textosinformato"/>
        <w:rPr>
          <w:ins w:id="8475" w:author="Microsoft Office User" w:date="2023-06-06T09:57:00Z"/>
          <w:rFonts w:ascii="Courier New" w:hAnsi="Courier New" w:cs="Courier New"/>
        </w:rPr>
      </w:pPr>
      <w:ins w:id="8476"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27787029" w14:textId="77777777" w:rsidR="00B6643D" w:rsidRPr="00FF5436" w:rsidRDefault="00B6643D" w:rsidP="00B6643D">
      <w:pPr>
        <w:pStyle w:val="Textosinformato"/>
        <w:rPr>
          <w:ins w:id="8477" w:author="Microsoft Office User" w:date="2023-06-06T09:57:00Z"/>
          <w:rFonts w:ascii="Courier New" w:hAnsi="Courier New" w:cs="Courier New"/>
        </w:rPr>
      </w:pPr>
      <w:ins w:id="8478"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ins>
    </w:p>
    <w:p w14:paraId="5273AFDC" w14:textId="77777777" w:rsidR="00B6643D" w:rsidRPr="00FF5436" w:rsidRDefault="00B6643D" w:rsidP="00B6643D">
      <w:pPr>
        <w:pStyle w:val="Textosinformato"/>
        <w:rPr>
          <w:ins w:id="8479" w:author="Microsoft Office User" w:date="2023-06-06T09:57:00Z"/>
          <w:rFonts w:ascii="Courier New" w:hAnsi="Courier New" w:cs="Courier New"/>
        </w:rPr>
      </w:pPr>
      <w:ins w:id="8480" w:author="Microsoft Office User" w:date="2023-06-06T09:57:00Z">
        <w:r w:rsidRPr="00FF5436">
          <w:rPr>
            <w:rFonts w:ascii="Courier New" w:hAnsi="Courier New" w:cs="Courier New"/>
          </w:rPr>
          <w:tab/>
        </w:r>
        <w:r w:rsidRPr="00FF5436">
          <w:rPr>
            <w:rFonts w:ascii="Courier New" w:hAnsi="Courier New" w:cs="Courier New"/>
          </w:rPr>
          <w:tab/>
          <w:t>},</w:t>
        </w:r>
      </w:ins>
    </w:p>
    <w:p w14:paraId="3B2E606A" w14:textId="77777777" w:rsidR="00B6643D" w:rsidRPr="00FF5436" w:rsidRDefault="00B6643D" w:rsidP="00B6643D">
      <w:pPr>
        <w:pStyle w:val="Textosinformato"/>
        <w:rPr>
          <w:ins w:id="8481" w:author="Microsoft Office User" w:date="2023-06-06T09:57:00Z"/>
          <w:rFonts w:ascii="Courier New" w:hAnsi="Courier New" w:cs="Courier New"/>
        </w:rPr>
      </w:pPr>
      <w:ins w:id="8482" w:author="Microsoft Office User" w:date="2023-06-06T09:57:00Z">
        <w:r w:rsidRPr="00FF5436">
          <w:rPr>
            <w:rFonts w:ascii="Courier New" w:hAnsi="Courier New" w:cs="Courier New"/>
          </w:rPr>
          <w:tab/>
        </w:r>
        <w:r w:rsidRPr="00FF5436">
          <w:rPr>
            <w:rFonts w:ascii="Courier New" w:hAnsi="Courier New" w:cs="Courier New"/>
          </w:rPr>
          <w:tab/>
          <w:t>{</w:t>
        </w:r>
      </w:ins>
    </w:p>
    <w:p w14:paraId="7D35A602" w14:textId="77777777" w:rsidR="00B6643D" w:rsidRPr="00FF5436" w:rsidRDefault="00B6643D" w:rsidP="00B6643D">
      <w:pPr>
        <w:pStyle w:val="Textosinformato"/>
        <w:rPr>
          <w:ins w:id="8483" w:author="Microsoft Office User" w:date="2023-06-06T09:57:00Z"/>
          <w:rFonts w:ascii="Courier New" w:hAnsi="Courier New" w:cs="Courier New"/>
        </w:rPr>
      </w:pPr>
      <w:ins w:id="8484"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"name": "GET ofertas sin asignar",</w:t>
        </w:r>
      </w:ins>
    </w:p>
    <w:p w14:paraId="0E2EA353" w14:textId="77777777" w:rsidR="00B6643D" w:rsidRPr="00297714" w:rsidRDefault="00B6643D" w:rsidP="00B6643D">
      <w:pPr>
        <w:pStyle w:val="Textosinformato"/>
        <w:rPr>
          <w:ins w:id="8485" w:author="Microsoft Office User" w:date="2023-06-06T09:57:00Z"/>
          <w:rFonts w:ascii="Courier New" w:hAnsi="Courier New" w:cs="Courier New"/>
          <w:lang w:val="en-US"/>
        </w:rPr>
      </w:pPr>
      <w:ins w:id="8486"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"request": {</w:t>
        </w:r>
      </w:ins>
    </w:p>
    <w:p w14:paraId="2E3C5FBA" w14:textId="77777777" w:rsidR="00B6643D" w:rsidRPr="00297714" w:rsidRDefault="00B6643D" w:rsidP="00B6643D">
      <w:pPr>
        <w:pStyle w:val="Textosinformato"/>
        <w:rPr>
          <w:ins w:id="8487" w:author="Microsoft Office User" w:date="2023-06-06T09:57:00Z"/>
          <w:rFonts w:ascii="Courier New" w:hAnsi="Courier New" w:cs="Courier New"/>
          <w:lang w:val="en-US"/>
        </w:rPr>
      </w:pPr>
      <w:ins w:id="848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ins>
    </w:p>
    <w:p w14:paraId="5D311B5D" w14:textId="77777777" w:rsidR="00B6643D" w:rsidRPr="00297714" w:rsidRDefault="00B6643D" w:rsidP="00B6643D">
      <w:pPr>
        <w:pStyle w:val="Textosinformato"/>
        <w:rPr>
          <w:ins w:id="8489" w:author="Microsoft Office User" w:date="2023-06-06T09:57:00Z"/>
          <w:rFonts w:ascii="Courier New" w:hAnsi="Courier New" w:cs="Courier New"/>
          <w:lang w:val="en-US"/>
        </w:rPr>
      </w:pPr>
      <w:ins w:id="8490"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ins>
    </w:p>
    <w:p w14:paraId="3FF3B2D9" w14:textId="77777777" w:rsidR="00B6643D" w:rsidRPr="00297714" w:rsidRDefault="00B6643D" w:rsidP="00B6643D">
      <w:pPr>
        <w:pStyle w:val="Textosinformato"/>
        <w:rPr>
          <w:ins w:id="8491" w:author="Microsoft Office User" w:date="2023-06-06T09:57:00Z"/>
          <w:rFonts w:ascii="Courier New" w:hAnsi="Courier New" w:cs="Courier New"/>
          <w:lang w:val="en-US"/>
        </w:rPr>
      </w:pPr>
      <w:ins w:id="8492"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ins>
    </w:p>
    <w:p w14:paraId="03211689" w14:textId="77777777" w:rsidR="00B6643D" w:rsidRPr="00FF5436" w:rsidRDefault="00B6643D" w:rsidP="00B6643D">
      <w:pPr>
        <w:pStyle w:val="Textosinformato"/>
        <w:rPr>
          <w:ins w:id="8493" w:author="Microsoft Office User" w:date="2023-06-06T09:57:00Z"/>
          <w:rFonts w:ascii="Courier New" w:hAnsi="Courier New" w:cs="Courier New"/>
        </w:rPr>
      </w:pPr>
      <w:ins w:id="8494"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"13.37.90.252:5000/ofertas?estado=SIN ASIGNAR",</w:t>
        </w:r>
      </w:ins>
    </w:p>
    <w:p w14:paraId="276A483C" w14:textId="77777777" w:rsidR="00B6643D" w:rsidRPr="00297714" w:rsidRDefault="00B6643D" w:rsidP="00B6643D">
      <w:pPr>
        <w:pStyle w:val="Textosinformato"/>
        <w:rPr>
          <w:ins w:id="8495" w:author="Microsoft Office User" w:date="2023-06-06T09:57:00Z"/>
          <w:rFonts w:ascii="Courier New" w:hAnsi="Courier New" w:cs="Courier New"/>
          <w:lang w:val="en-US"/>
        </w:rPr>
      </w:pPr>
      <w:ins w:id="8496"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"host": [</w:t>
        </w:r>
      </w:ins>
    </w:p>
    <w:p w14:paraId="3361DDB2" w14:textId="77777777" w:rsidR="00B6643D" w:rsidRPr="00297714" w:rsidRDefault="00B6643D" w:rsidP="00B6643D">
      <w:pPr>
        <w:pStyle w:val="Textosinformato"/>
        <w:rPr>
          <w:ins w:id="8497" w:author="Microsoft Office User" w:date="2023-06-06T09:57:00Z"/>
          <w:rFonts w:ascii="Courier New" w:hAnsi="Courier New" w:cs="Courier New"/>
          <w:lang w:val="en-US"/>
        </w:rPr>
      </w:pPr>
      <w:ins w:id="849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"13",</w:t>
        </w:r>
      </w:ins>
    </w:p>
    <w:p w14:paraId="4C82D379" w14:textId="77777777" w:rsidR="00B6643D" w:rsidRPr="00297714" w:rsidRDefault="00B6643D" w:rsidP="00B6643D">
      <w:pPr>
        <w:pStyle w:val="Textosinformato"/>
        <w:rPr>
          <w:ins w:id="8499" w:author="Microsoft Office User" w:date="2023-06-06T09:57:00Z"/>
          <w:rFonts w:ascii="Courier New" w:hAnsi="Courier New" w:cs="Courier New"/>
          <w:lang w:val="en-US"/>
        </w:rPr>
      </w:pPr>
      <w:ins w:id="8500"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"37",</w:t>
        </w:r>
      </w:ins>
    </w:p>
    <w:p w14:paraId="51F7B2AE" w14:textId="77777777" w:rsidR="00B6643D" w:rsidRPr="00297714" w:rsidRDefault="00B6643D" w:rsidP="00B6643D">
      <w:pPr>
        <w:pStyle w:val="Textosinformato"/>
        <w:rPr>
          <w:ins w:id="8501" w:author="Microsoft Office User" w:date="2023-06-06T09:57:00Z"/>
          <w:rFonts w:ascii="Courier New" w:hAnsi="Courier New" w:cs="Courier New"/>
          <w:lang w:val="en-US"/>
        </w:rPr>
      </w:pPr>
      <w:ins w:id="8502" w:author="Microsoft Office User" w:date="2023-06-06T09:57:00Z">
        <w:r w:rsidRPr="00297714">
          <w:rPr>
            <w:rFonts w:ascii="Courier New" w:hAnsi="Courier New" w:cs="Courier New"/>
            <w:lang w:val="en-US"/>
          </w:rPr>
          <w:lastRenderedPageBreak/>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"90",</w:t>
        </w:r>
      </w:ins>
    </w:p>
    <w:p w14:paraId="268EA25E" w14:textId="77777777" w:rsidR="00B6643D" w:rsidRPr="00297714" w:rsidRDefault="00B6643D" w:rsidP="00B6643D">
      <w:pPr>
        <w:pStyle w:val="Textosinformato"/>
        <w:rPr>
          <w:ins w:id="8503" w:author="Microsoft Office User" w:date="2023-06-06T09:57:00Z"/>
          <w:rFonts w:ascii="Courier New" w:hAnsi="Courier New" w:cs="Courier New"/>
          <w:lang w:val="en-US"/>
        </w:rPr>
      </w:pPr>
      <w:ins w:id="8504"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"252"</w:t>
        </w:r>
      </w:ins>
    </w:p>
    <w:p w14:paraId="48F7ABDE" w14:textId="77777777" w:rsidR="00B6643D" w:rsidRPr="00297714" w:rsidRDefault="00B6643D" w:rsidP="00B6643D">
      <w:pPr>
        <w:pStyle w:val="Textosinformato"/>
        <w:rPr>
          <w:ins w:id="8505" w:author="Microsoft Office User" w:date="2023-06-06T09:57:00Z"/>
          <w:rFonts w:ascii="Courier New" w:hAnsi="Courier New" w:cs="Courier New"/>
          <w:lang w:val="en-US"/>
        </w:rPr>
      </w:pPr>
      <w:ins w:id="8506"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60893492" w14:textId="77777777" w:rsidR="00B6643D" w:rsidRPr="00297714" w:rsidRDefault="00B6643D" w:rsidP="00B6643D">
      <w:pPr>
        <w:pStyle w:val="Textosinformato"/>
        <w:rPr>
          <w:ins w:id="8507" w:author="Microsoft Office User" w:date="2023-06-06T09:57:00Z"/>
          <w:rFonts w:ascii="Courier New" w:hAnsi="Courier New" w:cs="Courier New"/>
          <w:lang w:val="en-US"/>
        </w:rPr>
      </w:pPr>
      <w:ins w:id="850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"port": "5000",</w:t>
        </w:r>
      </w:ins>
    </w:p>
    <w:p w14:paraId="0AB2A57A" w14:textId="77777777" w:rsidR="00B6643D" w:rsidRPr="00297714" w:rsidRDefault="00B6643D" w:rsidP="00B6643D">
      <w:pPr>
        <w:pStyle w:val="Textosinformato"/>
        <w:rPr>
          <w:ins w:id="8509" w:author="Microsoft Office User" w:date="2023-06-06T09:57:00Z"/>
          <w:rFonts w:ascii="Courier New" w:hAnsi="Courier New" w:cs="Courier New"/>
          <w:lang w:val="en-US"/>
        </w:rPr>
      </w:pPr>
      <w:ins w:id="8510"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"path": [</w:t>
        </w:r>
      </w:ins>
    </w:p>
    <w:p w14:paraId="0282E409" w14:textId="77777777" w:rsidR="00B6643D" w:rsidRPr="00297714" w:rsidRDefault="00B6643D" w:rsidP="00B6643D">
      <w:pPr>
        <w:pStyle w:val="Textosinformato"/>
        <w:rPr>
          <w:ins w:id="8511" w:author="Microsoft Office User" w:date="2023-06-06T09:57:00Z"/>
          <w:rFonts w:ascii="Courier New" w:hAnsi="Courier New" w:cs="Courier New"/>
          <w:lang w:val="en-US"/>
        </w:rPr>
      </w:pPr>
      <w:ins w:id="8512"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ins>
    </w:p>
    <w:p w14:paraId="7272CEE9" w14:textId="77777777" w:rsidR="00B6643D" w:rsidRPr="00297714" w:rsidRDefault="00B6643D" w:rsidP="00B6643D">
      <w:pPr>
        <w:pStyle w:val="Textosinformato"/>
        <w:rPr>
          <w:ins w:id="8513" w:author="Microsoft Office User" w:date="2023-06-06T09:57:00Z"/>
          <w:rFonts w:ascii="Courier New" w:hAnsi="Courier New" w:cs="Courier New"/>
          <w:lang w:val="en-US"/>
        </w:rPr>
      </w:pPr>
      <w:ins w:id="8514"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3978AFD7" w14:textId="77777777" w:rsidR="00B6643D" w:rsidRPr="00297714" w:rsidRDefault="00B6643D" w:rsidP="00B6643D">
      <w:pPr>
        <w:pStyle w:val="Textosinformato"/>
        <w:rPr>
          <w:ins w:id="8515" w:author="Microsoft Office User" w:date="2023-06-06T09:57:00Z"/>
          <w:rFonts w:ascii="Courier New" w:hAnsi="Courier New" w:cs="Courier New"/>
          <w:lang w:val="en-US"/>
        </w:rPr>
      </w:pPr>
      <w:ins w:id="8516"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"query": [</w:t>
        </w:r>
      </w:ins>
    </w:p>
    <w:p w14:paraId="65FEAAF0" w14:textId="77777777" w:rsidR="00B6643D" w:rsidRPr="00FF5436" w:rsidRDefault="00B6643D" w:rsidP="00B6643D">
      <w:pPr>
        <w:pStyle w:val="Textosinformato"/>
        <w:rPr>
          <w:ins w:id="8517" w:author="Microsoft Office User" w:date="2023-06-06T09:57:00Z"/>
          <w:rFonts w:ascii="Courier New" w:hAnsi="Courier New" w:cs="Courier New"/>
        </w:rPr>
      </w:pPr>
      <w:ins w:id="851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w:t>
        </w:r>
      </w:ins>
    </w:p>
    <w:p w14:paraId="75F09F3D" w14:textId="77777777" w:rsidR="00B6643D" w:rsidRPr="00FF5436" w:rsidRDefault="00B6643D" w:rsidP="00B6643D">
      <w:pPr>
        <w:pStyle w:val="Textosinformato"/>
        <w:rPr>
          <w:ins w:id="8519" w:author="Microsoft Office User" w:date="2023-06-06T09:57:00Z"/>
          <w:rFonts w:ascii="Courier New" w:hAnsi="Courier New" w:cs="Courier New"/>
        </w:rPr>
      </w:pPr>
      <w:ins w:id="8520"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"key": "estado",</w:t>
        </w:r>
      </w:ins>
    </w:p>
    <w:p w14:paraId="2B19D023" w14:textId="77777777" w:rsidR="00B6643D" w:rsidRPr="00FF5436" w:rsidRDefault="00B6643D" w:rsidP="00B6643D">
      <w:pPr>
        <w:pStyle w:val="Textosinformato"/>
        <w:rPr>
          <w:ins w:id="8521" w:author="Microsoft Office User" w:date="2023-06-06T09:57:00Z"/>
          <w:rFonts w:ascii="Courier New" w:hAnsi="Courier New" w:cs="Courier New"/>
        </w:rPr>
      </w:pPr>
      <w:ins w:id="8522"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"value": "SIN ASIGNAR"</w:t>
        </w:r>
      </w:ins>
    </w:p>
    <w:p w14:paraId="185294A0" w14:textId="77777777" w:rsidR="00B6643D" w:rsidRPr="00FF5436" w:rsidRDefault="00B6643D" w:rsidP="00B6643D">
      <w:pPr>
        <w:pStyle w:val="Textosinformato"/>
        <w:rPr>
          <w:ins w:id="8523" w:author="Microsoft Office User" w:date="2023-06-06T09:57:00Z"/>
          <w:rFonts w:ascii="Courier New" w:hAnsi="Courier New" w:cs="Courier New"/>
        </w:rPr>
      </w:pPr>
      <w:ins w:id="8524"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331C83A9" w14:textId="77777777" w:rsidR="00B6643D" w:rsidRPr="00FF5436" w:rsidRDefault="00B6643D" w:rsidP="00B6643D">
      <w:pPr>
        <w:pStyle w:val="Textosinformato"/>
        <w:rPr>
          <w:ins w:id="8525" w:author="Microsoft Office User" w:date="2023-06-06T09:57:00Z"/>
          <w:rFonts w:ascii="Courier New" w:hAnsi="Courier New" w:cs="Courier New"/>
        </w:rPr>
      </w:pPr>
      <w:ins w:id="8526"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67F3B373" w14:textId="77777777" w:rsidR="00B6643D" w:rsidRPr="00FF5436" w:rsidRDefault="00B6643D" w:rsidP="00B6643D">
      <w:pPr>
        <w:pStyle w:val="Textosinformato"/>
        <w:rPr>
          <w:ins w:id="8527" w:author="Microsoft Office User" w:date="2023-06-06T09:57:00Z"/>
          <w:rFonts w:ascii="Courier New" w:hAnsi="Courier New" w:cs="Courier New"/>
        </w:rPr>
      </w:pPr>
      <w:ins w:id="8528"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0B382071" w14:textId="77777777" w:rsidR="00B6643D" w:rsidRPr="00FF5436" w:rsidRDefault="00B6643D" w:rsidP="00B6643D">
      <w:pPr>
        <w:pStyle w:val="Textosinformato"/>
        <w:rPr>
          <w:ins w:id="8529" w:author="Microsoft Office User" w:date="2023-06-06T09:57:00Z"/>
          <w:rFonts w:ascii="Courier New" w:hAnsi="Courier New" w:cs="Courier New"/>
        </w:rPr>
      </w:pPr>
      <w:ins w:id="8530"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0341447B" w14:textId="77777777" w:rsidR="00B6643D" w:rsidRPr="00FF5436" w:rsidRDefault="00B6643D" w:rsidP="00B6643D">
      <w:pPr>
        <w:pStyle w:val="Textosinformato"/>
        <w:rPr>
          <w:ins w:id="8531" w:author="Microsoft Office User" w:date="2023-06-06T09:57:00Z"/>
          <w:rFonts w:ascii="Courier New" w:hAnsi="Courier New" w:cs="Courier New"/>
        </w:rPr>
      </w:pPr>
      <w:ins w:id="8532"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ins>
    </w:p>
    <w:p w14:paraId="79ECC359" w14:textId="77777777" w:rsidR="00B6643D" w:rsidRPr="00FF5436" w:rsidRDefault="00B6643D" w:rsidP="00B6643D">
      <w:pPr>
        <w:pStyle w:val="Textosinformato"/>
        <w:rPr>
          <w:ins w:id="8533" w:author="Microsoft Office User" w:date="2023-06-06T09:57:00Z"/>
          <w:rFonts w:ascii="Courier New" w:hAnsi="Courier New" w:cs="Courier New"/>
        </w:rPr>
      </w:pPr>
      <w:ins w:id="8534" w:author="Microsoft Office User" w:date="2023-06-06T09:57:00Z">
        <w:r w:rsidRPr="00FF5436">
          <w:rPr>
            <w:rFonts w:ascii="Courier New" w:hAnsi="Courier New" w:cs="Courier New"/>
          </w:rPr>
          <w:tab/>
        </w:r>
        <w:r w:rsidRPr="00FF5436">
          <w:rPr>
            <w:rFonts w:ascii="Courier New" w:hAnsi="Courier New" w:cs="Courier New"/>
          </w:rPr>
          <w:tab/>
          <w:t>},</w:t>
        </w:r>
      </w:ins>
    </w:p>
    <w:p w14:paraId="0B0F3508" w14:textId="77777777" w:rsidR="00B6643D" w:rsidRPr="00FF5436" w:rsidRDefault="00B6643D" w:rsidP="00B6643D">
      <w:pPr>
        <w:pStyle w:val="Textosinformato"/>
        <w:rPr>
          <w:ins w:id="8535" w:author="Microsoft Office User" w:date="2023-06-06T09:57:00Z"/>
          <w:rFonts w:ascii="Courier New" w:hAnsi="Courier New" w:cs="Courier New"/>
        </w:rPr>
      </w:pPr>
      <w:ins w:id="8536" w:author="Microsoft Office User" w:date="2023-06-06T09:57:00Z">
        <w:r w:rsidRPr="00FF5436">
          <w:rPr>
            <w:rFonts w:ascii="Courier New" w:hAnsi="Courier New" w:cs="Courier New"/>
          </w:rPr>
          <w:tab/>
        </w:r>
        <w:r w:rsidRPr="00FF5436">
          <w:rPr>
            <w:rFonts w:ascii="Courier New" w:hAnsi="Courier New" w:cs="Courier New"/>
          </w:rPr>
          <w:tab/>
          <w:t>{</w:t>
        </w:r>
      </w:ins>
    </w:p>
    <w:p w14:paraId="61723C83" w14:textId="77777777" w:rsidR="00B6643D" w:rsidRPr="00FF5436" w:rsidRDefault="00B6643D" w:rsidP="00B6643D">
      <w:pPr>
        <w:pStyle w:val="Textosinformato"/>
        <w:rPr>
          <w:ins w:id="8537" w:author="Microsoft Office User" w:date="2023-06-06T09:57:00Z"/>
          <w:rFonts w:ascii="Courier New" w:hAnsi="Courier New" w:cs="Courier New"/>
        </w:rPr>
      </w:pPr>
      <w:ins w:id="8538"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"name": "GET oferta asignada de un alumno by id alum",</w:t>
        </w:r>
      </w:ins>
    </w:p>
    <w:p w14:paraId="768847CD" w14:textId="77777777" w:rsidR="00B6643D" w:rsidRPr="00297714" w:rsidRDefault="00B6643D" w:rsidP="00B6643D">
      <w:pPr>
        <w:pStyle w:val="Textosinformato"/>
        <w:rPr>
          <w:ins w:id="8539" w:author="Microsoft Office User" w:date="2023-06-06T09:57:00Z"/>
          <w:rFonts w:ascii="Courier New" w:hAnsi="Courier New" w:cs="Courier New"/>
          <w:lang w:val="en-US"/>
        </w:rPr>
      </w:pPr>
      <w:ins w:id="8540"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"request": {</w:t>
        </w:r>
      </w:ins>
    </w:p>
    <w:p w14:paraId="653777FC" w14:textId="77777777" w:rsidR="00B6643D" w:rsidRPr="00297714" w:rsidRDefault="00B6643D" w:rsidP="00B6643D">
      <w:pPr>
        <w:pStyle w:val="Textosinformato"/>
        <w:rPr>
          <w:ins w:id="8541" w:author="Microsoft Office User" w:date="2023-06-06T09:57:00Z"/>
          <w:rFonts w:ascii="Courier New" w:hAnsi="Courier New" w:cs="Courier New"/>
          <w:lang w:val="en-US"/>
        </w:rPr>
      </w:pPr>
      <w:ins w:id="8542"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ins>
    </w:p>
    <w:p w14:paraId="1C02E9C6" w14:textId="77777777" w:rsidR="00B6643D" w:rsidRPr="00297714" w:rsidRDefault="00B6643D" w:rsidP="00B6643D">
      <w:pPr>
        <w:pStyle w:val="Textosinformato"/>
        <w:rPr>
          <w:ins w:id="8543" w:author="Microsoft Office User" w:date="2023-06-06T09:57:00Z"/>
          <w:rFonts w:ascii="Courier New" w:hAnsi="Courier New" w:cs="Courier New"/>
          <w:lang w:val="en-US"/>
        </w:rPr>
      </w:pPr>
      <w:ins w:id="8544"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ins>
    </w:p>
    <w:p w14:paraId="36CF01A2" w14:textId="77777777" w:rsidR="00B6643D" w:rsidRPr="00297714" w:rsidRDefault="00B6643D" w:rsidP="00B6643D">
      <w:pPr>
        <w:pStyle w:val="Textosinformato"/>
        <w:rPr>
          <w:ins w:id="8545" w:author="Microsoft Office User" w:date="2023-06-06T09:57:00Z"/>
          <w:rFonts w:ascii="Courier New" w:hAnsi="Courier New" w:cs="Courier New"/>
          <w:lang w:val="en-US"/>
        </w:rPr>
      </w:pPr>
      <w:ins w:id="8546"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ins>
    </w:p>
    <w:p w14:paraId="3E7E803D" w14:textId="77777777" w:rsidR="00B6643D" w:rsidRPr="00FF5436" w:rsidRDefault="00B6643D" w:rsidP="00B6643D">
      <w:pPr>
        <w:pStyle w:val="Textosinformato"/>
        <w:rPr>
          <w:ins w:id="8547" w:author="Microsoft Office User" w:date="2023-06-06T09:57:00Z"/>
          <w:rFonts w:ascii="Courier New" w:hAnsi="Courier New" w:cs="Courier New"/>
        </w:rPr>
      </w:pPr>
      <w:ins w:id="854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"13.37.90.252:5000/ofertas?alumno=72",</w:t>
        </w:r>
      </w:ins>
    </w:p>
    <w:p w14:paraId="160A7C94" w14:textId="77777777" w:rsidR="00B6643D" w:rsidRPr="00FF5436" w:rsidRDefault="00B6643D" w:rsidP="00B6643D">
      <w:pPr>
        <w:pStyle w:val="Textosinformato"/>
        <w:rPr>
          <w:ins w:id="8549" w:author="Microsoft Office User" w:date="2023-06-06T09:57:00Z"/>
          <w:rFonts w:ascii="Courier New" w:hAnsi="Courier New" w:cs="Courier New"/>
        </w:rPr>
      </w:pPr>
      <w:ins w:id="8550"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ins>
    </w:p>
    <w:p w14:paraId="2B59FA21" w14:textId="77777777" w:rsidR="00B6643D" w:rsidRPr="00FF5436" w:rsidRDefault="00B6643D" w:rsidP="00B6643D">
      <w:pPr>
        <w:pStyle w:val="Textosinformato"/>
        <w:rPr>
          <w:ins w:id="8551" w:author="Microsoft Office User" w:date="2023-06-06T09:57:00Z"/>
          <w:rFonts w:ascii="Courier New" w:hAnsi="Courier New" w:cs="Courier New"/>
        </w:rPr>
      </w:pPr>
      <w:ins w:id="8552"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ins>
    </w:p>
    <w:p w14:paraId="35DD9EF4" w14:textId="77777777" w:rsidR="00B6643D" w:rsidRPr="00FF5436" w:rsidRDefault="00B6643D" w:rsidP="00B6643D">
      <w:pPr>
        <w:pStyle w:val="Textosinformato"/>
        <w:rPr>
          <w:ins w:id="8553" w:author="Microsoft Office User" w:date="2023-06-06T09:57:00Z"/>
          <w:rFonts w:ascii="Courier New" w:hAnsi="Courier New" w:cs="Courier New"/>
        </w:rPr>
      </w:pPr>
      <w:ins w:id="8554"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ins>
    </w:p>
    <w:p w14:paraId="1227BDC0" w14:textId="77777777" w:rsidR="00B6643D" w:rsidRPr="00FF5436" w:rsidRDefault="00B6643D" w:rsidP="00B6643D">
      <w:pPr>
        <w:pStyle w:val="Textosinformato"/>
        <w:rPr>
          <w:ins w:id="8555" w:author="Microsoft Office User" w:date="2023-06-06T09:57:00Z"/>
          <w:rFonts w:ascii="Courier New" w:hAnsi="Courier New" w:cs="Courier New"/>
        </w:rPr>
      </w:pPr>
      <w:ins w:id="8556"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ins>
    </w:p>
    <w:p w14:paraId="19A730B1" w14:textId="77777777" w:rsidR="00B6643D" w:rsidRPr="00FF5436" w:rsidRDefault="00B6643D" w:rsidP="00B6643D">
      <w:pPr>
        <w:pStyle w:val="Textosinformato"/>
        <w:rPr>
          <w:ins w:id="8557" w:author="Microsoft Office User" w:date="2023-06-06T09:57:00Z"/>
          <w:rFonts w:ascii="Courier New" w:hAnsi="Courier New" w:cs="Courier New"/>
        </w:rPr>
      </w:pPr>
      <w:ins w:id="8558"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ins>
    </w:p>
    <w:p w14:paraId="3E03A3C8" w14:textId="77777777" w:rsidR="00B6643D" w:rsidRPr="00FF5436" w:rsidRDefault="00B6643D" w:rsidP="00B6643D">
      <w:pPr>
        <w:pStyle w:val="Textosinformato"/>
        <w:rPr>
          <w:ins w:id="8559" w:author="Microsoft Office User" w:date="2023-06-06T09:57:00Z"/>
          <w:rFonts w:ascii="Courier New" w:hAnsi="Courier New" w:cs="Courier New"/>
        </w:rPr>
      </w:pPr>
      <w:ins w:id="8560"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2CAF1350" w14:textId="77777777" w:rsidR="00B6643D" w:rsidRPr="00FF5436" w:rsidRDefault="00B6643D" w:rsidP="00B6643D">
      <w:pPr>
        <w:pStyle w:val="Textosinformato"/>
        <w:rPr>
          <w:ins w:id="8561" w:author="Microsoft Office User" w:date="2023-06-06T09:57:00Z"/>
          <w:rFonts w:ascii="Courier New" w:hAnsi="Courier New" w:cs="Courier New"/>
        </w:rPr>
      </w:pPr>
      <w:ins w:id="8562"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ins>
    </w:p>
    <w:p w14:paraId="5384ADDE" w14:textId="77777777" w:rsidR="00B6643D" w:rsidRPr="00FF5436" w:rsidRDefault="00B6643D" w:rsidP="00B6643D">
      <w:pPr>
        <w:pStyle w:val="Textosinformato"/>
        <w:rPr>
          <w:ins w:id="8563" w:author="Microsoft Office User" w:date="2023-06-06T09:57:00Z"/>
          <w:rFonts w:ascii="Courier New" w:hAnsi="Courier New" w:cs="Courier New"/>
        </w:rPr>
      </w:pPr>
      <w:ins w:id="8564"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"path": [</w:t>
        </w:r>
      </w:ins>
    </w:p>
    <w:p w14:paraId="240EF444" w14:textId="77777777" w:rsidR="00B6643D" w:rsidRPr="00FF5436" w:rsidRDefault="00B6643D" w:rsidP="00B6643D">
      <w:pPr>
        <w:pStyle w:val="Textosinformato"/>
        <w:rPr>
          <w:ins w:id="8565" w:author="Microsoft Office User" w:date="2023-06-06T09:57:00Z"/>
          <w:rFonts w:ascii="Courier New" w:hAnsi="Courier New" w:cs="Courier New"/>
        </w:rPr>
      </w:pPr>
      <w:ins w:id="8566"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"ofertas"</w:t>
        </w:r>
      </w:ins>
    </w:p>
    <w:p w14:paraId="6CBDADA4" w14:textId="77777777" w:rsidR="00B6643D" w:rsidRPr="00FF5436" w:rsidRDefault="00B6643D" w:rsidP="00B6643D">
      <w:pPr>
        <w:pStyle w:val="Textosinformato"/>
        <w:rPr>
          <w:ins w:id="8567" w:author="Microsoft Office User" w:date="2023-06-06T09:57:00Z"/>
          <w:rFonts w:ascii="Courier New" w:hAnsi="Courier New" w:cs="Courier New"/>
        </w:rPr>
      </w:pPr>
      <w:ins w:id="8568"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43BB5DB8" w14:textId="77777777" w:rsidR="00B6643D" w:rsidRPr="00FF5436" w:rsidRDefault="00B6643D" w:rsidP="00B6643D">
      <w:pPr>
        <w:pStyle w:val="Textosinformato"/>
        <w:rPr>
          <w:ins w:id="8569" w:author="Microsoft Office User" w:date="2023-06-06T09:57:00Z"/>
          <w:rFonts w:ascii="Courier New" w:hAnsi="Courier New" w:cs="Courier New"/>
        </w:rPr>
      </w:pPr>
      <w:ins w:id="8570"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"query": [</w:t>
        </w:r>
      </w:ins>
    </w:p>
    <w:p w14:paraId="0607407A" w14:textId="77777777" w:rsidR="00B6643D" w:rsidRPr="00FF5436" w:rsidRDefault="00B6643D" w:rsidP="00B6643D">
      <w:pPr>
        <w:pStyle w:val="Textosinformato"/>
        <w:rPr>
          <w:ins w:id="8571" w:author="Microsoft Office User" w:date="2023-06-06T09:57:00Z"/>
          <w:rFonts w:ascii="Courier New" w:hAnsi="Courier New" w:cs="Courier New"/>
        </w:rPr>
      </w:pPr>
      <w:ins w:id="8572"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5F41399F" w14:textId="77777777" w:rsidR="00B6643D" w:rsidRPr="00FF5436" w:rsidRDefault="00B6643D" w:rsidP="00B6643D">
      <w:pPr>
        <w:pStyle w:val="Textosinformato"/>
        <w:rPr>
          <w:ins w:id="8573" w:author="Microsoft Office User" w:date="2023-06-06T09:57:00Z"/>
          <w:rFonts w:ascii="Courier New" w:hAnsi="Courier New" w:cs="Courier New"/>
        </w:rPr>
      </w:pPr>
      <w:ins w:id="8574"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"key": "alumno",</w:t>
        </w:r>
      </w:ins>
    </w:p>
    <w:p w14:paraId="644C7688" w14:textId="77777777" w:rsidR="00B6643D" w:rsidRPr="00297714" w:rsidRDefault="00B6643D" w:rsidP="00B6643D">
      <w:pPr>
        <w:pStyle w:val="Textosinformato"/>
        <w:rPr>
          <w:ins w:id="8575" w:author="Microsoft Office User" w:date="2023-06-06T09:57:00Z"/>
          <w:rFonts w:ascii="Courier New" w:hAnsi="Courier New" w:cs="Courier New"/>
          <w:lang w:val="en-US"/>
        </w:rPr>
      </w:pPr>
      <w:ins w:id="8576"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"value": "72"</w:t>
        </w:r>
      </w:ins>
    </w:p>
    <w:p w14:paraId="646C1D37" w14:textId="77777777" w:rsidR="00B6643D" w:rsidRPr="00297714" w:rsidRDefault="00B6643D" w:rsidP="00B6643D">
      <w:pPr>
        <w:pStyle w:val="Textosinformato"/>
        <w:rPr>
          <w:ins w:id="8577" w:author="Microsoft Office User" w:date="2023-06-06T09:57:00Z"/>
          <w:rFonts w:ascii="Courier New" w:hAnsi="Courier New" w:cs="Courier New"/>
          <w:lang w:val="en-US"/>
        </w:rPr>
      </w:pPr>
      <w:ins w:id="857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22A9B0B5" w14:textId="77777777" w:rsidR="00B6643D" w:rsidRPr="00297714" w:rsidRDefault="00B6643D" w:rsidP="00B6643D">
      <w:pPr>
        <w:pStyle w:val="Textosinformato"/>
        <w:rPr>
          <w:ins w:id="8579" w:author="Microsoft Office User" w:date="2023-06-06T09:57:00Z"/>
          <w:rFonts w:ascii="Courier New" w:hAnsi="Courier New" w:cs="Courier New"/>
          <w:lang w:val="en-US"/>
        </w:rPr>
      </w:pPr>
      <w:ins w:id="8580"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62ECCE8B" w14:textId="77777777" w:rsidR="00B6643D" w:rsidRPr="00297714" w:rsidRDefault="00B6643D" w:rsidP="00B6643D">
      <w:pPr>
        <w:pStyle w:val="Textosinformato"/>
        <w:rPr>
          <w:ins w:id="8581" w:author="Microsoft Office User" w:date="2023-06-06T09:57:00Z"/>
          <w:rFonts w:ascii="Courier New" w:hAnsi="Courier New" w:cs="Courier New"/>
          <w:lang w:val="en-US"/>
        </w:rPr>
      </w:pPr>
      <w:ins w:id="8582"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31BC8C94" w14:textId="77777777" w:rsidR="00B6643D" w:rsidRPr="00297714" w:rsidRDefault="00B6643D" w:rsidP="00B6643D">
      <w:pPr>
        <w:pStyle w:val="Textosinformato"/>
        <w:rPr>
          <w:ins w:id="8583" w:author="Microsoft Office User" w:date="2023-06-06T09:57:00Z"/>
          <w:rFonts w:ascii="Courier New" w:hAnsi="Courier New" w:cs="Courier New"/>
          <w:lang w:val="en-US"/>
        </w:rPr>
      </w:pPr>
      <w:ins w:id="8584"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2969DAB1" w14:textId="77777777" w:rsidR="00B6643D" w:rsidRPr="00297714" w:rsidRDefault="00B6643D" w:rsidP="00B6643D">
      <w:pPr>
        <w:pStyle w:val="Textosinformato"/>
        <w:rPr>
          <w:ins w:id="8585" w:author="Microsoft Office User" w:date="2023-06-06T09:57:00Z"/>
          <w:rFonts w:ascii="Courier New" w:hAnsi="Courier New" w:cs="Courier New"/>
          <w:lang w:val="en-US"/>
        </w:rPr>
      </w:pPr>
      <w:ins w:id="8586"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ins>
    </w:p>
    <w:p w14:paraId="5CF7725E" w14:textId="77777777" w:rsidR="00B6643D" w:rsidRPr="00297714" w:rsidRDefault="00B6643D" w:rsidP="00B6643D">
      <w:pPr>
        <w:pStyle w:val="Textosinformato"/>
        <w:rPr>
          <w:ins w:id="8587" w:author="Microsoft Office User" w:date="2023-06-06T09:57:00Z"/>
          <w:rFonts w:ascii="Courier New" w:hAnsi="Courier New" w:cs="Courier New"/>
          <w:lang w:val="en-US"/>
        </w:rPr>
      </w:pPr>
      <w:ins w:id="8588" w:author="Microsoft Office User" w:date="2023-06-06T09:57:00Z">
        <w:r w:rsidRPr="00297714">
          <w:rPr>
            <w:rFonts w:ascii="Courier New" w:hAnsi="Courier New" w:cs="Courier New"/>
            <w:lang w:val="en-US"/>
          </w:rPr>
          <w:tab/>
        </w:r>
        <w:r w:rsidRPr="00297714">
          <w:rPr>
            <w:rFonts w:ascii="Courier New" w:hAnsi="Courier New" w:cs="Courier New"/>
            <w:lang w:val="en-US"/>
          </w:rPr>
          <w:tab/>
          <w:t>},</w:t>
        </w:r>
      </w:ins>
    </w:p>
    <w:p w14:paraId="1BEB7796" w14:textId="77777777" w:rsidR="00B6643D" w:rsidRPr="00297714" w:rsidRDefault="00B6643D" w:rsidP="00B6643D">
      <w:pPr>
        <w:pStyle w:val="Textosinformato"/>
        <w:rPr>
          <w:ins w:id="8589" w:author="Microsoft Office User" w:date="2023-06-06T09:57:00Z"/>
          <w:rFonts w:ascii="Courier New" w:hAnsi="Courier New" w:cs="Courier New"/>
          <w:lang w:val="en-US"/>
        </w:rPr>
      </w:pPr>
      <w:ins w:id="8590" w:author="Microsoft Office User" w:date="2023-06-06T09:57:00Z">
        <w:r w:rsidRPr="00297714">
          <w:rPr>
            <w:rFonts w:ascii="Courier New" w:hAnsi="Courier New" w:cs="Courier New"/>
            <w:lang w:val="en-US"/>
          </w:rPr>
          <w:tab/>
        </w:r>
        <w:r w:rsidRPr="00297714">
          <w:rPr>
            <w:rFonts w:ascii="Courier New" w:hAnsi="Courier New" w:cs="Courier New"/>
            <w:lang w:val="en-US"/>
          </w:rPr>
          <w:tab/>
          <w:t>{</w:t>
        </w:r>
      </w:ins>
    </w:p>
    <w:p w14:paraId="33577D80" w14:textId="77777777" w:rsidR="00B6643D" w:rsidRPr="00297714" w:rsidRDefault="00B6643D" w:rsidP="00B6643D">
      <w:pPr>
        <w:pStyle w:val="Textosinformato"/>
        <w:rPr>
          <w:ins w:id="8591" w:author="Microsoft Office User" w:date="2023-06-06T09:57:00Z"/>
          <w:rFonts w:ascii="Courier New" w:hAnsi="Courier New" w:cs="Courier New"/>
          <w:lang w:val="en-US"/>
        </w:rPr>
      </w:pPr>
      <w:ins w:id="8592"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"get ofertas by id",</w:t>
        </w:r>
      </w:ins>
    </w:p>
    <w:p w14:paraId="3E766055" w14:textId="77777777" w:rsidR="00B6643D" w:rsidRPr="00297714" w:rsidRDefault="00B6643D" w:rsidP="00B6643D">
      <w:pPr>
        <w:pStyle w:val="Textosinformato"/>
        <w:rPr>
          <w:ins w:id="8593" w:author="Microsoft Office User" w:date="2023-06-06T09:57:00Z"/>
          <w:rFonts w:ascii="Courier New" w:hAnsi="Courier New" w:cs="Courier New"/>
          <w:lang w:val="en-US"/>
        </w:rPr>
      </w:pPr>
      <w:ins w:id="8594"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ins>
    </w:p>
    <w:p w14:paraId="5E5A65A2" w14:textId="77777777" w:rsidR="00B6643D" w:rsidRPr="00297714" w:rsidRDefault="00B6643D" w:rsidP="00B6643D">
      <w:pPr>
        <w:pStyle w:val="Textosinformato"/>
        <w:rPr>
          <w:ins w:id="8595" w:author="Microsoft Office User" w:date="2023-06-06T09:57:00Z"/>
          <w:rFonts w:ascii="Courier New" w:hAnsi="Courier New" w:cs="Courier New"/>
          <w:lang w:val="en-US"/>
        </w:rPr>
      </w:pPr>
      <w:ins w:id="8596"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ins>
    </w:p>
    <w:p w14:paraId="4CF9E000" w14:textId="77777777" w:rsidR="00B6643D" w:rsidRPr="00297714" w:rsidRDefault="00B6643D" w:rsidP="00B6643D">
      <w:pPr>
        <w:pStyle w:val="Textosinformato"/>
        <w:rPr>
          <w:ins w:id="8597" w:author="Microsoft Office User" w:date="2023-06-06T09:57:00Z"/>
          <w:rFonts w:ascii="Courier New" w:hAnsi="Courier New" w:cs="Courier New"/>
          <w:lang w:val="en-US"/>
        </w:rPr>
      </w:pPr>
      <w:ins w:id="859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ins>
    </w:p>
    <w:p w14:paraId="29134C46" w14:textId="77777777" w:rsidR="00B6643D" w:rsidRPr="00297714" w:rsidRDefault="00B6643D" w:rsidP="00B6643D">
      <w:pPr>
        <w:pStyle w:val="Textosinformato"/>
        <w:rPr>
          <w:ins w:id="8599" w:author="Microsoft Office User" w:date="2023-06-06T09:57:00Z"/>
          <w:rFonts w:ascii="Courier New" w:hAnsi="Courier New" w:cs="Courier New"/>
          <w:lang w:val="en-US"/>
        </w:rPr>
      </w:pPr>
      <w:ins w:id="8600"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ins>
    </w:p>
    <w:p w14:paraId="6461DEF6" w14:textId="77777777" w:rsidR="00B6643D" w:rsidRPr="00297714" w:rsidRDefault="00B6643D" w:rsidP="00B6643D">
      <w:pPr>
        <w:pStyle w:val="Textosinformato"/>
        <w:rPr>
          <w:ins w:id="8601" w:author="Microsoft Office User" w:date="2023-06-06T09:57:00Z"/>
          <w:rFonts w:ascii="Courier New" w:hAnsi="Courier New" w:cs="Courier New"/>
          <w:lang w:val="en-US"/>
        </w:rPr>
      </w:pPr>
      <w:ins w:id="8602"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"13.37.90.252:5000/ofertas/2",</w:t>
        </w:r>
      </w:ins>
    </w:p>
    <w:p w14:paraId="19B372CA" w14:textId="77777777" w:rsidR="00B6643D" w:rsidRPr="00297714" w:rsidRDefault="00B6643D" w:rsidP="00B6643D">
      <w:pPr>
        <w:pStyle w:val="Textosinformato"/>
        <w:rPr>
          <w:ins w:id="8603" w:author="Microsoft Office User" w:date="2023-06-06T09:57:00Z"/>
          <w:rFonts w:ascii="Courier New" w:hAnsi="Courier New" w:cs="Courier New"/>
          <w:lang w:val="en-US"/>
        </w:rPr>
      </w:pPr>
      <w:ins w:id="8604"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"host": [</w:t>
        </w:r>
      </w:ins>
    </w:p>
    <w:p w14:paraId="144766AF" w14:textId="77777777" w:rsidR="00B6643D" w:rsidRPr="00297714" w:rsidRDefault="00B6643D" w:rsidP="00B6643D">
      <w:pPr>
        <w:pStyle w:val="Textosinformato"/>
        <w:rPr>
          <w:ins w:id="8605" w:author="Microsoft Office User" w:date="2023-06-06T09:57:00Z"/>
          <w:rFonts w:ascii="Courier New" w:hAnsi="Courier New" w:cs="Courier New"/>
          <w:lang w:val="en-US"/>
        </w:rPr>
      </w:pPr>
      <w:ins w:id="8606" w:author="Microsoft Office User" w:date="2023-06-06T09:57:00Z">
        <w:r w:rsidRPr="00297714">
          <w:rPr>
            <w:rFonts w:ascii="Courier New" w:hAnsi="Courier New" w:cs="Courier New"/>
            <w:lang w:val="en-US"/>
          </w:rPr>
          <w:lastRenderedPageBreak/>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"13",</w:t>
        </w:r>
      </w:ins>
    </w:p>
    <w:p w14:paraId="123AFD00" w14:textId="77777777" w:rsidR="00B6643D" w:rsidRPr="00297714" w:rsidRDefault="00B6643D" w:rsidP="00B6643D">
      <w:pPr>
        <w:pStyle w:val="Textosinformato"/>
        <w:rPr>
          <w:ins w:id="8607" w:author="Microsoft Office User" w:date="2023-06-06T09:57:00Z"/>
          <w:rFonts w:ascii="Courier New" w:hAnsi="Courier New" w:cs="Courier New"/>
          <w:lang w:val="en-US"/>
        </w:rPr>
      </w:pPr>
      <w:ins w:id="860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"37",</w:t>
        </w:r>
      </w:ins>
    </w:p>
    <w:p w14:paraId="7C08B007" w14:textId="77777777" w:rsidR="00B6643D" w:rsidRPr="00297714" w:rsidRDefault="00B6643D" w:rsidP="00B6643D">
      <w:pPr>
        <w:pStyle w:val="Textosinformato"/>
        <w:rPr>
          <w:ins w:id="8609" w:author="Microsoft Office User" w:date="2023-06-06T09:57:00Z"/>
          <w:rFonts w:ascii="Courier New" w:hAnsi="Courier New" w:cs="Courier New"/>
          <w:lang w:val="en-US"/>
        </w:rPr>
      </w:pPr>
      <w:ins w:id="8610"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"90",</w:t>
        </w:r>
      </w:ins>
    </w:p>
    <w:p w14:paraId="7456043C" w14:textId="77777777" w:rsidR="00B6643D" w:rsidRPr="00297714" w:rsidRDefault="00B6643D" w:rsidP="00B6643D">
      <w:pPr>
        <w:pStyle w:val="Textosinformato"/>
        <w:rPr>
          <w:ins w:id="8611" w:author="Microsoft Office User" w:date="2023-06-06T09:57:00Z"/>
          <w:rFonts w:ascii="Courier New" w:hAnsi="Courier New" w:cs="Courier New"/>
          <w:lang w:val="en-US"/>
        </w:rPr>
      </w:pPr>
      <w:ins w:id="8612"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"252"</w:t>
        </w:r>
      </w:ins>
    </w:p>
    <w:p w14:paraId="22ED7034" w14:textId="77777777" w:rsidR="00B6643D" w:rsidRPr="00297714" w:rsidRDefault="00B6643D" w:rsidP="00B6643D">
      <w:pPr>
        <w:pStyle w:val="Textosinformato"/>
        <w:rPr>
          <w:ins w:id="8613" w:author="Microsoft Office User" w:date="2023-06-06T09:57:00Z"/>
          <w:rFonts w:ascii="Courier New" w:hAnsi="Courier New" w:cs="Courier New"/>
          <w:lang w:val="en-US"/>
        </w:rPr>
      </w:pPr>
      <w:ins w:id="8614"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09F63EDB" w14:textId="77777777" w:rsidR="00B6643D" w:rsidRPr="00297714" w:rsidRDefault="00B6643D" w:rsidP="00B6643D">
      <w:pPr>
        <w:pStyle w:val="Textosinformato"/>
        <w:rPr>
          <w:ins w:id="8615" w:author="Microsoft Office User" w:date="2023-06-06T09:57:00Z"/>
          <w:rFonts w:ascii="Courier New" w:hAnsi="Courier New" w:cs="Courier New"/>
          <w:lang w:val="en-US"/>
        </w:rPr>
      </w:pPr>
      <w:ins w:id="8616"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"port": "5000",</w:t>
        </w:r>
      </w:ins>
    </w:p>
    <w:p w14:paraId="46D6015E" w14:textId="77777777" w:rsidR="00B6643D" w:rsidRPr="00297714" w:rsidRDefault="00B6643D" w:rsidP="00B6643D">
      <w:pPr>
        <w:pStyle w:val="Textosinformato"/>
        <w:rPr>
          <w:ins w:id="8617" w:author="Microsoft Office User" w:date="2023-06-06T09:57:00Z"/>
          <w:rFonts w:ascii="Courier New" w:hAnsi="Courier New" w:cs="Courier New"/>
          <w:lang w:val="en-US"/>
        </w:rPr>
      </w:pPr>
      <w:ins w:id="8618"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"path": [</w:t>
        </w:r>
      </w:ins>
    </w:p>
    <w:p w14:paraId="1AFF5AA1" w14:textId="77777777" w:rsidR="00B6643D" w:rsidRPr="00FF5436" w:rsidRDefault="00B6643D" w:rsidP="00B6643D">
      <w:pPr>
        <w:pStyle w:val="Textosinformato"/>
        <w:rPr>
          <w:ins w:id="8619" w:author="Microsoft Office User" w:date="2023-06-06T09:57:00Z"/>
          <w:rFonts w:ascii="Courier New" w:hAnsi="Courier New" w:cs="Courier New"/>
        </w:rPr>
      </w:pPr>
      <w:ins w:id="8620"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"ofertas",</w:t>
        </w:r>
      </w:ins>
    </w:p>
    <w:p w14:paraId="5144800B" w14:textId="77777777" w:rsidR="00B6643D" w:rsidRPr="00FF5436" w:rsidRDefault="00B6643D" w:rsidP="00B6643D">
      <w:pPr>
        <w:pStyle w:val="Textosinformato"/>
        <w:rPr>
          <w:ins w:id="8621" w:author="Microsoft Office User" w:date="2023-06-06T09:57:00Z"/>
          <w:rFonts w:ascii="Courier New" w:hAnsi="Courier New" w:cs="Courier New"/>
        </w:rPr>
      </w:pPr>
      <w:ins w:id="8622"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w:t>
        </w:r>
      </w:ins>
    </w:p>
    <w:p w14:paraId="4BF1109E" w14:textId="77777777" w:rsidR="00B6643D" w:rsidRPr="00FF5436" w:rsidRDefault="00B6643D" w:rsidP="00B6643D">
      <w:pPr>
        <w:pStyle w:val="Textosinformato"/>
        <w:rPr>
          <w:ins w:id="8623" w:author="Microsoft Office User" w:date="2023-06-06T09:57:00Z"/>
          <w:rFonts w:ascii="Courier New" w:hAnsi="Courier New" w:cs="Courier New"/>
        </w:rPr>
      </w:pPr>
      <w:ins w:id="8624"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7A176971" w14:textId="77777777" w:rsidR="00B6643D" w:rsidRPr="00FF5436" w:rsidRDefault="00B6643D" w:rsidP="00B6643D">
      <w:pPr>
        <w:pStyle w:val="Textosinformato"/>
        <w:rPr>
          <w:ins w:id="8625" w:author="Microsoft Office User" w:date="2023-06-06T09:57:00Z"/>
          <w:rFonts w:ascii="Courier New" w:hAnsi="Courier New" w:cs="Courier New"/>
        </w:rPr>
      </w:pPr>
      <w:ins w:id="8626"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6F351167" w14:textId="77777777" w:rsidR="00B6643D" w:rsidRPr="00FF5436" w:rsidRDefault="00B6643D" w:rsidP="00B6643D">
      <w:pPr>
        <w:pStyle w:val="Textosinformato"/>
        <w:rPr>
          <w:ins w:id="8627" w:author="Microsoft Office User" w:date="2023-06-06T09:57:00Z"/>
          <w:rFonts w:ascii="Courier New" w:hAnsi="Courier New" w:cs="Courier New"/>
        </w:rPr>
      </w:pPr>
      <w:ins w:id="8628"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61E99846" w14:textId="77777777" w:rsidR="00B6643D" w:rsidRPr="00FF5436" w:rsidRDefault="00B6643D" w:rsidP="00B6643D">
      <w:pPr>
        <w:pStyle w:val="Textosinformato"/>
        <w:rPr>
          <w:ins w:id="8629" w:author="Microsoft Office User" w:date="2023-06-06T09:57:00Z"/>
          <w:rFonts w:ascii="Courier New" w:hAnsi="Courier New" w:cs="Courier New"/>
        </w:rPr>
      </w:pPr>
      <w:ins w:id="8630"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ins>
    </w:p>
    <w:p w14:paraId="59839902" w14:textId="77777777" w:rsidR="00B6643D" w:rsidRPr="00FF5436" w:rsidRDefault="00B6643D" w:rsidP="00B6643D">
      <w:pPr>
        <w:pStyle w:val="Textosinformato"/>
        <w:rPr>
          <w:ins w:id="8631" w:author="Microsoft Office User" w:date="2023-06-06T09:57:00Z"/>
          <w:rFonts w:ascii="Courier New" w:hAnsi="Courier New" w:cs="Courier New"/>
        </w:rPr>
      </w:pPr>
      <w:ins w:id="8632" w:author="Microsoft Office User" w:date="2023-06-06T09:57:00Z">
        <w:r w:rsidRPr="00FF5436">
          <w:rPr>
            <w:rFonts w:ascii="Courier New" w:hAnsi="Courier New" w:cs="Courier New"/>
          </w:rPr>
          <w:tab/>
        </w:r>
        <w:r w:rsidRPr="00FF5436">
          <w:rPr>
            <w:rFonts w:ascii="Courier New" w:hAnsi="Courier New" w:cs="Courier New"/>
          </w:rPr>
          <w:tab/>
          <w:t>}</w:t>
        </w:r>
      </w:ins>
    </w:p>
    <w:p w14:paraId="2891CAED" w14:textId="77777777" w:rsidR="00B6643D" w:rsidRPr="00FF5436" w:rsidRDefault="00B6643D" w:rsidP="00B6643D">
      <w:pPr>
        <w:pStyle w:val="Textosinformato"/>
        <w:rPr>
          <w:ins w:id="8633" w:author="Microsoft Office User" w:date="2023-06-06T09:57:00Z"/>
          <w:rFonts w:ascii="Courier New" w:hAnsi="Courier New" w:cs="Courier New"/>
        </w:rPr>
      </w:pPr>
      <w:ins w:id="8634" w:author="Microsoft Office User" w:date="2023-06-06T09:57:00Z">
        <w:r w:rsidRPr="00FF5436">
          <w:rPr>
            <w:rFonts w:ascii="Courier New" w:hAnsi="Courier New" w:cs="Courier New"/>
          </w:rPr>
          <w:tab/>
          <w:t>]</w:t>
        </w:r>
      </w:ins>
    </w:p>
    <w:p w14:paraId="7C22C0D5" w14:textId="77777777" w:rsidR="00B6643D" w:rsidRPr="00FF5436" w:rsidRDefault="00B6643D" w:rsidP="00B6643D">
      <w:pPr>
        <w:pStyle w:val="Textosinformato"/>
        <w:rPr>
          <w:ins w:id="8635" w:author="Microsoft Office User" w:date="2023-06-06T09:57:00Z"/>
          <w:rFonts w:ascii="Courier New" w:hAnsi="Courier New" w:cs="Courier New"/>
        </w:rPr>
      </w:pPr>
      <w:ins w:id="8636" w:author="Microsoft Office User" w:date="2023-06-06T09:57:00Z">
        <w:r w:rsidRPr="00FF5436">
          <w:rPr>
            <w:rFonts w:ascii="Courier New" w:hAnsi="Courier New" w:cs="Courier New"/>
          </w:rPr>
          <w:t>}</w:t>
        </w:r>
      </w:ins>
    </w:p>
    <w:p w14:paraId="4FE7C215" w14:textId="77777777" w:rsidR="00B56868" w:rsidDel="00B37D68" w:rsidRDefault="00B56868" w:rsidP="00F0770A">
      <w:pPr>
        <w:rPr>
          <w:del w:id="8637" w:author="Microsoft Office User" w:date="2023-04-21T18:06:00Z"/>
        </w:rPr>
      </w:pPr>
    </w:p>
    <w:p w14:paraId="246E5B30" w14:textId="699800F1" w:rsidR="00B56868" w:rsidDel="00B37D68" w:rsidRDefault="00B56868" w:rsidP="00F0770A">
      <w:pPr>
        <w:rPr>
          <w:del w:id="8638" w:author="Microsoft Office User" w:date="2023-04-21T18:06:00Z"/>
        </w:rPr>
      </w:pPr>
      <w:del w:id="8639" w:author="Microsoft Office User" w:date="2023-04-21T18:06:00Z">
        <w:r w:rsidDel="00B37D68">
          <w:delText>Ejemplo de diagrama lógico de una vpn</w:delText>
        </w:r>
      </w:del>
    </w:p>
    <w:p w14:paraId="1FD5C9B7" w14:textId="37A87EAC" w:rsidR="00B56868" w:rsidDel="00B37D68" w:rsidRDefault="00B56868" w:rsidP="00F0770A">
      <w:pPr>
        <w:rPr>
          <w:del w:id="8640" w:author="Microsoft Office User" w:date="2023-04-21T18:06:00Z"/>
        </w:rPr>
      </w:pPr>
      <w:del w:id="8641" w:author="Microsoft Office User" w:date="2023-04-21T18:06:00Z">
        <w:r w:rsidRPr="00B56868" w:rsidDel="00B37D68">
          <w:rPr>
            <w:noProof/>
          </w:rPr>
          <w:drawing>
            <wp:inline distT="0" distB="0" distL="0" distR="0" wp14:anchorId="534D9FE2" wp14:editId="624EE582">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96995" cy="2281313"/>
                      </a:xfrm>
                      <a:prstGeom prst="rect">
                        <a:avLst/>
                      </a:prstGeom>
                    </pic:spPr>
                  </pic:pic>
                </a:graphicData>
              </a:graphic>
            </wp:inline>
          </w:drawing>
        </w:r>
      </w:del>
    </w:p>
    <w:p w14:paraId="74E90338" w14:textId="483403AD" w:rsidR="00E03792" w:rsidDel="00B37D68" w:rsidRDefault="00E03792" w:rsidP="00F0770A">
      <w:pPr>
        <w:rPr>
          <w:del w:id="8642" w:author="Microsoft Office User" w:date="2023-04-21T18:05:00Z"/>
        </w:rPr>
      </w:pPr>
      <w:del w:id="8643" w:author="Microsoft Office User" w:date="2023-04-21T18:05:00Z">
        <w:r w:rsidDel="00B37D68">
          <w:delText>Ejemplo de Diagrama E/R</w:delText>
        </w:r>
      </w:del>
    </w:p>
    <w:p w14:paraId="217C2D6C" w14:textId="16C7FB7A" w:rsidR="00E03792" w:rsidDel="00B37D68" w:rsidRDefault="00E03792" w:rsidP="00F0770A">
      <w:pPr>
        <w:rPr>
          <w:del w:id="8644" w:author="Microsoft Office User" w:date="2023-04-21T18:05:00Z"/>
        </w:rPr>
      </w:pPr>
      <w:del w:id="8645" w:author="Microsoft Office User" w:date="2023-04-21T18:05:00Z">
        <w:r w:rsidRPr="00E03792" w:rsidDel="00B37D68">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27328" cy="1992934"/>
                      </a:xfrm>
                      <a:prstGeom prst="rect">
                        <a:avLst/>
                      </a:prstGeom>
                    </pic:spPr>
                  </pic:pic>
                </a:graphicData>
              </a:graphic>
            </wp:inline>
          </w:drawing>
        </w:r>
      </w:del>
    </w:p>
    <w:p w14:paraId="03D67986" w14:textId="5AFEC5E9" w:rsidR="00E03792" w:rsidDel="00B37D68" w:rsidRDefault="00E03792" w:rsidP="00F0770A">
      <w:pPr>
        <w:rPr>
          <w:del w:id="8646" w:author="Microsoft Office User" w:date="2023-04-21T18:05:00Z"/>
        </w:rPr>
      </w:pPr>
      <w:del w:id="8647" w:author="Microsoft Office User" w:date="2023-04-21T18:05:00Z">
        <w:r w:rsidDel="00B37D68">
          <w:delText>Ejemplo de diagrama de clases de usuarios</w:delText>
        </w:r>
      </w:del>
    </w:p>
    <w:p w14:paraId="6D22BCD0" w14:textId="3820FC9B" w:rsidR="00E03792" w:rsidDel="00B37D68" w:rsidRDefault="00E03792" w:rsidP="00F0770A">
      <w:pPr>
        <w:rPr>
          <w:del w:id="8648" w:author="Microsoft Office User" w:date="2023-04-21T18:05:00Z"/>
        </w:rPr>
      </w:pPr>
      <w:del w:id="8649" w:author="Microsoft Office User" w:date="2023-04-21T18:05:00Z">
        <w:r w:rsidRPr="00E03792" w:rsidDel="00B37D68">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90026" cy="2643642"/>
                      </a:xfrm>
                      <a:prstGeom prst="rect">
                        <a:avLst/>
                      </a:prstGeom>
                    </pic:spPr>
                  </pic:pic>
                </a:graphicData>
              </a:graphic>
            </wp:inline>
          </w:drawing>
        </w:r>
      </w:del>
    </w:p>
    <w:p w14:paraId="2F481CE1" w14:textId="180D8E3E" w:rsidR="003002FE" w:rsidDel="00B37D68" w:rsidRDefault="003002FE">
      <w:pPr>
        <w:rPr>
          <w:del w:id="8650" w:author="Microsoft Office User" w:date="2023-04-21T18:05:00Z"/>
        </w:rPr>
      </w:pPr>
      <w:del w:id="8651" w:author="Microsoft Office User" w:date="2023-04-21T18:05:00Z">
        <w:r w:rsidDel="00B37D68">
          <w:delText xml:space="preserve">Ejemplo de </w:delText>
        </w:r>
        <w:r w:rsidR="00C13E43" w:rsidDel="00B37D68">
          <w:delText xml:space="preserve">interfaz </w:delText>
        </w:r>
        <w:r w:rsidDel="00B37D68">
          <w:delText>HMI</w:delText>
        </w:r>
      </w:del>
    </w:p>
    <w:p w14:paraId="31BA66A7" w14:textId="7124F311" w:rsidR="003002FE" w:rsidRPr="00F0770A" w:rsidRDefault="003002FE" w:rsidP="00B37D68">
      <w:del w:id="8652" w:author="Microsoft Office User" w:date="2023-04-21T18:05:00Z">
        <w:r w:rsidRPr="003002FE" w:rsidDel="00B37D68">
          <w:rPr>
            <w:noProof/>
          </w:rPr>
          <w:drawing>
            <wp:inline distT="0" distB="0" distL="0" distR="0" wp14:anchorId="59DC0200" wp14:editId="318DD1A8">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25541" cy="1893039"/>
                      </a:xfrm>
                      <a:prstGeom prst="rect">
                        <a:avLst/>
                      </a:prstGeom>
                    </pic:spPr>
                  </pic:pic>
                </a:graphicData>
              </a:graphic>
            </wp:inline>
          </w:drawing>
        </w:r>
      </w:del>
    </w:p>
    <w:sectPr w:rsidR="003002FE"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Sergio Saugar García" w:date="2023-04-20T17:18:00Z" w:initials="SSG">
    <w:p w14:paraId="6F0913DE" w14:textId="125C657A" w:rsidR="00CB716F" w:rsidRDefault="00CB716F">
      <w:pPr>
        <w:pStyle w:val="Textocomentario"/>
      </w:pPr>
      <w:r>
        <w:rPr>
          <w:rStyle w:val="Refdecomentario"/>
        </w:rPr>
        <w:annotationRef/>
      </w:r>
      <w:r>
        <w:t xml:space="preserve">Ve cambiando el mes y año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comment>
  <w:comment w:id="361" w:author="Sergio Saugar García" w:date="2023-04-20T17:19:00Z" w:initials="SSG">
    <w:p w14:paraId="1BE7A82A" w14:textId="77777777" w:rsidR="0076637E" w:rsidRDefault="0076637E" w:rsidP="0076637E">
      <w:pPr>
        <w:pStyle w:val="Textocomentario"/>
      </w:pPr>
      <w:r>
        <w:rPr>
          <w:rStyle w:val="Refdecomentario"/>
        </w:rPr>
        <w:annotationRef/>
      </w:r>
      <w:r>
        <w:t>Genera el índice de ilustraciones ahora que ya está casi cerrado todo el doc.</w:t>
      </w:r>
    </w:p>
  </w:comment>
  <w:comment w:id="362" w:author="Sergio Saugar García" w:date="2023-04-20T17:20:00Z" w:initials="SSG">
    <w:p w14:paraId="212B03BD" w14:textId="77777777" w:rsidR="0076637E" w:rsidRDefault="0076637E" w:rsidP="0076637E">
      <w:pPr>
        <w:pStyle w:val="Textocomentario"/>
      </w:pPr>
      <w:r>
        <w:rPr>
          <w:rStyle w:val="Refdecomentario"/>
        </w:rPr>
        <w:annotationRef/>
      </w:r>
    </w:p>
  </w:comment>
  <w:comment w:id="593" w:author="Sergio Saugar García" w:date="2023-04-20T17:20:00Z" w:initials="SSG">
    <w:p w14:paraId="162A0517" w14:textId="21EA0B73" w:rsidR="00CB716F" w:rsidRDefault="00CB716F">
      <w:pPr>
        <w:pStyle w:val="Textocomentario"/>
      </w:pPr>
      <w:r>
        <w:rPr>
          <w:rStyle w:val="Refdecomentario"/>
        </w:rPr>
        <w:annotationRef/>
      </w:r>
      <w:r>
        <w:t>Idem. Genéralo o elimínalo, una de dos</w:t>
      </w:r>
    </w:p>
  </w:comment>
  <w:comment w:id="599" w:author="Sergio Saugar García" w:date="2023-06-05T10:09:00Z" w:initials="SS">
    <w:p w14:paraId="4A9B7831" w14:textId="77777777" w:rsidR="003B2625" w:rsidRDefault="003B2625" w:rsidP="00CA5D84">
      <w:pPr>
        <w:jc w:val="left"/>
      </w:pPr>
      <w:r>
        <w:rPr>
          <w:rStyle w:val="Refdecomentario"/>
        </w:rPr>
        <w:annotationRef/>
      </w:r>
      <w:r>
        <w:rPr>
          <w:color w:val="000000"/>
          <w:sz w:val="20"/>
          <w:szCs w:val="20"/>
        </w:rPr>
        <w:t>Debes hacer una pequeña introducción al dominio antes de describir qué es lo que has hecho.</w:t>
      </w:r>
    </w:p>
  </w:comment>
  <w:comment w:id="609" w:author="Sergio Saugar García" w:date="2023-06-05T10:15:00Z" w:initials="SS">
    <w:p w14:paraId="49346504" w14:textId="77777777" w:rsidR="00FA1FC0" w:rsidRDefault="00FA1FC0" w:rsidP="00B0649F">
      <w:pPr>
        <w:jc w:val="left"/>
      </w:pPr>
      <w:r>
        <w:rPr>
          <w:rStyle w:val="Refdecomentario"/>
        </w:rPr>
        <w:annotationRef/>
      </w:r>
      <w:r>
        <w:rPr>
          <w:color w:val="000000"/>
          <w:sz w:val="20"/>
          <w:szCs w:val="20"/>
        </w:rPr>
        <w:t xml:space="preserve">Mejor redactado, que con puntos. </w:t>
      </w:r>
    </w:p>
  </w:comment>
  <w:comment w:id="667" w:author="Sergio Saugar García" w:date="2023-04-20T17:21:00Z" w:initials="SSG">
    <w:p w14:paraId="574A12FA" w14:textId="4599F7E9" w:rsidR="00CB716F" w:rsidRDefault="00CB716F">
      <w:pPr>
        <w:pStyle w:val="Textocomentario"/>
      </w:pPr>
      <w:r>
        <w:rPr>
          <w:rStyle w:val="Refdecomentario"/>
        </w:rPr>
        <w:annotationRef/>
      </w:r>
      <w:r>
        <w:t>Recuerda que este texto introductorio tiene que concordar con lo que escribirás en intro.</w:t>
      </w:r>
      <w:r w:rsidR="005626FD">
        <w:t xml:space="preserve"> Es decir, la persona que lo lea tiene que saber ya que esto vade un servicio web y una app con un algoritmo de recomendación</w:t>
      </w:r>
    </w:p>
  </w:comment>
  <w:comment w:id="668" w:author="Microsoft Office User" w:date="2023-04-22T13:11:00Z" w:initials="MOU">
    <w:p w14:paraId="06E2268C" w14:textId="77777777" w:rsidR="00887B7D" w:rsidRDefault="00887B7D" w:rsidP="00C92B42">
      <w:pPr>
        <w:jc w:val="left"/>
      </w:pPr>
      <w:r>
        <w:rPr>
          <w:rStyle w:val="Refdecomentario"/>
        </w:rPr>
        <w:annotationRef/>
      </w:r>
      <w:r>
        <w:rPr>
          <w:sz w:val="20"/>
          <w:szCs w:val="20"/>
        </w:rPr>
        <w:t>Ok</w:t>
      </w:r>
    </w:p>
    <w:p w14:paraId="3E5C892D" w14:textId="77777777" w:rsidR="00887B7D" w:rsidRDefault="00887B7D" w:rsidP="00C92B42">
      <w:pPr>
        <w:jc w:val="left"/>
      </w:pPr>
    </w:p>
  </w:comment>
  <w:comment w:id="707" w:author="Sergio Saugar García" w:date="2023-04-20T17:22:00Z" w:initials="SSG">
    <w:p w14:paraId="68BAF840" w14:textId="2E3ABBBE" w:rsidR="00CB716F" w:rsidRDefault="00CB716F">
      <w:pPr>
        <w:pStyle w:val="Textocomentario"/>
      </w:pPr>
      <w:r>
        <w:rPr>
          <w:rStyle w:val="Refdecomentario"/>
        </w:rPr>
        <w:annotationRef/>
      </w:r>
      <w:r>
        <w:t>Busca una definición formal a la que puedas hacer referencia. Mira en el W3C, por ejemplo.</w:t>
      </w:r>
    </w:p>
  </w:comment>
  <w:comment w:id="712" w:author="Sergio Saugar García" w:date="2023-04-20T17:23:00Z" w:initials="SSG">
    <w:p w14:paraId="45AF692C" w14:textId="77777777" w:rsidR="00CB716F" w:rsidRDefault="00CB716F">
      <w:pPr>
        <w:pStyle w:val="Textocomentario"/>
      </w:pPr>
      <w:r>
        <w:rPr>
          <w:rStyle w:val="Refdecomentario"/>
        </w:rPr>
        <w:annotationRef/>
      </w:r>
      <w:r>
        <w:t xml:space="preserve">Distribuida o distribuido? </w:t>
      </w:r>
    </w:p>
    <w:p w14:paraId="3A410D07" w14:textId="77777777" w:rsidR="00CB716F" w:rsidRDefault="00CB716F">
      <w:pPr>
        <w:pStyle w:val="Textocomentario"/>
      </w:pPr>
    </w:p>
    <w:p w14:paraId="4CD87C21" w14:textId="77777777" w:rsidR="00CB716F" w:rsidRDefault="00CB716F">
      <w:pPr>
        <w:pStyle w:val="Textocomentario"/>
      </w:pPr>
      <w:r>
        <w:t>Mejor: Son multiplataforma: ….</w:t>
      </w:r>
    </w:p>
    <w:p w14:paraId="6C42BA82" w14:textId="77777777" w:rsidR="00CB716F" w:rsidRDefault="00CB716F">
      <w:pPr>
        <w:pStyle w:val="Textocomentario"/>
      </w:pPr>
      <w:r>
        <w:t>Son sistemas distribuidos:…</w:t>
      </w:r>
    </w:p>
    <w:p w14:paraId="114CA586" w14:textId="77777777" w:rsidR="00CB716F" w:rsidRDefault="00CB716F">
      <w:pPr>
        <w:pStyle w:val="Textocomentario"/>
      </w:pPr>
    </w:p>
    <w:p w14:paraId="05C7BDB0" w14:textId="0C0DDCF6" w:rsidR="00CB716F" w:rsidRDefault="00CB716F">
      <w:pPr>
        <w:pStyle w:val="Textocomentario"/>
      </w:pPr>
      <w:r>
        <w:t>Pero lo mejor es buscar una fuente científica que te cuente de estas cosas para que puedas incorporar esas definiciones.</w:t>
      </w:r>
    </w:p>
  </w:comment>
  <w:comment w:id="723" w:author="Sergio Saugar García" w:date="2023-04-20T17:24:00Z" w:initials="SSG">
    <w:p w14:paraId="55042A5E" w14:textId="13FE185D" w:rsidR="00CB716F" w:rsidRDefault="00CB716F">
      <w:pPr>
        <w:pStyle w:val="Textocomentario"/>
      </w:pPr>
      <w:r>
        <w:rPr>
          <w:rStyle w:val="Refdecomentario"/>
        </w:rPr>
        <w:annotationRef/>
      </w:r>
      <w:r>
        <w:t>Explícalo mejor. Supongo que quieres explicar qué es una arquitectura cliente-servidor. En este caso sería proveedor del servicio/consumidor del servicio.</w:t>
      </w:r>
    </w:p>
  </w:comment>
  <w:comment w:id="724" w:author="Microsoft Office User" w:date="2023-04-22T13:02:00Z" w:initials="MOU">
    <w:p w14:paraId="03B84743" w14:textId="77777777" w:rsidR="00887B7D" w:rsidRDefault="00887B7D" w:rsidP="00053963">
      <w:pPr>
        <w:jc w:val="left"/>
      </w:pPr>
      <w:r>
        <w:rPr>
          <w:rStyle w:val="Refdecomentario"/>
        </w:rPr>
        <w:annotationRef/>
      </w:r>
      <w:r>
        <w:rPr>
          <w:sz w:val="20"/>
          <w:szCs w:val="20"/>
        </w:rPr>
        <w:t>Ok</w:t>
      </w:r>
    </w:p>
  </w:comment>
  <w:comment w:id="830" w:author="Sergio Saugar García" w:date="2023-04-20T17:25:00Z" w:initials="SSG">
    <w:p w14:paraId="6935DE90" w14:textId="57DBF2A8" w:rsidR="00CB716F" w:rsidRDefault="00CB716F">
      <w:pPr>
        <w:pStyle w:val="Textocomentario"/>
      </w:pPr>
      <w:r>
        <w:rPr>
          <w:rStyle w:val="Refdecomentario"/>
        </w:rPr>
        <w:annotationRef/>
      </w:r>
      <w:r>
        <w:t>Existen dos tipos de estilos arquitectónicos que sirven para implementar Servicios Web:</w:t>
      </w:r>
    </w:p>
    <w:p w14:paraId="125AA656" w14:textId="77777777" w:rsidR="00CB716F" w:rsidRDefault="00CB716F">
      <w:pPr>
        <w:pStyle w:val="Textocomentario"/>
      </w:pPr>
      <w:r>
        <w:t xml:space="preserve">* Servicios Web tradicionales, basados en una arquitectura SOA y en pila de protocolos WS-* </w:t>
      </w:r>
    </w:p>
    <w:p w14:paraId="4B7D6BDC" w14:textId="77777777" w:rsidR="00CB716F" w:rsidRDefault="00CB716F">
      <w:pPr>
        <w:pStyle w:val="Textocomentario"/>
      </w:pPr>
      <w:r>
        <w:t xml:space="preserve">(SOAP es un protocolo de intercambio de mensajes, no es un tipo de servicios web y no sólo utilizan SOAP estos servicios, utilizan muchísimos más protocolos). </w:t>
      </w:r>
    </w:p>
    <w:p w14:paraId="192BA8B8" w14:textId="66FCA6D7" w:rsidR="00CB716F" w:rsidRDefault="00CB716F">
      <w:pPr>
        <w:pStyle w:val="Textocomentario"/>
      </w:pPr>
      <w:r>
        <w:t xml:space="preserve">* Servicios Web basados en el estilo arquitectónico REST, denominados comúnmente </w:t>
      </w:r>
      <w:r w:rsidR="00202F90">
        <w:t xml:space="preserve">Servicios Web </w:t>
      </w:r>
      <w:r>
        <w:t>REST</w:t>
      </w:r>
      <w:r w:rsidR="00202F90">
        <w:t>ful</w:t>
      </w:r>
    </w:p>
  </w:comment>
  <w:comment w:id="831" w:author="Microsoft Office User" w:date="2023-04-22T13:01:00Z" w:initials="MOU">
    <w:p w14:paraId="71A3E69D" w14:textId="77777777" w:rsidR="00887B7D" w:rsidRDefault="00887B7D" w:rsidP="0088525D">
      <w:pPr>
        <w:jc w:val="left"/>
      </w:pPr>
      <w:r>
        <w:rPr>
          <w:rStyle w:val="Refdecomentario"/>
        </w:rPr>
        <w:annotationRef/>
      </w:r>
      <w:r>
        <w:rPr>
          <w:sz w:val="20"/>
          <w:szCs w:val="20"/>
        </w:rPr>
        <w:t>Ok</w:t>
      </w:r>
    </w:p>
  </w:comment>
  <w:comment w:id="942" w:author="Sergio Saugar García" w:date="2023-04-20T17:29:00Z" w:initials="SSG">
    <w:p w14:paraId="2B7F7639" w14:textId="77366E0D" w:rsidR="00202F90" w:rsidRDefault="00202F90">
      <w:pPr>
        <w:pStyle w:val="Textocomentario"/>
      </w:pPr>
      <w:r>
        <w:rPr>
          <w:rStyle w:val="Refdecomentario"/>
        </w:rPr>
        <w:annotationRef/>
      </w:r>
      <w:r>
        <w:t>Busca información consistente. -&gt; RESTful Web Services Oreilly.</w:t>
      </w:r>
    </w:p>
  </w:comment>
  <w:comment w:id="943" w:author="Microsoft Office User" w:date="2023-04-22T20:34:00Z" w:initials="MOU">
    <w:p w14:paraId="47D711BD" w14:textId="77777777" w:rsidR="009A6DA1" w:rsidRDefault="009A6DA1" w:rsidP="006C55F3">
      <w:pPr>
        <w:jc w:val="left"/>
      </w:pPr>
      <w:r>
        <w:rPr>
          <w:rStyle w:val="Refdecomentario"/>
        </w:rPr>
        <w:annotationRef/>
      </w:r>
      <w:r>
        <w:rPr>
          <w:sz w:val="20"/>
          <w:szCs w:val="20"/>
        </w:rPr>
        <w:t>Ok</w:t>
      </w:r>
    </w:p>
    <w:p w14:paraId="5415CE1F" w14:textId="77777777" w:rsidR="009A6DA1" w:rsidRDefault="009A6DA1" w:rsidP="006C55F3">
      <w:pPr>
        <w:jc w:val="left"/>
      </w:pPr>
    </w:p>
  </w:comment>
  <w:comment w:id="963" w:author="Sergio Saugar García" w:date="2023-04-20T17:30:00Z" w:initials="SSG">
    <w:p w14:paraId="4F061CE4" w14:textId="7553C62B" w:rsidR="00202F90" w:rsidRDefault="00202F90">
      <w:pPr>
        <w:pStyle w:val="Textocomentario"/>
      </w:pPr>
      <w:r>
        <w:rPr>
          <w:rStyle w:val="Refdecomentario"/>
        </w:rPr>
        <w:annotationRef/>
      </w:r>
      <w:r>
        <w:t>Stateless, las peticiones entre cliente y servidor son “autocontenidas”, el servidor no almacena el estado de la comunicación entre él y todos sus clientes. Esto permite que el servicio sea escalable (ya que el peso del almacenamiento del estado de la comunicación está en el cliente).</w:t>
      </w:r>
    </w:p>
  </w:comment>
  <w:comment w:id="964" w:author="Microsoft Office User" w:date="2023-04-22T13:01:00Z" w:initials="MOU">
    <w:p w14:paraId="2CD7FB25" w14:textId="77777777" w:rsidR="00887B7D" w:rsidRDefault="00887B7D" w:rsidP="00744E55">
      <w:pPr>
        <w:jc w:val="left"/>
      </w:pPr>
      <w:r>
        <w:rPr>
          <w:rStyle w:val="Refdecomentario"/>
        </w:rPr>
        <w:annotationRef/>
      </w:r>
      <w:r>
        <w:rPr>
          <w:sz w:val="20"/>
          <w:szCs w:val="20"/>
        </w:rPr>
        <w:t>Ok</w:t>
      </w:r>
    </w:p>
    <w:p w14:paraId="33111CF9" w14:textId="77777777" w:rsidR="00887B7D" w:rsidRDefault="00887B7D" w:rsidP="00744E55">
      <w:pPr>
        <w:jc w:val="left"/>
      </w:pPr>
    </w:p>
  </w:comment>
  <w:comment w:id="979" w:author="Sergio Saugar García" w:date="2023-06-05T10:28:00Z" w:initials="SS">
    <w:p w14:paraId="1BB1FE56" w14:textId="77777777" w:rsidR="005E2926" w:rsidRDefault="005E2926" w:rsidP="004F6599">
      <w:pPr>
        <w:jc w:val="left"/>
      </w:pPr>
      <w:r>
        <w:rPr>
          <w:rStyle w:val="Refdecomentario"/>
        </w:rPr>
        <w:annotationRef/>
      </w:r>
      <w:r>
        <w:rPr>
          <w:color w:val="000000"/>
          <w:sz w:val="20"/>
          <w:szCs w:val="20"/>
        </w:rPr>
        <w:t>Se consistente y ponlo todo en mayúsculas o no lo pongas, pero en todos los sitios igual.</w:t>
      </w:r>
    </w:p>
  </w:comment>
  <w:comment w:id="1014" w:author="Sergio Saugar García" w:date="2023-06-05T10:40:00Z" w:initials="SS">
    <w:p w14:paraId="7169D06B" w14:textId="77777777" w:rsidR="005C30CE" w:rsidRDefault="005C30CE" w:rsidP="001427EF">
      <w:pPr>
        <w:jc w:val="left"/>
      </w:pPr>
      <w:r>
        <w:rPr>
          <w:rStyle w:val="Refdecomentario"/>
        </w:rPr>
        <w:annotationRef/>
      </w:r>
      <w:r>
        <w:rPr>
          <w:color w:val="000000"/>
          <w:sz w:val="20"/>
          <w:szCs w:val="20"/>
        </w:rPr>
        <w:t>Poco texto y mucha foto que no aporta nada sin explicación.</w:t>
      </w:r>
    </w:p>
  </w:comment>
  <w:comment w:id="1085" w:author="Sergio Saugar García" w:date="2023-04-20T17:39:00Z" w:initials="SSG">
    <w:p w14:paraId="6EBE8497" w14:textId="5F935645" w:rsidR="005626FD" w:rsidRDefault="005626FD">
      <w:pPr>
        <w:pStyle w:val="Textocomentario"/>
      </w:pPr>
      <w:r>
        <w:rPr>
          <w:rStyle w:val="Refdecomentario"/>
        </w:rPr>
        <w:annotationRef/>
      </w:r>
      <w:r>
        <w:t>No puedes dejar sin escribir un texto entre el 2.2 y el 2.2.1. Puedes decir que vas a describir el estado del arte necesario para comprender el algoritmo de recomendación y bla bla… y que se estructurará de la siguiente manera… Pero escribe algo.</w:t>
      </w:r>
    </w:p>
  </w:comment>
  <w:comment w:id="1086" w:author="Microsoft Office User" w:date="2023-04-22T13:55:00Z" w:initials="MOU">
    <w:p w14:paraId="4FD485D0" w14:textId="77777777" w:rsidR="00E47AED" w:rsidRDefault="00E47AED" w:rsidP="0038397A">
      <w:pPr>
        <w:jc w:val="left"/>
      </w:pPr>
      <w:r>
        <w:rPr>
          <w:rStyle w:val="Refdecomentario"/>
        </w:rPr>
        <w:annotationRef/>
      </w:r>
      <w:r>
        <w:rPr>
          <w:sz w:val="20"/>
          <w:szCs w:val="20"/>
        </w:rPr>
        <w:t>Ok</w:t>
      </w:r>
    </w:p>
  </w:comment>
  <w:comment w:id="1088" w:author="Sergio Saugar García" w:date="2023-04-20T17:42:00Z" w:initials="SSG">
    <w:p w14:paraId="49EE74AF" w14:textId="77777777" w:rsidR="002707A3" w:rsidRDefault="002707A3" w:rsidP="002707A3">
      <w:pPr>
        <w:pStyle w:val="Textocomentario"/>
      </w:pPr>
      <w:r>
        <w:rPr>
          <w:rStyle w:val="Refdecomentario"/>
        </w:rPr>
        <w:annotationRef/>
      </w:r>
      <w:r>
        <w:t>La ciencia de datos es un campo que combina las habilidades estadísticas y…. resume</w:t>
      </w:r>
    </w:p>
  </w:comment>
  <w:comment w:id="1095" w:author="Sergio Saugar García" w:date="2023-04-20T17:41:00Z" w:initials="SSG">
    <w:p w14:paraId="2179EB79" w14:textId="0A39A415" w:rsidR="005626FD" w:rsidRDefault="005626FD">
      <w:pPr>
        <w:pStyle w:val="Textocomentario"/>
      </w:pPr>
      <w:r>
        <w:rPr>
          <w:rStyle w:val="Refdecomentario"/>
        </w:rPr>
        <w:annotationRef/>
      </w:r>
      <w:r>
        <w:t>Mucho texto que, con una memoria de 60 páginas ya no es necesario, ve al grano.</w:t>
      </w:r>
    </w:p>
  </w:comment>
  <w:comment w:id="1108" w:author="Sergio Saugar García" w:date="2023-04-20T17:42:00Z" w:initials="SSG">
    <w:p w14:paraId="659D6F7A" w14:textId="3E16A8F5" w:rsidR="005626FD" w:rsidRDefault="005626FD">
      <w:pPr>
        <w:pStyle w:val="Textocomentario"/>
      </w:pPr>
      <w:r>
        <w:rPr>
          <w:rStyle w:val="Refdecomentario"/>
        </w:rPr>
        <w:annotationRef/>
      </w:r>
      <w:r>
        <w:t>La ciencia de datos es un campo que combina las habilidades estadísticas y…. resume</w:t>
      </w:r>
    </w:p>
  </w:comment>
  <w:comment w:id="1125" w:author="Sergio Saugar García" w:date="2023-04-20T17:42:00Z" w:initials="SSG">
    <w:p w14:paraId="1E9FD4C1" w14:textId="77777777" w:rsidR="00125CB2" w:rsidRDefault="00125CB2" w:rsidP="00125CB2">
      <w:pPr>
        <w:pStyle w:val="Textocomentario"/>
      </w:pPr>
      <w:r>
        <w:rPr>
          <w:rStyle w:val="Refdecomentario"/>
        </w:rPr>
        <w:annotationRef/>
      </w:r>
      <w:r>
        <w:t>Ve leyéndolo ya con detenimiento y eliminando estas erratas. También escribiéndolo de una manera formal, consistente y reducida en la medida de lo posible (no te digo que sea el caso de este párrafo, es un consejo general).</w:t>
      </w:r>
    </w:p>
  </w:comment>
  <w:comment w:id="1132" w:author="Sergio Saugar García" w:date="2023-04-20T17:42:00Z" w:initials="SSG">
    <w:p w14:paraId="34119D5D" w14:textId="572BD1B5" w:rsidR="005626FD" w:rsidRDefault="005626FD">
      <w:pPr>
        <w:pStyle w:val="Textocomentario"/>
      </w:pPr>
      <w:r>
        <w:rPr>
          <w:rStyle w:val="Refdecomentario"/>
        </w:rPr>
        <w:annotationRef/>
      </w:r>
      <w:r>
        <w:t>Ve leyéndolo ya con detenimiento y eliminando estas erratas. También escribiéndolo de una manera formal, consistente y reducida en la medida de lo posible (no te digo que sea el caso de este párrafo, es un consejo general).</w:t>
      </w:r>
    </w:p>
  </w:comment>
  <w:comment w:id="1179" w:author="Sergio Saugar García" w:date="2023-04-20T17:43:00Z" w:initials="SSG">
    <w:p w14:paraId="174A4931" w14:textId="64523498" w:rsidR="005626FD" w:rsidRDefault="005626FD">
      <w:pPr>
        <w:pStyle w:val="Textocomentario"/>
      </w:pPr>
      <w:r>
        <w:rPr>
          <w:rStyle w:val="Refdecomentario"/>
        </w:rPr>
        <w:annotationRef/>
      </w:r>
      <w:r>
        <w:t>Si en la figura pones 1, 2, 3… quizá esto pueda ser un párrafo donde, entre paréntesis hagas referencia al número del gráfico del que estás hablando. “los datos iniciales son preprocesados (1), y se presentan al sistema de aprendizaje.”</w:t>
      </w:r>
    </w:p>
  </w:comment>
  <w:comment w:id="1396" w:author="Sergio Saugar García" w:date="2023-04-20T17:46:00Z" w:initials="SSG">
    <w:p w14:paraId="67F31522" w14:textId="77777777" w:rsidR="00125CB2" w:rsidRDefault="00125CB2" w:rsidP="00125CB2">
      <w:pPr>
        <w:pStyle w:val="Textocomentario"/>
      </w:pPr>
      <w:r>
        <w:rPr>
          <w:rStyle w:val="Refdecomentario"/>
        </w:rPr>
        <w:annotationRef/>
      </w:r>
      <w:r>
        <w:t>Resume</w:t>
      </w:r>
    </w:p>
  </w:comment>
  <w:comment w:id="1407" w:author="Sergio Saugar García" w:date="2023-04-20T17:46:00Z" w:initials="SSG">
    <w:p w14:paraId="1F6208CE" w14:textId="77777777" w:rsidR="00125CB2" w:rsidRDefault="00125CB2" w:rsidP="00125CB2">
      <w:pPr>
        <w:pStyle w:val="Textocomentario"/>
      </w:pPr>
      <w:r>
        <w:rPr>
          <w:rStyle w:val="Refdecomentario"/>
        </w:rPr>
        <w:annotationRef/>
      </w:r>
      <w:r>
        <w:t>Céntrate en resaltar (más explicación, etc…) el que tú vas a tomar.</w:t>
      </w:r>
    </w:p>
  </w:comment>
  <w:comment w:id="1424" w:author="Sergio Saugar García" w:date="2023-04-20T17:46:00Z" w:initials="SSG">
    <w:p w14:paraId="7F8EDBF7" w14:textId="22B6520A" w:rsidR="005626FD" w:rsidRDefault="005626FD">
      <w:pPr>
        <w:pStyle w:val="Textocomentario"/>
      </w:pPr>
      <w:r>
        <w:rPr>
          <w:rStyle w:val="Refdecomentario"/>
        </w:rPr>
        <w:annotationRef/>
      </w:r>
      <w:r>
        <w:t>Resume</w:t>
      </w:r>
    </w:p>
  </w:comment>
  <w:comment w:id="1432" w:author="Sergio Saugar García" w:date="2023-04-20T17:46:00Z" w:initials="SSG">
    <w:p w14:paraId="6CFB86B5" w14:textId="265D7141" w:rsidR="005626FD" w:rsidRDefault="005626FD">
      <w:pPr>
        <w:pStyle w:val="Textocomentario"/>
      </w:pPr>
      <w:r>
        <w:rPr>
          <w:rStyle w:val="Refdecomentario"/>
        </w:rPr>
        <w:annotationRef/>
      </w:r>
      <w:r>
        <w:t>Céntrate en resaltar (más explicación, etc…) el que tú vas a tomar.</w:t>
      </w:r>
    </w:p>
  </w:comment>
  <w:comment w:id="1425" w:author="Sergio Saugar García" w:date="2023-06-05T11:11:00Z" w:initials="SS">
    <w:p w14:paraId="6453899A" w14:textId="77777777" w:rsidR="00C06C5C" w:rsidRDefault="00C06C5C" w:rsidP="00D945D3">
      <w:pPr>
        <w:jc w:val="left"/>
      </w:pPr>
      <w:r>
        <w:rPr>
          <w:rStyle w:val="Refdecomentario"/>
        </w:rPr>
        <w:annotationRef/>
      </w:r>
      <w:r>
        <w:rPr>
          <w:color w:val="000000"/>
          <w:sz w:val="20"/>
          <w:szCs w:val="20"/>
        </w:rPr>
        <w:t>Abusas mucho de los ítems. Todo esto se puede redactar en un párrafo o dos. No está bien visto el uso masivo de listas de ítems.</w:t>
      </w:r>
    </w:p>
  </w:comment>
  <w:comment w:id="1446" w:author="Sergio Saugar García" w:date="2023-04-20T17:51:00Z" w:initials="SSG">
    <w:p w14:paraId="31BBE82F" w14:textId="0CFB62E8" w:rsidR="00125CB2" w:rsidRDefault="00125CB2" w:rsidP="00125CB2">
      <w:pPr>
        <w:pStyle w:val="Textocomentario"/>
      </w:pPr>
      <w:r>
        <w:rPr>
          <w:rStyle w:val="Refdecomentario"/>
        </w:rPr>
        <w:annotationRef/>
      </w:r>
      <w:r>
        <w:t>Términos en inglés, van en cursiva.</w:t>
      </w:r>
    </w:p>
    <w:p w14:paraId="10C71A1C" w14:textId="77777777" w:rsidR="00125CB2" w:rsidRDefault="00125CB2" w:rsidP="00125CB2">
      <w:pPr>
        <w:pStyle w:val="Textocomentario"/>
      </w:pPr>
    </w:p>
    <w:p w14:paraId="41415F24" w14:textId="77777777" w:rsidR="00125CB2" w:rsidRDefault="00125CB2" w:rsidP="00125CB2">
      <w:pPr>
        <w:pStyle w:val="Textocomentario"/>
      </w:pPr>
      <w:r>
        <w:t>Cuidar la estética es importante y ayuda a la lectura del documento.</w:t>
      </w:r>
    </w:p>
  </w:comment>
  <w:comment w:id="1449" w:author="Sergio Saugar García" w:date="2023-04-20T17:46:00Z" w:initials="SSG">
    <w:p w14:paraId="03EBC00C" w14:textId="77777777" w:rsidR="00125CB2" w:rsidRDefault="00125CB2" w:rsidP="00125CB2">
      <w:pPr>
        <w:pStyle w:val="Textocomentario"/>
      </w:pPr>
      <w:r>
        <w:rPr>
          <w:rStyle w:val="Refdecomentario"/>
        </w:rPr>
        <w:annotationRef/>
      </w:r>
      <w:r>
        <w:t>Esta A y esta X, sobre todo la A para que no se confunda PONLAS EN CURSIVA</w:t>
      </w:r>
    </w:p>
  </w:comment>
  <w:comment w:id="1459" w:author="Sergio Saugar García" w:date="2023-04-20T17:51:00Z" w:initials="SSG">
    <w:p w14:paraId="23F0BDEE" w14:textId="77777777" w:rsidR="00816998" w:rsidRDefault="00816998">
      <w:pPr>
        <w:pStyle w:val="Textocomentario"/>
      </w:pPr>
      <w:r>
        <w:rPr>
          <w:rStyle w:val="Refdecomentario"/>
        </w:rPr>
        <w:annotationRef/>
      </w:r>
      <w:r>
        <w:t>Términos en inglés, van en cursiva.</w:t>
      </w:r>
    </w:p>
    <w:p w14:paraId="6BEFCAAF" w14:textId="77777777" w:rsidR="00816998" w:rsidRDefault="00816998">
      <w:pPr>
        <w:pStyle w:val="Textocomentario"/>
      </w:pPr>
    </w:p>
    <w:p w14:paraId="028999B5" w14:textId="28E3CC21" w:rsidR="00816998" w:rsidRDefault="00816998">
      <w:pPr>
        <w:pStyle w:val="Textocomentario"/>
      </w:pPr>
      <w:r>
        <w:t>Cuidar la estética es importante y ayuda a la lectura del documento.</w:t>
      </w:r>
    </w:p>
  </w:comment>
  <w:comment w:id="1463" w:author="Sergio Saugar García" w:date="2023-04-20T17:46:00Z" w:initials="SSG">
    <w:p w14:paraId="59492DA7" w14:textId="0462D9BD" w:rsidR="005626FD" w:rsidRDefault="005626FD">
      <w:pPr>
        <w:pStyle w:val="Textocomentario"/>
      </w:pPr>
      <w:r>
        <w:rPr>
          <w:rStyle w:val="Refdecomentario"/>
        </w:rPr>
        <w:annotationRef/>
      </w:r>
      <w:r>
        <w:t>Esta A y esta X, sobre todo la A para que no se confunda PONLAS EN CURSIVA</w:t>
      </w:r>
    </w:p>
  </w:comment>
  <w:comment w:id="1491" w:author="Sergio Saugar García" w:date="2023-04-20T17:59:00Z" w:initials="SSG">
    <w:p w14:paraId="2B3C0B94" w14:textId="77777777" w:rsidR="0067506A" w:rsidRDefault="0067506A" w:rsidP="0067506A">
      <w:pPr>
        <w:pStyle w:val="Textocomentario"/>
      </w:pPr>
      <w:r>
        <w:rPr>
          <w:rStyle w:val="Refdecomentario"/>
        </w:rPr>
        <w:annotationRef/>
      </w:r>
      <w:r>
        <w:t>De hecho, puedes eliminar la línea anterior y comenzar directamente con este párrafo</w:t>
      </w:r>
    </w:p>
  </w:comment>
  <w:comment w:id="1502" w:author="Sergio Saugar García" w:date="2023-04-20T17:54:00Z" w:initials="SSG">
    <w:p w14:paraId="14916E36" w14:textId="517FD571" w:rsidR="00816998" w:rsidRDefault="00816998">
      <w:pPr>
        <w:pStyle w:val="Textocomentario"/>
      </w:pPr>
      <w:r>
        <w:rPr>
          <w:rStyle w:val="Refdecomentario"/>
        </w:rPr>
        <w:annotationRef/>
      </w:r>
      <w:r>
        <w:t>Estas frases hay que reducirlas, tenemos poco espacio, sólo 60 páginas.</w:t>
      </w:r>
    </w:p>
  </w:comment>
  <w:comment w:id="1505" w:author="Sergio Saugar García" w:date="2023-04-20T17:59:00Z" w:initials="SSG">
    <w:p w14:paraId="02388F9F" w14:textId="78EAAF73" w:rsidR="00816998" w:rsidRDefault="00816998">
      <w:pPr>
        <w:pStyle w:val="Textocomentario"/>
      </w:pPr>
      <w:r>
        <w:rPr>
          <w:rStyle w:val="Refdecomentario"/>
        </w:rPr>
        <w:annotationRef/>
      </w:r>
      <w:r>
        <w:t>De hecho, puedes eliminar la línea anterior y comenzar directamente con este párrafo</w:t>
      </w:r>
    </w:p>
  </w:comment>
  <w:comment w:id="1507" w:author="Sergio Saugar García" w:date="2023-04-20T18:00:00Z" w:initials="SSG">
    <w:p w14:paraId="0B458782" w14:textId="55F24F83" w:rsidR="00816998" w:rsidRDefault="00816998">
      <w:pPr>
        <w:pStyle w:val="Textocomentario"/>
      </w:pPr>
      <w:r>
        <w:rPr>
          <w:rStyle w:val="Refdecomentario"/>
        </w:rPr>
        <w:annotationRef/>
      </w:r>
      <w:r>
        <w:t>cursiva</w:t>
      </w:r>
    </w:p>
  </w:comment>
  <w:comment w:id="1525" w:author="Sergio Saugar García" w:date="2023-04-20T18:00:00Z" w:initials="SSG">
    <w:p w14:paraId="789226A5" w14:textId="77777777" w:rsidR="00816998" w:rsidRDefault="00816998">
      <w:pPr>
        <w:pStyle w:val="Textocomentario"/>
      </w:pPr>
      <w:r>
        <w:rPr>
          <w:rStyle w:val="Refdecomentario"/>
        </w:rPr>
        <w:annotationRef/>
      </w:r>
      <w:r>
        <w:t>En diseño de tu sistema</w:t>
      </w:r>
    </w:p>
    <w:p w14:paraId="663CE37E" w14:textId="77777777" w:rsidR="00816998" w:rsidRDefault="00816998">
      <w:pPr>
        <w:pStyle w:val="Textocomentario"/>
      </w:pPr>
    </w:p>
    <w:p w14:paraId="6828DFDB" w14:textId="5E4E3C67" w:rsidR="00816998" w:rsidRDefault="00816998">
      <w:pPr>
        <w:pStyle w:val="Textocomentario"/>
      </w:pPr>
      <w:r>
        <w:t>Aquí sólo se habla de “lo que hay” o de “cómo se hacen las cosas a nivel general”. Por ejemplo, para el diseño de un servicio web restful es necesario: definir recursos, uris, interfaz http …. De forma que luego, en diseño puedas decir que sigues las pautas definidas anteriormente.</w:t>
      </w:r>
    </w:p>
  </w:comment>
  <w:comment w:id="1532" w:author="Sergio Saugar García" w:date="2023-04-20T18:02:00Z" w:initials="SSG">
    <w:p w14:paraId="1C361668" w14:textId="7DC77F39" w:rsidR="00800C64" w:rsidRDefault="00800C64">
      <w:pPr>
        <w:pStyle w:val="Textocomentario"/>
      </w:pPr>
      <w:r>
        <w:rPr>
          <w:rStyle w:val="Refdecomentario"/>
        </w:rPr>
        <w:annotationRef/>
      </w:r>
      <w:r>
        <w:t>Metodología adecuada en proyectos de pequeño tamaño con requisitos que no van a variar</w:t>
      </w:r>
    </w:p>
  </w:comment>
  <w:comment w:id="1556" w:author="Sergio Saugar García" w:date="2023-06-05T11:16:00Z" w:initials="SS">
    <w:p w14:paraId="23592B09" w14:textId="77777777" w:rsidR="00F96068" w:rsidRDefault="00F96068" w:rsidP="004A4EE4">
      <w:pPr>
        <w:jc w:val="left"/>
      </w:pPr>
      <w:r>
        <w:rPr>
          <w:rStyle w:val="Refdecomentario"/>
        </w:rPr>
        <w:annotationRef/>
      </w:r>
      <w:r>
        <w:rPr>
          <w:color w:val="000000"/>
          <w:sz w:val="20"/>
          <w:szCs w:val="20"/>
        </w:rPr>
        <w:t>No sé de dónde has sacado “requerimientos”.</w:t>
      </w:r>
    </w:p>
  </w:comment>
  <w:comment w:id="1561" w:author="Sergio Saugar García" w:date="2023-04-20T18:03:00Z" w:initials="SSG">
    <w:p w14:paraId="3F4A9749" w14:textId="320F9D5C" w:rsidR="00800C64" w:rsidRDefault="00800C64">
      <w:pPr>
        <w:pStyle w:val="Textocomentario"/>
      </w:pPr>
      <w:r>
        <w:rPr>
          <w:rStyle w:val="Refdecomentario"/>
        </w:rPr>
        <w:annotationRef/>
      </w:r>
      <w:r>
        <w:t>Coge una referencia académica (libro) y, haciendo una referencia bibliográfica, especifica tal cuál (de manera formal) cada una de las fases.</w:t>
      </w:r>
    </w:p>
    <w:p w14:paraId="284FD59B" w14:textId="77777777" w:rsidR="00800C64" w:rsidRDefault="00800C64">
      <w:pPr>
        <w:pStyle w:val="Textocomentario"/>
      </w:pPr>
    </w:p>
    <w:p w14:paraId="22EA2390" w14:textId="64E9A71B" w:rsidR="00800C64" w:rsidRDefault="00800C64">
      <w:pPr>
        <w:pStyle w:val="Textocomentario"/>
      </w:pPr>
      <w:r>
        <w:t>Fíjate que hasta este punto NO HE VISTO NI UNA SOLA REFERENCIA BIBLIOGRÁFICA y de todo este texto, nada lo has hecho tú, por lo que ha debido salir de algún sitio, no????</w:t>
      </w:r>
    </w:p>
  </w:comment>
  <w:comment w:id="1570" w:author="Sergio Saugar García" w:date="2023-06-05T11:14:00Z" w:initials="SS">
    <w:p w14:paraId="1AF6248B" w14:textId="77777777" w:rsidR="00F96068" w:rsidRDefault="00F96068" w:rsidP="00263A71">
      <w:pPr>
        <w:jc w:val="left"/>
      </w:pPr>
      <w:r>
        <w:rPr>
          <w:rStyle w:val="Refdecomentario"/>
        </w:rPr>
        <w:annotationRef/>
      </w:r>
      <w:r>
        <w:rPr>
          <w:color w:val="000000"/>
          <w:sz w:val="20"/>
          <w:szCs w:val="20"/>
        </w:rPr>
        <w:t>Todo este texto (el de este punto) parece “muy raro”: “verificado que cada unidad cumpla su especificación”</w:t>
      </w:r>
    </w:p>
    <w:p w14:paraId="6FE4A70F" w14:textId="77777777" w:rsidR="00F96068" w:rsidRDefault="00F96068" w:rsidP="00263A71">
      <w:pPr>
        <w:jc w:val="left"/>
      </w:pPr>
    </w:p>
    <w:p w14:paraId="18F9474A" w14:textId="77777777" w:rsidR="00F96068" w:rsidRDefault="00F96068" w:rsidP="00263A71">
      <w:pPr>
        <w:jc w:val="left"/>
      </w:pPr>
      <w:r>
        <w:rPr>
          <w:color w:val="000000"/>
          <w:sz w:val="20"/>
          <w:szCs w:val="20"/>
        </w:rPr>
        <w:t>Léelo de nuevo y, si es una traducción, dale una vuelta y, si es una copia de algún sitio en iberoamericano, dale una vuelta también.</w:t>
      </w:r>
    </w:p>
  </w:comment>
  <w:comment w:id="1607" w:author="Sergio Saugar García" w:date="2023-04-20T18:05:00Z" w:initials="SSG">
    <w:p w14:paraId="44BD62A5" w14:textId="73F61058" w:rsidR="00800C64" w:rsidRDefault="00800C64">
      <w:pPr>
        <w:pStyle w:val="Textocomentario"/>
      </w:pPr>
      <w:r>
        <w:rPr>
          <w:rStyle w:val="Refdecomentario"/>
        </w:rPr>
        <w:annotationRef/>
      </w:r>
      <w:r>
        <w:t>¿?¿??¿</w:t>
      </w:r>
    </w:p>
  </w:comment>
  <w:comment w:id="1609" w:author="Sergio Saugar García" w:date="2023-04-20T18:06:00Z" w:initials="SSG">
    <w:p w14:paraId="0E763695" w14:textId="73DF7380" w:rsidR="00800C64" w:rsidRDefault="00800C64">
      <w:pPr>
        <w:pStyle w:val="Textocomentario"/>
      </w:pPr>
      <w:r>
        <w:rPr>
          <w:rStyle w:val="Refdecomentario"/>
        </w:rPr>
        <w:annotationRef/>
      </w:r>
      <w:r>
        <w:t>Para hablar de back y front lo deberías haber introducido en algún momento, no??? No tienes ningún sitio donde hables de cómo se estructura una aplicación web (sitio -&gt; estado del arte)</w:t>
      </w:r>
    </w:p>
  </w:comment>
  <w:comment w:id="1621" w:author="Sergio Saugar García" w:date="2023-04-20T18:07:00Z" w:initials="SSG">
    <w:p w14:paraId="16C176F5" w14:textId="3EC1A666" w:rsidR="00800C64" w:rsidRDefault="00800C64">
      <w:pPr>
        <w:pStyle w:val="Textocomentario"/>
      </w:pPr>
      <w:r>
        <w:rPr>
          <w:rStyle w:val="Refdecomentario"/>
        </w:rPr>
        <w:annotationRef/>
      </w:r>
      <w:r>
        <w:t>En este diagrama no se ve nada. Todas las figuras que pongas tienen que tener un tamaño de fuente similar al texto (o un poco más pequeño), pero tienen que poderse leer (si no, no sirven de nada). Pon el diagrama de otra manera (en apaisado, por ejemplo).</w:t>
      </w:r>
    </w:p>
  </w:comment>
  <w:comment w:id="1657" w:author="Sergio Saugar García" w:date="2023-04-20T18:08:00Z" w:initials="SSG">
    <w:p w14:paraId="2A1442C7" w14:textId="7A7B28B9" w:rsidR="00800C64" w:rsidRDefault="00800C64">
      <w:pPr>
        <w:pStyle w:val="Textocomentario"/>
      </w:pPr>
      <w:r>
        <w:rPr>
          <w:rStyle w:val="Refdecomentario"/>
        </w:rPr>
        <w:annotationRef/>
      </w:r>
      <w:r>
        <w:t>Si no aplica, no pongas el apartado.</w:t>
      </w:r>
    </w:p>
  </w:comment>
  <w:comment w:id="1668" w:author="Sergio Saugar García" w:date="2023-04-20T18:08:00Z" w:initials="SSG">
    <w:p w14:paraId="4171D06D" w14:textId="3070AE5F" w:rsidR="00800C64" w:rsidRDefault="00800C64">
      <w:pPr>
        <w:pStyle w:val="Textocomentario"/>
      </w:pPr>
      <w:r>
        <w:rPr>
          <w:rStyle w:val="Refdecomentario"/>
        </w:rPr>
        <w:annotationRef/>
      </w:r>
      <w:r>
        <w:t>Quizá los dos GANT en una página en apaisado, para no gastar mucho de las 60 páginas que tenemos.</w:t>
      </w:r>
    </w:p>
  </w:comment>
  <w:comment w:id="1683" w:author="Sergio Saugar García" w:date="2023-04-20T18:15:00Z" w:initials="SSG">
    <w:p w14:paraId="4966C223" w14:textId="77777777" w:rsidR="004B05D1" w:rsidRDefault="004B05D1" w:rsidP="004B05D1">
      <w:pPr>
        <w:pStyle w:val="Textocomentario"/>
      </w:pPr>
      <w:r>
        <w:rPr>
          <w:rStyle w:val="Refdecomentario"/>
        </w:rPr>
        <w:annotationRef/>
      </w:r>
      <w:r>
        <w:t>cursiva</w:t>
      </w:r>
    </w:p>
  </w:comment>
  <w:comment w:id="1684" w:author="Sergio Saugar García" w:date="2023-04-20T18:15:00Z" w:initials="SSG">
    <w:p w14:paraId="0632A058" w14:textId="77777777" w:rsidR="004B05D1" w:rsidRDefault="004B05D1" w:rsidP="004B05D1">
      <w:pPr>
        <w:pStyle w:val="Textocomentario"/>
      </w:pPr>
      <w:r>
        <w:rPr>
          <w:rStyle w:val="Refdecomentario"/>
        </w:rPr>
        <w:annotationRef/>
      </w:r>
      <w:r>
        <w:t>Palabras inglesas -&gt; cursiva</w:t>
      </w:r>
    </w:p>
  </w:comment>
  <w:comment w:id="1698" w:author="Sergio Saugar García" w:date="2023-04-20T18:29:00Z" w:initials="SSG">
    <w:p w14:paraId="5F3E0B76" w14:textId="77777777" w:rsidR="004B05D1" w:rsidRDefault="004B05D1" w:rsidP="004B05D1">
      <w:pPr>
        <w:pStyle w:val="Textocomentario"/>
      </w:pPr>
      <w:r>
        <w:rPr>
          <w:rStyle w:val="Refdecomentario"/>
        </w:rPr>
        <w:annotationRef/>
      </w:r>
      <w:r>
        <w:t>Funcionalidades --- funcionan -&gt; repetitivo, intenta releer el documento de manera crítica y evita estas repeticiones.</w:t>
      </w:r>
    </w:p>
  </w:comment>
  <w:comment w:id="1699" w:author="Sergio Saugar García" w:date="2023-04-20T18:30:00Z" w:initials="SSG">
    <w:p w14:paraId="6A4A903F" w14:textId="77777777" w:rsidR="004B05D1" w:rsidRDefault="004B05D1" w:rsidP="004B05D1">
      <w:pPr>
        <w:pStyle w:val="Textocomentario"/>
      </w:pPr>
      <w:r>
        <w:rPr>
          <w:rStyle w:val="Refdecomentario"/>
        </w:rPr>
        <w:annotationRef/>
      </w:r>
      <w:r>
        <w:t>casación entre</w:t>
      </w:r>
    </w:p>
  </w:comment>
  <w:comment w:id="1701" w:author="Sergio Saugar García" w:date="2023-04-20T18:09:00Z" w:initials="SSG">
    <w:p w14:paraId="1031E3E3" w14:textId="77777777" w:rsidR="00800C64" w:rsidRDefault="00800C64">
      <w:pPr>
        <w:pStyle w:val="Textocomentario"/>
      </w:pPr>
      <w:r>
        <w:rPr>
          <w:rStyle w:val="Refdecomentario"/>
        </w:rPr>
        <w:annotationRef/>
      </w:r>
      <w:r>
        <w:t xml:space="preserve">El análisis del dominio es ANTERIOR a la plataforma JOBS. </w:t>
      </w:r>
    </w:p>
    <w:p w14:paraId="2F2838AB" w14:textId="77777777" w:rsidR="00800C64" w:rsidRDefault="00800C64">
      <w:pPr>
        <w:pStyle w:val="Textocomentario"/>
      </w:pPr>
    </w:p>
    <w:p w14:paraId="3829ACC9" w14:textId="77777777" w:rsidR="00800C64" w:rsidRDefault="00800C64">
      <w:pPr>
        <w:pStyle w:val="Textocomentario"/>
      </w:pPr>
      <w:r>
        <w:t xml:space="preserve">Aquí debes describir el dominio de la asignación de prácticas a estudiantes. ¿Cómo se realiza? ¿quiénes intervienen? ¿Quién hace cada cosa? </w:t>
      </w:r>
    </w:p>
    <w:p w14:paraId="64F329A3" w14:textId="77777777" w:rsidR="00800C64" w:rsidRDefault="00800C64">
      <w:pPr>
        <w:pStyle w:val="Textocomentario"/>
      </w:pPr>
    </w:p>
    <w:p w14:paraId="4DFA57E2" w14:textId="77777777" w:rsidR="00800C64" w:rsidRDefault="00800C64">
      <w:pPr>
        <w:pStyle w:val="Textocomentario"/>
      </w:pPr>
      <w:r>
        <w:t xml:space="preserve">Esos procesos existen actualmente sin JOBS. El objetivo de tu TFG es automatizar este proceso. Pero el análisis del dominio es previo a tu app. Este análisis tiene un reflejo 1 a 1 con tu app. Si en el análisis aparce carreras profesionales como interviniente, en tu app también. Si hay un proceso de asignación, en tu app también… Pero el dominio y sus procesos existen ANTES de tu app. </w:t>
      </w:r>
    </w:p>
    <w:p w14:paraId="686B4242" w14:textId="77777777" w:rsidR="00800C64" w:rsidRDefault="00800C64">
      <w:pPr>
        <w:pStyle w:val="Textocomentario"/>
      </w:pPr>
    </w:p>
    <w:p w14:paraId="61E627C3" w14:textId="54E4A36C" w:rsidR="00800C64" w:rsidRDefault="00800C64">
      <w:pPr>
        <w:pStyle w:val="Textocomentario"/>
      </w:pPr>
      <w:r>
        <w:t xml:space="preserve">En el punto 4.2 dirás que, como el objetivo es crear una app para automatizar el dominio, los requisitos que debe  tener son XXXXX. Y, a partir de ahí, en el resto de capítulos siguientes sí que te centras en tu app, concretamente en la descripción de la arquitectura, diseño, implementación, pruebas y puesta en producción de la misma. </w:t>
      </w:r>
    </w:p>
  </w:comment>
  <w:comment w:id="1703" w:author="Sergio Saugar García" w:date="2023-04-20T18:09:00Z" w:initials="SSG">
    <w:p w14:paraId="7706C370" w14:textId="37CCDB3F" w:rsidR="00800C64" w:rsidRDefault="00800C64">
      <w:pPr>
        <w:pStyle w:val="Textocomentario"/>
      </w:pPr>
      <w:r>
        <w:rPr>
          <w:rStyle w:val="Refdecomentario"/>
        </w:rPr>
        <w:annotationRef/>
      </w:r>
      <w:r>
        <w:t>No existe. “automatizar, hacer eficiente”</w:t>
      </w:r>
    </w:p>
  </w:comment>
  <w:comment w:id="1706" w:author="Sergio Saugar García" w:date="2023-04-20T18:14:00Z" w:initials="SSG">
    <w:p w14:paraId="7F661E3D" w14:textId="128DCB1A" w:rsidR="00800C64" w:rsidRDefault="00800C64">
      <w:pPr>
        <w:pStyle w:val="Textocomentario"/>
      </w:pPr>
      <w:r>
        <w:rPr>
          <w:rStyle w:val="Refdecomentario"/>
        </w:rPr>
        <w:annotationRef/>
      </w:r>
    </w:p>
  </w:comment>
  <w:comment w:id="1731" w:author="Sergio Saugar García" w:date="2023-04-20T18:15:00Z" w:initials="SSG">
    <w:p w14:paraId="08F73A24" w14:textId="7101DDDA" w:rsidR="00800C64" w:rsidRDefault="00800C64">
      <w:pPr>
        <w:pStyle w:val="Textocomentario"/>
      </w:pPr>
      <w:r>
        <w:rPr>
          <w:rStyle w:val="Refdecomentario"/>
        </w:rPr>
        <w:annotationRef/>
      </w:r>
      <w:r>
        <w:t>cursiva</w:t>
      </w:r>
    </w:p>
  </w:comment>
  <w:comment w:id="1734" w:author="Sergio Saugar García" w:date="2023-04-20T18:15:00Z" w:initials="SSG">
    <w:p w14:paraId="0A2E3628" w14:textId="7519EB87" w:rsidR="00800C64" w:rsidRDefault="00800C64">
      <w:pPr>
        <w:pStyle w:val="Textocomentario"/>
      </w:pPr>
      <w:r>
        <w:rPr>
          <w:rStyle w:val="Refdecomentario"/>
        </w:rPr>
        <w:annotationRef/>
      </w:r>
      <w:r>
        <w:t>Palabras inglesas -&gt; cursiva</w:t>
      </w:r>
    </w:p>
  </w:comment>
  <w:comment w:id="1752" w:author="Sergio Saugar García" w:date="2023-04-20T18:17:00Z" w:initials="SSG">
    <w:p w14:paraId="5AA532EC" w14:textId="555B35EA" w:rsidR="00800C64" w:rsidRDefault="00800C64">
      <w:pPr>
        <w:pStyle w:val="Textocomentario"/>
      </w:pPr>
      <w:r>
        <w:rPr>
          <w:rStyle w:val="Refdecomentario"/>
        </w:rPr>
        <w:annotationRef/>
      </w:r>
      <w:r>
        <w:t>Esto sacaría el proceso fuera de tu aplicación, cuidado cómo lo expones</w:t>
      </w:r>
    </w:p>
  </w:comment>
  <w:comment w:id="1778" w:author="Sergio Saugar García" w:date="2023-04-20T18:36:00Z" w:initials="SSG">
    <w:p w14:paraId="6A23C028" w14:textId="77777777" w:rsidR="00800C64" w:rsidRDefault="00800C64">
      <w:pPr>
        <w:pStyle w:val="Textocomentario"/>
      </w:pPr>
      <w:r>
        <w:rPr>
          <w:rStyle w:val="Refdecomentario"/>
        </w:rPr>
        <w:annotationRef/>
      </w:r>
      <w:r>
        <w:t>Poco detalle. La oferta es muy importante en tu TFG, deberías poner más información para que se vea que tu solución informática está reflejando lo mismo que una oferta de trabajo “real” en el sistema. Lo mismo con el CV, ya hablamos de esto en algún momento.</w:t>
      </w:r>
    </w:p>
    <w:p w14:paraId="34EFF3F0" w14:textId="77777777" w:rsidR="00800C64" w:rsidRDefault="00800C64">
      <w:pPr>
        <w:pStyle w:val="Textocomentario"/>
      </w:pPr>
    </w:p>
    <w:p w14:paraId="1E889898" w14:textId="67695B51" w:rsidR="00800C64" w:rsidRDefault="00800C64">
      <w:pPr>
        <w:pStyle w:val="Textocomentario"/>
      </w:pPr>
      <w:r>
        <w:t>De este análisis se deriva todo lo demás. Si pones que hay un CV, tu modelo software tiene que tener un elemento para representarlo (una clase, una tabla…). Si en esa tabla, por ejemplo, está la dirección donde vive el estudiante, es porque, en el análisis, has dicho que una de las cosas que se pone en el CV es la dirección. Tiene que haber una TRAZABILIDAD entre el análisis y el soft. Ningún aspecto del soft debería surgir de la nada, puesto que el soft es un reflejo “computacional” de los procesos, recursos, etc… que existen en el mundo que quieres automatizar.</w:t>
      </w:r>
    </w:p>
  </w:comment>
  <w:comment w:id="1791" w:author="Sergio Saugar García" w:date="2023-04-20T18:27:00Z" w:initials="SSG">
    <w:p w14:paraId="2A68F96C" w14:textId="59CD0147" w:rsidR="00800C64" w:rsidRDefault="00800C64">
      <w:pPr>
        <w:pStyle w:val="Textocomentario"/>
      </w:pPr>
      <w:r>
        <w:rPr>
          <w:rStyle w:val="Refdecomentario"/>
        </w:rPr>
        <w:annotationRef/>
      </w:r>
      <w:r>
        <w:t>Frases más cortas. Se entienden mejor. Además, en este caso se hace más énfasis en cada parte del “protocolo de interacción” que se lleva a cabo.</w:t>
      </w:r>
    </w:p>
  </w:comment>
  <w:comment w:id="1831" w:author="Sergio Saugar García" w:date="2023-04-20T18:29:00Z" w:initials="SSG">
    <w:p w14:paraId="60AF855E" w14:textId="41B2EB0D" w:rsidR="00800C64" w:rsidRDefault="00800C64">
      <w:pPr>
        <w:pStyle w:val="Textocomentario"/>
      </w:pPr>
      <w:r>
        <w:rPr>
          <w:rStyle w:val="Refdecomentario"/>
        </w:rPr>
        <w:annotationRef/>
      </w:r>
      <w:r>
        <w:t>Funcionalidades --- funcionan -&gt; repetitivo, intenta releer el documento de manera crítica y evita estas repeticiones.</w:t>
      </w:r>
    </w:p>
  </w:comment>
  <w:comment w:id="1832" w:author="Sergio Saugar García" w:date="2023-04-20T18:30:00Z" w:initials="SSG">
    <w:p w14:paraId="617FD6A7" w14:textId="7BE5D97E" w:rsidR="00800C64" w:rsidRDefault="00800C64">
      <w:pPr>
        <w:pStyle w:val="Textocomentario"/>
      </w:pPr>
      <w:r>
        <w:rPr>
          <w:rStyle w:val="Refdecomentario"/>
        </w:rPr>
        <w:annotationRef/>
      </w:r>
      <w:r>
        <w:t>casación entre</w:t>
      </w:r>
    </w:p>
  </w:comment>
  <w:comment w:id="1851" w:author="Sergio Saugar García" w:date="2023-04-20T18:31:00Z" w:initials="SSG">
    <w:p w14:paraId="1D2B4B77" w14:textId="51DE27CB" w:rsidR="00800C64" w:rsidRDefault="00800C64">
      <w:pPr>
        <w:pStyle w:val="Textocomentario"/>
      </w:pPr>
      <w:r>
        <w:rPr>
          <w:rStyle w:val="Refdecomentario"/>
        </w:rPr>
        <w:annotationRef/>
      </w:r>
      <w:r>
        <w:t>Esto déjalo para cuando analices los resultados, no lo avances aquí.</w:t>
      </w:r>
    </w:p>
  </w:comment>
  <w:comment w:id="1852" w:author="Sergio Saugar García" w:date="2023-04-20T18:32:00Z" w:initials="SSG">
    <w:p w14:paraId="071FBDA3" w14:textId="7B0DA590" w:rsidR="00800C64" w:rsidRDefault="00800C64">
      <w:pPr>
        <w:pStyle w:val="Textocomentario"/>
      </w:pPr>
      <w:r>
        <w:rPr>
          <w:rStyle w:val="Refdecomentario"/>
        </w:rPr>
        <w:annotationRef/>
      </w:r>
      <w:r>
        <w:t>Esto es muy genérico, qué otros procesos simplificas?</w:t>
      </w:r>
    </w:p>
  </w:comment>
  <w:comment w:id="1870" w:author="Sergio Saugar García" w:date="2023-04-20T18:09:00Z" w:initials="SSG">
    <w:p w14:paraId="13DFEF2B" w14:textId="77777777" w:rsidR="002F5A0F" w:rsidRDefault="002F5A0F" w:rsidP="002F5A0F">
      <w:pPr>
        <w:pStyle w:val="Textocomentario"/>
      </w:pPr>
      <w:r>
        <w:rPr>
          <w:rStyle w:val="Refdecomentario"/>
        </w:rPr>
        <w:annotationRef/>
      </w:r>
      <w:r>
        <w:t>No existe. “automatizar, hacer eficiente”</w:t>
      </w:r>
    </w:p>
  </w:comment>
  <w:comment w:id="1871" w:author="Sergio Saugar García" w:date="2023-04-20T18:14:00Z" w:initials="SSG">
    <w:p w14:paraId="10E6F960" w14:textId="77777777" w:rsidR="002F5A0F" w:rsidRDefault="002F5A0F" w:rsidP="002F5A0F">
      <w:pPr>
        <w:pStyle w:val="Textocomentario"/>
      </w:pPr>
      <w:r>
        <w:rPr>
          <w:rStyle w:val="Refdecomentario"/>
        </w:rPr>
        <w:annotationRef/>
      </w:r>
    </w:p>
  </w:comment>
  <w:comment w:id="1955" w:author="Sergio Saugar García" w:date="2023-04-20T18:43:00Z" w:initials="SSG">
    <w:p w14:paraId="2E6FF737" w14:textId="77777777" w:rsidR="00B43071" w:rsidRDefault="00B43071" w:rsidP="00B43071">
      <w:pPr>
        <w:pStyle w:val="Textocomentario"/>
      </w:pPr>
      <w:r>
        <w:rPr>
          <w:rStyle w:val="Refdecomentario"/>
        </w:rPr>
        <w:annotationRef/>
      </w:r>
      <w:r>
        <w:t>Debería ser el primer requisito, no? Antes de hablar de la creación de CVs y ofertas, cierto?</w:t>
      </w:r>
    </w:p>
    <w:p w14:paraId="186BC363" w14:textId="77777777" w:rsidR="00B43071" w:rsidRDefault="00B43071" w:rsidP="00B43071">
      <w:pPr>
        <w:pStyle w:val="Textocomentario"/>
      </w:pPr>
    </w:p>
    <w:p w14:paraId="79336E99" w14:textId="77777777" w:rsidR="00B43071" w:rsidRDefault="00B43071" w:rsidP="00B43071">
      <w:pPr>
        <w:pStyle w:val="Textocomentario"/>
      </w:pPr>
      <w:r>
        <w:t>Reorganiza los requisitos de una manera lógica.</w:t>
      </w:r>
    </w:p>
  </w:comment>
  <w:comment w:id="1975" w:author="Sergio Saugar García" w:date="2023-04-20T18:34:00Z" w:initials="SSG">
    <w:p w14:paraId="0E5B99A4" w14:textId="77777777" w:rsidR="00B43071" w:rsidRDefault="00B43071" w:rsidP="00B43071">
      <w:pPr>
        <w:pStyle w:val="Textocomentario"/>
      </w:pPr>
      <w:r>
        <w:rPr>
          <w:rStyle w:val="Refdecomentario"/>
        </w:rPr>
        <w:annotationRef/>
      </w:r>
      <w:r>
        <w:t>Todo lo que tiene que ver con CV, una línea detrás de otra.</w:t>
      </w:r>
    </w:p>
  </w:comment>
  <w:comment w:id="1984" w:author="Sergio Saugar García" w:date="2023-04-20T18:39:00Z" w:initials="SSG">
    <w:p w14:paraId="2F2671C4" w14:textId="77777777" w:rsidR="00B43071" w:rsidRDefault="00B43071" w:rsidP="00B43071">
      <w:pPr>
        <w:pStyle w:val="Textocomentario"/>
      </w:pPr>
      <w:r>
        <w:rPr>
          <w:rStyle w:val="Refdecomentario"/>
        </w:rPr>
        <w:annotationRef/>
      </w:r>
      <w:r>
        <w:t>En ningún sitio (o no que yo recuerde) has hablado que una oferta puede ser asignada... ni qué implicaciones tiene en el mundo real (se da de baja esa solicitud).</w:t>
      </w:r>
    </w:p>
    <w:p w14:paraId="70E74717" w14:textId="77777777" w:rsidR="00B43071" w:rsidRDefault="00B43071" w:rsidP="00B43071">
      <w:pPr>
        <w:pStyle w:val="Textocomentario"/>
      </w:pPr>
    </w:p>
    <w:p w14:paraId="739F23DB" w14:textId="77777777" w:rsidR="00B43071" w:rsidRDefault="00B43071" w:rsidP="00B43071">
      <w:pPr>
        <w:pStyle w:val="Textocomentario"/>
      </w:pPr>
      <w:r>
        <w:t>FALTA detalle en el análisis del dominio.</w:t>
      </w:r>
    </w:p>
    <w:p w14:paraId="3B2F74FB" w14:textId="77777777" w:rsidR="00B43071" w:rsidRDefault="00B43071" w:rsidP="00B43071">
      <w:pPr>
        <w:pStyle w:val="Textocomentario"/>
      </w:pPr>
    </w:p>
  </w:comment>
  <w:comment w:id="2029" w:author="Sergio Saugar García" w:date="2023-06-05T11:17:00Z" w:initials="SS">
    <w:p w14:paraId="0F95F35A" w14:textId="77777777" w:rsidR="00F96068" w:rsidRDefault="00F96068" w:rsidP="006F0875">
      <w:pPr>
        <w:jc w:val="left"/>
      </w:pPr>
      <w:r>
        <w:rPr>
          <w:rStyle w:val="Refdecomentario"/>
        </w:rPr>
        <w:annotationRef/>
      </w:r>
      <w:r>
        <w:rPr>
          <w:color w:val="000000"/>
          <w:sz w:val="20"/>
          <w:szCs w:val="20"/>
        </w:rPr>
        <w:t>Los requisitos deben numerarse. Echa un ojo a los apuntes de ing. del software.</w:t>
      </w:r>
    </w:p>
  </w:comment>
  <w:comment w:id="2044" w:author="Sergio Saugar García" w:date="2023-04-20T18:43:00Z" w:initials="SSG">
    <w:p w14:paraId="74CBCCA4" w14:textId="6AB42AAF" w:rsidR="00EC7E80" w:rsidRDefault="00EC7E80" w:rsidP="00EC7E80">
      <w:pPr>
        <w:pStyle w:val="Textocomentario"/>
      </w:pPr>
      <w:r>
        <w:rPr>
          <w:rStyle w:val="Refdecomentario"/>
        </w:rPr>
        <w:annotationRef/>
      </w:r>
      <w:r>
        <w:t>Debería ser el primer requisito, no? Antes de hablar de la creación de CVs y ofertas, cierto?</w:t>
      </w:r>
    </w:p>
    <w:p w14:paraId="4976A6F0" w14:textId="77777777" w:rsidR="00EC7E80" w:rsidRDefault="00EC7E80" w:rsidP="00EC7E80">
      <w:pPr>
        <w:pStyle w:val="Textocomentario"/>
      </w:pPr>
    </w:p>
    <w:p w14:paraId="67EF2CA9" w14:textId="77777777" w:rsidR="00EC7E80" w:rsidRDefault="00EC7E80" w:rsidP="00EC7E80">
      <w:pPr>
        <w:pStyle w:val="Textocomentario"/>
      </w:pPr>
      <w:r>
        <w:t>Reorganiza los requisitos de una manera lógica.</w:t>
      </w:r>
    </w:p>
  </w:comment>
  <w:comment w:id="2053" w:author="Sergio Saugar García" w:date="2023-04-20T18:34:00Z" w:initials="SSG">
    <w:p w14:paraId="6A9387BA" w14:textId="77777777" w:rsidR="00EC7E80" w:rsidRDefault="00EC7E80" w:rsidP="00EC7E80">
      <w:pPr>
        <w:pStyle w:val="Textocomentario"/>
      </w:pPr>
      <w:r>
        <w:rPr>
          <w:rStyle w:val="Refdecomentario"/>
        </w:rPr>
        <w:annotationRef/>
      </w:r>
      <w:r>
        <w:t>Todo lo que tiene que ver con CV, una línea detrás de otra.</w:t>
      </w:r>
    </w:p>
  </w:comment>
  <w:comment w:id="2057" w:author="Sergio Saugar García" w:date="2023-04-20T18:39:00Z" w:initials="SSG">
    <w:p w14:paraId="25833AEE" w14:textId="77777777" w:rsidR="00EC7E80" w:rsidRDefault="00EC7E80" w:rsidP="00EC7E80">
      <w:pPr>
        <w:pStyle w:val="Textocomentario"/>
      </w:pPr>
      <w:r>
        <w:rPr>
          <w:rStyle w:val="Refdecomentario"/>
        </w:rPr>
        <w:annotationRef/>
      </w:r>
      <w:r>
        <w:t>En ningún sitio (o no que yo recuerde) has hablado que una oferta puede ser asignada... ni qué implicaciones tiene en el mundo real (se da de baja esa solicitud).</w:t>
      </w:r>
    </w:p>
    <w:p w14:paraId="36787C00" w14:textId="77777777" w:rsidR="00EC7E80" w:rsidRDefault="00EC7E80" w:rsidP="00EC7E80">
      <w:pPr>
        <w:pStyle w:val="Textocomentario"/>
      </w:pPr>
    </w:p>
    <w:p w14:paraId="4739E70A" w14:textId="77777777" w:rsidR="00EC7E80" w:rsidRDefault="00EC7E80" w:rsidP="00EC7E80">
      <w:pPr>
        <w:pStyle w:val="Textocomentario"/>
      </w:pPr>
      <w:r>
        <w:t>FALTA detalle en el análisis del dominio.</w:t>
      </w:r>
    </w:p>
    <w:p w14:paraId="136138B6" w14:textId="77777777" w:rsidR="00EC7E80" w:rsidRDefault="00EC7E80" w:rsidP="00EC7E80">
      <w:pPr>
        <w:pStyle w:val="Textocomentario"/>
      </w:pPr>
    </w:p>
  </w:comment>
  <w:comment w:id="2135" w:author="Sergio Saugar García" w:date="2023-04-20T18:44:00Z" w:initials="SSG">
    <w:p w14:paraId="6E913173" w14:textId="4A3CF6F1" w:rsidR="00800C64" w:rsidRDefault="00800C64">
      <w:pPr>
        <w:pStyle w:val="Textocomentario"/>
      </w:pPr>
      <w:r>
        <w:rPr>
          <w:rStyle w:val="Refdecomentario"/>
        </w:rPr>
        <w:annotationRef/>
      </w:r>
      <w:r>
        <w:t>A qué se refiere que uno de los requisitos es una mejora en el rendimiento???? Podría ser incremento del rendimiento… pero una mejora cuando no existe otro soft… eliminar.</w:t>
      </w:r>
    </w:p>
  </w:comment>
  <w:comment w:id="2143" w:author="Sergio Saugar García" w:date="2023-06-05T11:17:00Z" w:initials="SS">
    <w:p w14:paraId="20164E99" w14:textId="77777777" w:rsidR="00F96068" w:rsidRDefault="00F96068" w:rsidP="00482EB5">
      <w:pPr>
        <w:jc w:val="left"/>
      </w:pPr>
      <w:r>
        <w:rPr>
          <w:rStyle w:val="Refdecomentario"/>
        </w:rPr>
        <w:annotationRef/>
      </w:r>
      <w:r>
        <w:rPr>
          <w:color w:val="000000"/>
          <w:sz w:val="20"/>
          <w:szCs w:val="20"/>
        </w:rPr>
        <w:t>Por qué hablas de la API y no de la aplicación web (no es lo mismo)</w:t>
      </w:r>
    </w:p>
  </w:comment>
  <w:comment w:id="2146" w:author="Sergio Saugar García" w:date="2023-06-05T11:18:00Z" w:initials="SS">
    <w:p w14:paraId="0D51DE70" w14:textId="77777777" w:rsidR="00F96068" w:rsidRDefault="00F96068" w:rsidP="00030011">
      <w:pPr>
        <w:jc w:val="left"/>
      </w:pPr>
      <w:r>
        <w:rPr>
          <w:rStyle w:val="Refdecomentario"/>
        </w:rPr>
        <w:annotationRef/>
      </w:r>
      <w:r>
        <w:rPr>
          <w:color w:val="000000"/>
          <w:sz w:val="20"/>
          <w:szCs w:val="20"/>
        </w:rPr>
        <w:t>Esto no tiene nada que ver con la escalabilidad</w:t>
      </w:r>
    </w:p>
  </w:comment>
  <w:comment w:id="2152" w:author="Sergio Saugar García" w:date="2023-04-20T18:45:00Z" w:initials="SSG">
    <w:p w14:paraId="26E4A1F8" w14:textId="77C236B6" w:rsidR="00800C64" w:rsidRDefault="00800C64">
      <w:pPr>
        <w:pStyle w:val="Textocomentario"/>
      </w:pPr>
      <w:r>
        <w:rPr>
          <w:rStyle w:val="Refdecomentario"/>
        </w:rPr>
        <w:annotationRef/>
      </w:r>
      <w:r>
        <w:t>No entiendo este requisito. No está escrito como un requisito:</w:t>
      </w:r>
    </w:p>
    <w:p w14:paraId="2283EAE8" w14:textId="77777777" w:rsidR="00800C64" w:rsidRDefault="00800C64">
      <w:pPr>
        <w:pStyle w:val="Textocomentario"/>
      </w:pPr>
    </w:p>
    <w:p w14:paraId="71FBFB28" w14:textId="77777777" w:rsidR="00800C64" w:rsidRDefault="00800C64">
      <w:pPr>
        <w:pStyle w:val="Textocomentario"/>
      </w:pPr>
      <w:r>
        <w:t>Mi software cumplir que:</w:t>
      </w:r>
    </w:p>
    <w:p w14:paraId="065535F6" w14:textId="77777777" w:rsidR="00800C64" w:rsidRDefault="00800C64">
      <w:pPr>
        <w:pStyle w:val="Textocomentario"/>
      </w:pPr>
    </w:p>
    <w:p w14:paraId="3BE8500E" w14:textId="77777777" w:rsidR="00800C64" w:rsidRDefault="00800C64">
      <w:pPr>
        <w:pStyle w:val="Textocomentario"/>
      </w:pPr>
      <w:r>
        <w:t>* Sea escalable</w:t>
      </w:r>
    </w:p>
    <w:p w14:paraId="562DD8A9" w14:textId="77777777" w:rsidR="00800C64" w:rsidRDefault="00800C64">
      <w:pPr>
        <w:pStyle w:val="Textocomentario"/>
      </w:pPr>
    </w:p>
    <w:p w14:paraId="32415B48" w14:textId="77777777" w:rsidR="00800C64" w:rsidRDefault="00800C64">
      <w:pPr>
        <w:pStyle w:val="Textocomentario"/>
      </w:pPr>
      <w:r>
        <w:t>Dale una vuelta a los requisitos no funcionales de tu software</w:t>
      </w:r>
    </w:p>
    <w:p w14:paraId="414E3837" w14:textId="77777777" w:rsidR="00800C64" w:rsidRDefault="00800C64">
      <w:pPr>
        <w:pStyle w:val="Textocomentario"/>
      </w:pPr>
    </w:p>
    <w:p w14:paraId="66E80AFF" w14:textId="48476964" w:rsidR="00800C64" w:rsidRDefault="00800C64">
      <w:pPr>
        <w:pStyle w:val="Textocomentario"/>
      </w:pPr>
      <w:r>
        <w:t>Interoperable, seguro, que cumpla la normativa XXX, ….</w:t>
      </w:r>
    </w:p>
  </w:comment>
  <w:comment w:id="2153" w:author="Sergio Saugar García" w:date="2023-06-05T11:18:00Z" w:initials="SS">
    <w:p w14:paraId="51CA3479" w14:textId="77777777" w:rsidR="00F96068" w:rsidRDefault="00F96068" w:rsidP="007A55E3">
      <w:pPr>
        <w:jc w:val="left"/>
      </w:pPr>
      <w:r>
        <w:rPr>
          <w:rStyle w:val="Refdecomentario"/>
        </w:rPr>
        <w:annotationRef/>
      </w:r>
      <w:r>
        <w:rPr>
          <w:color w:val="000000"/>
          <w:sz w:val="20"/>
          <w:szCs w:val="20"/>
        </w:rPr>
        <w:t>Esto no es un requisito, ¿es una explicación? En todo caso tiene que ver con escalabilidad</w:t>
      </w:r>
    </w:p>
  </w:comment>
  <w:comment w:id="2169" w:author="Sergio Saugar García" w:date="2023-06-05T11:19:00Z" w:initials="SS">
    <w:p w14:paraId="3111A9F9" w14:textId="77777777" w:rsidR="00F96068" w:rsidRDefault="00F96068" w:rsidP="0067614F">
      <w:pPr>
        <w:jc w:val="left"/>
      </w:pPr>
      <w:r>
        <w:rPr>
          <w:rStyle w:val="Refdecomentario"/>
        </w:rPr>
        <w:annotationRef/>
      </w:r>
      <w:r>
        <w:rPr>
          <w:color w:val="000000"/>
          <w:sz w:val="20"/>
          <w:szCs w:val="20"/>
        </w:rPr>
        <w:t>Que sea interoperable va más allá. Además, aquí no tienes que hablar de la solución (aplicación de MVC), aquí sólo se expone y explica el requisito.</w:t>
      </w:r>
    </w:p>
  </w:comment>
  <w:comment w:id="2175" w:author="Sergio Saugar García" w:date="2023-04-20T18:47:00Z" w:initials="SSG">
    <w:p w14:paraId="2B0BD9AA" w14:textId="512B5D51" w:rsidR="00800C64" w:rsidRDefault="00800C64">
      <w:pPr>
        <w:pStyle w:val="Textocomentario"/>
      </w:pPr>
      <w:r>
        <w:rPr>
          <w:rStyle w:val="Refdecomentario"/>
        </w:rPr>
        <w:annotationRef/>
      </w:r>
      <w:r>
        <w:t xml:space="preserve">Mejor como hablamos en la tutoría donde el centro del diagrama de casos de uso, sean los casos de uso (que son los protagonistas, no los actores). </w:t>
      </w:r>
    </w:p>
    <w:p w14:paraId="3851A84B" w14:textId="2D1AB82D" w:rsidR="00800C64" w:rsidRDefault="00800C64">
      <w:pPr>
        <w:pStyle w:val="Textocomentario"/>
      </w:pPr>
      <w:r>
        <w:t>Por otro lado, en los procesos, todos los actores implicados tienen una relación. Por ejemplo, en el proceso de “asignación de una oferta” ¿no tiene nada que decir la empresa?</w:t>
      </w:r>
    </w:p>
  </w:comment>
  <w:comment w:id="2213" w:author="Sergio Saugar García" w:date="2023-04-20T18:47:00Z" w:initials="SSG">
    <w:p w14:paraId="1D84D3DF" w14:textId="77777777" w:rsidR="00624178" w:rsidRDefault="00624178" w:rsidP="00624178">
      <w:pPr>
        <w:pStyle w:val="Textocomentario"/>
      </w:pPr>
      <w:r>
        <w:rPr>
          <w:rStyle w:val="Refdecomentario"/>
        </w:rPr>
        <w:annotationRef/>
      </w:r>
      <w:r>
        <w:t xml:space="preserve">Mejor como hablamos en la tutoría donde el centro del diagrama de casos de uso, sean los casos de uso (que son los protagonistas, no los actores). </w:t>
      </w:r>
    </w:p>
    <w:p w14:paraId="0BC0DFA4" w14:textId="77777777" w:rsidR="00624178" w:rsidRDefault="00624178" w:rsidP="00624178">
      <w:pPr>
        <w:pStyle w:val="Textocomentario"/>
      </w:pPr>
      <w:r>
        <w:t>Por otro lado, en los procesos, todos los actores implicados tienen una relación. Por ejemplo, en el proceso de “asignación de una oferta” ¿no tiene nada que decir la empresa?</w:t>
      </w:r>
    </w:p>
  </w:comment>
  <w:comment w:id="2274" w:author="Sergio Saugar García" w:date="2023-04-20T18:48:00Z" w:initials="SSG">
    <w:p w14:paraId="5D351F43" w14:textId="76A73340" w:rsidR="00800C64" w:rsidRDefault="00800C64">
      <w:pPr>
        <w:pStyle w:val="Textocomentario"/>
      </w:pPr>
      <w:r>
        <w:rPr>
          <w:rStyle w:val="Refdecomentario"/>
        </w:rPr>
        <w:annotationRef/>
      </w:r>
      <w:r>
        <w:t>Este apartado no sería necesario si, cuando haces el análisis del dominio pones este diagrama de casos de uso y coincide con lo que estás analizando de palabra. Es decir, utiliza el diagrama para contar el análisis del dominio. Y no lo pongas en requisitos.</w:t>
      </w:r>
    </w:p>
  </w:comment>
  <w:comment w:id="2313" w:author="Sergio Saugar García" w:date="2023-04-20T18:49:00Z" w:initials="SSG">
    <w:p w14:paraId="1FDE6907" w14:textId="61F1D4EF" w:rsidR="00800C64" w:rsidRDefault="00800C64">
      <w:pPr>
        <w:pStyle w:val="Textocomentario"/>
      </w:pPr>
      <w:r>
        <w:rPr>
          <w:rStyle w:val="Refdecomentario"/>
        </w:rPr>
        <w:annotationRef/>
      </w:r>
      <w:r>
        <w:t>Si no aplica de momento, se elimina. Idem con el resto que no apliquen (por ejempo RGPD).</w:t>
      </w:r>
    </w:p>
  </w:comment>
  <w:comment w:id="2368" w:author="Sergio Saugar García" w:date="2023-06-05T11:20:00Z" w:initials="SS">
    <w:p w14:paraId="1B0EF383" w14:textId="77777777" w:rsidR="00F96068" w:rsidRDefault="00F96068" w:rsidP="000A14FA">
      <w:pPr>
        <w:jc w:val="left"/>
      </w:pPr>
      <w:r>
        <w:rPr>
          <w:rStyle w:val="Refdecomentario"/>
        </w:rPr>
        <w:annotationRef/>
      </w:r>
      <w:r>
        <w:rPr>
          <w:color w:val="000000"/>
          <w:sz w:val="20"/>
          <w:szCs w:val="20"/>
        </w:rPr>
        <w:t>No aporta nada esta frase, ya lo has dicho.</w:t>
      </w:r>
    </w:p>
  </w:comment>
  <w:comment w:id="2367" w:author="Sergio Saugar García" w:date="2023-04-20T18:50:00Z" w:initials="SSG">
    <w:p w14:paraId="0B7018AD" w14:textId="29DB5F75" w:rsidR="00800C64" w:rsidRDefault="00800C64">
      <w:pPr>
        <w:pStyle w:val="Textocomentario"/>
      </w:pPr>
      <w:r>
        <w:rPr>
          <w:rStyle w:val="Refdecomentario"/>
        </w:rPr>
        <w:annotationRef/>
      </w:r>
      <w:r>
        <w:t>Que es client-server, etc… debería estar dicho antes. No repetir, poner referencia cruzada “(ver sección 2.1)”</w:t>
      </w:r>
    </w:p>
  </w:comment>
  <w:comment w:id="2371" w:author="Sergio Saugar García" w:date="2023-04-20T18:52:00Z" w:initials="SSG">
    <w:p w14:paraId="0872DCF2" w14:textId="1801EE33" w:rsidR="00800C64" w:rsidRDefault="00800C64">
      <w:pPr>
        <w:pStyle w:val="Textocomentario"/>
      </w:pPr>
      <w:r>
        <w:rPr>
          <w:rStyle w:val="Refdecomentario"/>
        </w:rPr>
        <w:annotationRef/>
      </w:r>
      <w:r>
        <w:t>sobra</w:t>
      </w:r>
    </w:p>
  </w:comment>
  <w:comment w:id="2374" w:author="Sergio Saugar García" w:date="2023-06-05T11:20:00Z" w:initials="SS">
    <w:p w14:paraId="08B0B344" w14:textId="77777777" w:rsidR="00F96068" w:rsidRDefault="00F96068" w:rsidP="008E4338">
      <w:pPr>
        <w:jc w:val="left"/>
      </w:pPr>
      <w:r>
        <w:rPr>
          <w:rStyle w:val="Refdecomentario"/>
        </w:rPr>
        <w:annotationRef/>
      </w:r>
      <w:r>
        <w:rPr>
          <w:color w:val="000000"/>
          <w:sz w:val="20"/>
          <w:szCs w:val="20"/>
        </w:rPr>
        <w:t>Capitalizado.</w:t>
      </w:r>
    </w:p>
  </w:comment>
  <w:comment w:id="2420" w:author="Sergio Saugar García" w:date="2023-04-20T18:54:00Z" w:initials="SSG">
    <w:p w14:paraId="75C4EB86" w14:textId="4B93190C" w:rsidR="00800C64" w:rsidRDefault="00800C64">
      <w:pPr>
        <w:pStyle w:val="Textocomentario"/>
      </w:pPr>
      <w:r>
        <w:rPr>
          <w:rStyle w:val="Refdecomentario"/>
        </w:rPr>
        <w:annotationRef/>
      </w:r>
      <w:r>
        <w:t>Intro para el capítulo 5, intro para sección 5.1</w:t>
      </w:r>
    </w:p>
  </w:comment>
  <w:comment w:id="2448" w:author="Sergio Saugar García" w:date="2023-06-05T11:21:00Z" w:initials="SS">
    <w:p w14:paraId="11F201D4" w14:textId="77777777" w:rsidR="00F96068" w:rsidRDefault="00F96068" w:rsidP="008B2ABE">
      <w:pPr>
        <w:jc w:val="left"/>
      </w:pPr>
      <w:r>
        <w:rPr>
          <w:rStyle w:val="Refdecomentario"/>
        </w:rPr>
        <w:annotationRef/>
      </w:r>
      <w:r>
        <w:rPr>
          <w:color w:val="000000"/>
          <w:sz w:val="20"/>
          <w:szCs w:val="20"/>
        </w:rPr>
        <w:t>Repites mucho “epígrafes:” sección, apartado…</w:t>
      </w:r>
    </w:p>
  </w:comment>
  <w:comment w:id="2470" w:author="Sergio Saugar García" w:date="2023-06-05T11:22:00Z" w:initials="SS">
    <w:p w14:paraId="7A9080C1" w14:textId="77777777" w:rsidR="00F96068" w:rsidRDefault="00F96068" w:rsidP="0049752C">
      <w:pPr>
        <w:jc w:val="left"/>
      </w:pPr>
      <w:r>
        <w:rPr>
          <w:rStyle w:val="Refdecomentario"/>
        </w:rPr>
        <w:annotationRef/>
      </w:r>
      <w:r>
        <w:rPr>
          <w:color w:val="000000"/>
          <w:sz w:val="20"/>
          <w:szCs w:val="20"/>
        </w:rPr>
        <w:t>Esto surge al ponerlo en relación con lo dicho en el estado del arte.</w:t>
      </w:r>
    </w:p>
  </w:comment>
  <w:comment w:id="2471" w:author="Sergio Saugar García" w:date="2023-04-20T18:55:00Z" w:initials="SSG">
    <w:p w14:paraId="736B9BEB" w14:textId="66435585" w:rsidR="00800C64" w:rsidRDefault="00800C64">
      <w:pPr>
        <w:pStyle w:val="Textocomentario"/>
      </w:pPr>
      <w:r>
        <w:rPr>
          <w:rStyle w:val="Refdecomentario"/>
        </w:rPr>
        <w:annotationRef/>
      </w:r>
      <w:r>
        <w:t>Yo no veo que, en el análisis del dominio, los hayas nombrado siquiera…</w:t>
      </w:r>
    </w:p>
    <w:p w14:paraId="1EF998D3" w14:textId="77777777" w:rsidR="00800C64" w:rsidRDefault="00800C64">
      <w:pPr>
        <w:pStyle w:val="Textocomentario"/>
      </w:pPr>
    </w:p>
    <w:p w14:paraId="11A59AA7" w14:textId="77777777" w:rsidR="00800C64" w:rsidRDefault="00800C64">
      <w:pPr>
        <w:pStyle w:val="Textocomentario"/>
      </w:pPr>
      <w:r>
        <w:t>Cuando comiences la sección 5.1.1 tienes que tener una intro en la que hagas referencia a todo lo necesario para definir un servicio restful: recursos, uris, respresentaciones, http… y luego, subsecciones para diseñar todo eso.</w:t>
      </w:r>
    </w:p>
    <w:p w14:paraId="6423F1D1" w14:textId="77777777" w:rsidR="00800C64" w:rsidRDefault="00800C64">
      <w:pPr>
        <w:pStyle w:val="Textocomentario"/>
      </w:pPr>
    </w:p>
    <w:p w14:paraId="6025B663" w14:textId="77777777" w:rsidR="00800C64" w:rsidRDefault="00800C64">
      <w:pPr>
        <w:pStyle w:val="Textocomentario"/>
      </w:pPr>
      <w:r>
        <w:t xml:space="preserve">Estos recursos tienen mucha información redundante, información que ya has comentado antes o que no hace falta comentar. SI hablas de que tienes usuarios que serán alumnos o empresas, no tendrás que decir: </w:t>
      </w:r>
    </w:p>
    <w:p w14:paraId="49C9F87A" w14:textId="77777777" w:rsidR="00800C64" w:rsidRDefault="00800C64">
      <w:pPr>
        <w:pStyle w:val="Textocomentario"/>
      </w:pPr>
      <w:r>
        <w:t xml:space="preserve">“El recurso alumno representa a aquellos usuarios que, desempeñando el rol de alumno, se conectan a la aplicación.”. por otro lado, no pongas todos los atributos como listas, intégralo en el texto. </w:t>
      </w:r>
    </w:p>
    <w:p w14:paraId="792EBCDD" w14:textId="77777777" w:rsidR="00800C64" w:rsidRDefault="00800C64">
      <w:pPr>
        <w:pStyle w:val="Textocomentario"/>
      </w:pPr>
    </w:p>
    <w:p w14:paraId="68A7B6B4" w14:textId="77777777" w:rsidR="00800C64" w:rsidRDefault="00800C64">
      <w:pPr>
        <w:pStyle w:val="Textocomentario"/>
      </w:pPr>
      <w:r>
        <w:t>El recurso alumno recolecta el nombre, los apellidos, correo electrónico, número de teléfono, nombre de usuario y la contraseña de un alumno.</w:t>
      </w:r>
    </w:p>
    <w:p w14:paraId="601C8B1B" w14:textId="77777777" w:rsidR="00800C64" w:rsidRDefault="00800C64">
      <w:pPr>
        <w:pStyle w:val="Textocomentario"/>
      </w:pPr>
    </w:p>
    <w:p w14:paraId="24F1308B" w14:textId="3BECEC8E" w:rsidR="00800C64" w:rsidRDefault="00800C64">
      <w:pPr>
        <w:pStyle w:val="Textocomentario"/>
      </w:pPr>
      <w:r>
        <w:t xml:space="preserve">No hace falta explicar estos campos, son conocidos universalmente. </w:t>
      </w:r>
    </w:p>
  </w:comment>
  <w:comment w:id="2494" w:author="Sergio Saugar García" w:date="2023-04-20T19:00:00Z" w:initials="SSG">
    <w:p w14:paraId="202BDEAB" w14:textId="77777777" w:rsidR="00800C64" w:rsidRDefault="00800C64">
      <w:pPr>
        <w:pStyle w:val="Textocomentario"/>
      </w:pPr>
      <w:r>
        <w:rPr>
          <w:rStyle w:val="Refdecomentario"/>
        </w:rPr>
        <w:annotationRef/>
      </w:r>
      <w:r>
        <w:t xml:space="preserve">El recurso alumnos, no permite listar. </w:t>
      </w:r>
    </w:p>
    <w:p w14:paraId="09CB35CB" w14:textId="77777777" w:rsidR="00800C64" w:rsidRDefault="00800C64">
      <w:pPr>
        <w:pStyle w:val="Textocomentario"/>
      </w:pPr>
    </w:p>
    <w:p w14:paraId="20ED6A73" w14:textId="77777777" w:rsidR="00800C64" w:rsidRDefault="00800C64">
      <w:pPr>
        <w:pStyle w:val="Textocomentario"/>
      </w:pPr>
      <w:r>
        <w:t>El recurso alumnos representa al conjunto de alumnos existentes dentro de la aplicación.</w:t>
      </w:r>
    </w:p>
    <w:p w14:paraId="4D3856DE" w14:textId="77777777" w:rsidR="00800C64" w:rsidRDefault="00800C64">
      <w:pPr>
        <w:pStyle w:val="Textocomentario"/>
      </w:pPr>
    </w:p>
    <w:p w14:paraId="18052F1B" w14:textId="77777777" w:rsidR="00800C64" w:rsidRDefault="00800C64">
      <w:pPr>
        <w:pStyle w:val="Textocomentario"/>
      </w:pPr>
      <w:r>
        <w:t>Que lo utilices para listar o crear es algo que ya describirás en la interfaz http</w:t>
      </w:r>
    </w:p>
    <w:p w14:paraId="56058E80" w14:textId="77777777" w:rsidR="00800C64" w:rsidRDefault="00800C64">
      <w:pPr>
        <w:pStyle w:val="Textocomentario"/>
      </w:pPr>
    </w:p>
    <w:p w14:paraId="412FB4A6" w14:textId="4890A1A6" w:rsidR="00800C64" w:rsidRDefault="00800C64">
      <w:pPr>
        <w:pStyle w:val="Textocomentario"/>
      </w:pPr>
      <w:r>
        <w:t xml:space="preserve">Describe lo que representa el recurso dentro de la lógica de tu aplicación. </w:t>
      </w:r>
    </w:p>
  </w:comment>
  <w:comment w:id="2495" w:author="Microsoft Office User" w:date="2023-04-22T17:48:00Z" w:initials="MOU">
    <w:p w14:paraId="64A4B83A" w14:textId="77777777" w:rsidR="00BF7E58" w:rsidRDefault="00BF7E58" w:rsidP="00C727AA">
      <w:pPr>
        <w:jc w:val="left"/>
      </w:pPr>
      <w:r>
        <w:rPr>
          <w:rStyle w:val="Refdecomentario"/>
        </w:rPr>
        <w:annotationRef/>
      </w:r>
      <w:r>
        <w:rPr>
          <w:sz w:val="20"/>
          <w:szCs w:val="20"/>
        </w:rPr>
        <w:t>Ok</w:t>
      </w:r>
    </w:p>
  </w:comment>
  <w:comment w:id="2523" w:author="Sergio Saugar García" w:date="2023-04-20T19:03:00Z" w:initials="SSG">
    <w:p w14:paraId="3233A117" w14:textId="05CE5808" w:rsidR="00800C64" w:rsidRDefault="00800C64">
      <w:pPr>
        <w:pStyle w:val="Textocomentario"/>
      </w:pPr>
      <w:r>
        <w:rPr>
          <w:rStyle w:val="Refdecomentario"/>
        </w:rPr>
        <w:annotationRef/>
      </w:r>
      <w:r>
        <w:t>Esto no tiene nada que ver con la descripción del recurso. Esto tiene que ver con la asignación de ofertas de trabajo que deberías haber descrito en análisis de dominio.</w:t>
      </w:r>
    </w:p>
  </w:comment>
  <w:comment w:id="2542" w:author="Sergio Saugar García" w:date="2023-04-20T19:03:00Z" w:initials="SSG">
    <w:p w14:paraId="765A9FD2" w14:textId="77777777" w:rsidR="00800C64" w:rsidRDefault="00800C64">
      <w:pPr>
        <w:pStyle w:val="Textocomentario"/>
      </w:pPr>
      <w:r>
        <w:rPr>
          <w:rStyle w:val="Refdecomentario"/>
        </w:rPr>
        <w:annotationRef/>
      </w:r>
      <w:r>
        <w:t>Sobra.</w:t>
      </w:r>
    </w:p>
    <w:p w14:paraId="03D4A72B" w14:textId="77777777" w:rsidR="00800C64" w:rsidRDefault="00800C64">
      <w:pPr>
        <w:pStyle w:val="Textocomentario"/>
      </w:pPr>
    </w:p>
    <w:p w14:paraId="2105A35B" w14:textId="77777777" w:rsidR="00800C64" w:rsidRDefault="00800C64">
      <w:pPr>
        <w:pStyle w:val="Textocomentario"/>
      </w:pPr>
      <w:r>
        <w:t>Este recurso representa las diferentes ofertas que existen en el sistema. Una oferta contiene el nombre de la empresa que la crea, un título significativo, la ciudad donde realizará el trabajo, un nombre y teléfono de contacto. Por otro lado, contiene la descripción de la oferta que incluye, entre otros, la titulación requerida para la misma y la nota media. También establece los niveles que el candidato debe tener en relación a los idiomas o soft-skills (definidas en XXXX &lt;- porque si uno de los objetivos es estandarizar CVs y Ofertas tendrás que exponer todas y explicarlas…). Eventualmente, la oferta podrá estar asignada y, en ese caso, contendrá una referencia al recurso Alumno al que se ha asignado la oferta.</w:t>
      </w:r>
    </w:p>
    <w:p w14:paraId="0DB0BB4C" w14:textId="77777777" w:rsidR="00800C64" w:rsidRDefault="00800C64">
      <w:pPr>
        <w:pStyle w:val="Textocomentario"/>
      </w:pPr>
    </w:p>
    <w:p w14:paraId="779A90A0" w14:textId="2AF18B7A" w:rsidR="00800C64" w:rsidRDefault="00800C64">
      <w:pPr>
        <w:pStyle w:val="Textocomentario"/>
      </w:pPr>
      <w:r>
        <w:t>HAY QUE explicar, no describir uno a uno los campos de tu BBDD. Así para todos ellos. De hecho, hay mucha info de aquí que deberías haber puesto en el análisis del dominio. ¿Dónde has hablado de las titulaciones, notas medias, etc… que se ponen en las ofertas??</w:t>
      </w:r>
    </w:p>
  </w:comment>
  <w:comment w:id="2630" w:author="Sergio Saugar García" w:date="2023-04-20T19:09:00Z" w:initials="SSG">
    <w:p w14:paraId="7B12B909" w14:textId="77777777" w:rsidR="00800C64" w:rsidRDefault="00800C64">
      <w:pPr>
        <w:pStyle w:val="Textocomentario"/>
      </w:pPr>
      <w:r>
        <w:rPr>
          <w:rStyle w:val="Refdecomentario"/>
        </w:rPr>
        <w:annotationRef/>
      </w:r>
      <w:r>
        <w:t>En todo Servicio Web RESTful los recursos deben estar identificados mediante URIS. A continuación se exponen los patrones definidos para los distintos recursos definidos:</w:t>
      </w:r>
    </w:p>
    <w:p w14:paraId="71C4F645" w14:textId="77777777" w:rsidR="00800C64" w:rsidRDefault="00800C64">
      <w:pPr>
        <w:pStyle w:val="Textocomentario"/>
      </w:pPr>
    </w:p>
    <w:p w14:paraId="68D090F2" w14:textId="660BE65A" w:rsidR="00800C64" w:rsidRDefault="00800C64">
      <w:pPr>
        <w:pStyle w:val="Textocomentario"/>
      </w:pPr>
      <w:r>
        <w:t>TIENES QUE RELACIONAR las cosas que has ido poniendo.</w:t>
      </w:r>
    </w:p>
  </w:comment>
  <w:comment w:id="2631" w:author="Microsoft Office User" w:date="2023-04-22T14:01:00Z" w:initials="MOU">
    <w:p w14:paraId="758CEB68" w14:textId="77777777" w:rsidR="002055A8" w:rsidRDefault="002055A8" w:rsidP="00AC1143">
      <w:pPr>
        <w:jc w:val="left"/>
      </w:pPr>
      <w:r>
        <w:rPr>
          <w:rStyle w:val="Refdecomentario"/>
        </w:rPr>
        <w:annotationRef/>
      </w:r>
      <w:r>
        <w:rPr>
          <w:sz w:val="20"/>
          <w:szCs w:val="20"/>
        </w:rPr>
        <w:t>Ok</w:t>
      </w:r>
    </w:p>
  </w:comment>
  <w:comment w:id="2636" w:author="Sergio Saugar García" w:date="2023-04-20T19:11:00Z" w:initials="SSG">
    <w:p w14:paraId="70E7EAF0" w14:textId="1185FCA8" w:rsidR="00800C64" w:rsidRDefault="00800C64">
      <w:pPr>
        <w:pStyle w:val="Textocomentario"/>
      </w:pPr>
      <w:r>
        <w:rPr>
          <w:rStyle w:val="Refdecomentario"/>
        </w:rPr>
        <w:annotationRef/>
      </w:r>
      <w:r>
        <w:t>NO SIRVE PARA REUNIR las peticiones HTTP de relacionadas con alumnos. Sirve para IDENTIFICAR</w:t>
      </w:r>
    </w:p>
    <w:p w14:paraId="4F0EDE78" w14:textId="77777777" w:rsidR="00800C64" w:rsidRDefault="00800C64">
      <w:pPr>
        <w:pStyle w:val="Textocomentario"/>
      </w:pPr>
    </w:p>
    <w:p w14:paraId="4CF963D1" w14:textId="04141AAC" w:rsidR="00800C64" w:rsidRDefault="00800C64">
      <w:pPr>
        <w:pStyle w:val="Textocomentario"/>
      </w:pPr>
      <w:r>
        <w:t>Yo unificaría esta sección con la anterior, para que no tengas que poner tanto texto que realmente ocupa espacio y no sirve para nada.</w:t>
      </w:r>
    </w:p>
  </w:comment>
  <w:comment w:id="2648" w:author="Sergio Saugar García" w:date="2023-04-20T19:10:00Z" w:initials="SSG">
    <w:p w14:paraId="10B3D4BB" w14:textId="4BB784F4" w:rsidR="00800C64" w:rsidRDefault="00800C64">
      <w:pPr>
        <w:pStyle w:val="Textocomentario"/>
      </w:pPr>
      <w:r>
        <w:rPr>
          <w:rStyle w:val="Refdecomentario"/>
        </w:rPr>
        <w:annotationRef/>
      </w:r>
      <w:r>
        <w:t>CREO que no has actualizado la memoria con lo que hablamos en la última tutoría, donde eliminábamos este recurso</w:t>
      </w:r>
    </w:p>
  </w:comment>
  <w:comment w:id="2649" w:author="Sergio Saugar García" w:date="2023-03-15T11:59:00Z" w:initials="SS">
    <w:p w14:paraId="1CE0E540" w14:textId="77777777" w:rsidR="00355ED0" w:rsidRDefault="00355ED0" w:rsidP="00935BA5">
      <w:pPr>
        <w:jc w:val="left"/>
      </w:pPr>
      <w:r>
        <w:rPr>
          <w:rStyle w:val="Refdecomentario"/>
        </w:rPr>
        <w:annotationRef/>
      </w:r>
      <w:r>
        <w:rPr>
          <w:color w:val="000000"/>
          <w:sz w:val="20"/>
          <w:szCs w:val="20"/>
        </w:rPr>
        <w:t xml:space="preserve">* /empresas/ofertas puede también ser sustituido por </w:t>
      </w:r>
    </w:p>
    <w:p w14:paraId="7AC78AC8" w14:textId="77777777" w:rsidR="00355ED0" w:rsidRDefault="00355ED0" w:rsidP="00935BA5">
      <w:pPr>
        <w:jc w:val="left"/>
      </w:pPr>
    </w:p>
    <w:p w14:paraId="5424263F" w14:textId="77777777" w:rsidR="00355ED0" w:rsidRDefault="00355ED0" w:rsidP="00935BA5">
      <w:pPr>
        <w:jc w:val="left"/>
      </w:pPr>
      <w:r>
        <w:rPr>
          <w:color w:val="000000"/>
          <w:sz w:val="20"/>
          <w:szCs w:val="20"/>
        </w:rPr>
        <w:t>/ofertas</w:t>
      </w:r>
    </w:p>
    <w:p w14:paraId="09DC2804" w14:textId="77777777" w:rsidR="00355ED0" w:rsidRDefault="00355ED0" w:rsidP="00935BA5">
      <w:pPr>
        <w:jc w:val="left"/>
      </w:pPr>
    </w:p>
    <w:p w14:paraId="5DF7CEDC" w14:textId="77777777" w:rsidR="00355ED0" w:rsidRDefault="00355ED0" w:rsidP="00935BA5">
      <w:pPr>
        <w:jc w:val="left"/>
      </w:pPr>
      <w:r>
        <w:rPr>
          <w:color w:val="000000"/>
          <w:sz w:val="20"/>
          <w:szCs w:val="20"/>
        </w:rPr>
        <w:t>Como vimos el otro día, una oferta podría ser accedido como:</w:t>
      </w:r>
    </w:p>
    <w:p w14:paraId="06C7AA9D" w14:textId="77777777" w:rsidR="00355ED0" w:rsidRDefault="00355ED0" w:rsidP="00935BA5">
      <w:pPr>
        <w:jc w:val="left"/>
      </w:pPr>
    </w:p>
    <w:p w14:paraId="34E8F099" w14:textId="77777777" w:rsidR="00355ED0" w:rsidRDefault="00355ED0" w:rsidP="00935BA5">
      <w:pPr>
        <w:jc w:val="left"/>
      </w:pPr>
      <w:r>
        <w:rPr>
          <w:color w:val="000000"/>
          <w:sz w:val="20"/>
          <w:szCs w:val="20"/>
        </w:rPr>
        <w:t>/oferta/:id o</w:t>
      </w:r>
    </w:p>
    <w:p w14:paraId="6762F3D3" w14:textId="77777777" w:rsidR="00355ED0" w:rsidRDefault="00355ED0" w:rsidP="00935BA5">
      <w:pPr>
        <w:jc w:val="left"/>
      </w:pPr>
      <w:r>
        <w:rPr>
          <w:color w:val="000000"/>
          <w:sz w:val="20"/>
          <w:szCs w:val="20"/>
        </w:rPr>
        <w:t xml:space="preserve">/empresa/:id/oferta/:id </w:t>
      </w:r>
    </w:p>
    <w:p w14:paraId="5A30C21D" w14:textId="77777777" w:rsidR="00355ED0" w:rsidRDefault="00355ED0" w:rsidP="00935BA5">
      <w:pPr>
        <w:jc w:val="left"/>
      </w:pPr>
    </w:p>
    <w:p w14:paraId="1B93B1EC" w14:textId="77777777" w:rsidR="00355ED0" w:rsidRDefault="00355ED0" w:rsidP="00935BA5">
      <w:pPr>
        <w:jc w:val="left"/>
      </w:pPr>
      <w:r>
        <w:rPr>
          <w:color w:val="000000"/>
          <w:sz w:val="20"/>
          <w:szCs w:val="20"/>
        </w:rPr>
        <w:t>Ambas apuntan a la misma oferta, no hay que duplicar nada, son distintas URLs para acceder al mismo elemento, de forma que la API queda más sencilla.</w:t>
      </w:r>
    </w:p>
    <w:p w14:paraId="0C1D66FB" w14:textId="77777777" w:rsidR="00355ED0" w:rsidRDefault="00355ED0" w:rsidP="00935BA5">
      <w:pPr>
        <w:jc w:val="left"/>
      </w:pPr>
    </w:p>
    <w:p w14:paraId="2B347EE2" w14:textId="77777777" w:rsidR="00355ED0" w:rsidRDefault="00355ED0" w:rsidP="00935BA5">
      <w:pPr>
        <w:jc w:val="left"/>
      </w:pPr>
    </w:p>
  </w:comment>
  <w:comment w:id="2659" w:author="Sergio Saugar García" w:date="2023-04-20T19:12:00Z" w:initials="SSG">
    <w:p w14:paraId="3BB281A7" w14:textId="220C4943" w:rsidR="00800C64" w:rsidRDefault="00800C64">
      <w:pPr>
        <w:pStyle w:val="Textocomentario"/>
      </w:pPr>
      <w:r>
        <w:rPr>
          <w:rStyle w:val="Refdecomentario"/>
        </w:rPr>
        <w:annotationRef/>
      </w:r>
      <w:r>
        <w:t>Lo dicho anteriormente, en la última tutoría habíamos eliminado estos recursos.</w:t>
      </w:r>
    </w:p>
  </w:comment>
  <w:comment w:id="2660" w:author="Microsoft Office User" w:date="2023-04-22T18:06:00Z" w:initials="MOU">
    <w:p w14:paraId="7E8F670F" w14:textId="77777777" w:rsidR="00784D70" w:rsidRDefault="00784D70" w:rsidP="001C195E">
      <w:pPr>
        <w:jc w:val="left"/>
      </w:pPr>
      <w:r>
        <w:rPr>
          <w:rStyle w:val="Refdecomentario"/>
        </w:rPr>
        <w:annotationRef/>
      </w:r>
      <w:r>
        <w:rPr>
          <w:sz w:val="20"/>
          <w:szCs w:val="20"/>
        </w:rPr>
        <w:t>Este no</w:t>
      </w:r>
    </w:p>
    <w:p w14:paraId="154B71DB" w14:textId="77777777" w:rsidR="00784D70" w:rsidRDefault="00784D70" w:rsidP="001C195E">
      <w:pPr>
        <w:jc w:val="left"/>
      </w:pPr>
    </w:p>
  </w:comment>
  <w:comment w:id="2663" w:author="Sergio Saugar García" w:date="2023-03-15T11:58:00Z" w:initials="SS">
    <w:p w14:paraId="1C965CEE" w14:textId="4642C1BB" w:rsidR="00D25BBC" w:rsidRDefault="00D25BBC" w:rsidP="00D25BBC">
      <w:pPr>
        <w:jc w:val="left"/>
      </w:pPr>
      <w:r>
        <w:rPr>
          <w:rStyle w:val="Refdecomentario"/>
        </w:rPr>
        <w:annotationRef/>
      </w:r>
      <w:r>
        <w:rPr>
          <w:color w:val="000000"/>
          <w:sz w:val="20"/>
          <w:szCs w:val="20"/>
        </w:rPr>
        <w:t>CVs de los alumnos con oferta asignada:</w:t>
      </w:r>
    </w:p>
    <w:p w14:paraId="4F77D3D4" w14:textId="77777777" w:rsidR="00D25BBC" w:rsidRDefault="00D25BBC" w:rsidP="00D25BBC">
      <w:pPr>
        <w:jc w:val="left"/>
      </w:pPr>
    </w:p>
    <w:p w14:paraId="43063CCA" w14:textId="77777777" w:rsidR="00D25BBC" w:rsidRDefault="00D25BBC" w:rsidP="00D25BBC">
      <w:pPr>
        <w:jc w:val="left"/>
      </w:pPr>
      <w:r>
        <w:rPr>
          <w:color w:val="000000"/>
          <w:sz w:val="20"/>
          <w:szCs w:val="20"/>
        </w:rPr>
        <w:t>* Puede haber varias opciones, todas las pondría a partir del recurso ofertas.</w:t>
      </w:r>
    </w:p>
    <w:p w14:paraId="6156E3E1" w14:textId="77777777" w:rsidR="00D25BBC" w:rsidRDefault="00D25BBC" w:rsidP="00D25BBC">
      <w:pPr>
        <w:jc w:val="left"/>
      </w:pPr>
    </w:p>
    <w:p w14:paraId="5D71080D" w14:textId="77777777" w:rsidR="00D25BBC" w:rsidRDefault="00D25BBC" w:rsidP="00D25BBC">
      <w:pPr>
        <w:jc w:val="left"/>
      </w:pPr>
      <w:r>
        <w:rPr>
          <w:color w:val="000000"/>
          <w:sz w:val="20"/>
          <w:szCs w:val="20"/>
        </w:rPr>
        <w:t>Si lo que quieres es obtener todas las ofertas que ya han sido asignadas, o todavía están pendientes, puedes utilizar un GET sobre /ofertas y parametrizarlo con el nombre del atributo (asignada):</w:t>
      </w:r>
    </w:p>
    <w:p w14:paraId="544EC858" w14:textId="77777777" w:rsidR="00D25BBC" w:rsidRDefault="00D25BBC" w:rsidP="00D25BBC">
      <w:pPr>
        <w:jc w:val="left"/>
      </w:pPr>
    </w:p>
    <w:p w14:paraId="6D68A7D7" w14:textId="77777777" w:rsidR="00D25BBC" w:rsidRDefault="00D25BBC" w:rsidP="00D25BBC">
      <w:pPr>
        <w:jc w:val="left"/>
      </w:pPr>
      <w:r>
        <w:rPr>
          <w:color w:val="000000"/>
          <w:sz w:val="20"/>
          <w:szCs w:val="20"/>
        </w:rPr>
        <w:t>GET /ofertas?asignada=true</w:t>
      </w:r>
    </w:p>
    <w:p w14:paraId="62FBD512" w14:textId="77777777" w:rsidR="00D25BBC" w:rsidRDefault="00D25BBC" w:rsidP="00D25BBC">
      <w:pPr>
        <w:jc w:val="left"/>
      </w:pPr>
    </w:p>
    <w:p w14:paraId="7229F804" w14:textId="77777777" w:rsidR="00D25BBC" w:rsidRDefault="00D25BBC" w:rsidP="00D25BBC">
      <w:pPr>
        <w:jc w:val="left"/>
      </w:pPr>
      <w:r>
        <w:rPr>
          <w:color w:val="000000"/>
          <w:sz w:val="20"/>
          <w:szCs w:val="20"/>
        </w:rPr>
        <w:t>Si lo que quieres son los CVs de todas las ofertas que han sido asignadas, por ejemplo, podrías poner un elemento cvs que dependiese de ofertas y solicitar todos los CVs de ofertas que hayan sido asignadas.</w:t>
      </w:r>
    </w:p>
    <w:p w14:paraId="4F1CA18C" w14:textId="77777777" w:rsidR="00D25BBC" w:rsidRDefault="00D25BBC" w:rsidP="00D25BBC">
      <w:pPr>
        <w:jc w:val="left"/>
      </w:pPr>
    </w:p>
    <w:p w14:paraId="186E4783" w14:textId="77777777" w:rsidR="00D25BBC" w:rsidRDefault="00D25BBC" w:rsidP="00D25BBC">
      <w:pPr>
        <w:jc w:val="left"/>
      </w:pPr>
      <w:r>
        <w:rPr>
          <w:color w:val="000000"/>
          <w:sz w:val="20"/>
          <w:szCs w:val="20"/>
        </w:rPr>
        <w:t>GET /ofertas/cvs?asignada=true</w:t>
      </w:r>
    </w:p>
    <w:p w14:paraId="59BA2349" w14:textId="77777777" w:rsidR="00D25BBC" w:rsidRDefault="00D25BBC" w:rsidP="00D25BBC">
      <w:pPr>
        <w:jc w:val="left"/>
      </w:pPr>
    </w:p>
    <w:p w14:paraId="54E89849" w14:textId="77777777" w:rsidR="00D25BBC" w:rsidRDefault="00D25BBC" w:rsidP="00D25BBC">
      <w:pPr>
        <w:jc w:val="left"/>
      </w:pPr>
      <w:r>
        <w:rPr>
          <w:color w:val="000000"/>
          <w:sz w:val="20"/>
          <w:szCs w:val="20"/>
        </w:rPr>
        <w:t>Esto insertaría otro recurso /ofertas/cvs que son los cvs que están asignados a ofertas</w:t>
      </w:r>
    </w:p>
    <w:p w14:paraId="7A271084" w14:textId="77777777" w:rsidR="00D25BBC" w:rsidRDefault="00D25BBC" w:rsidP="00D25BBC">
      <w:pPr>
        <w:jc w:val="left"/>
      </w:pPr>
    </w:p>
  </w:comment>
  <w:comment w:id="2665" w:author="Sergio Saugar García" w:date="2023-06-05T11:25:00Z" w:initials="SS">
    <w:p w14:paraId="745DCE2F" w14:textId="77777777" w:rsidR="00143882" w:rsidRDefault="00143882" w:rsidP="00D71B92">
      <w:pPr>
        <w:jc w:val="left"/>
      </w:pPr>
      <w:r>
        <w:rPr>
          <w:rStyle w:val="Refdecomentario"/>
        </w:rPr>
        <w:annotationRef/>
      </w:r>
      <w:r>
        <w:rPr>
          <w:color w:val="000000"/>
          <w:sz w:val="20"/>
          <w:szCs w:val="20"/>
        </w:rPr>
        <w:t>Pon una o dos tablas únicamente (las más representativas o las que tengan más “chicha”) y EXPLÍCALAS. El resto puede ir en un anexo.</w:t>
      </w:r>
    </w:p>
  </w:comment>
  <w:comment w:id="2725" w:author="Sergio Saugar García" w:date="2023-04-20T19:13:00Z" w:initials="SSG">
    <w:p w14:paraId="56C9BAB6" w14:textId="2F5DEE57" w:rsidR="00800C64" w:rsidRDefault="00800C64">
      <w:pPr>
        <w:pStyle w:val="Textocomentario"/>
      </w:pPr>
      <w:r>
        <w:rPr>
          <w:rStyle w:val="Refdecomentario"/>
        </w:rPr>
        <w:annotationRef/>
      </w:r>
      <w:r>
        <w:t>Representación de un Alumno</w:t>
      </w:r>
    </w:p>
  </w:comment>
  <w:comment w:id="2735" w:author="Sergio Saugar García" w:date="2023-04-20T19:13:00Z" w:initials="SSG">
    <w:p w14:paraId="2EC55543" w14:textId="5B818AB3" w:rsidR="00800C64" w:rsidRDefault="00800C64">
      <w:pPr>
        <w:pStyle w:val="Textocomentario"/>
      </w:pPr>
      <w:r>
        <w:rPr>
          <w:rStyle w:val="Refdecomentario"/>
        </w:rPr>
        <w:annotationRef/>
      </w:r>
      <w:r>
        <w:t>Devuelves esto realmente????</w:t>
      </w:r>
    </w:p>
  </w:comment>
  <w:comment w:id="2740" w:author="Sergio Saugar García" w:date="2023-04-20T19:14:00Z" w:initials="SSG">
    <w:p w14:paraId="36F990E6" w14:textId="47A092DC" w:rsidR="00800C64" w:rsidRDefault="00800C64">
      <w:pPr>
        <w:pStyle w:val="Textocomentario"/>
      </w:pPr>
      <w:r>
        <w:rPr>
          <w:rStyle w:val="Refdecomentario"/>
        </w:rPr>
        <w:annotationRef/>
      </w:r>
      <w:r>
        <w:t>Hay algunas respuestas que, si se van a producir siempre, mejor que las pongas en un solo sitio y digas que aplica a toda la interfaz.</w:t>
      </w:r>
    </w:p>
  </w:comment>
  <w:comment w:id="2755" w:author="Sergio Saugar García" w:date="2023-03-15T12:01:00Z" w:initials="SS">
    <w:p w14:paraId="1CE11D97" w14:textId="77777777" w:rsidR="00355ED0" w:rsidRDefault="00355ED0" w:rsidP="002F5CDC">
      <w:pPr>
        <w:jc w:val="left"/>
      </w:pPr>
      <w:r>
        <w:rPr>
          <w:rStyle w:val="Refdecomentario"/>
        </w:rPr>
        <w:annotationRef/>
      </w:r>
      <w:r>
        <w:rPr>
          <w:color w:val="000000"/>
          <w:sz w:val="20"/>
          <w:szCs w:val="20"/>
        </w:rPr>
        <w:t>Este GET puede estar parametrizado de forma que veas los alumnos que todavía están pendiente de asignación de oferta o en proceso. Imagina que en el recurso alumno tienes un atributo estado, que puede tomar los valores: pendiente (pendiente de asignación de empresa), en_proceso (cuando se han asignado pero no se ha decidido), asignado.</w:t>
      </w:r>
    </w:p>
    <w:p w14:paraId="0338DACA" w14:textId="77777777" w:rsidR="00355ED0" w:rsidRDefault="00355ED0" w:rsidP="002F5CDC">
      <w:pPr>
        <w:jc w:val="left"/>
      </w:pPr>
    </w:p>
    <w:p w14:paraId="372E1BF3" w14:textId="77777777" w:rsidR="00355ED0" w:rsidRDefault="00355ED0" w:rsidP="002F5CDC">
      <w:pPr>
        <w:jc w:val="left"/>
      </w:pPr>
      <w:r>
        <w:rPr>
          <w:color w:val="000000"/>
          <w:sz w:val="20"/>
          <w:szCs w:val="20"/>
        </w:rPr>
        <w:t>Si haces un GET podrías parametrizar por ese atributo</w:t>
      </w:r>
    </w:p>
    <w:p w14:paraId="7EF30554" w14:textId="77777777" w:rsidR="00355ED0" w:rsidRDefault="00355ED0" w:rsidP="002F5CDC">
      <w:pPr>
        <w:jc w:val="left"/>
      </w:pPr>
    </w:p>
    <w:p w14:paraId="4C20665E" w14:textId="77777777" w:rsidR="00355ED0" w:rsidRDefault="00355ED0" w:rsidP="002F5CDC">
      <w:pPr>
        <w:jc w:val="left"/>
      </w:pPr>
      <w:r>
        <w:rPr>
          <w:color w:val="000000"/>
          <w:sz w:val="20"/>
          <w:szCs w:val="20"/>
        </w:rPr>
        <w:t>GET /alumnos?estado=en_proceso</w:t>
      </w:r>
    </w:p>
    <w:p w14:paraId="120411EC" w14:textId="77777777" w:rsidR="00355ED0" w:rsidRDefault="00355ED0" w:rsidP="002F5CDC">
      <w:pPr>
        <w:jc w:val="left"/>
      </w:pPr>
    </w:p>
    <w:p w14:paraId="60D8FF07" w14:textId="77777777" w:rsidR="00355ED0" w:rsidRDefault="00355ED0" w:rsidP="002F5CDC">
      <w:pPr>
        <w:jc w:val="left"/>
      </w:pPr>
      <w:r>
        <w:rPr>
          <w:color w:val="000000"/>
          <w:sz w:val="20"/>
          <w:szCs w:val="20"/>
        </w:rPr>
        <w:t>Realmente los “estados” serán un campo en tu BBDD y esto te hará seleccionar los alumnos que tengan ese valor en dicho campo.</w:t>
      </w:r>
    </w:p>
  </w:comment>
  <w:comment w:id="2756" w:author="Sergio Saugar García" w:date="2023-04-20T19:15:00Z" w:initials="SSG">
    <w:p w14:paraId="1C6654A2" w14:textId="5B74A2CD" w:rsidR="00800C64" w:rsidRDefault="00800C64">
      <w:pPr>
        <w:pStyle w:val="Textocomentario"/>
      </w:pPr>
      <w:r>
        <w:rPr>
          <w:rStyle w:val="Refdecomentario"/>
        </w:rPr>
        <w:annotationRef/>
      </w:r>
      <w:r>
        <w:t xml:space="preserve">Dónde está lo que hablamos de parametrizar ese GET y que </w:t>
      </w:r>
      <w:r w:rsidR="005669FA">
        <w:t>pudieras obtener los alumnos que no tienen oferta asignada o similar???</w:t>
      </w:r>
    </w:p>
  </w:comment>
  <w:comment w:id="2826" w:author="Sergio Saugar García" w:date="2023-03-15T12:03:00Z" w:initials="SS">
    <w:p w14:paraId="1BB5499D" w14:textId="77777777" w:rsidR="006075EF" w:rsidRDefault="006075EF" w:rsidP="006075EF">
      <w:pPr>
        <w:jc w:val="left"/>
      </w:pPr>
      <w:r>
        <w:rPr>
          <w:rStyle w:val="Refdecomentario"/>
        </w:rPr>
        <w:annotationRef/>
      </w:r>
      <w:r>
        <w:rPr>
          <w:color w:val="000000"/>
          <w:sz w:val="20"/>
          <w:szCs w:val="20"/>
        </w:rPr>
        <w:t>En este caso, la creación del CV sólo con PUT, que ya lo tienes puesto. POST se utiliza para emitirlo sobre un “generador” de elementos. Podría ser post si tuvieses varias versiones del CV, por ejemplo:</w:t>
      </w:r>
    </w:p>
    <w:p w14:paraId="14D5C429" w14:textId="77777777" w:rsidR="006075EF" w:rsidRDefault="006075EF" w:rsidP="006075EF">
      <w:pPr>
        <w:jc w:val="left"/>
      </w:pPr>
    </w:p>
    <w:p w14:paraId="67D30E3E" w14:textId="77777777" w:rsidR="006075EF" w:rsidRDefault="006075EF" w:rsidP="006075EF">
      <w:pPr>
        <w:jc w:val="left"/>
      </w:pPr>
      <w:r>
        <w:rPr>
          <w:color w:val="000000"/>
          <w:sz w:val="20"/>
          <w:szCs w:val="20"/>
        </w:rPr>
        <w:t>/alumnos/id/CV/cv1 …</w:t>
      </w:r>
    </w:p>
    <w:p w14:paraId="26D646F4" w14:textId="77777777" w:rsidR="006075EF" w:rsidRDefault="006075EF" w:rsidP="006075EF">
      <w:pPr>
        <w:jc w:val="left"/>
      </w:pPr>
    </w:p>
    <w:p w14:paraId="056CBDBC" w14:textId="77777777" w:rsidR="006075EF" w:rsidRDefault="006075EF" w:rsidP="006075EF">
      <w:pPr>
        <w:jc w:val="left"/>
      </w:pPr>
      <w:r>
        <w:rPr>
          <w:color w:val="000000"/>
          <w:sz w:val="20"/>
          <w:szCs w:val="20"/>
        </w:rPr>
        <w:t>Pero como no es el caso, no dejes crear con POST y con PUT, hazlo todo con PUT en este caso particular.</w:t>
      </w:r>
    </w:p>
  </w:comment>
  <w:comment w:id="2822" w:author="Sergio Saugar García" w:date="2023-04-20T19:18:00Z" w:initials="SSG">
    <w:p w14:paraId="37B78687" w14:textId="77777777" w:rsidR="006075EF" w:rsidRDefault="006075EF" w:rsidP="006075EF">
      <w:pPr>
        <w:pStyle w:val="Textocomentario"/>
      </w:pPr>
      <w:r>
        <w:rPr>
          <w:rStyle w:val="Refdecomentario"/>
        </w:rPr>
        <w:annotationRef/>
      </w:r>
      <w:r>
        <w:t>En este caso, si el recurso va a ser /alumnos/:id/CV no se utiliza POST, se utiliza PUT</w:t>
      </w:r>
    </w:p>
  </w:comment>
  <w:comment w:id="2980" w:author="Sergio Saugar García" w:date="2023-04-20T19:18:00Z" w:initials="SSG">
    <w:p w14:paraId="7C71E108" w14:textId="77FF3F6C" w:rsidR="005669FA" w:rsidRDefault="005669FA">
      <w:pPr>
        <w:pStyle w:val="Textocomentario"/>
      </w:pPr>
      <w:r>
        <w:rPr>
          <w:rStyle w:val="Refdecomentario"/>
        </w:rPr>
        <w:annotationRef/>
      </w:r>
      <w:r>
        <w:t>Faltan : en el id, para hacerlo consistente con las rutas anteriores.</w:t>
      </w:r>
    </w:p>
  </w:comment>
  <w:comment w:id="2988" w:author="Sergio Saugar García" w:date="2023-04-20T19:16:00Z" w:initials="SSG">
    <w:p w14:paraId="137015E8" w14:textId="58C4C9AF" w:rsidR="005669FA" w:rsidRDefault="005669FA">
      <w:pPr>
        <w:pStyle w:val="Textocomentario"/>
      </w:pPr>
      <w:r>
        <w:rPr>
          <w:rStyle w:val="Refdecomentario"/>
        </w:rPr>
        <w:annotationRef/>
      </w:r>
      <w:r>
        <w:t>Utiliza un lenguaje correcto. Si utilizamos RESTFulWS, se devuelve “la representación de un Alumno”</w:t>
      </w:r>
    </w:p>
  </w:comment>
  <w:comment w:id="2989" w:author="Microsoft Office User" w:date="2023-04-22T18:30:00Z" w:initials="MOU">
    <w:p w14:paraId="49553549" w14:textId="77777777" w:rsidR="003321A5" w:rsidRDefault="003321A5" w:rsidP="00326277">
      <w:pPr>
        <w:jc w:val="left"/>
      </w:pPr>
      <w:r>
        <w:rPr>
          <w:rStyle w:val="Refdecomentario"/>
        </w:rPr>
        <w:annotationRef/>
      </w:r>
      <w:r>
        <w:rPr>
          <w:sz w:val="20"/>
          <w:szCs w:val="20"/>
        </w:rPr>
        <w:t>Ok</w:t>
      </w:r>
    </w:p>
  </w:comment>
  <w:comment w:id="3031" w:author="Sergio Saugar García" w:date="2023-03-15T12:02:00Z" w:initials="SS">
    <w:p w14:paraId="038C0D68" w14:textId="4496D04C" w:rsidR="00355ED0" w:rsidRDefault="00355ED0" w:rsidP="003C222A">
      <w:pPr>
        <w:jc w:val="left"/>
      </w:pPr>
      <w:r>
        <w:rPr>
          <w:rStyle w:val="Refdecomentario"/>
        </w:rPr>
        <w:annotationRef/>
      </w:r>
      <w:r>
        <w:rPr>
          <w:color w:val="000000"/>
          <w:sz w:val="20"/>
          <w:szCs w:val="20"/>
        </w:rPr>
        <w:t>Si modificas todos los atributos de una tacada PUT, si vas a modificar sólo algunos (por ejemplo, un campo donde le pones una oferta, mejor PATCH)</w:t>
      </w:r>
    </w:p>
  </w:comment>
  <w:comment w:id="3033" w:author="Sergio Saugar García" w:date="2023-04-20T19:17:00Z" w:initials="SSG">
    <w:p w14:paraId="1D093FDE" w14:textId="0110762D" w:rsidR="005669FA" w:rsidRDefault="005669FA">
      <w:pPr>
        <w:pStyle w:val="Textocomentario"/>
      </w:pPr>
      <w:r>
        <w:rPr>
          <w:rStyle w:val="Refdecomentario"/>
        </w:rPr>
        <w:annotationRef/>
      </w:r>
      <w:r>
        <w:t>idem</w:t>
      </w:r>
    </w:p>
  </w:comment>
  <w:comment w:id="3114" w:author="Sergio Saugar García" w:date="2023-03-15T12:03:00Z" w:initials="SS">
    <w:p w14:paraId="3855A012" w14:textId="77777777" w:rsidR="00355ED0" w:rsidRDefault="00355ED0" w:rsidP="0085285F">
      <w:pPr>
        <w:jc w:val="left"/>
      </w:pPr>
      <w:r>
        <w:rPr>
          <w:rStyle w:val="Refdecomentario"/>
        </w:rPr>
        <w:annotationRef/>
      </w:r>
      <w:r>
        <w:rPr>
          <w:color w:val="000000"/>
          <w:sz w:val="20"/>
          <w:szCs w:val="20"/>
        </w:rPr>
        <w:t>En este caso, la creación del CV sólo con PUT, que ya lo tienes puesto. POST se utiliza para emitirlo sobre un “generador” de elementos. Podría ser post si tuvieses varias versiones del CV, por ejemplo:</w:t>
      </w:r>
    </w:p>
    <w:p w14:paraId="47EAA243" w14:textId="77777777" w:rsidR="00355ED0" w:rsidRDefault="00355ED0" w:rsidP="0085285F">
      <w:pPr>
        <w:jc w:val="left"/>
      </w:pPr>
    </w:p>
    <w:p w14:paraId="0F5FC85F" w14:textId="77777777" w:rsidR="00355ED0" w:rsidRDefault="00355ED0" w:rsidP="0085285F">
      <w:pPr>
        <w:jc w:val="left"/>
      </w:pPr>
      <w:r>
        <w:rPr>
          <w:color w:val="000000"/>
          <w:sz w:val="20"/>
          <w:szCs w:val="20"/>
        </w:rPr>
        <w:t>/alumnos/id/CV/cv1 …</w:t>
      </w:r>
    </w:p>
    <w:p w14:paraId="6896AACB" w14:textId="77777777" w:rsidR="00355ED0" w:rsidRDefault="00355ED0" w:rsidP="0085285F">
      <w:pPr>
        <w:jc w:val="left"/>
      </w:pPr>
    </w:p>
    <w:p w14:paraId="4B760BC1" w14:textId="77777777" w:rsidR="00355ED0" w:rsidRDefault="00355ED0" w:rsidP="0085285F">
      <w:pPr>
        <w:jc w:val="left"/>
      </w:pPr>
      <w:r>
        <w:rPr>
          <w:color w:val="000000"/>
          <w:sz w:val="20"/>
          <w:szCs w:val="20"/>
        </w:rPr>
        <w:t>Pero como no es el caso, no dejes crear con POST y con PUT, hazlo todo con PUT en este caso particular.</w:t>
      </w:r>
    </w:p>
  </w:comment>
  <w:comment w:id="3110" w:author="Sergio Saugar García" w:date="2023-04-20T19:18:00Z" w:initials="SSG">
    <w:p w14:paraId="5DC7E12C" w14:textId="1DE877BB" w:rsidR="005669FA" w:rsidRDefault="005669FA">
      <w:pPr>
        <w:pStyle w:val="Textocomentario"/>
      </w:pPr>
      <w:r>
        <w:rPr>
          <w:rStyle w:val="Refdecomentario"/>
        </w:rPr>
        <w:annotationRef/>
      </w:r>
      <w:r>
        <w:t>En este caso, si el recurso va a ser /alumnos/:id/CV no se utiliza POST, se utiliza PUT</w:t>
      </w:r>
    </w:p>
  </w:comment>
  <w:comment w:id="3448" w:author="Sergio Saugar García" w:date="2023-03-15T12:06:00Z" w:initials="SS">
    <w:p w14:paraId="60170DD7" w14:textId="77777777" w:rsidR="00355ED0" w:rsidRDefault="00355ED0" w:rsidP="00122608">
      <w:pPr>
        <w:jc w:val="left"/>
      </w:pPr>
      <w:r>
        <w:rPr>
          <w:rStyle w:val="Refdecomentario"/>
        </w:rPr>
        <w:annotationRef/>
      </w:r>
      <w:r>
        <w:rPr>
          <w:color w:val="000000"/>
          <w:sz w:val="20"/>
          <w:szCs w:val="20"/>
        </w:rPr>
        <w:t>Si es un atributo sólo, mejor PATCH</w:t>
      </w:r>
    </w:p>
    <w:p w14:paraId="15050F89" w14:textId="77777777" w:rsidR="00355ED0" w:rsidRDefault="00355ED0" w:rsidP="00122608">
      <w:pPr>
        <w:jc w:val="left"/>
      </w:pPr>
    </w:p>
  </w:comment>
  <w:comment w:id="3547" w:author="Sergio Saugar García" w:date="2023-03-15T12:06:00Z" w:initials="SS">
    <w:p w14:paraId="6FB53641" w14:textId="77777777" w:rsidR="00355ED0" w:rsidRDefault="00355ED0" w:rsidP="00E615F1">
      <w:pPr>
        <w:jc w:val="left"/>
      </w:pPr>
      <w:r>
        <w:rPr>
          <w:rStyle w:val="Refdecomentario"/>
        </w:rPr>
        <w:annotationRef/>
      </w:r>
      <w:r>
        <w:rPr>
          <w:color w:val="000000"/>
          <w:sz w:val="20"/>
          <w:szCs w:val="20"/>
        </w:rPr>
        <w:t>Mejor GET /ofertas</w:t>
      </w:r>
    </w:p>
    <w:p w14:paraId="15EF41AB" w14:textId="77777777" w:rsidR="00355ED0" w:rsidRDefault="00355ED0" w:rsidP="00E615F1">
      <w:pPr>
        <w:jc w:val="left"/>
      </w:pPr>
    </w:p>
    <w:p w14:paraId="45CEF77F" w14:textId="77777777" w:rsidR="00355ED0" w:rsidRDefault="00355ED0" w:rsidP="00E615F1">
      <w:pPr>
        <w:jc w:val="left"/>
      </w:pPr>
      <w:r>
        <w:rPr>
          <w:color w:val="000000"/>
          <w:sz w:val="20"/>
          <w:szCs w:val="20"/>
        </w:rPr>
        <w:t>Filtradas si quieres por si están asignadas o no.</w:t>
      </w:r>
    </w:p>
  </w:comment>
  <w:comment w:id="3548" w:author="Sergio Saugar García" w:date="2023-04-20T19:19:00Z" w:initials="SSG">
    <w:p w14:paraId="61677EA2" w14:textId="5D65827D" w:rsidR="005669FA" w:rsidRDefault="005669FA">
      <w:pPr>
        <w:pStyle w:val="Textocomentario"/>
      </w:pPr>
      <w:r>
        <w:rPr>
          <w:rStyle w:val="Refdecomentario"/>
        </w:rPr>
        <w:annotationRef/>
      </w:r>
      <w:r>
        <w:t>A través del recurso /ofertas/, no aquí</w:t>
      </w:r>
    </w:p>
  </w:comment>
  <w:comment w:id="3549" w:author="Microsoft Office User" w:date="2023-04-22T18:40:00Z" w:initials="MOU">
    <w:p w14:paraId="1EB84A04" w14:textId="77777777" w:rsidR="00395D7E" w:rsidRDefault="00395D7E" w:rsidP="00446C96">
      <w:pPr>
        <w:jc w:val="left"/>
      </w:pPr>
      <w:r>
        <w:rPr>
          <w:rStyle w:val="Refdecomentario"/>
        </w:rPr>
        <w:annotationRef/>
      </w:r>
      <w:r>
        <w:rPr>
          <w:sz w:val="20"/>
          <w:szCs w:val="20"/>
        </w:rPr>
        <w:t>Ok</w:t>
      </w:r>
    </w:p>
  </w:comment>
  <w:comment w:id="3598" w:author="Sergio Saugar García" w:date="2023-03-15T12:07:00Z" w:initials="SS">
    <w:p w14:paraId="61AA0802" w14:textId="58319769" w:rsidR="00355ED0" w:rsidRDefault="00355ED0"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53020C9E" w14:textId="77777777" w:rsidR="00355ED0" w:rsidRDefault="00355ED0" w:rsidP="002A469A">
      <w:pPr>
        <w:jc w:val="left"/>
      </w:pPr>
    </w:p>
    <w:p w14:paraId="4695B18D" w14:textId="77777777" w:rsidR="00355ED0" w:rsidRDefault="00355ED0" w:rsidP="002A469A">
      <w:pPr>
        <w:jc w:val="left"/>
      </w:pPr>
      <w:r>
        <w:rPr>
          <w:color w:val="000000"/>
          <w:sz w:val="20"/>
          <w:szCs w:val="20"/>
        </w:rPr>
        <w:t>/ofertas?estado=“…”</w:t>
      </w:r>
    </w:p>
  </w:comment>
  <w:comment w:id="3599" w:author="Sergio Saugar García" w:date="2023-04-20T19:19:00Z" w:initials="SSG">
    <w:p w14:paraId="16C0BF7F" w14:textId="12CABA05" w:rsidR="005669FA" w:rsidRDefault="005669FA">
      <w:pPr>
        <w:pStyle w:val="Textocomentario"/>
      </w:pPr>
      <w:r>
        <w:rPr>
          <w:rStyle w:val="Refdecomentario"/>
        </w:rPr>
        <w:annotationRef/>
      </w:r>
      <w:r>
        <w:t>A través del recurso /ofertas que ya tienes, no aquí</w:t>
      </w:r>
    </w:p>
  </w:comment>
  <w:comment w:id="3600" w:author="Microsoft Office User" w:date="2023-04-22T18:40:00Z" w:initials="MOU">
    <w:p w14:paraId="3A5B1802" w14:textId="77777777" w:rsidR="00395D7E" w:rsidRDefault="00395D7E" w:rsidP="00304110">
      <w:pPr>
        <w:jc w:val="left"/>
      </w:pPr>
      <w:r>
        <w:rPr>
          <w:rStyle w:val="Refdecomentario"/>
        </w:rPr>
        <w:annotationRef/>
      </w:r>
      <w:r>
        <w:rPr>
          <w:sz w:val="20"/>
          <w:szCs w:val="20"/>
        </w:rPr>
        <w:t>Ok</w:t>
      </w:r>
    </w:p>
  </w:comment>
  <w:comment w:id="3855" w:author="Sergio Saugar García" w:date="2023-03-15T12:07:00Z" w:initials="SS">
    <w:p w14:paraId="10058713" w14:textId="105E7DEE" w:rsidR="00355ED0" w:rsidRDefault="00355ED0" w:rsidP="001F63BE">
      <w:pPr>
        <w:jc w:val="left"/>
      </w:pPr>
      <w:r>
        <w:rPr>
          <w:rStyle w:val="Refdecomentario"/>
        </w:rPr>
        <w:annotationRef/>
      </w:r>
      <w:r>
        <w:rPr>
          <w:color w:val="000000"/>
          <w:sz w:val="20"/>
          <w:szCs w:val="20"/>
        </w:rPr>
        <w:t>Mejor PATCH, PUT para modificar la oferta completamente</w:t>
      </w:r>
    </w:p>
  </w:comment>
  <w:comment w:id="3856" w:author="Sergio Saugar García" w:date="2023-04-20T19:20:00Z" w:initials="SSG">
    <w:p w14:paraId="0BBC070A" w14:textId="2365609C" w:rsidR="005669FA" w:rsidRDefault="005669FA">
      <w:pPr>
        <w:pStyle w:val="Textocomentario"/>
      </w:pPr>
      <w:r>
        <w:rPr>
          <w:rStyle w:val="Refdecomentario"/>
        </w:rPr>
        <w:annotationRef/>
      </w:r>
      <w:r>
        <w:t>Si es modificación de un solo campo, se utiliza PATCH</w:t>
      </w:r>
    </w:p>
  </w:comment>
  <w:comment w:id="3947" w:author="Sergio Saugar García" w:date="2023-03-15T12:06:00Z" w:initials="SS">
    <w:p w14:paraId="66CC8CAD" w14:textId="77777777" w:rsidR="0001644B" w:rsidRDefault="0001644B" w:rsidP="0001644B">
      <w:pPr>
        <w:jc w:val="left"/>
      </w:pPr>
      <w:r>
        <w:rPr>
          <w:rStyle w:val="Refdecomentario"/>
        </w:rPr>
        <w:annotationRef/>
      </w:r>
      <w:r>
        <w:rPr>
          <w:color w:val="000000"/>
          <w:sz w:val="20"/>
          <w:szCs w:val="20"/>
        </w:rPr>
        <w:t>Mejor GET /ofertas</w:t>
      </w:r>
    </w:p>
    <w:p w14:paraId="503DA622" w14:textId="77777777" w:rsidR="0001644B" w:rsidRDefault="0001644B" w:rsidP="0001644B">
      <w:pPr>
        <w:jc w:val="left"/>
      </w:pPr>
    </w:p>
    <w:p w14:paraId="681B45A9" w14:textId="77777777" w:rsidR="0001644B" w:rsidRDefault="0001644B" w:rsidP="0001644B">
      <w:pPr>
        <w:jc w:val="left"/>
      </w:pPr>
      <w:r>
        <w:rPr>
          <w:color w:val="000000"/>
          <w:sz w:val="20"/>
          <w:szCs w:val="20"/>
        </w:rPr>
        <w:t>Filtradas si quieres por si están asignadas o no.</w:t>
      </w:r>
    </w:p>
  </w:comment>
  <w:comment w:id="3992" w:author="Sergio Saugar García" w:date="2023-03-15T12:07:00Z" w:initials="SS">
    <w:p w14:paraId="528F5D82" w14:textId="77777777" w:rsidR="0001644B" w:rsidRDefault="0001644B"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61031599" w14:textId="77777777" w:rsidR="0001644B" w:rsidRDefault="0001644B" w:rsidP="002A469A">
      <w:pPr>
        <w:jc w:val="left"/>
      </w:pPr>
    </w:p>
    <w:p w14:paraId="4E607276" w14:textId="77777777" w:rsidR="0001644B" w:rsidRDefault="0001644B" w:rsidP="002A469A">
      <w:pPr>
        <w:jc w:val="left"/>
      </w:pPr>
      <w:r>
        <w:rPr>
          <w:color w:val="000000"/>
          <w:sz w:val="20"/>
          <w:szCs w:val="20"/>
        </w:rPr>
        <w:t>/ofertas?estado=“…”</w:t>
      </w:r>
    </w:p>
  </w:comment>
  <w:comment w:id="3993" w:author="Sergio Saugar García" w:date="2023-04-20T19:20:00Z" w:initials="SSG">
    <w:p w14:paraId="684D51F5" w14:textId="3AFE1F23" w:rsidR="005669FA" w:rsidRDefault="005669FA">
      <w:pPr>
        <w:pStyle w:val="Textocomentario"/>
      </w:pPr>
      <w:r>
        <w:rPr>
          <w:rStyle w:val="Refdecomentario"/>
        </w:rPr>
        <w:annotationRef/>
      </w:r>
      <w:r>
        <w:t>Este comentario es de una revisión antigua del 15 de marzo… has actualizado este doc?</w:t>
      </w:r>
    </w:p>
  </w:comment>
  <w:comment w:id="4288" w:author="Sergio Saugar García" w:date="2023-04-20T19:23:00Z" w:initials="SSG">
    <w:p w14:paraId="50A1CC20" w14:textId="77777777" w:rsidR="005E60E4" w:rsidRDefault="005E60E4" w:rsidP="005E60E4">
      <w:pPr>
        <w:pStyle w:val="Textocomentario"/>
      </w:pPr>
      <w:r>
        <w:rPr>
          <w:rStyle w:val="Refdecomentario"/>
        </w:rPr>
        <w:annotationRef/>
      </w:r>
      <w:r>
        <w:t>Esta frase no está bien redactada</w:t>
      </w:r>
    </w:p>
    <w:p w14:paraId="6A20B998" w14:textId="77777777" w:rsidR="005E60E4" w:rsidRDefault="005E60E4" w:rsidP="005E60E4">
      <w:pPr>
        <w:pStyle w:val="Textocomentario"/>
      </w:pPr>
    </w:p>
    <w:p w14:paraId="047CF17C" w14:textId="77777777" w:rsidR="005E60E4" w:rsidRDefault="005E60E4" w:rsidP="005E60E4">
      <w:pPr>
        <w:pStyle w:val="Textocomentario"/>
      </w:pPr>
      <w:r>
        <w:t>Aquí tienes que comentar lo que te puse en comentarios anteriores: que de las xxx formas de hacer un alg.rec. vas a utilizar la aproximación xx y que la medida de similitud va a ser xxx porque xxxx.</w:t>
      </w:r>
    </w:p>
  </w:comment>
  <w:comment w:id="4289" w:author="Sergio Saugar García" w:date="2023-04-20T17:51:00Z" w:initials="SSG">
    <w:p w14:paraId="23C01D9B" w14:textId="77777777" w:rsidR="00234064" w:rsidRDefault="00234064" w:rsidP="00234064">
      <w:pPr>
        <w:pStyle w:val="Textocomentario"/>
      </w:pPr>
      <w:r>
        <w:rPr>
          <w:rStyle w:val="Refdecomentario"/>
        </w:rPr>
        <w:annotationRef/>
      </w:r>
      <w:r>
        <w:t>Esto no va aquí sino cuando cuentes el análisis o el diseño de esta parte. Aquí sólo va cómo se hacen las cosas.</w:t>
      </w:r>
    </w:p>
    <w:p w14:paraId="1C3C8CAA" w14:textId="77777777" w:rsidR="00234064" w:rsidRDefault="00234064" w:rsidP="00234064">
      <w:pPr>
        <w:pStyle w:val="Textocomentario"/>
      </w:pPr>
    </w:p>
    <w:p w14:paraId="59ED28ED" w14:textId="77777777" w:rsidR="00234064" w:rsidRDefault="00234064" w:rsidP="00234064">
      <w:pPr>
        <w:pStyle w:val="Textocomentario"/>
      </w:pPr>
      <w:r>
        <w:t xml:space="preserve">En análisis o en diseño, cuando tengas que hablar del algoritmo dirás que: has optado por utilizar un enfoque colaborativo, presentado en la sección XXX, para lo que necesitas definir XXX…. </w:t>
      </w:r>
    </w:p>
  </w:comment>
  <w:comment w:id="4291" w:author="Sergio Saugar García" w:date="2023-04-20T19:25:00Z" w:initials="SSG">
    <w:p w14:paraId="4E8E68DC" w14:textId="44EBA590" w:rsidR="005669FA" w:rsidRDefault="005669FA">
      <w:pPr>
        <w:pStyle w:val="Textocomentario"/>
      </w:pPr>
      <w:r>
        <w:rPr>
          <w:rStyle w:val="Refdecomentario"/>
        </w:rPr>
        <w:annotationRef/>
      </w:r>
      <w:r>
        <w:t xml:space="preserve">Pon un diagrama de flujo para que se entienda. No las funciones </w:t>
      </w:r>
      <w:r w:rsidR="0077095B">
        <w:t>que hayas hecho o similares.</w:t>
      </w:r>
    </w:p>
  </w:comment>
  <w:comment w:id="4292" w:author="Sergio Saugar García" w:date="2023-04-20T19:25:00Z" w:initials="SSG">
    <w:p w14:paraId="0F306C24" w14:textId="77777777" w:rsidR="0077095B" w:rsidRDefault="0077095B">
      <w:pPr>
        <w:pStyle w:val="Textocomentario"/>
      </w:pPr>
      <w:r>
        <w:rPr>
          <w:rStyle w:val="Refdecomentario"/>
        </w:rPr>
        <w:annotationRef/>
      </w:r>
      <w:r>
        <w:t>“Calculador”… no es una parte</w:t>
      </w:r>
    </w:p>
    <w:p w14:paraId="56404371" w14:textId="77777777" w:rsidR="0077095B" w:rsidRDefault="0077095B">
      <w:pPr>
        <w:pStyle w:val="Textocomentario"/>
      </w:pPr>
    </w:p>
    <w:p w14:paraId="3EE247B3" w14:textId="77777777" w:rsidR="0077095B" w:rsidRDefault="0077095B">
      <w:pPr>
        <w:pStyle w:val="Textocomentario"/>
      </w:pPr>
    </w:p>
    <w:p w14:paraId="6B0E62E3" w14:textId="77777777" w:rsidR="0077095B" w:rsidRDefault="0077095B">
      <w:pPr>
        <w:pStyle w:val="Textocomentario"/>
      </w:pPr>
      <w:r>
        <w:t>1.- Cálculo de  la similaridad…</w:t>
      </w:r>
    </w:p>
    <w:p w14:paraId="54AB2B58" w14:textId="77777777" w:rsidR="0077095B" w:rsidRDefault="0077095B">
      <w:pPr>
        <w:pStyle w:val="Textocomentario"/>
      </w:pPr>
      <w:r>
        <w:t>2.- Generación de la recomendación de …</w:t>
      </w:r>
    </w:p>
    <w:p w14:paraId="460C98CD" w14:textId="77777777" w:rsidR="0077095B" w:rsidRDefault="0077095B">
      <w:pPr>
        <w:pStyle w:val="Textocomentario"/>
      </w:pPr>
    </w:p>
    <w:p w14:paraId="0EE486BE" w14:textId="566DBBDF" w:rsidR="0077095B" w:rsidRDefault="0077095B">
      <w:pPr>
        <w:pStyle w:val="Textocomentario"/>
      </w:pPr>
      <w:r>
        <w:t>Estás hablando del diseño de un algoritmo no de las dos clases software que tengas (o lo que sea que signifique Calculador o Recomendador)</w:t>
      </w:r>
    </w:p>
  </w:comment>
  <w:comment w:id="4387" w:author="Sergio Saugar García" w:date="2023-04-20T19:28:00Z" w:initials="SSG">
    <w:p w14:paraId="1821F244" w14:textId="280C6E9E" w:rsidR="0077095B" w:rsidRDefault="0077095B">
      <w:pPr>
        <w:pStyle w:val="Textocomentario"/>
      </w:pPr>
      <w:r>
        <w:rPr>
          <w:rStyle w:val="Refdecomentario"/>
        </w:rPr>
        <w:annotationRef/>
      </w:r>
      <w:r>
        <w:t>¿?¿? Si no procede, elimínalo</w:t>
      </w:r>
    </w:p>
    <w:p w14:paraId="73CF8BD8" w14:textId="53D7C809" w:rsidR="0077095B" w:rsidRDefault="0077095B">
      <w:pPr>
        <w:pStyle w:val="Textocomentario"/>
      </w:pPr>
    </w:p>
  </w:comment>
  <w:comment w:id="4414" w:author="Sergio Saugar García" w:date="2023-04-20T19:29:00Z" w:initials="SSG">
    <w:p w14:paraId="65F11451" w14:textId="47A21536" w:rsidR="0077095B" w:rsidRDefault="0077095B">
      <w:pPr>
        <w:pStyle w:val="Textocomentario"/>
      </w:pPr>
      <w:r>
        <w:rPr>
          <w:rStyle w:val="Refdecomentario"/>
        </w:rPr>
        <w:annotationRef/>
      </w:r>
      <w:r>
        <w:t>Se refiere más a si tienes que realizar estos procesos. No a cómo lo haces tú. Elimínalo.</w:t>
      </w:r>
    </w:p>
  </w:comment>
  <w:comment w:id="4436" w:author="Sergio Saugar García" w:date="2023-04-20T19:30:00Z" w:initials="SSG">
    <w:p w14:paraId="7692794F" w14:textId="77777777" w:rsidR="0077095B" w:rsidRDefault="0077095B">
      <w:pPr>
        <w:pStyle w:val="Textocomentario"/>
      </w:pPr>
      <w:r>
        <w:rPr>
          <w:rStyle w:val="Refdecomentario"/>
        </w:rPr>
        <w:annotationRef/>
      </w:r>
      <w:r>
        <w:t>Estas imágenes que, justamente, no muestran cuestiones tan importantes como  el ER tienen un tamaño excesivo… Di que se ha hecho un diseño de todas las pantallas, y pon una para explicar las partes más relevantes de la misma (por ejemplo, pon la de la pantalla más relevante que será la del recomendador).</w:t>
      </w:r>
    </w:p>
    <w:p w14:paraId="6BFBD10B" w14:textId="77777777" w:rsidR="0077095B" w:rsidRDefault="0077095B">
      <w:pPr>
        <w:pStyle w:val="Textocomentario"/>
      </w:pPr>
    </w:p>
    <w:p w14:paraId="41F5F5F5" w14:textId="77777777" w:rsidR="0077095B" w:rsidRDefault="0077095B">
      <w:pPr>
        <w:pStyle w:val="Textocomentario"/>
      </w:pPr>
      <w:r>
        <w:t>Y lo mismo de antes, no se pone un pantallazo y ya. Hay que explicar. Te coges la imagen del recomendador y dices que la interfaz se estructura en una barra horizontal superior donde se muestra el menú (con las opciones xxxxxx), una barra inferior…. , una zona central donde, en el caso del recomendador, en formato tabulado se pone…..</w:t>
      </w:r>
    </w:p>
    <w:p w14:paraId="49A35B5C" w14:textId="2CCFFBA7" w:rsidR="0077095B" w:rsidRDefault="0077095B">
      <w:pPr>
        <w:pStyle w:val="Textocomentario"/>
      </w:pPr>
    </w:p>
  </w:comment>
  <w:comment w:id="4537" w:author="Sergio Saugar García" w:date="2023-04-20T19:33:00Z" w:initials="SSG">
    <w:p w14:paraId="65B03835" w14:textId="4662C44A" w:rsidR="0077095B" w:rsidRDefault="0077095B">
      <w:pPr>
        <w:pStyle w:val="Textocomentario"/>
      </w:pPr>
      <w:r>
        <w:rPr>
          <w:rStyle w:val="Refdecomentario"/>
        </w:rPr>
        <w:annotationRef/>
      </w:r>
      <w:r>
        <w:t>fuera</w:t>
      </w:r>
    </w:p>
  </w:comment>
  <w:comment w:id="4544" w:author="Sergio Saugar García" w:date="2023-04-20T19:33:00Z" w:initials="SSG">
    <w:p w14:paraId="04474575" w14:textId="1FA55D14" w:rsidR="0077095B" w:rsidRDefault="0077095B">
      <w:pPr>
        <w:pStyle w:val="Textocomentario"/>
      </w:pPr>
      <w:r>
        <w:rPr>
          <w:rStyle w:val="Refdecomentario"/>
        </w:rPr>
        <w:annotationRef/>
      </w:r>
      <w:r>
        <w:t>fuera</w:t>
      </w:r>
    </w:p>
  </w:comment>
  <w:comment w:id="4551" w:author="Sergio Saugar García" w:date="2023-04-20T19:34:00Z" w:initials="SSG">
    <w:p w14:paraId="60C73F11" w14:textId="771E58F7" w:rsidR="0077095B" w:rsidRDefault="0077095B">
      <w:pPr>
        <w:pStyle w:val="Textocomentario"/>
      </w:pPr>
      <w:r>
        <w:rPr>
          <w:rStyle w:val="Refdecomentario"/>
        </w:rPr>
        <w:annotationRef/>
      </w:r>
      <w:r>
        <w:t>si acaso, pon aquí las pruebas de Testing con postman</w:t>
      </w:r>
    </w:p>
  </w:comment>
  <w:comment w:id="4558" w:author="Sergio Saugar García" w:date="2023-04-20T19:34:00Z" w:initials="SSG">
    <w:p w14:paraId="28A6F050" w14:textId="6B7A55CE" w:rsidR="0077095B" w:rsidRDefault="0077095B">
      <w:pPr>
        <w:pStyle w:val="Textocomentario"/>
      </w:pPr>
      <w:r>
        <w:rPr>
          <w:rStyle w:val="Refdecomentario"/>
        </w:rPr>
        <w:annotationRef/>
      </w:r>
      <w:r>
        <w:t>fuera</w:t>
      </w:r>
    </w:p>
  </w:comment>
  <w:comment w:id="4565" w:author="Sergio Saugar García" w:date="2023-04-20T19:34:00Z" w:initials="SSG">
    <w:p w14:paraId="024AAC5C" w14:textId="0CE5ACF8" w:rsidR="0077095B" w:rsidRDefault="0077095B">
      <w:pPr>
        <w:pStyle w:val="Textocomentario"/>
      </w:pPr>
      <w:r>
        <w:rPr>
          <w:rStyle w:val="Refdecomentario"/>
        </w:rPr>
        <w:annotationRef/>
      </w:r>
      <w:r>
        <w:t>fuera</w:t>
      </w:r>
    </w:p>
  </w:comment>
  <w:comment w:id="4581" w:author="Sergio Saugar García" w:date="2023-04-20T19:35:00Z" w:initials="SSG">
    <w:p w14:paraId="026071F4" w14:textId="191FAA9B" w:rsidR="0077095B" w:rsidRDefault="0077095B">
      <w:pPr>
        <w:pStyle w:val="Textocomentario"/>
      </w:pPr>
      <w:r>
        <w:rPr>
          <w:rStyle w:val="Refdecomentario"/>
        </w:rPr>
        <w:annotationRef/>
      </w:r>
      <w:r>
        <w:t>Breve explicación. Por ejemplo, cómo se va a estructurar la sección</w:t>
      </w:r>
    </w:p>
  </w:comment>
  <w:comment w:id="4627" w:author="Sergio Saugar García" w:date="2023-04-20T19:38:00Z" w:initials="SSG">
    <w:p w14:paraId="2AB76AB5" w14:textId="1EE0B2C3" w:rsidR="004A126C" w:rsidRDefault="004A126C">
      <w:pPr>
        <w:pStyle w:val="Textocomentario"/>
      </w:pPr>
      <w:r>
        <w:rPr>
          <w:rStyle w:val="Refdecomentario"/>
        </w:rPr>
        <w:annotationRef/>
      </w:r>
      <w:r>
        <w:t>No puede haber imágenes sin texto. El texto se apoya en las imágenes. Organízalo correctamente.</w:t>
      </w:r>
    </w:p>
  </w:comment>
  <w:comment w:id="4656" w:author="Sergio Saugar García" w:date="2023-04-20T19:42:00Z" w:initials="SSG">
    <w:p w14:paraId="08C07647" w14:textId="327F8852" w:rsidR="004A126C" w:rsidRDefault="004A126C">
      <w:pPr>
        <w:pStyle w:val="Textocomentario"/>
      </w:pPr>
      <w:r>
        <w:rPr>
          <w:rStyle w:val="Refdecomentario"/>
        </w:rPr>
        <w:annotationRef/>
      </w:r>
      <w:r>
        <w:t>Texto.</w:t>
      </w:r>
    </w:p>
  </w:comment>
  <w:comment w:id="4677" w:author="Sergio Saugar García" w:date="2023-04-20T19:41:00Z" w:initials="SSG">
    <w:p w14:paraId="0CD996EA" w14:textId="050072C2" w:rsidR="004A126C" w:rsidRDefault="004A126C">
      <w:pPr>
        <w:pStyle w:val="Textocomentario"/>
      </w:pPr>
      <w:r>
        <w:rPr>
          <w:rStyle w:val="Refdecomentario"/>
        </w:rPr>
        <w:annotationRef/>
      </w:r>
      <w:r>
        <w:t>¿?¿? Paja no, tenemos ajustarnos a las 60 páginas. Si quieres, lo paquetes que son necesarios para tú algoritmo y que has utilizado.</w:t>
      </w:r>
    </w:p>
  </w:comment>
  <w:comment w:id="4678" w:author="Sergio Saugar García" w:date="2023-04-20T19:42:00Z" w:initials="SSG">
    <w:p w14:paraId="208D03A7" w14:textId="1095784A" w:rsidR="004A126C" w:rsidRDefault="004A126C">
      <w:pPr>
        <w:pStyle w:val="Textocomentario"/>
      </w:pPr>
      <w:r>
        <w:rPr>
          <w:rStyle w:val="Refdecomentario"/>
        </w:rPr>
        <w:annotationRef/>
      </w:r>
      <w:r>
        <w:t>No en primera persona. Tiene que ser acorde con el resto del documento.</w:t>
      </w:r>
    </w:p>
  </w:comment>
  <w:comment w:id="4681" w:author="Sergio Saugar García" w:date="2023-04-20T19:25:00Z" w:initials="SSG">
    <w:p w14:paraId="3E5C08D9" w14:textId="77777777" w:rsidR="00DE1509" w:rsidRDefault="00DE1509" w:rsidP="00DE1509">
      <w:pPr>
        <w:pStyle w:val="Textocomentario"/>
      </w:pPr>
      <w:r>
        <w:rPr>
          <w:rStyle w:val="Refdecomentario"/>
        </w:rPr>
        <w:annotationRef/>
      </w:r>
      <w:r>
        <w:t>“Calculador”… no es una parte</w:t>
      </w:r>
    </w:p>
    <w:p w14:paraId="6BCC49D1" w14:textId="77777777" w:rsidR="00DE1509" w:rsidRDefault="00DE1509" w:rsidP="00DE1509">
      <w:pPr>
        <w:pStyle w:val="Textocomentario"/>
      </w:pPr>
    </w:p>
    <w:p w14:paraId="1738C0BA" w14:textId="77777777" w:rsidR="00DE1509" w:rsidRDefault="00DE1509" w:rsidP="00DE1509">
      <w:pPr>
        <w:pStyle w:val="Textocomentario"/>
      </w:pPr>
    </w:p>
    <w:p w14:paraId="77466553" w14:textId="77777777" w:rsidR="00DE1509" w:rsidRDefault="00DE1509" w:rsidP="00DE1509">
      <w:pPr>
        <w:pStyle w:val="Textocomentario"/>
      </w:pPr>
      <w:r>
        <w:t>1.- Cálculo de  la similaridad…</w:t>
      </w:r>
    </w:p>
    <w:p w14:paraId="62AA2579" w14:textId="77777777" w:rsidR="00DE1509" w:rsidRDefault="00DE1509" w:rsidP="00DE1509">
      <w:pPr>
        <w:pStyle w:val="Textocomentario"/>
      </w:pPr>
      <w:r>
        <w:t>2.- Generación de la recomendación de …</w:t>
      </w:r>
    </w:p>
    <w:p w14:paraId="346C8AC5" w14:textId="77777777" w:rsidR="00DE1509" w:rsidRDefault="00DE1509" w:rsidP="00DE1509">
      <w:pPr>
        <w:pStyle w:val="Textocomentario"/>
      </w:pPr>
    </w:p>
    <w:p w14:paraId="43146C0D" w14:textId="77777777" w:rsidR="00DE1509" w:rsidRDefault="00DE1509" w:rsidP="00DE1509">
      <w:pPr>
        <w:pStyle w:val="Textocomentario"/>
      </w:pPr>
      <w:r>
        <w:t>Estás hablando del diseño de un algoritmo no de las dos clases software que tengas (o lo que sea que signifique Calculador o Recomendador)</w:t>
      </w:r>
    </w:p>
  </w:comment>
  <w:comment w:id="4684" w:author="Sergio Saugar García" w:date="2023-04-20T19:43:00Z" w:initials="SSG">
    <w:p w14:paraId="413F7CB1" w14:textId="72184BD8" w:rsidR="004A126C" w:rsidRDefault="004A126C">
      <w:pPr>
        <w:pStyle w:val="Textocomentario"/>
      </w:pPr>
      <w:r>
        <w:rPr>
          <w:rStyle w:val="Refdecomentario"/>
        </w:rPr>
        <w:annotationRef/>
      </w:r>
      <w:r>
        <w:t>Mejor una descripción que se entienda</w:t>
      </w:r>
    </w:p>
  </w:comment>
  <w:comment w:id="4685" w:author="Sergio Saugar García" w:date="2023-04-20T19:43:00Z" w:initials="SSG">
    <w:p w14:paraId="07F506CE" w14:textId="48933038" w:rsidR="004A126C" w:rsidRDefault="004A126C">
      <w:pPr>
        <w:pStyle w:val="Textocomentario"/>
      </w:pPr>
      <w:r>
        <w:rPr>
          <w:rStyle w:val="Refdecomentario"/>
        </w:rPr>
        <w:annotationRef/>
      </w:r>
      <w:r>
        <w:t>Este es un output que enlaza a los dos elementos????? Debería explicarse un poco mejor, no?</w:t>
      </w:r>
    </w:p>
  </w:comment>
  <w:comment w:id="4686" w:author="Sergio Saugar García" w:date="2023-04-20T19:44:00Z" w:initials="SSG">
    <w:p w14:paraId="7811B24D" w14:textId="77777777" w:rsidR="004A126C" w:rsidRDefault="004A126C">
      <w:pPr>
        <w:pStyle w:val="Textocomentario"/>
      </w:pPr>
      <w:r>
        <w:rPr>
          <w:rStyle w:val="Refdecomentario"/>
        </w:rPr>
        <w:annotationRef/>
      </w:r>
      <w:r>
        <w:t xml:space="preserve">Si esto es un API, deberías haber hablado de ella en diseño. De hecho, de todo esto, qué es diseño del algoritmo y qué es implementación??? </w:t>
      </w:r>
    </w:p>
    <w:p w14:paraId="43E5F195" w14:textId="77777777" w:rsidR="004A126C" w:rsidRDefault="004A126C">
      <w:pPr>
        <w:pStyle w:val="Textocomentario"/>
      </w:pPr>
    </w:p>
    <w:p w14:paraId="172B83B9" w14:textId="77777777" w:rsidR="004A126C" w:rsidRDefault="004A126C">
      <w:pPr>
        <w:pStyle w:val="Textocomentario"/>
      </w:pPr>
      <w:r>
        <w:t>Diseño es todo lo que está definido a alto nivel y que puedas reutilizar para “implementar” el algortimo con “otro lenguaje”.  Yo diría que trasponer la matriz, la utilización del método del coseno, etc… es el diseño del algoritmo.</w:t>
      </w:r>
    </w:p>
    <w:p w14:paraId="53528254" w14:textId="77777777" w:rsidR="004A126C" w:rsidRDefault="004A126C">
      <w:pPr>
        <w:pStyle w:val="Textocomentario"/>
      </w:pPr>
    </w:p>
    <w:p w14:paraId="5B6D812E" w14:textId="77777777" w:rsidR="004A126C" w:rsidRDefault="004A126C">
      <w:pPr>
        <w:pStyle w:val="Textocomentario"/>
      </w:pPr>
      <w:r>
        <w:t>En implementación puedes hablar de las distintas librerías o cosillas propias de R que te facilitan llevar “ese diseño” a la ejecución.</w:t>
      </w:r>
    </w:p>
    <w:p w14:paraId="36A18C2D" w14:textId="77777777" w:rsidR="004A126C" w:rsidRDefault="004A126C">
      <w:pPr>
        <w:pStyle w:val="Textocomentario"/>
      </w:pPr>
    </w:p>
    <w:p w14:paraId="7640B781" w14:textId="36073C88" w:rsidR="004A126C" w:rsidRDefault="004A126C">
      <w:pPr>
        <w:pStyle w:val="Textocomentario"/>
      </w:pPr>
      <w:r>
        <w:t>Piensa en un algoritmo de ordenación (diseño) y luego piensa en la implementación concreta de ese algoritmo en Java.</w:t>
      </w:r>
    </w:p>
  </w:comment>
  <w:comment w:id="4687" w:author="Sergio Saugar García" w:date="2023-04-20T19:47:00Z" w:initials="SSG">
    <w:p w14:paraId="165201A0" w14:textId="1FAABD06" w:rsidR="004A126C" w:rsidRDefault="004A126C">
      <w:pPr>
        <w:pStyle w:val="Textocomentario"/>
      </w:pPr>
      <w:r>
        <w:rPr>
          <w:rStyle w:val="Refdecomentario"/>
        </w:rPr>
        <w:annotationRef/>
      </w:r>
      <w:r>
        <w:t>Exáctamente igual. Si es un SWR en diseño del alg tienes que hablar del servicio. Sus uris… y diferenciar entre “implementación” y diseño del algoritmo.</w:t>
      </w:r>
    </w:p>
  </w:comment>
  <w:comment w:id="4692" w:author="Sergio Saugar García" w:date="2023-04-20T19:48:00Z" w:initials="SSG">
    <w:p w14:paraId="08F6FBF4" w14:textId="582A9082" w:rsidR="00941C1E" w:rsidRDefault="00941C1E">
      <w:pPr>
        <w:pStyle w:val="Textocomentario"/>
      </w:pPr>
      <w:r>
        <w:rPr>
          <w:rStyle w:val="Refdecomentario"/>
        </w:rPr>
        <w:annotationRef/>
      </w:r>
      <w:r>
        <w:t>No aporta nada.</w:t>
      </w:r>
    </w:p>
  </w:comment>
  <w:comment w:id="4695" w:author="Sergio Saugar García" w:date="2023-04-20T19:47:00Z" w:initials="SSG">
    <w:p w14:paraId="3A821A03" w14:textId="347D2B2D" w:rsidR="004A126C" w:rsidRDefault="004A126C">
      <w:pPr>
        <w:pStyle w:val="Textocomentario"/>
      </w:pPr>
      <w:r>
        <w:rPr>
          <w:rStyle w:val="Refdecomentario"/>
        </w:rPr>
        <w:annotationRef/>
      </w:r>
      <w:r>
        <w:t>Lo mismo, inneceario.</w:t>
      </w:r>
    </w:p>
  </w:comment>
  <w:comment w:id="4701" w:author="Sergio Saugar García" w:date="2023-04-20T19:48:00Z" w:initials="SSG">
    <w:p w14:paraId="56F0E84D" w14:textId="77777777" w:rsidR="00941C1E" w:rsidRDefault="00941C1E">
      <w:pPr>
        <w:pStyle w:val="Textocomentario"/>
      </w:pPr>
      <w:r>
        <w:rPr>
          <w:rStyle w:val="Refdecomentario"/>
        </w:rPr>
        <w:annotationRef/>
      </w:r>
      <w:r>
        <w:t>Si en modelo tienes clases, precisamente, en todo este apartado lo único que tienes que hacer es presentar esas clases, describir lo que hacen y luego poner una de ellas como ejemplo.</w:t>
      </w:r>
    </w:p>
    <w:p w14:paraId="35BA0F29" w14:textId="77777777" w:rsidR="00941C1E" w:rsidRDefault="00941C1E">
      <w:pPr>
        <w:pStyle w:val="Textocomentario"/>
      </w:pPr>
    </w:p>
    <w:p w14:paraId="55CA36BE" w14:textId="398BCE17" w:rsidR="00941C1E" w:rsidRDefault="00941C1E">
      <w:pPr>
        <w:pStyle w:val="Textocomentario"/>
      </w:pPr>
      <w:r>
        <w:t>Esto no es una memoria de una práctica. Es un TFG. Tienes que justificar y explicar todo lo que has hecho.</w:t>
      </w:r>
    </w:p>
  </w:comment>
  <w:comment w:id="4710" w:author="Sergio Saugar García" w:date="2023-04-20T19:48:00Z" w:initials="SSG">
    <w:p w14:paraId="1F1B7C05" w14:textId="2462EE83" w:rsidR="00941C1E" w:rsidRDefault="00941C1E">
      <w:pPr>
        <w:pStyle w:val="Textocomentario"/>
      </w:pPr>
      <w:r>
        <w:rPr>
          <w:rStyle w:val="Refdecomentario"/>
        </w:rPr>
        <w:annotationRef/>
      </w:r>
      <w:r>
        <w:t>LA creación de la clase alumno????</w:t>
      </w:r>
    </w:p>
  </w:comment>
  <w:comment w:id="4733" w:author="Sergio Saugar García" w:date="2023-04-20T19:50:00Z" w:initials="SSG">
    <w:p w14:paraId="5310C1AC" w14:textId="478E709D" w:rsidR="00941C1E" w:rsidRDefault="00941C1E">
      <w:pPr>
        <w:pStyle w:val="Textocomentario"/>
      </w:pPr>
      <w:r>
        <w:rPr>
          <w:rStyle w:val="Refdecomentario"/>
        </w:rPr>
        <w:annotationRef/>
      </w:r>
      <w:r>
        <w:t>A no ser que tengas algún ejemplo con más chicha. Termina la sección aquí. Aunque, supongo yo… que quizá has utilizado alguna aplicación de py para plantillas, no??? Pues eso es lo importante.</w:t>
      </w:r>
    </w:p>
  </w:comment>
  <w:comment w:id="4845" w:author="Sergio Saugar García" w:date="2023-04-20T19:51:00Z" w:initials="SSG">
    <w:p w14:paraId="6D340B1D" w14:textId="55BEE85C" w:rsidR="00941C1E" w:rsidRDefault="00941C1E">
      <w:pPr>
        <w:pStyle w:val="Textocomentario"/>
      </w:pPr>
      <w:r>
        <w:rPr>
          <w:rStyle w:val="Refdecomentario"/>
        </w:rPr>
        <w:annotationRef/>
      </w:r>
      <w:r>
        <w:t xml:space="preserve">Sobra. ¿No podías haber hecho más grande la imagen?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4885" w:author="Sergio Saugar García" w:date="2023-04-20T19:54:00Z" w:initials="SSG">
    <w:p w14:paraId="0DF09BDB" w14:textId="77777777" w:rsidR="000925CC" w:rsidRDefault="000925CC" w:rsidP="000925CC">
      <w:pPr>
        <w:pStyle w:val="Textocomentario"/>
      </w:pPr>
      <w:r>
        <w:rPr>
          <w:rStyle w:val="Refdecomentario"/>
        </w:rPr>
        <w:annotationRef/>
      </w:r>
      <w:r>
        <w:t>En minúscula???</w:t>
      </w:r>
    </w:p>
  </w:comment>
  <w:comment w:id="4891" w:author="Sergio Saugar García" w:date="2023-04-20T19:55:00Z" w:initials="SSG">
    <w:p w14:paraId="6297D12F" w14:textId="77777777" w:rsidR="000925CC" w:rsidRDefault="000925CC" w:rsidP="000925CC">
      <w:pPr>
        <w:pStyle w:val="Textocomentario"/>
      </w:pPr>
      <w:r>
        <w:rPr>
          <w:rStyle w:val="Refdecomentario"/>
        </w:rPr>
        <w:annotationRef/>
      </w:r>
      <w:r>
        <w:t>Jsutifica brevemente si vale o no, qué carácter´siticas tiene…</w:t>
      </w:r>
    </w:p>
  </w:comment>
  <w:comment w:id="4908" w:author="Sergio Saugar García" w:date="2023-04-20T19:55:00Z" w:initials="SSG">
    <w:p w14:paraId="7540F3DA" w14:textId="77777777" w:rsidR="000925CC" w:rsidRDefault="000925CC" w:rsidP="000925CC">
      <w:pPr>
        <w:pStyle w:val="Textocomentario"/>
      </w:pPr>
      <w:r>
        <w:rPr>
          <w:rStyle w:val="Refdecomentario"/>
        </w:rPr>
        <w:annotationRef/>
      </w:r>
      <w:r>
        <w:t>No puede ser que lo hayas explicado aquí porque no tiene nada que ver con la implementación del algoritmo. Esos scripts los deberías comentar aquí justificando SU NECESIDAD.</w:t>
      </w:r>
    </w:p>
  </w:comment>
  <w:comment w:id="4923" w:author="Sergio Saugar García" w:date="2023-04-20T19:56:00Z" w:initials="SSG">
    <w:p w14:paraId="57D7F518" w14:textId="77777777" w:rsidR="000925CC" w:rsidRDefault="000925CC" w:rsidP="000925CC">
      <w:pPr>
        <w:pStyle w:val="Textocomentario"/>
      </w:pPr>
      <w:r>
        <w:rPr>
          <w:rStyle w:val="Refdecomentario"/>
        </w:rPr>
        <w:annotationRef/>
      </w:r>
      <w:r>
        <w:t>Minúscula?? Como te pille teo…</w:t>
      </w:r>
    </w:p>
  </w:comment>
  <w:comment w:id="4929" w:author="Sergio Saugar García" w:date="2023-04-20T19:51:00Z" w:initials="SSG">
    <w:p w14:paraId="0D3751DE" w14:textId="34FB3D46" w:rsidR="00941C1E" w:rsidRDefault="00941C1E">
      <w:pPr>
        <w:pStyle w:val="Textocomentario"/>
      </w:pPr>
      <w:r>
        <w:rPr>
          <w:rStyle w:val="Refdecomentario"/>
        </w:rPr>
        <w:annotationRef/>
      </w:r>
      <w:r>
        <w:t>coloquial</w:t>
      </w:r>
    </w:p>
  </w:comment>
  <w:comment w:id="4930" w:author="Sergio Saugar García" w:date="2023-04-20T19:51:00Z" w:initials="SSG">
    <w:p w14:paraId="24D1B522" w14:textId="77777777" w:rsidR="00941C1E" w:rsidRDefault="00941C1E">
      <w:pPr>
        <w:pStyle w:val="Textocomentario"/>
      </w:pPr>
      <w:r>
        <w:rPr>
          <w:rStyle w:val="Refdecomentario"/>
        </w:rPr>
        <w:annotationRef/>
      </w:r>
      <w:r>
        <w:t>Deberías mostrar TODAS las peticiones para desarrollar un ejemplo o las más relevantes. ¿De verdad que la más relevante es dar de alta un usuario?</w:t>
      </w:r>
    </w:p>
    <w:p w14:paraId="38D3B713" w14:textId="77777777" w:rsidR="00941C1E" w:rsidRDefault="00941C1E">
      <w:pPr>
        <w:pStyle w:val="Textocomentario"/>
      </w:pPr>
    </w:p>
    <w:p w14:paraId="279CAFBB" w14:textId="6A93750E" w:rsidR="00941C1E" w:rsidRDefault="00941C1E">
      <w:pPr>
        <w:pStyle w:val="Textocomentario"/>
      </w:pPr>
      <w:r>
        <w:t>Fíjate que, hasta este punto, todavía no he visto una traza completa de cómo funciona todo el sistema desde que Pablo Sotelo da una recomendación y ese GET pasa por todos los sistemas, hace otra operación en R, que llama a X y después se invoca otra api en R, y después de …, todo termina mostrando la recomendación.</w:t>
      </w:r>
    </w:p>
  </w:comment>
  <w:comment w:id="4957" w:author="Sergio Saugar García" w:date="2023-04-20T19:54:00Z" w:initials="SSG">
    <w:p w14:paraId="514BC2BB" w14:textId="1B55EFEC" w:rsidR="00941C1E" w:rsidRDefault="00941C1E">
      <w:pPr>
        <w:pStyle w:val="Textocomentario"/>
      </w:pPr>
      <w:r>
        <w:rPr>
          <w:rStyle w:val="Refdecomentario"/>
        </w:rPr>
        <w:annotationRef/>
      </w:r>
      <w:r>
        <w:t>Habla del banco de prueba que has hecho de POSTman y de todas las pruebas que has realizado. Eso es lo que importa también.</w:t>
      </w:r>
    </w:p>
  </w:comment>
  <w:comment w:id="4963" w:author="Sergio Saugar García" w:date="2023-06-05T11:31:00Z" w:initials="SS">
    <w:p w14:paraId="65D800C3" w14:textId="77777777" w:rsidR="00143882" w:rsidRDefault="00143882" w:rsidP="000E7BAA">
      <w:pPr>
        <w:jc w:val="left"/>
      </w:pPr>
      <w:r>
        <w:rPr>
          <w:rStyle w:val="Refdecomentario"/>
        </w:rPr>
        <w:annotationRef/>
      </w:r>
      <w:r>
        <w:rPr>
          <w:color w:val="000000"/>
          <w:sz w:val="20"/>
          <w:szCs w:val="20"/>
        </w:rPr>
        <w:t>Falta un MANUAL donde se explique cómo utilizar la interfaz WEB. Algo que pueda seguir el tribunal si se conecta a tu página. El manual va en un anexo.</w:t>
      </w:r>
    </w:p>
  </w:comment>
  <w:comment w:id="4967" w:author="Sergio Saugar García" w:date="2023-06-05T11:28:00Z" w:initials="SS">
    <w:p w14:paraId="6F7871C4" w14:textId="71260EF2" w:rsidR="00143882" w:rsidRDefault="00143882" w:rsidP="002E4FF2">
      <w:pPr>
        <w:jc w:val="left"/>
      </w:pPr>
      <w:r>
        <w:rPr>
          <w:rStyle w:val="Refdecomentario"/>
        </w:rPr>
        <w:annotationRef/>
      </w:r>
      <w:r>
        <w:rPr>
          <w:color w:val="000000"/>
          <w:sz w:val="20"/>
          <w:szCs w:val="20"/>
        </w:rPr>
        <w:t>Pon la relación también con los requisitos que has definido anteriormente y si los has cubierto o no.</w:t>
      </w:r>
    </w:p>
  </w:comment>
  <w:comment w:id="4997" w:author="Sergio Saugar García" w:date="2023-04-20T19:51:00Z" w:initials="SSG">
    <w:p w14:paraId="66485DAD" w14:textId="24745697" w:rsidR="00A576EE" w:rsidRDefault="00A576EE" w:rsidP="00A576EE">
      <w:pPr>
        <w:pStyle w:val="Textocomentario"/>
      </w:pPr>
      <w:r>
        <w:rPr>
          <w:rStyle w:val="Refdecomentario"/>
        </w:rPr>
        <w:annotationRef/>
      </w:r>
      <w:r>
        <w:t xml:space="preserve">Sobra. ¿No podías haber hecho más grande la imagen?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5007" w:author="Sergio Saugar García" w:date="2023-06-05T11:29:00Z" w:initials="SS">
    <w:p w14:paraId="691FB42C" w14:textId="77777777" w:rsidR="00143882" w:rsidRDefault="00143882" w:rsidP="00FC2058">
      <w:pPr>
        <w:jc w:val="left"/>
      </w:pPr>
      <w:r>
        <w:rPr>
          <w:rStyle w:val="Refdecomentario"/>
        </w:rPr>
        <w:annotationRef/>
      </w:r>
      <w:r>
        <w:rPr>
          <w:color w:val="000000"/>
          <w:sz w:val="20"/>
          <w:szCs w:val="20"/>
        </w:rPr>
        <w:t>Toda la bibliografía es de internet? No había ninguna referencia científica o académica para las cuestiones que refieres??? (Algoritmos de machine Learning, sistemas de recomendación, arquitecturas orientadas a servicios…)</w:t>
      </w:r>
    </w:p>
  </w:comment>
  <w:comment w:id="5061" w:author="Sergio Saugar García" w:date="2023-03-15T12:06:00Z" w:initials="SS">
    <w:p w14:paraId="2A6D8182" w14:textId="77777777" w:rsidR="00D53247" w:rsidRDefault="00D53247" w:rsidP="00D53247">
      <w:pPr>
        <w:jc w:val="left"/>
      </w:pPr>
      <w:r>
        <w:rPr>
          <w:rStyle w:val="Refdecomentario"/>
        </w:rPr>
        <w:annotationRef/>
      </w:r>
      <w:r>
        <w:rPr>
          <w:color w:val="000000"/>
          <w:sz w:val="20"/>
          <w:szCs w:val="20"/>
        </w:rPr>
        <w:t>Mejor GET /ofertas</w:t>
      </w:r>
    </w:p>
    <w:p w14:paraId="460E107F" w14:textId="77777777" w:rsidR="00D53247" w:rsidRDefault="00D53247" w:rsidP="00D53247">
      <w:pPr>
        <w:jc w:val="left"/>
      </w:pPr>
    </w:p>
    <w:p w14:paraId="249BC1CA" w14:textId="77777777" w:rsidR="00D53247" w:rsidRDefault="00D53247" w:rsidP="00D53247">
      <w:pPr>
        <w:jc w:val="left"/>
      </w:pPr>
      <w:r>
        <w:rPr>
          <w:color w:val="000000"/>
          <w:sz w:val="20"/>
          <w:szCs w:val="20"/>
        </w:rPr>
        <w:t>Filtradas si quieres por si están asignadas o no.</w:t>
      </w:r>
    </w:p>
  </w:comment>
  <w:comment w:id="5080" w:author="Sergio Saugar García" w:date="2023-03-15T12:07:00Z" w:initials="SS">
    <w:p w14:paraId="06661A35" w14:textId="77777777" w:rsidR="00D53247" w:rsidRDefault="00D53247" w:rsidP="00D53247">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16082318" w14:textId="77777777" w:rsidR="00D53247" w:rsidRDefault="00D53247" w:rsidP="00D53247">
      <w:pPr>
        <w:jc w:val="left"/>
      </w:pPr>
    </w:p>
    <w:p w14:paraId="51372044" w14:textId="77777777" w:rsidR="00D53247" w:rsidRDefault="00D53247" w:rsidP="00D53247">
      <w:pPr>
        <w:jc w:val="left"/>
      </w:pPr>
      <w:r>
        <w:rPr>
          <w:color w:val="000000"/>
          <w:sz w:val="20"/>
          <w:szCs w:val="20"/>
        </w:rPr>
        <w:t>/ofertas?estado=“…”</w:t>
      </w:r>
    </w:p>
  </w:comment>
  <w:comment w:id="5081" w:author="Sergio Saugar García" w:date="2023-04-20T19:20:00Z" w:initials="SSG">
    <w:p w14:paraId="4ADDB4A8" w14:textId="77777777" w:rsidR="00D53247" w:rsidRDefault="00D53247" w:rsidP="00D53247">
      <w:pPr>
        <w:pStyle w:val="Textocomentario"/>
      </w:pPr>
      <w:r>
        <w:rPr>
          <w:rStyle w:val="Refdecomentario"/>
        </w:rPr>
        <w:annotationRef/>
      </w:r>
      <w:r>
        <w:t>Este comentario es de una revisión antigua del 15 de marzo… has actualizado este doc?</w:t>
      </w:r>
    </w:p>
  </w:comment>
  <w:comment w:id="5243" w:author="Sergio Saugar García" w:date="2023-04-20T19:18:00Z" w:initials="SSG">
    <w:p w14:paraId="2E0D22D3" w14:textId="77777777" w:rsidR="00F432D0" w:rsidRDefault="00F432D0" w:rsidP="00F432D0">
      <w:pPr>
        <w:pStyle w:val="Textocomentario"/>
      </w:pPr>
      <w:r>
        <w:rPr>
          <w:rStyle w:val="Refdecomentario"/>
        </w:rPr>
        <w:annotationRef/>
      </w:r>
      <w:r>
        <w:t>Faltan : en el id, para hacerlo consistente con las rutas anteriores.</w:t>
      </w:r>
    </w:p>
  </w:comment>
  <w:comment w:id="5270" w:author="Sergio Saugar García" w:date="2023-03-15T12:02:00Z" w:initials="SS">
    <w:p w14:paraId="48FDC9F3" w14:textId="77777777" w:rsidR="00F432D0" w:rsidRDefault="00F432D0" w:rsidP="00F432D0">
      <w:pPr>
        <w:jc w:val="left"/>
      </w:pPr>
      <w:r>
        <w:rPr>
          <w:rStyle w:val="Refdecomentario"/>
        </w:rPr>
        <w:annotationRef/>
      </w:r>
      <w:r>
        <w:rPr>
          <w:color w:val="000000"/>
          <w:sz w:val="20"/>
          <w:szCs w:val="20"/>
        </w:rPr>
        <w:t>Si modificas todos los atributos de una tacada PUT, si vas a modificar sólo algunos (por ejemplo, un campo donde le pones una oferta, mejor PATCH)</w:t>
      </w:r>
    </w:p>
  </w:comment>
  <w:comment w:id="5272" w:author="Sergio Saugar García" w:date="2023-04-20T19:17:00Z" w:initials="SSG">
    <w:p w14:paraId="4B394C30" w14:textId="77777777" w:rsidR="00F432D0" w:rsidRDefault="00F432D0" w:rsidP="00F432D0">
      <w:pPr>
        <w:pStyle w:val="Textocomentario"/>
      </w:pPr>
      <w:r>
        <w:rPr>
          <w:rStyle w:val="Refdecomentario"/>
        </w:rPr>
        <w:annotationRef/>
      </w:r>
      <w:r>
        <w:t>idem</w:t>
      </w:r>
    </w:p>
  </w:comment>
  <w:comment w:id="5451" w:author="Sergio Saugar García" w:date="2023-03-15T12:06:00Z" w:initials="SS">
    <w:p w14:paraId="26441FA8" w14:textId="77777777" w:rsidR="00F432D0" w:rsidRDefault="00F432D0" w:rsidP="00F432D0">
      <w:pPr>
        <w:jc w:val="left"/>
      </w:pPr>
      <w:r>
        <w:rPr>
          <w:rStyle w:val="Refdecomentario"/>
        </w:rPr>
        <w:annotationRef/>
      </w:r>
      <w:r>
        <w:rPr>
          <w:color w:val="000000"/>
          <w:sz w:val="20"/>
          <w:szCs w:val="20"/>
        </w:rPr>
        <w:t>Si es un atributo sólo, mejor PATCH</w:t>
      </w:r>
    </w:p>
    <w:p w14:paraId="1E7F3B30" w14:textId="77777777" w:rsidR="00F432D0" w:rsidRDefault="00F432D0" w:rsidP="00F432D0">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0913DE" w15:done="1"/>
  <w15:commentEx w15:paraId="1BE7A82A" w15:done="1"/>
  <w15:commentEx w15:paraId="212B03BD" w15:paraIdParent="1BE7A82A" w15:done="1"/>
  <w15:commentEx w15:paraId="162A0517" w15:done="1"/>
  <w15:commentEx w15:paraId="4A9B7831" w15:done="0"/>
  <w15:commentEx w15:paraId="49346504" w15:done="1"/>
  <w15:commentEx w15:paraId="574A12FA" w15:done="1"/>
  <w15:commentEx w15:paraId="3E5C892D" w15:paraIdParent="574A12FA" w15:done="1"/>
  <w15:commentEx w15:paraId="68BAF840" w15:done="1"/>
  <w15:commentEx w15:paraId="05C7BDB0" w15:done="1"/>
  <w15:commentEx w15:paraId="55042A5E" w15:done="1"/>
  <w15:commentEx w15:paraId="03B84743" w15:paraIdParent="55042A5E" w15:done="1"/>
  <w15:commentEx w15:paraId="192BA8B8" w15:done="1"/>
  <w15:commentEx w15:paraId="71A3E69D" w15:paraIdParent="192BA8B8" w15:done="1"/>
  <w15:commentEx w15:paraId="2B7F7639" w15:done="1"/>
  <w15:commentEx w15:paraId="5415CE1F" w15:paraIdParent="2B7F7639" w15:done="1"/>
  <w15:commentEx w15:paraId="4F061CE4" w15:done="1"/>
  <w15:commentEx w15:paraId="33111CF9" w15:paraIdParent="4F061CE4" w15:done="1"/>
  <w15:commentEx w15:paraId="1BB1FE56" w15:done="1"/>
  <w15:commentEx w15:paraId="7169D06B" w15:done="1"/>
  <w15:commentEx w15:paraId="6EBE8497" w15:done="1"/>
  <w15:commentEx w15:paraId="4FD485D0" w15:paraIdParent="6EBE8497" w15:done="1"/>
  <w15:commentEx w15:paraId="49EE74AF" w15:done="1"/>
  <w15:commentEx w15:paraId="2179EB79" w15:done="1"/>
  <w15:commentEx w15:paraId="659D6F7A" w15:done="1"/>
  <w15:commentEx w15:paraId="1E9FD4C1" w15:done="1"/>
  <w15:commentEx w15:paraId="34119D5D" w15:done="1"/>
  <w15:commentEx w15:paraId="174A4931" w15:done="0"/>
  <w15:commentEx w15:paraId="67F31522" w15:done="1"/>
  <w15:commentEx w15:paraId="1F6208CE" w15:done="1"/>
  <w15:commentEx w15:paraId="7F8EDBF7" w15:done="0"/>
  <w15:commentEx w15:paraId="6CFB86B5" w15:done="0"/>
  <w15:commentEx w15:paraId="6453899A" w15:done="1"/>
  <w15:commentEx w15:paraId="41415F24" w15:done="1"/>
  <w15:commentEx w15:paraId="03EBC00C" w15:done="1"/>
  <w15:commentEx w15:paraId="028999B5" w15:done="0"/>
  <w15:commentEx w15:paraId="59492DA7" w15:done="0"/>
  <w15:commentEx w15:paraId="2B3C0B94" w15:done="1"/>
  <w15:commentEx w15:paraId="14916E36" w15:done="1"/>
  <w15:commentEx w15:paraId="02388F9F" w15:done="0"/>
  <w15:commentEx w15:paraId="0B458782" w15:done="0"/>
  <w15:commentEx w15:paraId="6828DFDB" w15:done="0"/>
  <w15:commentEx w15:paraId="1C361668" w15:done="1"/>
  <w15:commentEx w15:paraId="23592B09" w15:done="1"/>
  <w15:commentEx w15:paraId="22EA2390" w15:done="1"/>
  <w15:commentEx w15:paraId="18F9474A" w15:done="1"/>
  <w15:commentEx w15:paraId="44BD62A5" w15:done="1"/>
  <w15:commentEx w15:paraId="0E763695" w15:done="1"/>
  <w15:commentEx w15:paraId="16C176F5" w15:done="1"/>
  <w15:commentEx w15:paraId="2A1442C7" w15:done="1"/>
  <w15:commentEx w15:paraId="4171D06D" w15:done="1"/>
  <w15:commentEx w15:paraId="4966C223" w15:done="1"/>
  <w15:commentEx w15:paraId="0632A058" w15:done="1"/>
  <w15:commentEx w15:paraId="5F3E0B76" w15:done="1"/>
  <w15:commentEx w15:paraId="6A4A903F" w15:done="1"/>
  <w15:commentEx w15:paraId="61E627C3" w15:done="0"/>
  <w15:commentEx w15:paraId="7706C370" w15:done="0"/>
  <w15:commentEx w15:paraId="7F661E3D" w15:done="1"/>
  <w15:commentEx w15:paraId="08F73A24" w15:done="1"/>
  <w15:commentEx w15:paraId="0A2E3628" w15:done="1"/>
  <w15:commentEx w15:paraId="5AA532EC" w15:done="0"/>
  <w15:commentEx w15:paraId="1E889898" w15:done="0"/>
  <w15:commentEx w15:paraId="2A68F96C" w15:done="0"/>
  <w15:commentEx w15:paraId="60AF855E" w15:done="0"/>
  <w15:commentEx w15:paraId="617FD6A7" w15:done="0"/>
  <w15:commentEx w15:paraId="1D2B4B77" w15:done="0"/>
  <w15:commentEx w15:paraId="071FBDA3" w15:done="0"/>
  <w15:commentEx w15:paraId="13DFEF2B" w15:done="1"/>
  <w15:commentEx w15:paraId="10E6F960" w15:done="1"/>
  <w15:commentEx w15:paraId="79336E99" w15:done="1"/>
  <w15:commentEx w15:paraId="0E5B99A4" w15:done="1"/>
  <w15:commentEx w15:paraId="3B2F74FB" w15:done="1"/>
  <w15:commentEx w15:paraId="0F95F35A" w15:done="0"/>
  <w15:commentEx w15:paraId="67EF2CA9" w15:done="1"/>
  <w15:commentEx w15:paraId="6A9387BA" w15:done="1"/>
  <w15:commentEx w15:paraId="136138B6" w15:done="1"/>
  <w15:commentEx w15:paraId="6E913173" w15:done="0"/>
  <w15:commentEx w15:paraId="20164E99" w15:done="1"/>
  <w15:commentEx w15:paraId="0D51DE70" w15:done="1"/>
  <w15:commentEx w15:paraId="66E80AFF" w15:done="0"/>
  <w15:commentEx w15:paraId="51CA3479" w15:done="1"/>
  <w15:commentEx w15:paraId="3111A9F9" w15:done="1"/>
  <w15:commentEx w15:paraId="3851A84B" w15:done="0"/>
  <w15:commentEx w15:paraId="0BC0DFA4" w15:done="1"/>
  <w15:commentEx w15:paraId="5D351F43" w15:done="1"/>
  <w15:commentEx w15:paraId="1FDE6907" w15:done="1"/>
  <w15:commentEx w15:paraId="1B0EF383" w15:done="0"/>
  <w15:commentEx w15:paraId="0B7018AD" w15:done="1"/>
  <w15:commentEx w15:paraId="0872DCF2" w15:done="0"/>
  <w15:commentEx w15:paraId="08B0B344" w15:done="1"/>
  <w15:commentEx w15:paraId="75C4EB86" w15:done="1"/>
  <w15:commentEx w15:paraId="11F201D4" w15:done="0"/>
  <w15:commentEx w15:paraId="7A9080C1" w15:done="1"/>
  <w15:commentEx w15:paraId="24F1308B" w15:done="1"/>
  <w15:commentEx w15:paraId="412FB4A6" w15:done="1"/>
  <w15:commentEx w15:paraId="64A4B83A" w15:paraIdParent="412FB4A6" w15:done="1"/>
  <w15:commentEx w15:paraId="3233A117" w15:done="0"/>
  <w15:commentEx w15:paraId="779A90A0" w15:done="1"/>
  <w15:commentEx w15:paraId="68D090F2" w15:done="1"/>
  <w15:commentEx w15:paraId="758CEB68" w15:paraIdParent="68D090F2" w15:done="1"/>
  <w15:commentEx w15:paraId="4CF963D1" w15:done="1"/>
  <w15:commentEx w15:paraId="10B3D4BB" w15:done="1"/>
  <w15:commentEx w15:paraId="2B347EE2" w15:done="1"/>
  <w15:commentEx w15:paraId="3BB281A7" w15:done="1"/>
  <w15:commentEx w15:paraId="154B71DB" w15:paraIdParent="3BB281A7" w15:done="1"/>
  <w15:commentEx w15:paraId="7A271084" w15:done="1"/>
  <w15:commentEx w15:paraId="745DCE2F" w15:done="1"/>
  <w15:commentEx w15:paraId="56C9BAB6" w15:done="0"/>
  <w15:commentEx w15:paraId="2EC55543" w15:done="1"/>
  <w15:commentEx w15:paraId="36F990E6" w15:done="0"/>
  <w15:commentEx w15:paraId="60D8FF07" w15:done="1"/>
  <w15:commentEx w15:paraId="1C6654A2" w15:done="0"/>
  <w15:commentEx w15:paraId="056CBDBC" w15:done="1"/>
  <w15:commentEx w15:paraId="37B78687" w15:done="1"/>
  <w15:commentEx w15:paraId="7C71E108" w15:done="1"/>
  <w15:commentEx w15:paraId="137015E8" w15:done="0"/>
  <w15:commentEx w15:paraId="49553549" w15:paraIdParent="137015E8" w15:done="0"/>
  <w15:commentEx w15:paraId="038C0D68" w15:done="1"/>
  <w15:commentEx w15:paraId="1D093FDE" w15:done="1"/>
  <w15:commentEx w15:paraId="4B760BC1" w15:done="1"/>
  <w15:commentEx w15:paraId="5DC7E12C" w15:done="1"/>
  <w15:commentEx w15:paraId="15050F89" w15:done="1"/>
  <w15:commentEx w15:paraId="45CEF77F" w15:done="1"/>
  <w15:commentEx w15:paraId="61677EA2" w15:done="1"/>
  <w15:commentEx w15:paraId="1EB84A04" w15:paraIdParent="61677EA2" w15:done="1"/>
  <w15:commentEx w15:paraId="4695B18D" w15:done="1"/>
  <w15:commentEx w15:paraId="16C0BF7F" w15:done="1"/>
  <w15:commentEx w15:paraId="3A5B1802" w15:paraIdParent="16C0BF7F" w15:done="1"/>
  <w15:commentEx w15:paraId="10058713" w15:done="1"/>
  <w15:commentEx w15:paraId="0BBC070A" w15:done="1"/>
  <w15:commentEx w15:paraId="681B45A9" w15:done="1"/>
  <w15:commentEx w15:paraId="4E607276" w15:done="1"/>
  <w15:commentEx w15:paraId="684D51F5" w15:paraIdParent="4E607276" w15:done="1"/>
  <w15:commentEx w15:paraId="047CF17C" w15:done="1"/>
  <w15:commentEx w15:paraId="59ED28ED" w15:done="1"/>
  <w15:commentEx w15:paraId="4E8E68DC" w15:done="1"/>
  <w15:commentEx w15:paraId="0EE486BE" w15:done="1"/>
  <w15:commentEx w15:paraId="73CF8BD8" w15:done="0"/>
  <w15:commentEx w15:paraId="65F11451" w15:done="0"/>
  <w15:commentEx w15:paraId="49A35B5C" w15:done="1"/>
  <w15:commentEx w15:paraId="65B03835" w15:done="1"/>
  <w15:commentEx w15:paraId="04474575" w15:done="1"/>
  <w15:commentEx w15:paraId="60C73F11" w15:done="0"/>
  <w15:commentEx w15:paraId="28A6F050" w15:done="1"/>
  <w15:commentEx w15:paraId="024AAC5C" w15:done="1"/>
  <w15:commentEx w15:paraId="026071F4" w15:done="1"/>
  <w15:commentEx w15:paraId="2AB76AB5" w15:done="1"/>
  <w15:commentEx w15:paraId="08C07647" w15:done="1"/>
  <w15:commentEx w15:paraId="0CD996EA" w15:done="1"/>
  <w15:commentEx w15:paraId="208D03A7" w15:done="1"/>
  <w15:commentEx w15:paraId="43146C0D" w15:done="1"/>
  <w15:commentEx w15:paraId="413F7CB1" w15:done="1"/>
  <w15:commentEx w15:paraId="07F506CE" w15:done="1"/>
  <w15:commentEx w15:paraId="7640B781" w15:done="1"/>
  <w15:commentEx w15:paraId="165201A0" w15:done="1"/>
  <w15:commentEx w15:paraId="08F6FBF4" w15:done="0"/>
  <w15:commentEx w15:paraId="3A821A03" w15:done="1"/>
  <w15:commentEx w15:paraId="55CA36BE" w15:done="1"/>
  <w15:commentEx w15:paraId="1F1B7C05" w15:done="1"/>
  <w15:commentEx w15:paraId="5310C1AC" w15:done="0"/>
  <w15:commentEx w15:paraId="6D340B1D" w15:done="0"/>
  <w15:commentEx w15:paraId="0DF09BDB" w15:done="1"/>
  <w15:commentEx w15:paraId="6297D12F" w15:done="1"/>
  <w15:commentEx w15:paraId="7540F3DA" w15:done="1"/>
  <w15:commentEx w15:paraId="57D7F518" w15:done="1"/>
  <w15:commentEx w15:paraId="0D3751DE" w15:done="1"/>
  <w15:commentEx w15:paraId="279CAFBB" w15:done="1"/>
  <w15:commentEx w15:paraId="514BC2BB" w15:done="1"/>
  <w15:commentEx w15:paraId="65D800C3" w15:done="0"/>
  <w15:commentEx w15:paraId="6F7871C4" w15:done="1"/>
  <w15:commentEx w15:paraId="66485DAD" w15:done="0"/>
  <w15:commentEx w15:paraId="691FB42C" w15:done="0"/>
  <w15:commentEx w15:paraId="249BC1CA" w15:done="1"/>
  <w15:commentEx w15:paraId="51372044" w15:done="1"/>
  <w15:commentEx w15:paraId="4ADDB4A8" w15:paraIdParent="51372044" w15:done="1"/>
  <w15:commentEx w15:paraId="2E0D22D3" w15:done="1"/>
  <w15:commentEx w15:paraId="48FDC9F3" w15:done="1"/>
  <w15:commentEx w15:paraId="4B394C30" w15:done="1"/>
  <w15:commentEx w15:paraId="1E7F3B3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BF26A" w16cex:dateUtc="2023-04-20T15:18:00Z"/>
  <w16cex:commentExtensible w16cex:durableId="27EBF2AB" w16cex:dateUtc="2023-04-20T15:19:00Z"/>
  <w16cex:commentExtensible w16cex:durableId="27EBF2C1" w16cex:dateUtc="2023-04-20T15:20:00Z"/>
  <w16cex:commentExtensible w16cex:durableId="27EBF2CA" w16cex:dateUtc="2023-04-20T15:20:00Z"/>
  <w16cex:commentExtensible w16cex:durableId="282832C0" w16cex:dateUtc="2023-06-05T08:09:00Z"/>
  <w16cex:commentExtensible w16cex:durableId="28283446" w16cex:dateUtc="2023-06-05T08:15:00Z"/>
  <w16cex:commentExtensible w16cex:durableId="27EBF335" w16cex:dateUtc="2023-04-20T15:21:00Z"/>
  <w16cex:commentExtensible w16cex:durableId="27EE5B79" w16cex:dateUtc="2023-04-22T11:11:00Z"/>
  <w16cex:commentExtensible w16cex:durableId="27EBF356" w16cex:dateUtc="2023-04-20T15:22:00Z"/>
  <w16cex:commentExtensible w16cex:durableId="27EBF398" w16cex:dateUtc="2023-04-20T15:23:00Z"/>
  <w16cex:commentExtensible w16cex:durableId="27EBF3E8" w16cex:dateUtc="2023-04-20T15:24:00Z"/>
  <w16cex:commentExtensible w16cex:durableId="27EE594A" w16cex:dateUtc="2023-04-22T11:02:00Z"/>
  <w16cex:commentExtensible w16cex:durableId="27EBF420" w16cex:dateUtc="2023-04-20T15:25:00Z"/>
  <w16cex:commentExtensible w16cex:durableId="27EE593D" w16cex:dateUtc="2023-04-22T11:01:00Z"/>
  <w16cex:commentExtensible w16cex:durableId="27EBF4E7" w16cex:dateUtc="2023-04-20T15:29:00Z"/>
  <w16cex:commentExtensible w16cex:durableId="27EEC36F" w16cex:dateUtc="2023-04-22T18:34:00Z"/>
  <w16cex:commentExtensible w16cex:durableId="27EBF51B" w16cex:dateUtc="2023-04-20T15:30:00Z"/>
  <w16cex:commentExtensible w16cex:durableId="27EE5931" w16cex:dateUtc="2023-04-22T11:01:00Z"/>
  <w16cex:commentExtensible w16cex:durableId="2828376A" w16cex:dateUtc="2023-06-05T08:28:00Z"/>
  <w16cex:commentExtensible w16cex:durableId="28283A05" w16cex:dateUtc="2023-06-05T08:40:00Z"/>
  <w16cex:commentExtensible w16cex:durableId="27EBF754" w16cex:dateUtc="2023-04-20T15:39:00Z"/>
  <w16cex:commentExtensible w16cex:durableId="27EE65DB" w16cex:dateUtc="2023-04-22T11:55:00Z"/>
  <w16cex:commentExtensible w16cex:durableId="2808D7B8" w16cex:dateUtc="2023-04-20T15:42:00Z"/>
  <w16cex:commentExtensible w16cex:durableId="27EBF7D1" w16cex:dateUtc="2023-04-20T15:41:00Z"/>
  <w16cex:commentExtensible w16cex:durableId="27EBF7EA" w16cex:dateUtc="2023-04-20T15:42:00Z"/>
  <w16cex:commentExtensible w16cex:durableId="2808D7B9" w16cex:dateUtc="2023-04-20T15:42:00Z"/>
  <w16cex:commentExtensible w16cex:durableId="27EBF80B" w16cex:dateUtc="2023-04-20T15:42:00Z"/>
  <w16cex:commentExtensible w16cex:durableId="27EBF85A" w16cex:dateUtc="2023-04-20T15:43:00Z"/>
  <w16cex:commentExtensible w16cex:durableId="2808D7DB" w16cex:dateUtc="2023-04-20T15:46:00Z"/>
  <w16cex:commentExtensible w16cex:durableId="2808D7F8" w16cex:dateUtc="2023-04-20T15:46:00Z"/>
  <w16cex:commentExtensible w16cex:durableId="27EBF8DD" w16cex:dateUtc="2023-04-20T15:46:00Z"/>
  <w16cex:commentExtensible w16cex:durableId="27EBF8EE" w16cex:dateUtc="2023-04-20T15:46:00Z"/>
  <w16cex:commentExtensible w16cex:durableId="28284169" w16cex:dateUtc="2023-06-05T09:11:00Z"/>
  <w16cex:commentExtensible w16cex:durableId="2808D81A" w16cex:dateUtc="2023-04-20T15:51:00Z"/>
  <w16cex:commentExtensible w16cex:durableId="2808D819" w16cex:dateUtc="2023-04-20T15:46:00Z"/>
  <w16cex:commentExtensible w16cex:durableId="27EBFA1B" w16cex:dateUtc="2023-04-20T15:51:00Z"/>
  <w16cex:commentExtensible w16cex:durableId="27EBF90A" w16cex:dateUtc="2023-04-20T15:46:00Z"/>
  <w16cex:commentExtensible w16cex:durableId="2808D96D" w16cex:dateUtc="2023-04-20T15:59:00Z"/>
  <w16cex:commentExtensible w16cex:durableId="27EBFACB" w16cex:dateUtc="2023-04-20T15:54:00Z"/>
  <w16cex:commentExtensible w16cex:durableId="27EBFC1B" w16cex:dateUtc="2023-04-20T15:59:00Z"/>
  <w16cex:commentExtensible w16cex:durableId="27EBFC33" w16cex:dateUtc="2023-04-20T16:00:00Z"/>
  <w16cex:commentExtensible w16cex:durableId="27EBFC48" w16cex:dateUtc="2023-04-20T16:00:00Z"/>
  <w16cex:commentExtensible w16cex:durableId="27EBFCA7" w16cex:dateUtc="2023-04-20T16:02:00Z"/>
  <w16cex:commentExtensible w16cex:durableId="2828427F" w16cex:dateUtc="2023-06-05T09:16:00Z"/>
  <w16cex:commentExtensible w16cex:durableId="27EBFD04" w16cex:dateUtc="2023-04-20T16:03:00Z"/>
  <w16cex:commentExtensible w16cex:durableId="28284207" w16cex:dateUtc="2023-06-05T09:14:00Z"/>
  <w16cex:commentExtensible w16cex:durableId="27EBFD70" w16cex:dateUtc="2023-04-20T16:05:00Z"/>
  <w16cex:commentExtensible w16cex:durableId="27EBFD8A" w16cex:dateUtc="2023-04-20T16:06:00Z"/>
  <w16cex:commentExtensible w16cex:durableId="27EBFDCA" w16cex:dateUtc="2023-04-20T16:07:00Z"/>
  <w16cex:commentExtensible w16cex:durableId="27EBFE0E" w16cex:dateUtc="2023-04-20T16:08:00Z"/>
  <w16cex:commentExtensible w16cex:durableId="27EBFE22" w16cex:dateUtc="2023-04-20T16:08:00Z"/>
  <w16cex:commentExtensible w16cex:durableId="2808D973" w16cex:dateUtc="2023-04-20T16:15:00Z"/>
  <w16cex:commentExtensible w16cex:durableId="2808D972" w16cex:dateUtc="2023-04-20T16:15:00Z"/>
  <w16cex:commentExtensible w16cex:durableId="2808D971" w16cex:dateUtc="2023-04-20T16:29:00Z"/>
  <w16cex:commentExtensible w16cex:durableId="2808D970" w16cex:dateUtc="2023-04-20T16:30:00Z"/>
  <w16cex:commentExtensible w16cex:durableId="27EBFE4B" w16cex:dateUtc="2023-04-20T16:09:00Z"/>
  <w16cex:commentExtensible w16cex:durableId="27EBFE40" w16cex:dateUtc="2023-04-20T16:09:00Z"/>
  <w16cex:commentExtensible w16cex:durableId="27EBFF7E" w16cex:dateUtc="2023-04-20T16:14:00Z"/>
  <w16cex:commentExtensible w16cex:durableId="27EBFFC6" w16cex:dateUtc="2023-04-20T16:15:00Z"/>
  <w16cex:commentExtensible w16cex:durableId="27EBFFBA" w16cex:dateUtc="2023-04-20T16:15:00Z"/>
  <w16cex:commentExtensible w16cex:durableId="27EC0025" w16cex:dateUtc="2023-04-20T16:17:00Z"/>
  <w16cex:commentExtensible w16cex:durableId="27EC0493" w16cex:dateUtc="2023-04-20T16:36:00Z"/>
  <w16cex:commentExtensible w16cex:durableId="27EC02A9" w16cex:dateUtc="2023-04-20T16:27:00Z"/>
  <w16cex:commentExtensible w16cex:durableId="27EC02F8" w16cex:dateUtc="2023-04-20T16:29:00Z"/>
  <w16cex:commentExtensible w16cex:durableId="27EC032C" w16cex:dateUtc="2023-04-20T16:30:00Z"/>
  <w16cex:commentExtensible w16cex:durableId="27EC039C" w16cex:dateUtc="2023-04-20T16:31:00Z"/>
  <w16cex:commentExtensible w16cex:durableId="27EC03B2" w16cex:dateUtc="2023-04-20T16:32:00Z"/>
  <w16cex:commentExtensible w16cex:durableId="281B18A9" w16cex:dateUtc="2023-04-20T16:09:00Z"/>
  <w16cex:commentExtensible w16cex:durableId="281B18A8" w16cex:dateUtc="2023-04-20T16:14:00Z"/>
  <w16cex:commentExtensible w16cex:durableId="28286E94" w16cex:dateUtc="2023-04-20T16:43:00Z"/>
  <w16cex:commentExtensible w16cex:durableId="28286EE0" w16cex:dateUtc="2023-04-20T16:34:00Z"/>
  <w16cex:commentExtensible w16cex:durableId="28286F32" w16cex:dateUtc="2023-04-20T16:39:00Z"/>
  <w16cex:commentExtensible w16cex:durableId="282842B1" w16cex:dateUtc="2023-06-05T09:17:00Z"/>
  <w16cex:commentExtensible w16cex:durableId="281A3638" w16cex:dateUtc="2023-04-20T16:43:00Z"/>
  <w16cex:commentExtensible w16cex:durableId="27EC044B" w16cex:dateUtc="2023-04-20T16:34:00Z"/>
  <w16cex:commentExtensible w16cex:durableId="281A376A" w16cex:dateUtc="2023-04-20T16:39:00Z"/>
  <w16cex:commentExtensible w16cex:durableId="27EC0678" w16cex:dateUtc="2023-04-20T16:44:00Z"/>
  <w16cex:commentExtensible w16cex:durableId="282842D2" w16cex:dateUtc="2023-06-05T09:17:00Z"/>
  <w16cex:commentExtensible w16cex:durableId="2828430A" w16cex:dateUtc="2023-06-05T09:18:00Z"/>
  <w16cex:commentExtensible w16cex:durableId="27EC06D7" w16cex:dateUtc="2023-04-20T16:45:00Z"/>
  <w16cex:commentExtensible w16cex:durableId="282842FB" w16cex:dateUtc="2023-06-05T09:18:00Z"/>
  <w16cex:commentExtensible w16cex:durableId="28284336" w16cex:dateUtc="2023-06-05T09:19:00Z"/>
  <w16cex:commentExtensible w16cex:durableId="27EC0744" w16cex:dateUtc="2023-04-20T16:47:00Z"/>
  <w16cex:commentExtensible w16cex:durableId="280118CF" w16cex:dateUtc="2023-04-20T16:47:00Z"/>
  <w16cex:commentExtensible w16cex:durableId="27EC079B" w16cex:dateUtc="2023-04-20T16:48:00Z"/>
  <w16cex:commentExtensible w16cex:durableId="27EC07CF" w16cex:dateUtc="2023-04-20T16:49:00Z"/>
  <w16cex:commentExtensible w16cex:durableId="28284375" w16cex:dateUtc="2023-06-05T09:20:00Z"/>
  <w16cex:commentExtensible w16cex:durableId="27EC07F3" w16cex:dateUtc="2023-04-20T16:50:00Z"/>
  <w16cex:commentExtensible w16cex:durableId="27EC0855" w16cex:dateUtc="2023-04-20T16:52:00Z"/>
  <w16cex:commentExtensible w16cex:durableId="28284387" w16cex:dateUtc="2023-06-05T09:20:00Z"/>
  <w16cex:commentExtensible w16cex:durableId="27EC08FE" w16cex:dateUtc="2023-04-20T16:54:00Z"/>
  <w16cex:commentExtensible w16cex:durableId="282843CB" w16cex:dateUtc="2023-06-05T09:21:00Z"/>
  <w16cex:commentExtensible w16cex:durableId="282843ED" w16cex:dateUtc="2023-06-05T09:22:00Z"/>
  <w16cex:commentExtensible w16cex:durableId="27EC091E" w16cex:dateUtc="2023-04-20T16:55:00Z"/>
  <w16cex:commentExtensible w16cex:durableId="27EC0A4C" w16cex:dateUtc="2023-04-20T17:00:00Z"/>
  <w16cex:commentExtensible w16cex:durableId="27EE9C8A" w16cex:dateUtc="2023-04-22T15:48:00Z"/>
  <w16cex:commentExtensible w16cex:durableId="27EC0AE7" w16cex:dateUtc="2023-04-20T17:03:00Z"/>
  <w16cex:commentExtensible w16cex:durableId="27EC0B1C" w16cex:dateUtc="2023-04-20T17:03:00Z"/>
  <w16cex:commentExtensible w16cex:durableId="27EC0C5B" w16cex:dateUtc="2023-04-20T17:09:00Z"/>
  <w16cex:commentExtensible w16cex:durableId="27EE6737" w16cex:dateUtc="2023-04-22T12:01:00Z"/>
  <w16cex:commentExtensible w16cex:durableId="27EC0CD2" w16cex:dateUtc="2023-04-20T17:11:00Z"/>
  <w16cex:commentExtensible w16cex:durableId="27EC0C99" w16cex:dateUtc="2023-04-20T17:10:00Z"/>
  <w16cex:commentExtensible w16cex:durableId="27BC318D" w16cex:dateUtc="2023-03-15T10:59:00Z"/>
  <w16cex:commentExtensible w16cex:durableId="27EC0D1E" w16cex:dateUtc="2023-04-20T17:12:00Z"/>
  <w16cex:commentExtensible w16cex:durableId="27EEA0B6" w16cex:dateUtc="2023-04-22T16:06:00Z"/>
  <w16cex:commentExtensible w16cex:durableId="27BC9A97" w16cex:dateUtc="2023-03-15T10:58:00Z"/>
  <w16cex:commentExtensible w16cex:durableId="28284493" w16cex:dateUtc="2023-06-05T09:25:00Z"/>
  <w16cex:commentExtensible w16cex:durableId="27EC0D53" w16cex:dateUtc="2023-04-20T17:13:00Z"/>
  <w16cex:commentExtensible w16cex:durableId="27EC0D75" w16cex:dateUtc="2023-04-20T17:13:00Z"/>
  <w16cex:commentExtensible w16cex:durableId="27EC0D8B" w16cex:dateUtc="2023-04-20T17:14:00Z"/>
  <w16cex:commentExtensible w16cex:durableId="27BC3222" w16cex:dateUtc="2023-03-15T11:01:00Z"/>
  <w16cex:commentExtensible w16cex:durableId="27EC0DBB" w16cex:dateUtc="2023-04-20T17:15:00Z"/>
  <w16cex:commentExtensible w16cex:durableId="2828BEB2" w16cex:dateUtc="2023-03-15T11:03:00Z"/>
  <w16cex:commentExtensible w16cex:durableId="2828BEB1" w16cex:dateUtc="2023-04-20T17:18:00Z"/>
  <w16cex:commentExtensible w16cex:durableId="27EC0E69" w16cex:dateUtc="2023-04-20T17:18:00Z"/>
  <w16cex:commentExtensible w16cex:durableId="27EC0E0B" w16cex:dateUtc="2023-04-20T17:16:00Z"/>
  <w16cex:commentExtensible w16cex:durableId="27EEA65B" w16cex:dateUtc="2023-04-22T16:30:00Z"/>
  <w16cex:commentExtensible w16cex:durableId="27BC324B" w16cex:dateUtc="2023-03-15T11:02:00Z"/>
  <w16cex:commentExtensible w16cex:durableId="27EC0E4B" w16cex:dateUtc="2023-04-20T17:17:00Z"/>
  <w16cex:commentExtensible w16cex:durableId="27BC32A5" w16cex:dateUtc="2023-03-15T11:03:00Z"/>
  <w16cex:commentExtensible w16cex:durableId="27EC0E92" w16cex:dateUtc="2023-04-20T17:18:00Z"/>
  <w16cex:commentExtensible w16cex:durableId="27BC3329" w16cex:dateUtc="2023-03-15T11:06:00Z"/>
  <w16cex:commentExtensible w16cex:durableId="27BC3346" w16cex:dateUtc="2023-03-15T11:06:00Z"/>
  <w16cex:commentExtensible w16cex:durableId="27EC0EB6" w16cex:dateUtc="2023-04-20T17:19:00Z"/>
  <w16cex:commentExtensible w16cex:durableId="27EEA88E" w16cex:dateUtc="2023-04-22T16:40:00Z"/>
  <w16cex:commentExtensible w16cex:durableId="27BC3373" w16cex:dateUtc="2023-03-15T11:07:00Z"/>
  <w16cex:commentExtensible w16cex:durableId="27EC0EC8" w16cex:dateUtc="2023-04-20T17:19:00Z"/>
  <w16cex:commentExtensible w16cex:durableId="27EEA898" w16cex:dateUtc="2023-04-22T16:40:00Z"/>
  <w16cex:commentExtensible w16cex:durableId="27BC3395" w16cex:dateUtc="2023-03-15T11:07:00Z"/>
  <w16cex:commentExtensible w16cex:durableId="27EC0EE6" w16cex:dateUtc="2023-04-20T17:20:00Z"/>
  <w16cex:commentExtensible w16cex:durableId="27BC9B44" w16cex:dateUtc="2023-03-15T11:06:00Z"/>
  <w16cex:commentExtensible w16cex:durableId="27BC9B65" w16cex:dateUtc="2023-03-15T11:07:00Z"/>
  <w16cex:commentExtensible w16cex:durableId="27EC0F05" w16cex:dateUtc="2023-04-20T17:20:00Z"/>
  <w16cex:commentExtensible w16cex:durableId="281B2123" w16cex:dateUtc="2023-04-20T17:23:00Z"/>
  <w16cex:commentExtensible w16cex:durableId="27EBFA3B" w16cex:dateUtc="2023-04-20T15:51:00Z"/>
  <w16cex:commentExtensible w16cex:durableId="27EC101F" w16cex:dateUtc="2023-04-20T17:25:00Z"/>
  <w16cex:commentExtensible w16cex:durableId="27EC103C" w16cex:dateUtc="2023-04-20T17:25:00Z"/>
  <w16cex:commentExtensible w16cex:durableId="27EC10F1" w16cex:dateUtc="2023-04-20T17:28:00Z"/>
  <w16cex:commentExtensible w16cex:durableId="27EC1103" w16cex:dateUtc="2023-04-20T17:29:00Z"/>
  <w16cex:commentExtensible w16cex:durableId="27EC1166" w16cex:dateUtc="2023-04-20T17:30:00Z"/>
  <w16cex:commentExtensible w16cex:durableId="27EC1221" w16cex:dateUtc="2023-04-20T17:33:00Z"/>
  <w16cex:commentExtensible w16cex:durableId="27EC1227" w16cex:dateUtc="2023-04-20T17:33:00Z"/>
  <w16cex:commentExtensible w16cex:durableId="27EC1234" w16cex:dateUtc="2023-04-20T17:34:00Z"/>
  <w16cex:commentExtensible w16cex:durableId="27EC1254" w16cex:dateUtc="2023-04-20T17:34:00Z"/>
  <w16cex:commentExtensible w16cex:durableId="27EC1258" w16cex:dateUtc="2023-04-20T17:34:00Z"/>
  <w16cex:commentExtensible w16cex:durableId="27EC1265" w16cex:dateUtc="2023-04-20T17:35:00Z"/>
  <w16cex:commentExtensible w16cex:durableId="27EC1327" w16cex:dateUtc="2023-04-20T17:38:00Z"/>
  <w16cex:commentExtensible w16cex:durableId="27EC1423" w16cex:dateUtc="2023-04-20T17:42:00Z"/>
  <w16cex:commentExtensible w16cex:durableId="27EC13CE" w16cex:dateUtc="2023-04-20T17:41:00Z"/>
  <w16cex:commentExtensible w16cex:durableId="27EC1410" w16cex:dateUtc="2023-04-20T17:42:00Z"/>
  <w16cex:commentExtensible w16cex:durableId="281B4E93" w16cex:dateUtc="2023-04-20T17:25:00Z"/>
  <w16cex:commentExtensible w16cex:durableId="27EC1450" w16cex:dateUtc="2023-04-20T17:43:00Z"/>
  <w16cex:commentExtensible w16cex:durableId="27EC1465" w16cex:dateUtc="2023-04-20T17:43:00Z"/>
  <w16cex:commentExtensible w16cex:durableId="27EC1488" w16cex:dateUtc="2023-04-20T17:44:00Z"/>
  <w16cex:commentExtensible w16cex:durableId="27EC153C" w16cex:dateUtc="2023-04-20T17:47:00Z"/>
  <w16cex:commentExtensible w16cex:durableId="27EC157E" w16cex:dateUtc="2023-04-20T17:48:00Z"/>
  <w16cex:commentExtensible w16cex:durableId="27EC156C" w16cex:dateUtc="2023-04-20T17:47:00Z"/>
  <w16cex:commentExtensible w16cex:durableId="27EC1598" w16cex:dateUtc="2023-04-20T17:48:00Z"/>
  <w16cex:commentExtensible w16cex:durableId="27EC158F" w16cex:dateUtc="2023-04-20T17:48:00Z"/>
  <w16cex:commentExtensible w16cex:durableId="27EC15E8" w16cex:dateUtc="2023-04-20T17:50:00Z"/>
  <w16cex:commentExtensible w16cex:durableId="27EC162C" w16cex:dateUtc="2023-04-20T17:51:00Z"/>
  <w16cex:commentExtensible w16cex:durableId="27EC1707" w16cex:dateUtc="2023-04-20T17:54:00Z"/>
  <w16cex:commentExtensible w16cex:durableId="27EC1724" w16cex:dateUtc="2023-04-20T17:55:00Z"/>
  <w16cex:commentExtensible w16cex:durableId="27EC1743" w16cex:dateUtc="2023-04-20T17:55:00Z"/>
  <w16cex:commentExtensible w16cex:durableId="27EC1787" w16cex:dateUtc="2023-04-20T17:56:00Z"/>
  <w16cex:commentExtensible w16cex:durableId="27EC164C" w16cex:dateUtc="2023-04-20T17:51:00Z"/>
  <w16cex:commentExtensible w16cex:durableId="27EC165C" w16cex:dateUtc="2023-04-20T17:51:00Z"/>
  <w16cex:commentExtensible w16cex:durableId="27EC16D9" w16cex:dateUtc="2023-04-20T17:54:00Z"/>
  <w16cex:commentExtensible w16cex:durableId="282845FD" w16cex:dateUtc="2023-06-05T09:31:00Z"/>
  <w16cex:commentExtensible w16cex:durableId="28284540" w16cex:dateUtc="2023-06-05T09:28:00Z"/>
  <w16cex:commentExtensible w16cex:durableId="281B8026" w16cex:dateUtc="2023-04-20T17:51:00Z"/>
  <w16cex:commentExtensible w16cex:durableId="282845A5" w16cex:dateUtc="2023-06-05T09:29:00Z"/>
  <w16cex:commentExtensible w16cex:durableId="2828CC70" w16cex:dateUtc="2023-03-15T11:06:00Z"/>
  <w16cex:commentExtensible w16cex:durableId="2828CC6F" w16cex:dateUtc="2023-03-15T11:07:00Z"/>
  <w16cex:commentExtensible w16cex:durableId="2828CC6E" w16cex:dateUtc="2023-04-20T17:20:00Z"/>
  <w16cex:commentExtensible w16cex:durableId="2828BEB5" w16cex:dateUtc="2023-04-20T17:18:00Z"/>
  <w16cex:commentExtensible w16cex:durableId="2828BEB4" w16cex:dateUtc="2023-03-15T11:02:00Z"/>
  <w16cex:commentExtensible w16cex:durableId="2828BEB3" w16cex:dateUtc="2023-04-20T17:17:00Z"/>
  <w16cex:commentExtensible w16cex:durableId="2828BEB0" w16cex:dateUtc="2023-03-15T1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0913DE" w16cid:durableId="27EBF26A"/>
  <w16cid:commentId w16cid:paraId="1BE7A82A" w16cid:durableId="27EBF2AB"/>
  <w16cid:commentId w16cid:paraId="212B03BD" w16cid:durableId="27EBF2C1"/>
  <w16cid:commentId w16cid:paraId="162A0517" w16cid:durableId="27EBF2CA"/>
  <w16cid:commentId w16cid:paraId="4A9B7831" w16cid:durableId="282832C0"/>
  <w16cid:commentId w16cid:paraId="49346504" w16cid:durableId="28283446"/>
  <w16cid:commentId w16cid:paraId="574A12FA" w16cid:durableId="27EBF335"/>
  <w16cid:commentId w16cid:paraId="3E5C892D" w16cid:durableId="27EE5B79"/>
  <w16cid:commentId w16cid:paraId="68BAF840" w16cid:durableId="27EBF356"/>
  <w16cid:commentId w16cid:paraId="05C7BDB0" w16cid:durableId="27EBF398"/>
  <w16cid:commentId w16cid:paraId="55042A5E" w16cid:durableId="27EBF3E8"/>
  <w16cid:commentId w16cid:paraId="03B84743" w16cid:durableId="27EE594A"/>
  <w16cid:commentId w16cid:paraId="192BA8B8" w16cid:durableId="27EBF420"/>
  <w16cid:commentId w16cid:paraId="71A3E69D" w16cid:durableId="27EE593D"/>
  <w16cid:commentId w16cid:paraId="2B7F7639" w16cid:durableId="27EBF4E7"/>
  <w16cid:commentId w16cid:paraId="5415CE1F" w16cid:durableId="27EEC36F"/>
  <w16cid:commentId w16cid:paraId="4F061CE4" w16cid:durableId="27EBF51B"/>
  <w16cid:commentId w16cid:paraId="33111CF9" w16cid:durableId="27EE5931"/>
  <w16cid:commentId w16cid:paraId="1BB1FE56" w16cid:durableId="2828376A"/>
  <w16cid:commentId w16cid:paraId="7169D06B" w16cid:durableId="28283A05"/>
  <w16cid:commentId w16cid:paraId="6EBE8497" w16cid:durableId="27EBF754"/>
  <w16cid:commentId w16cid:paraId="4FD485D0" w16cid:durableId="27EE65DB"/>
  <w16cid:commentId w16cid:paraId="49EE74AF" w16cid:durableId="2808D7B8"/>
  <w16cid:commentId w16cid:paraId="2179EB79" w16cid:durableId="27EBF7D1"/>
  <w16cid:commentId w16cid:paraId="659D6F7A" w16cid:durableId="27EBF7EA"/>
  <w16cid:commentId w16cid:paraId="1E9FD4C1" w16cid:durableId="2808D7B9"/>
  <w16cid:commentId w16cid:paraId="34119D5D" w16cid:durableId="27EBF80B"/>
  <w16cid:commentId w16cid:paraId="174A4931" w16cid:durableId="27EBF85A"/>
  <w16cid:commentId w16cid:paraId="67F31522" w16cid:durableId="2808D7DB"/>
  <w16cid:commentId w16cid:paraId="1F6208CE" w16cid:durableId="2808D7F8"/>
  <w16cid:commentId w16cid:paraId="7F8EDBF7" w16cid:durableId="27EBF8DD"/>
  <w16cid:commentId w16cid:paraId="6CFB86B5" w16cid:durableId="27EBF8EE"/>
  <w16cid:commentId w16cid:paraId="6453899A" w16cid:durableId="28284169"/>
  <w16cid:commentId w16cid:paraId="41415F24" w16cid:durableId="2808D81A"/>
  <w16cid:commentId w16cid:paraId="03EBC00C" w16cid:durableId="2808D819"/>
  <w16cid:commentId w16cid:paraId="028999B5" w16cid:durableId="27EBFA1B"/>
  <w16cid:commentId w16cid:paraId="59492DA7" w16cid:durableId="27EBF90A"/>
  <w16cid:commentId w16cid:paraId="2B3C0B94" w16cid:durableId="2808D96D"/>
  <w16cid:commentId w16cid:paraId="14916E36" w16cid:durableId="27EBFACB"/>
  <w16cid:commentId w16cid:paraId="02388F9F" w16cid:durableId="27EBFC1B"/>
  <w16cid:commentId w16cid:paraId="0B458782" w16cid:durableId="27EBFC33"/>
  <w16cid:commentId w16cid:paraId="6828DFDB" w16cid:durableId="27EBFC48"/>
  <w16cid:commentId w16cid:paraId="1C361668" w16cid:durableId="27EBFCA7"/>
  <w16cid:commentId w16cid:paraId="23592B09" w16cid:durableId="2828427F"/>
  <w16cid:commentId w16cid:paraId="22EA2390" w16cid:durableId="27EBFD04"/>
  <w16cid:commentId w16cid:paraId="18F9474A" w16cid:durableId="28284207"/>
  <w16cid:commentId w16cid:paraId="44BD62A5" w16cid:durableId="27EBFD70"/>
  <w16cid:commentId w16cid:paraId="0E763695" w16cid:durableId="27EBFD8A"/>
  <w16cid:commentId w16cid:paraId="16C176F5" w16cid:durableId="27EBFDCA"/>
  <w16cid:commentId w16cid:paraId="2A1442C7" w16cid:durableId="27EBFE0E"/>
  <w16cid:commentId w16cid:paraId="4171D06D" w16cid:durableId="27EBFE22"/>
  <w16cid:commentId w16cid:paraId="4966C223" w16cid:durableId="2808D973"/>
  <w16cid:commentId w16cid:paraId="0632A058" w16cid:durableId="2808D972"/>
  <w16cid:commentId w16cid:paraId="5F3E0B76" w16cid:durableId="2808D971"/>
  <w16cid:commentId w16cid:paraId="6A4A903F" w16cid:durableId="2808D970"/>
  <w16cid:commentId w16cid:paraId="61E627C3" w16cid:durableId="27EBFE4B"/>
  <w16cid:commentId w16cid:paraId="7706C370" w16cid:durableId="27EBFE40"/>
  <w16cid:commentId w16cid:paraId="7F661E3D" w16cid:durableId="27EBFF7E"/>
  <w16cid:commentId w16cid:paraId="08F73A24" w16cid:durableId="27EBFFC6"/>
  <w16cid:commentId w16cid:paraId="0A2E3628" w16cid:durableId="27EBFFBA"/>
  <w16cid:commentId w16cid:paraId="5AA532EC" w16cid:durableId="27EC0025"/>
  <w16cid:commentId w16cid:paraId="1E889898" w16cid:durableId="27EC0493"/>
  <w16cid:commentId w16cid:paraId="2A68F96C" w16cid:durableId="27EC02A9"/>
  <w16cid:commentId w16cid:paraId="60AF855E" w16cid:durableId="27EC02F8"/>
  <w16cid:commentId w16cid:paraId="617FD6A7" w16cid:durableId="27EC032C"/>
  <w16cid:commentId w16cid:paraId="1D2B4B77" w16cid:durableId="27EC039C"/>
  <w16cid:commentId w16cid:paraId="071FBDA3" w16cid:durableId="27EC03B2"/>
  <w16cid:commentId w16cid:paraId="13DFEF2B" w16cid:durableId="281B18A9"/>
  <w16cid:commentId w16cid:paraId="10E6F960" w16cid:durableId="281B18A8"/>
  <w16cid:commentId w16cid:paraId="79336E99" w16cid:durableId="28286E94"/>
  <w16cid:commentId w16cid:paraId="0E5B99A4" w16cid:durableId="28286EE0"/>
  <w16cid:commentId w16cid:paraId="3B2F74FB" w16cid:durableId="28286F32"/>
  <w16cid:commentId w16cid:paraId="0F95F35A" w16cid:durableId="282842B1"/>
  <w16cid:commentId w16cid:paraId="67EF2CA9" w16cid:durableId="281A3638"/>
  <w16cid:commentId w16cid:paraId="6A9387BA" w16cid:durableId="27EC044B"/>
  <w16cid:commentId w16cid:paraId="136138B6" w16cid:durableId="281A376A"/>
  <w16cid:commentId w16cid:paraId="6E913173" w16cid:durableId="27EC0678"/>
  <w16cid:commentId w16cid:paraId="20164E99" w16cid:durableId="282842D2"/>
  <w16cid:commentId w16cid:paraId="0D51DE70" w16cid:durableId="2828430A"/>
  <w16cid:commentId w16cid:paraId="66E80AFF" w16cid:durableId="27EC06D7"/>
  <w16cid:commentId w16cid:paraId="51CA3479" w16cid:durableId="282842FB"/>
  <w16cid:commentId w16cid:paraId="3111A9F9" w16cid:durableId="28284336"/>
  <w16cid:commentId w16cid:paraId="3851A84B" w16cid:durableId="27EC0744"/>
  <w16cid:commentId w16cid:paraId="0BC0DFA4" w16cid:durableId="280118CF"/>
  <w16cid:commentId w16cid:paraId="5D351F43" w16cid:durableId="27EC079B"/>
  <w16cid:commentId w16cid:paraId="1FDE6907" w16cid:durableId="27EC07CF"/>
  <w16cid:commentId w16cid:paraId="1B0EF383" w16cid:durableId="28284375"/>
  <w16cid:commentId w16cid:paraId="0B7018AD" w16cid:durableId="27EC07F3"/>
  <w16cid:commentId w16cid:paraId="0872DCF2" w16cid:durableId="27EC0855"/>
  <w16cid:commentId w16cid:paraId="08B0B344" w16cid:durableId="28284387"/>
  <w16cid:commentId w16cid:paraId="75C4EB86" w16cid:durableId="27EC08FE"/>
  <w16cid:commentId w16cid:paraId="11F201D4" w16cid:durableId="282843CB"/>
  <w16cid:commentId w16cid:paraId="7A9080C1" w16cid:durableId="282843ED"/>
  <w16cid:commentId w16cid:paraId="24F1308B" w16cid:durableId="27EC091E"/>
  <w16cid:commentId w16cid:paraId="412FB4A6" w16cid:durableId="27EC0A4C"/>
  <w16cid:commentId w16cid:paraId="64A4B83A" w16cid:durableId="27EE9C8A"/>
  <w16cid:commentId w16cid:paraId="3233A117" w16cid:durableId="27EC0AE7"/>
  <w16cid:commentId w16cid:paraId="779A90A0" w16cid:durableId="27EC0B1C"/>
  <w16cid:commentId w16cid:paraId="68D090F2" w16cid:durableId="27EC0C5B"/>
  <w16cid:commentId w16cid:paraId="758CEB68" w16cid:durableId="27EE6737"/>
  <w16cid:commentId w16cid:paraId="4CF963D1" w16cid:durableId="27EC0CD2"/>
  <w16cid:commentId w16cid:paraId="10B3D4BB" w16cid:durableId="27EC0C99"/>
  <w16cid:commentId w16cid:paraId="2B347EE2" w16cid:durableId="27BC318D"/>
  <w16cid:commentId w16cid:paraId="3BB281A7" w16cid:durableId="27EC0D1E"/>
  <w16cid:commentId w16cid:paraId="154B71DB" w16cid:durableId="27EEA0B6"/>
  <w16cid:commentId w16cid:paraId="7A271084" w16cid:durableId="27BC9A97"/>
  <w16cid:commentId w16cid:paraId="745DCE2F" w16cid:durableId="28284493"/>
  <w16cid:commentId w16cid:paraId="56C9BAB6" w16cid:durableId="27EC0D53"/>
  <w16cid:commentId w16cid:paraId="2EC55543" w16cid:durableId="27EC0D75"/>
  <w16cid:commentId w16cid:paraId="36F990E6" w16cid:durableId="27EC0D8B"/>
  <w16cid:commentId w16cid:paraId="60D8FF07" w16cid:durableId="27BC3222"/>
  <w16cid:commentId w16cid:paraId="1C6654A2" w16cid:durableId="27EC0DBB"/>
  <w16cid:commentId w16cid:paraId="056CBDBC" w16cid:durableId="2828BEB2"/>
  <w16cid:commentId w16cid:paraId="37B78687" w16cid:durableId="2828BEB1"/>
  <w16cid:commentId w16cid:paraId="7C71E108" w16cid:durableId="27EC0E69"/>
  <w16cid:commentId w16cid:paraId="137015E8" w16cid:durableId="27EC0E0B"/>
  <w16cid:commentId w16cid:paraId="49553549" w16cid:durableId="27EEA65B"/>
  <w16cid:commentId w16cid:paraId="038C0D68" w16cid:durableId="27BC324B"/>
  <w16cid:commentId w16cid:paraId="1D093FDE" w16cid:durableId="27EC0E4B"/>
  <w16cid:commentId w16cid:paraId="4B760BC1" w16cid:durableId="27BC32A5"/>
  <w16cid:commentId w16cid:paraId="5DC7E12C" w16cid:durableId="27EC0E92"/>
  <w16cid:commentId w16cid:paraId="15050F89" w16cid:durableId="27BC3329"/>
  <w16cid:commentId w16cid:paraId="45CEF77F" w16cid:durableId="27BC3346"/>
  <w16cid:commentId w16cid:paraId="61677EA2" w16cid:durableId="27EC0EB6"/>
  <w16cid:commentId w16cid:paraId="1EB84A04" w16cid:durableId="27EEA88E"/>
  <w16cid:commentId w16cid:paraId="4695B18D" w16cid:durableId="27BC3373"/>
  <w16cid:commentId w16cid:paraId="16C0BF7F" w16cid:durableId="27EC0EC8"/>
  <w16cid:commentId w16cid:paraId="3A5B1802" w16cid:durableId="27EEA898"/>
  <w16cid:commentId w16cid:paraId="10058713" w16cid:durableId="27BC3395"/>
  <w16cid:commentId w16cid:paraId="0BBC070A" w16cid:durableId="27EC0EE6"/>
  <w16cid:commentId w16cid:paraId="681B45A9" w16cid:durableId="27BC9B44"/>
  <w16cid:commentId w16cid:paraId="4E607276" w16cid:durableId="27BC9B65"/>
  <w16cid:commentId w16cid:paraId="684D51F5" w16cid:durableId="27EC0F05"/>
  <w16cid:commentId w16cid:paraId="047CF17C" w16cid:durableId="281B2123"/>
  <w16cid:commentId w16cid:paraId="59ED28ED" w16cid:durableId="27EBFA3B"/>
  <w16cid:commentId w16cid:paraId="4E8E68DC" w16cid:durableId="27EC101F"/>
  <w16cid:commentId w16cid:paraId="0EE486BE" w16cid:durableId="27EC103C"/>
  <w16cid:commentId w16cid:paraId="73CF8BD8" w16cid:durableId="27EC10F1"/>
  <w16cid:commentId w16cid:paraId="65F11451" w16cid:durableId="27EC1103"/>
  <w16cid:commentId w16cid:paraId="49A35B5C" w16cid:durableId="27EC1166"/>
  <w16cid:commentId w16cid:paraId="65B03835" w16cid:durableId="27EC1221"/>
  <w16cid:commentId w16cid:paraId="04474575" w16cid:durableId="27EC1227"/>
  <w16cid:commentId w16cid:paraId="60C73F11" w16cid:durableId="27EC1234"/>
  <w16cid:commentId w16cid:paraId="28A6F050" w16cid:durableId="27EC1254"/>
  <w16cid:commentId w16cid:paraId="024AAC5C" w16cid:durableId="27EC1258"/>
  <w16cid:commentId w16cid:paraId="026071F4" w16cid:durableId="27EC1265"/>
  <w16cid:commentId w16cid:paraId="2AB76AB5" w16cid:durableId="27EC1327"/>
  <w16cid:commentId w16cid:paraId="08C07647" w16cid:durableId="27EC1423"/>
  <w16cid:commentId w16cid:paraId="0CD996EA" w16cid:durableId="27EC13CE"/>
  <w16cid:commentId w16cid:paraId="208D03A7" w16cid:durableId="27EC1410"/>
  <w16cid:commentId w16cid:paraId="43146C0D" w16cid:durableId="281B4E93"/>
  <w16cid:commentId w16cid:paraId="413F7CB1" w16cid:durableId="27EC1450"/>
  <w16cid:commentId w16cid:paraId="07F506CE" w16cid:durableId="27EC1465"/>
  <w16cid:commentId w16cid:paraId="7640B781" w16cid:durableId="27EC1488"/>
  <w16cid:commentId w16cid:paraId="165201A0" w16cid:durableId="27EC153C"/>
  <w16cid:commentId w16cid:paraId="08F6FBF4" w16cid:durableId="27EC157E"/>
  <w16cid:commentId w16cid:paraId="3A821A03" w16cid:durableId="27EC156C"/>
  <w16cid:commentId w16cid:paraId="55CA36BE" w16cid:durableId="27EC1598"/>
  <w16cid:commentId w16cid:paraId="1F1B7C05" w16cid:durableId="27EC158F"/>
  <w16cid:commentId w16cid:paraId="5310C1AC" w16cid:durableId="27EC15E8"/>
  <w16cid:commentId w16cid:paraId="6D340B1D" w16cid:durableId="27EC162C"/>
  <w16cid:commentId w16cid:paraId="0DF09BDB" w16cid:durableId="27EC1707"/>
  <w16cid:commentId w16cid:paraId="6297D12F" w16cid:durableId="27EC1724"/>
  <w16cid:commentId w16cid:paraId="7540F3DA" w16cid:durableId="27EC1743"/>
  <w16cid:commentId w16cid:paraId="57D7F518" w16cid:durableId="27EC1787"/>
  <w16cid:commentId w16cid:paraId="0D3751DE" w16cid:durableId="27EC164C"/>
  <w16cid:commentId w16cid:paraId="279CAFBB" w16cid:durableId="27EC165C"/>
  <w16cid:commentId w16cid:paraId="514BC2BB" w16cid:durableId="27EC16D9"/>
  <w16cid:commentId w16cid:paraId="65D800C3" w16cid:durableId="282845FD"/>
  <w16cid:commentId w16cid:paraId="6F7871C4" w16cid:durableId="28284540"/>
  <w16cid:commentId w16cid:paraId="66485DAD" w16cid:durableId="281B8026"/>
  <w16cid:commentId w16cid:paraId="691FB42C" w16cid:durableId="282845A5"/>
  <w16cid:commentId w16cid:paraId="249BC1CA" w16cid:durableId="2828CC70"/>
  <w16cid:commentId w16cid:paraId="51372044" w16cid:durableId="2828CC6F"/>
  <w16cid:commentId w16cid:paraId="4ADDB4A8" w16cid:durableId="2828CC6E"/>
  <w16cid:commentId w16cid:paraId="2E0D22D3" w16cid:durableId="2828BEB5"/>
  <w16cid:commentId w16cid:paraId="48FDC9F3" w16cid:durableId="2828BEB4"/>
  <w16cid:commentId w16cid:paraId="4B394C30" w16cid:durableId="2828BEB3"/>
  <w16cid:commentId w16cid:paraId="1E7F3B30" w16cid:durableId="2828BE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373CA" w14:textId="77777777" w:rsidR="00980AC2" w:rsidRDefault="00980AC2" w:rsidP="00A91FB3">
      <w:pPr>
        <w:spacing w:after="0" w:line="240" w:lineRule="auto"/>
      </w:pPr>
      <w:r>
        <w:separator/>
      </w:r>
    </w:p>
  </w:endnote>
  <w:endnote w:type="continuationSeparator" w:id="0">
    <w:p w14:paraId="7ABA2A94" w14:textId="77777777" w:rsidR="00980AC2" w:rsidRDefault="00980AC2"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Eras Medium ITC">
    <w:panose1 w:val="020B0602030504020804"/>
    <w:charset w:val="4D"/>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852727904"/>
      <w:docPartObj>
        <w:docPartGallery w:val="Page Numbers (Bottom of Page)"/>
        <w:docPartUnique/>
      </w:docPartObj>
    </w:sdtPr>
    <w:sdtContent>
      <w:p w14:paraId="57E76368" w14:textId="7F19BCD1" w:rsidR="0064560E" w:rsidRDefault="0064560E" w:rsidP="0064560E">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16A5ED59" w14:textId="395D0BB9"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757950980"/>
      <w:docPartObj>
        <w:docPartGallery w:val="Page Numbers (Bottom of Page)"/>
        <w:docPartUnique/>
      </w:docPartObj>
    </w:sdtPr>
    <w:sdtContent>
      <w:p w14:paraId="27DF8FC8" w14:textId="6C231557" w:rsidR="0064560E" w:rsidRDefault="0064560E" w:rsidP="00522120">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20AB912B" w14:textId="22519AEA" w:rsidR="008E793B" w:rsidRDefault="008E793B">
    <w:pPr>
      <w:pStyle w:val="Piedepgina"/>
      <w:jc w:val="center"/>
    </w:pPr>
  </w:p>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072074706"/>
      <w:docPartObj>
        <w:docPartGallery w:val="Page Numbers (Bottom of Page)"/>
        <w:docPartUnique/>
      </w:docPartObj>
    </w:sdtPr>
    <w:sdtContent>
      <w:p w14:paraId="0636D89E" w14:textId="26D61D41" w:rsidR="0064560E" w:rsidRDefault="0064560E" w:rsidP="00522120">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618BEAF5" w14:textId="2159DB62" w:rsidR="008E793B" w:rsidRDefault="008E793B" w:rsidP="006351D8">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6F640" w14:textId="77777777" w:rsidR="00980AC2" w:rsidRDefault="00980AC2" w:rsidP="00A91FB3">
      <w:pPr>
        <w:spacing w:after="0" w:line="240" w:lineRule="auto"/>
      </w:pPr>
      <w:r>
        <w:separator/>
      </w:r>
    </w:p>
  </w:footnote>
  <w:footnote w:type="continuationSeparator" w:id="0">
    <w:p w14:paraId="2ED0EB30" w14:textId="77777777" w:rsidR="00980AC2" w:rsidRDefault="00980AC2"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4475A" w14:textId="7386989D" w:rsidR="008E793B" w:rsidRDefault="008E793B">
    <w:pPr>
      <w:pStyle w:val="Encabezado"/>
      <w:jc w:val="center"/>
    </w:pPr>
  </w:p>
  <w:p w14:paraId="6F2ED160" w14:textId="70930F71" w:rsidR="008E793B" w:rsidRPr="00630A81" w:rsidRDefault="008E793B">
    <w:pPr>
      <w:pStyle w:val="Encabezad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1794051174" name="Imagen 1794051174"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1570493368" name="Imagen 1570493368"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5EB41C26"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839871608" name="Imagen 839871608"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C075FB">
      <w:rPr>
        <w:rFonts w:asciiTheme="majorHAnsi" w:hAnsiTheme="majorHAnsi" w:cstheme="majorHAnsi"/>
        <w:i/>
        <w:sz w:val="20"/>
      </w:rPr>
      <w:fldChar w:fldCharType="separate"/>
    </w:r>
    <w:r w:rsidR="00C075FB">
      <w:rPr>
        <w:rFonts w:asciiTheme="majorHAnsi" w:hAnsiTheme="majorHAnsi" w:cstheme="majorHAnsi"/>
        <w:i/>
        <w:noProof/>
        <w:sz w:val="20"/>
      </w:rPr>
      <w:t>Anexo C: Manual de usuario</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66C881B2"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4322FD20">
          <wp:simplePos x="0" y="0"/>
          <wp:positionH relativeFrom="column">
            <wp:posOffset>-3810</wp:posOffset>
          </wp:positionH>
          <wp:positionV relativeFrom="paragraph">
            <wp:posOffset>5715</wp:posOffset>
          </wp:positionV>
          <wp:extent cx="1567180" cy="351790"/>
          <wp:effectExtent l="0" t="0" r="0" b="3810"/>
          <wp:wrapThrough wrapText="bothSides">
            <wp:wrapPolygon edited="0">
              <wp:start x="1575" y="0"/>
              <wp:lineTo x="0" y="3119"/>
              <wp:lineTo x="0" y="17935"/>
              <wp:lineTo x="1400" y="21054"/>
              <wp:lineTo x="3151" y="21054"/>
              <wp:lineTo x="19605" y="17935"/>
              <wp:lineTo x="20480" y="13256"/>
              <wp:lineTo x="21355" y="10917"/>
              <wp:lineTo x="21355" y="4679"/>
              <wp:lineTo x="2976" y="0"/>
              <wp:lineTo x="1575" y="0"/>
            </wp:wrapPolygon>
          </wp:wrapThrough>
          <wp:docPr id="185086229" name="Imagen 185086229"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C075FB">
      <w:rPr>
        <w:rFonts w:asciiTheme="majorHAnsi" w:hAnsiTheme="majorHAnsi" w:cstheme="majorHAnsi"/>
        <w:i/>
        <w:noProof/>
        <w:sz w:val="20"/>
      </w:rPr>
      <w:t>Anexo C: Manual de usuario</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35436109"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966864475" name="Imagen 966864475"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72679D">
      <w:rPr>
        <w:rFonts w:asciiTheme="majorHAnsi" w:hAnsiTheme="majorHAnsi" w:cstheme="majorHAnsi"/>
        <w:i/>
        <w:sz w:val="20"/>
      </w:rPr>
      <w:fldChar w:fldCharType="separate"/>
    </w:r>
    <w:r w:rsidR="00C075FB">
      <w:rPr>
        <w:rFonts w:asciiTheme="majorHAnsi" w:hAnsiTheme="majorHAnsi" w:cstheme="majorHAnsi"/>
        <w:i/>
        <w:noProof/>
        <w:sz w:val="20"/>
      </w:rPr>
      <w:br/>
      <w:t>Diseño</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2810CB6"/>
    <w:multiLevelType w:val="hybridMultilevel"/>
    <w:tmpl w:val="A456E574"/>
    <w:lvl w:ilvl="0" w:tplc="AE047E2A">
      <w:start w:val="1"/>
      <w:numFmt w:val="bullet"/>
      <w:lvlText w:val=""/>
      <w:lvlJc w:val="left"/>
      <w:pPr>
        <w:ind w:left="72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BAD7893"/>
    <w:multiLevelType w:val="hybridMultilevel"/>
    <w:tmpl w:val="2936491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1E030327"/>
    <w:multiLevelType w:val="hybridMultilevel"/>
    <w:tmpl w:val="C69A94B0"/>
    <w:lvl w:ilvl="0" w:tplc="AE047E2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A565722"/>
    <w:multiLevelType w:val="hybridMultilevel"/>
    <w:tmpl w:val="9DCAC428"/>
    <w:lvl w:ilvl="0" w:tplc="AE047E2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EA5236F"/>
    <w:multiLevelType w:val="hybridMultilevel"/>
    <w:tmpl w:val="1152E122"/>
    <w:lvl w:ilvl="0" w:tplc="A0C408E8">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1"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1756A40"/>
    <w:multiLevelType w:val="hybridMultilevel"/>
    <w:tmpl w:val="DBC823EC"/>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6" w15:restartNumberingAfterBreak="0">
    <w:nsid w:val="43AB3958"/>
    <w:multiLevelType w:val="hybridMultilevel"/>
    <w:tmpl w:val="F496A026"/>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40A0003">
      <w:start w:val="1"/>
      <w:numFmt w:val="bullet"/>
      <w:lvlText w:val="o"/>
      <w:lvlJc w:val="left"/>
      <w:pPr>
        <w:ind w:left="2160"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7E97108"/>
    <w:multiLevelType w:val="multilevel"/>
    <w:tmpl w:val="36FE1B04"/>
    <w:lvl w:ilvl="0">
      <w:numFmt w:val="bullet"/>
      <w:lvlText w:val="-"/>
      <w:lvlJc w:val="left"/>
      <w:pPr>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CAC34AB"/>
    <w:multiLevelType w:val="hybridMultilevel"/>
    <w:tmpl w:val="4BBCCFD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3"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4"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6E521FC"/>
    <w:multiLevelType w:val="hybridMultilevel"/>
    <w:tmpl w:val="F06C2592"/>
    <w:lvl w:ilvl="0" w:tplc="AE047E2A">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6D4A7949"/>
    <w:multiLevelType w:val="hybridMultilevel"/>
    <w:tmpl w:val="67349F4A"/>
    <w:lvl w:ilvl="0" w:tplc="EA6A64AA">
      <w:start w:val="500"/>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6FDC2A7D"/>
    <w:multiLevelType w:val="multilevel"/>
    <w:tmpl w:val="52028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31"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047725722">
    <w:abstractNumId w:val="23"/>
  </w:num>
  <w:num w:numId="2" w16cid:durableId="1660958366">
    <w:abstractNumId w:val="25"/>
  </w:num>
  <w:num w:numId="3" w16cid:durableId="900485865">
    <w:abstractNumId w:val="11"/>
  </w:num>
  <w:num w:numId="4" w16cid:durableId="706488921">
    <w:abstractNumId w:val="9"/>
  </w:num>
  <w:num w:numId="5" w16cid:durableId="126628703">
    <w:abstractNumId w:val="7"/>
  </w:num>
  <w:num w:numId="6" w16cid:durableId="1135412791">
    <w:abstractNumId w:val="21"/>
  </w:num>
  <w:num w:numId="7" w16cid:durableId="1849051979">
    <w:abstractNumId w:val="0"/>
  </w:num>
  <w:num w:numId="8" w16cid:durableId="1841771278">
    <w:abstractNumId w:val="13"/>
  </w:num>
  <w:num w:numId="9" w16cid:durableId="959262228">
    <w:abstractNumId w:val="12"/>
  </w:num>
  <w:num w:numId="10" w16cid:durableId="1969555258">
    <w:abstractNumId w:val="1"/>
  </w:num>
  <w:num w:numId="11" w16cid:durableId="216011310">
    <w:abstractNumId w:val="24"/>
  </w:num>
  <w:num w:numId="12" w16cid:durableId="1012027901">
    <w:abstractNumId w:val="29"/>
  </w:num>
  <w:num w:numId="13" w16cid:durableId="1633442903">
    <w:abstractNumId w:val="14"/>
  </w:num>
  <w:num w:numId="14" w16cid:durableId="1503665326">
    <w:abstractNumId w:val="17"/>
  </w:num>
  <w:num w:numId="15" w16cid:durableId="1878274953">
    <w:abstractNumId w:val="3"/>
  </w:num>
  <w:num w:numId="16" w16cid:durableId="375590481">
    <w:abstractNumId w:val="30"/>
  </w:num>
  <w:num w:numId="17" w16cid:durableId="984091962">
    <w:abstractNumId w:val="20"/>
  </w:num>
  <w:num w:numId="18" w16cid:durableId="424345937">
    <w:abstractNumId w:val="16"/>
  </w:num>
  <w:num w:numId="19" w16cid:durableId="349840091">
    <w:abstractNumId w:val="18"/>
  </w:num>
  <w:num w:numId="20" w16cid:durableId="2069261546">
    <w:abstractNumId w:val="8"/>
  </w:num>
  <w:num w:numId="21" w16cid:durableId="1143275628">
    <w:abstractNumId w:val="26"/>
  </w:num>
  <w:num w:numId="22" w16cid:durableId="1722484331">
    <w:abstractNumId w:val="31"/>
  </w:num>
  <w:num w:numId="23" w16cid:durableId="1901209920">
    <w:abstractNumId w:val="6"/>
  </w:num>
  <w:num w:numId="24" w16cid:durableId="1745563305">
    <w:abstractNumId w:val="10"/>
  </w:num>
  <w:num w:numId="25" w16cid:durableId="1914386056">
    <w:abstractNumId w:val="5"/>
  </w:num>
  <w:num w:numId="26" w16cid:durableId="672489012">
    <w:abstractNumId w:val="2"/>
  </w:num>
  <w:num w:numId="27" w16cid:durableId="2001497192">
    <w:abstractNumId w:val="28"/>
  </w:num>
  <w:num w:numId="28" w16cid:durableId="1495220125">
    <w:abstractNumId w:val="15"/>
  </w:num>
  <w:num w:numId="29" w16cid:durableId="807016069">
    <w:abstractNumId w:val="25"/>
  </w:num>
  <w:num w:numId="30" w16cid:durableId="1008872090">
    <w:abstractNumId w:val="25"/>
  </w:num>
  <w:num w:numId="31" w16cid:durableId="936447317">
    <w:abstractNumId w:val="25"/>
  </w:num>
  <w:num w:numId="32" w16cid:durableId="1155609285">
    <w:abstractNumId w:val="27"/>
  </w:num>
  <w:num w:numId="33" w16cid:durableId="957370173">
    <w:abstractNumId w:val="19"/>
  </w:num>
  <w:num w:numId="34" w16cid:durableId="254167732">
    <w:abstractNumId w:val="4"/>
  </w:num>
  <w:num w:numId="35" w16cid:durableId="1239905438">
    <w:abstractNumId w:val="2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Sergio Saugar García">
    <w15:presenceInfo w15:providerId="AD" w15:userId="S::sergio.saugargarcia@ceu.es::4932eafe-626a-4b8a-ab75-a6be18dc95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trackRevisions/>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3705"/>
    <w:rsid w:val="000058FB"/>
    <w:rsid w:val="00005A63"/>
    <w:rsid w:val="00011540"/>
    <w:rsid w:val="000117BF"/>
    <w:rsid w:val="0001236B"/>
    <w:rsid w:val="000163EB"/>
    <w:rsid w:val="0001644B"/>
    <w:rsid w:val="00016D38"/>
    <w:rsid w:val="000177C2"/>
    <w:rsid w:val="00020FBD"/>
    <w:rsid w:val="00021139"/>
    <w:rsid w:val="00022AE6"/>
    <w:rsid w:val="00023E3D"/>
    <w:rsid w:val="00030018"/>
    <w:rsid w:val="00031E41"/>
    <w:rsid w:val="00033B3B"/>
    <w:rsid w:val="000345AB"/>
    <w:rsid w:val="00035F06"/>
    <w:rsid w:val="00037792"/>
    <w:rsid w:val="00040418"/>
    <w:rsid w:val="000407C3"/>
    <w:rsid w:val="0004117C"/>
    <w:rsid w:val="00041279"/>
    <w:rsid w:val="00042BF6"/>
    <w:rsid w:val="0004305F"/>
    <w:rsid w:val="00043DFD"/>
    <w:rsid w:val="00044974"/>
    <w:rsid w:val="000457E2"/>
    <w:rsid w:val="00046125"/>
    <w:rsid w:val="000504ED"/>
    <w:rsid w:val="00051FEC"/>
    <w:rsid w:val="00055B3B"/>
    <w:rsid w:val="00055E27"/>
    <w:rsid w:val="00056414"/>
    <w:rsid w:val="00056567"/>
    <w:rsid w:val="00056A21"/>
    <w:rsid w:val="00056FFC"/>
    <w:rsid w:val="000575F3"/>
    <w:rsid w:val="0005788A"/>
    <w:rsid w:val="00060147"/>
    <w:rsid w:val="000603D3"/>
    <w:rsid w:val="00060AFB"/>
    <w:rsid w:val="00062152"/>
    <w:rsid w:val="000627C6"/>
    <w:rsid w:val="0006288C"/>
    <w:rsid w:val="00063879"/>
    <w:rsid w:val="00064BC6"/>
    <w:rsid w:val="0006722D"/>
    <w:rsid w:val="000701C6"/>
    <w:rsid w:val="00071FB5"/>
    <w:rsid w:val="00072B91"/>
    <w:rsid w:val="00072CD6"/>
    <w:rsid w:val="00072D65"/>
    <w:rsid w:val="00076628"/>
    <w:rsid w:val="00076E54"/>
    <w:rsid w:val="00077894"/>
    <w:rsid w:val="00080090"/>
    <w:rsid w:val="00080F52"/>
    <w:rsid w:val="0008502A"/>
    <w:rsid w:val="00090723"/>
    <w:rsid w:val="000925CC"/>
    <w:rsid w:val="000926EB"/>
    <w:rsid w:val="000941DE"/>
    <w:rsid w:val="00095D59"/>
    <w:rsid w:val="00096D80"/>
    <w:rsid w:val="0009708E"/>
    <w:rsid w:val="000A0A02"/>
    <w:rsid w:val="000A1435"/>
    <w:rsid w:val="000A16AC"/>
    <w:rsid w:val="000A4B17"/>
    <w:rsid w:val="000A641A"/>
    <w:rsid w:val="000A6A66"/>
    <w:rsid w:val="000A6E25"/>
    <w:rsid w:val="000B1380"/>
    <w:rsid w:val="000B5324"/>
    <w:rsid w:val="000B771C"/>
    <w:rsid w:val="000B7ADF"/>
    <w:rsid w:val="000C0DDE"/>
    <w:rsid w:val="000C0FDC"/>
    <w:rsid w:val="000C1122"/>
    <w:rsid w:val="000C3639"/>
    <w:rsid w:val="000C3A99"/>
    <w:rsid w:val="000C580A"/>
    <w:rsid w:val="000C5951"/>
    <w:rsid w:val="000C7A74"/>
    <w:rsid w:val="000D0191"/>
    <w:rsid w:val="000D026A"/>
    <w:rsid w:val="000D18BE"/>
    <w:rsid w:val="000D2F09"/>
    <w:rsid w:val="000D2FBB"/>
    <w:rsid w:val="000D4069"/>
    <w:rsid w:val="000D52E8"/>
    <w:rsid w:val="000D55F2"/>
    <w:rsid w:val="000D6FA1"/>
    <w:rsid w:val="000D701A"/>
    <w:rsid w:val="000D79DC"/>
    <w:rsid w:val="000E1B0E"/>
    <w:rsid w:val="000E292F"/>
    <w:rsid w:val="000E2975"/>
    <w:rsid w:val="000E380C"/>
    <w:rsid w:val="000E3856"/>
    <w:rsid w:val="000E40DB"/>
    <w:rsid w:val="000E4758"/>
    <w:rsid w:val="000E4AFA"/>
    <w:rsid w:val="000E57D8"/>
    <w:rsid w:val="000E66BC"/>
    <w:rsid w:val="000E686F"/>
    <w:rsid w:val="000E76FA"/>
    <w:rsid w:val="000F24F7"/>
    <w:rsid w:val="000F3B3F"/>
    <w:rsid w:val="000F40F0"/>
    <w:rsid w:val="000F4B0E"/>
    <w:rsid w:val="000F4E4F"/>
    <w:rsid w:val="000F755F"/>
    <w:rsid w:val="000F7891"/>
    <w:rsid w:val="00101653"/>
    <w:rsid w:val="00102653"/>
    <w:rsid w:val="001043BA"/>
    <w:rsid w:val="00105345"/>
    <w:rsid w:val="001056A0"/>
    <w:rsid w:val="00105945"/>
    <w:rsid w:val="001059F4"/>
    <w:rsid w:val="001069D3"/>
    <w:rsid w:val="00106F4D"/>
    <w:rsid w:val="001071D2"/>
    <w:rsid w:val="001108C9"/>
    <w:rsid w:val="00111312"/>
    <w:rsid w:val="00112DDD"/>
    <w:rsid w:val="001132CA"/>
    <w:rsid w:val="001138BA"/>
    <w:rsid w:val="0011644F"/>
    <w:rsid w:val="001165CB"/>
    <w:rsid w:val="00116744"/>
    <w:rsid w:val="00116887"/>
    <w:rsid w:val="00117144"/>
    <w:rsid w:val="00120BAE"/>
    <w:rsid w:val="00120FEF"/>
    <w:rsid w:val="0012131C"/>
    <w:rsid w:val="001239FB"/>
    <w:rsid w:val="00123FEB"/>
    <w:rsid w:val="00125CB2"/>
    <w:rsid w:val="00133AA1"/>
    <w:rsid w:val="00133BBB"/>
    <w:rsid w:val="0013407C"/>
    <w:rsid w:val="001351E3"/>
    <w:rsid w:val="00136764"/>
    <w:rsid w:val="00136C19"/>
    <w:rsid w:val="00141177"/>
    <w:rsid w:val="00142AF1"/>
    <w:rsid w:val="00142B48"/>
    <w:rsid w:val="00143882"/>
    <w:rsid w:val="001441EE"/>
    <w:rsid w:val="00144295"/>
    <w:rsid w:val="00146291"/>
    <w:rsid w:val="00146836"/>
    <w:rsid w:val="001524B4"/>
    <w:rsid w:val="0015284E"/>
    <w:rsid w:val="0015441B"/>
    <w:rsid w:val="001546A7"/>
    <w:rsid w:val="00154CA0"/>
    <w:rsid w:val="00154CCB"/>
    <w:rsid w:val="00155DCF"/>
    <w:rsid w:val="00156351"/>
    <w:rsid w:val="001642C8"/>
    <w:rsid w:val="0016443A"/>
    <w:rsid w:val="00164804"/>
    <w:rsid w:val="00165578"/>
    <w:rsid w:val="00166464"/>
    <w:rsid w:val="00167BC4"/>
    <w:rsid w:val="00167BE3"/>
    <w:rsid w:val="001702A1"/>
    <w:rsid w:val="00170E82"/>
    <w:rsid w:val="001715F3"/>
    <w:rsid w:val="001717E0"/>
    <w:rsid w:val="00172E5A"/>
    <w:rsid w:val="001740DA"/>
    <w:rsid w:val="001746C2"/>
    <w:rsid w:val="0017476E"/>
    <w:rsid w:val="00175949"/>
    <w:rsid w:val="00181FE0"/>
    <w:rsid w:val="0018302F"/>
    <w:rsid w:val="001848BE"/>
    <w:rsid w:val="00184BD8"/>
    <w:rsid w:val="00185425"/>
    <w:rsid w:val="001868E5"/>
    <w:rsid w:val="0019079A"/>
    <w:rsid w:val="00190B56"/>
    <w:rsid w:val="00192812"/>
    <w:rsid w:val="00192B31"/>
    <w:rsid w:val="00192CE9"/>
    <w:rsid w:val="0019314C"/>
    <w:rsid w:val="0019483F"/>
    <w:rsid w:val="00194C51"/>
    <w:rsid w:val="001954AA"/>
    <w:rsid w:val="00197A9E"/>
    <w:rsid w:val="001A1AF2"/>
    <w:rsid w:val="001A38ED"/>
    <w:rsid w:val="001A4F93"/>
    <w:rsid w:val="001A6F1F"/>
    <w:rsid w:val="001A74AC"/>
    <w:rsid w:val="001B130E"/>
    <w:rsid w:val="001B13F1"/>
    <w:rsid w:val="001B187C"/>
    <w:rsid w:val="001B1EEC"/>
    <w:rsid w:val="001B323D"/>
    <w:rsid w:val="001C05F3"/>
    <w:rsid w:val="001C54DF"/>
    <w:rsid w:val="001C5A56"/>
    <w:rsid w:val="001C7444"/>
    <w:rsid w:val="001D028F"/>
    <w:rsid w:val="001D1A78"/>
    <w:rsid w:val="001D242A"/>
    <w:rsid w:val="001D2520"/>
    <w:rsid w:val="001D2EC6"/>
    <w:rsid w:val="001D3C6A"/>
    <w:rsid w:val="001D4505"/>
    <w:rsid w:val="001D4DB1"/>
    <w:rsid w:val="001E0B35"/>
    <w:rsid w:val="001E1567"/>
    <w:rsid w:val="001E512E"/>
    <w:rsid w:val="001E7C58"/>
    <w:rsid w:val="001E7E43"/>
    <w:rsid w:val="001F10D7"/>
    <w:rsid w:val="001F2CEE"/>
    <w:rsid w:val="001F3D91"/>
    <w:rsid w:val="001F576B"/>
    <w:rsid w:val="001F699D"/>
    <w:rsid w:val="001F6A63"/>
    <w:rsid w:val="001F7200"/>
    <w:rsid w:val="002018AE"/>
    <w:rsid w:val="002028EF"/>
    <w:rsid w:val="00202F90"/>
    <w:rsid w:val="00202FB2"/>
    <w:rsid w:val="002035E8"/>
    <w:rsid w:val="002055A8"/>
    <w:rsid w:val="00205AA0"/>
    <w:rsid w:val="0020789F"/>
    <w:rsid w:val="00210C69"/>
    <w:rsid w:val="00214A45"/>
    <w:rsid w:val="002154A7"/>
    <w:rsid w:val="002158BC"/>
    <w:rsid w:val="0022039E"/>
    <w:rsid w:val="00220497"/>
    <w:rsid w:val="00221876"/>
    <w:rsid w:val="00221D5B"/>
    <w:rsid w:val="00222A8D"/>
    <w:rsid w:val="00222BA5"/>
    <w:rsid w:val="002230B3"/>
    <w:rsid w:val="00223142"/>
    <w:rsid w:val="00225302"/>
    <w:rsid w:val="00231763"/>
    <w:rsid w:val="00234064"/>
    <w:rsid w:val="002340BC"/>
    <w:rsid w:val="00234435"/>
    <w:rsid w:val="00234784"/>
    <w:rsid w:val="002366F7"/>
    <w:rsid w:val="00237D1D"/>
    <w:rsid w:val="00241B4B"/>
    <w:rsid w:val="00241D46"/>
    <w:rsid w:val="00242247"/>
    <w:rsid w:val="00244681"/>
    <w:rsid w:val="002456A0"/>
    <w:rsid w:val="00246903"/>
    <w:rsid w:val="002502FD"/>
    <w:rsid w:val="00250942"/>
    <w:rsid w:val="0025493B"/>
    <w:rsid w:val="002620F2"/>
    <w:rsid w:val="00262355"/>
    <w:rsid w:val="00263EC3"/>
    <w:rsid w:val="00265C41"/>
    <w:rsid w:val="002666BD"/>
    <w:rsid w:val="00266BA7"/>
    <w:rsid w:val="002707A3"/>
    <w:rsid w:val="00271D3A"/>
    <w:rsid w:val="00272612"/>
    <w:rsid w:val="00272622"/>
    <w:rsid w:val="0027448C"/>
    <w:rsid w:val="00274C40"/>
    <w:rsid w:val="002761D2"/>
    <w:rsid w:val="0027794F"/>
    <w:rsid w:val="00277D36"/>
    <w:rsid w:val="00283026"/>
    <w:rsid w:val="00285CC5"/>
    <w:rsid w:val="002919F7"/>
    <w:rsid w:val="00291DBB"/>
    <w:rsid w:val="0029376D"/>
    <w:rsid w:val="002938C5"/>
    <w:rsid w:val="0029413B"/>
    <w:rsid w:val="00294B17"/>
    <w:rsid w:val="0029505F"/>
    <w:rsid w:val="0029688C"/>
    <w:rsid w:val="00297714"/>
    <w:rsid w:val="002A3F49"/>
    <w:rsid w:val="002A44E1"/>
    <w:rsid w:val="002A67C4"/>
    <w:rsid w:val="002A683F"/>
    <w:rsid w:val="002A7B7A"/>
    <w:rsid w:val="002A7DC4"/>
    <w:rsid w:val="002B0A6E"/>
    <w:rsid w:val="002B16C4"/>
    <w:rsid w:val="002B2507"/>
    <w:rsid w:val="002B25FE"/>
    <w:rsid w:val="002B385D"/>
    <w:rsid w:val="002B4C3A"/>
    <w:rsid w:val="002B4F54"/>
    <w:rsid w:val="002B5991"/>
    <w:rsid w:val="002B633F"/>
    <w:rsid w:val="002C0BB3"/>
    <w:rsid w:val="002C3A45"/>
    <w:rsid w:val="002C42B1"/>
    <w:rsid w:val="002C6702"/>
    <w:rsid w:val="002C6EB7"/>
    <w:rsid w:val="002C7421"/>
    <w:rsid w:val="002C79DC"/>
    <w:rsid w:val="002D0947"/>
    <w:rsid w:val="002D098F"/>
    <w:rsid w:val="002D2A00"/>
    <w:rsid w:val="002D5416"/>
    <w:rsid w:val="002E01E5"/>
    <w:rsid w:val="002E0640"/>
    <w:rsid w:val="002E0A04"/>
    <w:rsid w:val="002E34F8"/>
    <w:rsid w:val="002E76C7"/>
    <w:rsid w:val="002E78AD"/>
    <w:rsid w:val="002E78F6"/>
    <w:rsid w:val="002F261B"/>
    <w:rsid w:val="002F3211"/>
    <w:rsid w:val="002F3621"/>
    <w:rsid w:val="002F4A72"/>
    <w:rsid w:val="002F50DC"/>
    <w:rsid w:val="002F5A0F"/>
    <w:rsid w:val="002F67A8"/>
    <w:rsid w:val="002F6B03"/>
    <w:rsid w:val="002F719A"/>
    <w:rsid w:val="003002FE"/>
    <w:rsid w:val="00303664"/>
    <w:rsid w:val="003043C8"/>
    <w:rsid w:val="0030608C"/>
    <w:rsid w:val="00307207"/>
    <w:rsid w:val="00307626"/>
    <w:rsid w:val="003107B4"/>
    <w:rsid w:val="00311743"/>
    <w:rsid w:val="0031285F"/>
    <w:rsid w:val="00313594"/>
    <w:rsid w:val="0031416F"/>
    <w:rsid w:val="003142EC"/>
    <w:rsid w:val="00315ECE"/>
    <w:rsid w:val="00322082"/>
    <w:rsid w:val="003225DB"/>
    <w:rsid w:val="00322EA5"/>
    <w:rsid w:val="00323F13"/>
    <w:rsid w:val="00330A75"/>
    <w:rsid w:val="00330B30"/>
    <w:rsid w:val="003314F9"/>
    <w:rsid w:val="003321A5"/>
    <w:rsid w:val="00332D5C"/>
    <w:rsid w:val="00333003"/>
    <w:rsid w:val="00334036"/>
    <w:rsid w:val="00335742"/>
    <w:rsid w:val="0033646D"/>
    <w:rsid w:val="003364C7"/>
    <w:rsid w:val="00336594"/>
    <w:rsid w:val="00336636"/>
    <w:rsid w:val="00337A8F"/>
    <w:rsid w:val="00337BC0"/>
    <w:rsid w:val="00337FBF"/>
    <w:rsid w:val="00342D49"/>
    <w:rsid w:val="00342F78"/>
    <w:rsid w:val="00342F9B"/>
    <w:rsid w:val="003431C6"/>
    <w:rsid w:val="00344210"/>
    <w:rsid w:val="0035131A"/>
    <w:rsid w:val="00351385"/>
    <w:rsid w:val="003526CA"/>
    <w:rsid w:val="00355ED0"/>
    <w:rsid w:val="0035608A"/>
    <w:rsid w:val="003561BF"/>
    <w:rsid w:val="0035635F"/>
    <w:rsid w:val="00356890"/>
    <w:rsid w:val="003610AF"/>
    <w:rsid w:val="00364846"/>
    <w:rsid w:val="003661F1"/>
    <w:rsid w:val="0036661F"/>
    <w:rsid w:val="0037114F"/>
    <w:rsid w:val="00372E31"/>
    <w:rsid w:val="0037561C"/>
    <w:rsid w:val="003769BF"/>
    <w:rsid w:val="00376D37"/>
    <w:rsid w:val="00377112"/>
    <w:rsid w:val="0037B0AC"/>
    <w:rsid w:val="00380605"/>
    <w:rsid w:val="00380D00"/>
    <w:rsid w:val="00382096"/>
    <w:rsid w:val="00382B6D"/>
    <w:rsid w:val="00382C55"/>
    <w:rsid w:val="00382FEC"/>
    <w:rsid w:val="00383C7D"/>
    <w:rsid w:val="00385F7B"/>
    <w:rsid w:val="00390AC9"/>
    <w:rsid w:val="00394AB1"/>
    <w:rsid w:val="0039548C"/>
    <w:rsid w:val="00395D7E"/>
    <w:rsid w:val="00395F86"/>
    <w:rsid w:val="00396430"/>
    <w:rsid w:val="00397153"/>
    <w:rsid w:val="003A0014"/>
    <w:rsid w:val="003A0EDE"/>
    <w:rsid w:val="003A29B0"/>
    <w:rsid w:val="003A2FA4"/>
    <w:rsid w:val="003A3ACD"/>
    <w:rsid w:val="003A3F39"/>
    <w:rsid w:val="003A4BE6"/>
    <w:rsid w:val="003A594C"/>
    <w:rsid w:val="003A6A82"/>
    <w:rsid w:val="003A7E97"/>
    <w:rsid w:val="003B03EB"/>
    <w:rsid w:val="003B10F3"/>
    <w:rsid w:val="003B2502"/>
    <w:rsid w:val="003B2625"/>
    <w:rsid w:val="003B2FFA"/>
    <w:rsid w:val="003B4C0F"/>
    <w:rsid w:val="003B51DB"/>
    <w:rsid w:val="003B591E"/>
    <w:rsid w:val="003B5C98"/>
    <w:rsid w:val="003C064E"/>
    <w:rsid w:val="003C263F"/>
    <w:rsid w:val="003C3ABD"/>
    <w:rsid w:val="003C3F39"/>
    <w:rsid w:val="003C4E79"/>
    <w:rsid w:val="003C5022"/>
    <w:rsid w:val="003C7543"/>
    <w:rsid w:val="003D0856"/>
    <w:rsid w:val="003D1028"/>
    <w:rsid w:val="003D1078"/>
    <w:rsid w:val="003D2776"/>
    <w:rsid w:val="003D293B"/>
    <w:rsid w:val="003D4017"/>
    <w:rsid w:val="003D42F6"/>
    <w:rsid w:val="003D4596"/>
    <w:rsid w:val="003D6257"/>
    <w:rsid w:val="003D7175"/>
    <w:rsid w:val="003D74A8"/>
    <w:rsid w:val="003E0D99"/>
    <w:rsid w:val="003E10B6"/>
    <w:rsid w:val="003E1DC3"/>
    <w:rsid w:val="003E1E1D"/>
    <w:rsid w:val="003E21FE"/>
    <w:rsid w:val="003E2652"/>
    <w:rsid w:val="003E43AB"/>
    <w:rsid w:val="003E491F"/>
    <w:rsid w:val="003E5850"/>
    <w:rsid w:val="003E6156"/>
    <w:rsid w:val="003F1A98"/>
    <w:rsid w:val="003F20EA"/>
    <w:rsid w:val="003F2391"/>
    <w:rsid w:val="003F3E02"/>
    <w:rsid w:val="003F53DE"/>
    <w:rsid w:val="00401E6C"/>
    <w:rsid w:val="004023AA"/>
    <w:rsid w:val="004065CA"/>
    <w:rsid w:val="00407B90"/>
    <w:rsid w:val="00410007"/>
    <w:rsid w:val="004106E7"/>
    <w:rsid w:val="004118E5"/>
    <w:rsid w:val="004145FE"/>
    <w:rsid w:val="0041498F"/>
    <w:rsid w:val="004156C2"/>
    <w:rsid w:val="00415F6F"/>
    <w:rsid w:val="00421061"/>
    <w:rsid w:val="00422147"/>
    <w:rsid w:val="00424089"/>
    <w:rsid w:val="004253C8"/>
    <w:rsid w:val="004258BC"/>
    <w:rsid w:val="00425919"/>
    <w:rsid w:val="004260AE"/>
    <w:rsid w:val="004263FF"/>
    <w:rsid w:val="00426E19"/>
    <w:rsid w:val="00427FE5"/>
    <w:rsid w:val="0043071C"/>
    <w:rsid w:val="004310E1"/>
    <w:rsid w:val="00431755"/>
    <w:rsid w:val="00431974"/>
    <w:rsid w:val="00433718"/>
    <w:rsid w:val="004349CD"/>
    <w:rsid w:val="00436E59"/>
    <w:rsid w:val="00437255"/>
    <w:rsid w:val="0044156B"/>
    <w:rsid w:val="0044184D"/>
    <w:rsid w:val="00450D2A"/>
    <w:rsid w:val="00451924"/>
    <w:rsid w:val="004520FB"/>
    <w:rsid w:val="004524D7"/>
    <w:rsid w:val="00454FF7"/>
    <w:rsid w:val="00456496"/>
    <w:rsid w:val="00460327"/>
    <w:rsid w:val="004603DD"/>
    <w:rsid w:val="00461831"/>
    <w:rsid w:val="0046275C"/>
    <w:rsid w:val="00464C8F"/>
    <w:rsid w:val="0047007B"/>
    <w:rsid w:val="004717F8"/>
    <w:rsid w:val="00471947"/>
    <w:rsid w:val="00471949"/>
    <w:rsid w:val="00471B3A"/>
    <w:rsid w:val="004725A1"/>
    <w:rsid w:val="00472FC5"/>
    <w:rsid w:val="00474004"/>
    <w:rsid w:val="00475C1E"/>
    <w:rsid w:val="00475E11"/>
    <w:rsid w:val="00476327"/>
    <w:rsid w:val="004770A9"/>
    <w:rsid w:val="00477B16"/>
    <w:rsid w:val="004821F8"/>
    <w:rsid w:val="00482CC0"/>
    <w:rsid w:val="0048407D"/>
    <w:rsid w:val="004843C0"/>
    <w:rsid w:val="00486D81"/>
    <w:rsid w:val="004909E2"/>
    <w:rsid w:val="00490D47"/>
    <w:rsid w:val="0049250C"/>
    <w:rsid w:val="004963A5"/>
    <w:rsid w:val="00497574"/>
    <w:rsid w:val="00497637"/>
    <w:rsid w:val="00497AED"/>
    <w:rsid w:val="004A1178"/>
    <w:rsid w:val="004A126C"/>
    <w:rsid w:val="004A1850"/>
    <w:rsid w:val="004A1853"/>
    <w:rsid w:val="004A1E6E"/>
    <w:rsid w:val="004A704E"/>
    <w:rsid w:val="004A7445"/>
    <w:rsid w:val="004B05D1"/>
    <w:rsid w:val="004B36F4"/>
    <w:rsid w:val="004B378F"/>
    <w:rsid w:val="004B573A"/>
    <w:rsid w:val="004B728B"/>
    <w:rsid w:val="004B799F"/>
    <w:rsid w:val="004B7D8D"/>
    <w:rsid w:val="004B7E0B"/>
    <w:rsid w:val="004C0F68"/>
    <w:rsid w:val="004C1B89"/>
    <w:rsid w:val="004C6AAC"/>
    <w:rsid w:val="004C72DC"/>
    <w:rsid w:val="004C78C5"/>
    <w:rsid w:val="004C7A13"/>
    <w:rsid w:val="004D136D"/>
    <w:rsid w:val="004D2207"/>
    <w:rsid w:val="004D2393"/>
    <w:rsid w:val="004D374A"/>
    <w:rsid w:val="004D4485"/>
    <w:rsid w:val="004D49A2"/>
    <w:rsid w:val="004D4FB3"/>
    <w:rsid w:val="004D552C"/>
    <w:rsid w:val="004D676B"/>
    <w:rsid w:val="004D740C"/>
    <w:rsid w:val="004D7FD8"/>
    <w:rsid w:val="004E0B62"/>
    <w:rsid w:val="004E1D52"/>
    <w:rsid w:val="004E1FE6"/>
    <w:rsid w:val="004E20D2"/>
    <w:rsid w:val="004E30B5"/>
    <w:rsid w:val="004E31C0"/>
    <w:rsid w:val="004E5147"/>
    <w:rsid w:val="004E5F10"/>
    <w:rsid w:val="004E64B4"/>
    <w:rsid w:val="004E7D1B"/>
    <w:rsid w:val="004F0593"/>
    <w:rsid w:val="004F07CA"/>
    <w:rsid w:val="004F086D"/>
    <w:rsid w:val="004F09BE"/>
    <w:rsid w:val="004F310C"/>
    <w:rsid w:val="004F4158"/>
    <w:rsid w:val="004F6119"/>
    <w:rsid w:val="004F760A"/>
    <w:rsid w:val="00501383"/>
    <w:rsid w:val="005019CE"/>
    <w:rsid w:val="005036AE"/>
    <w:rsid w:val="00503800"/>
    <w:rsid w:val="00503D98"/>
    <w:rsid w:val="0050429D"/>
    <w:rsid w:val="00504CF1"/>
    <w:rsid w:val="00507BDC"/>
    <w:rsid w:val="005118DB"/>
    <w:rsid w:val="0051195B"/>
    <w:rsid w:val="005126A4"/>
    <w:rsid w:val="0051271E"/>
    <w:rsid w:val="0051310D"/>
    <w:rsid w:val="005143F1"/>
    <w:rsid w:val="005154D7"/>
    <w:rsid w:val="005158BF"/>
    <w:rsid w:val="00516AA8"/>
    <w:rsid w:val="005170CF"/>
    <w:rsid w:val="00520411"/>
    <w:rsid w:val="00520AAC"/>
    <w:rsid w:val="00522EE2"/>
    <w:rsid w:val="005232AF"/>
    <w:rsid w:val="00524B9B"/>
    <w:rsid w:val="0052528D"/>
    <w:rsid w:val="00525EE6"/>
    <w:rsid w:val="00526A4D"/>
    <w:rsid w:val="00526C5A"/>
    <w:rsid w:val="0052799B"/>
    <w:rsid w:val="00533F7F"/>
    <w:rsid w:val="005356E0"/>
    <w:rsid w:val="00537EB7"/>
    <w:rsid w:val="00541A27"/>
    <w:rsid w:val="00541F13"/>
    <w:rsid w:val="00541F76"/>
    <w:rsid w:val="00542505"/>
    <w:rsid w:val="00543632"/>
    <w:rsid w:val="00546849"/>
    <w:rsid w:val="00547908"/>
    <w:rsid w:val="00552CA5"/>
    <w:rsid w:val="005543B4"/>
    <w:rsid w:val="005544EC"/>
    <w:rsid w:val="00554E40"/>
    <w:rsid w:val="0055637B"/>
    <w:rsid w:val="00556A7A"/>
    <w:rsid w:val="005626FD"/>
    <w:rsid w:val="005644D9"/>
    <w:rsid w:val="005645F7"/>
    <w:rsid w:val="005669FA"/>
    <w:rsid w:val="0056775E"/>
    <w:rsid w:val="005701BA"/>
    <w:rsid w:val="0057194B"/>
    <w:rsid w:val="00571B9A"/>
    <w:rsid w:val="005723B9"/>
    <w:rsid w:val="005724AF"/>
    <w:rsid w:val="00574C4D"/>
    <w:rsid w:val="0057582C"/>
    <w:rsid w:val="005766A7"/>
    <w:rsid w:val="00580555"/>
    <w:rsid w:val="00580996"/>
    <w:rsid w:val="0058297D"/>
    <w:rsid w:val="005836BD"/>
    <w:rsid w:val="0058449F"/>
    <w:rsid w:val="005854CF"/>
    <w:rsid w:val="00585CAF"/>
    <w:rsid w:val="0058613D"/>
    <w:rsid w:val="00593061"/>
    <w:rsid w:val="005937F7"/>
    <w:rsid w:val="005952E8"/>
    <w:rsid w:val="0059597C"/>
    <w:rsid w:val="00595F87"/>
    <w:rsid w:val="00597DA4"/>
    <w:rsid w:val="005A0D55"/>
    <w:rsid w:val="005A2E16"/>
    <w:rsid w:val="005A367A"/>
    <w:rsid w:val="005A5B27"/>
    <w:rsid w:val="005A69AA"/>
    <w:rsid w:val="005A7412"/>
    <w:rsid w:val="005B0D36"/>
    <w:rsid w:val="005B0E53"/>
    <w:rsid w:val="005B1F24"/>
    <w:rsid w:val="005B2BC4"/>
    <w:rsid w:val="005B5851"/>
    <w:rsid w:val="005B5DD8"/>
    <w:rsid w:val="005B62CD"/>
    <w:rsid w:val="005B6608"/>
    <w:rsid w:val="005C083C"/>
    <w:rsid w:val="005C2FAD"/>
    <w:rsid w:val="005C30CE"/>
    <w:rsid w:val="005C42DE"/>
    <w:rsid w:val="005C4DDB"/>
    <w:rsid w:val="005C5B74"/>
    <w:rsid w:val="005C5EAD"/>
    <w:rsid w:val="005D03ED"/>
    <w:rsid w:val="005D046F"/>
    <w:rsid w:val="005D05BB"/>
    <w:rsid w:val="005D2347"/>
    <w:rsid w:val="005D2FB3"/>
    <w:rsid w:val="005D4C39"/>
    <w:rsid w:val="005D53CE"/>
    <w:rsid w:val="005D7B09"/>
    <w:rsid w:val="005E2926"/>
    <w:rsid w:val="005E2B01"/>
    <w:rsid w:val="005E2ECF"/>
    <w:rsid w:val="005E3205"/>
    <w:rsid w:val="005E375E"/>
    <w:rsid w:val="005E43FC"/>
    <w:rsid w:val="005E60E4"/>
    <w:rsid w:val="005F3172"/>
    <w:rsid w:val="005F31CD"/>
    <w:rsid w:val="005F3769"/>
    <w:rsid w:val="005F51A4"/>
    <w:rsid w:val="005F76D7"/>
    <w:rsid w:val="00601516"/>
    <w:rsid w:val="006021A4"/>
    <w:rsid w:val="0060248F"/>
    <w:rsid w:val="00602ED4"/>
    <w:rsid w:val="0060349A"/>
    <w:rsid w:val="006075EF"/>
    <w:rsid w:val="006116C9"/>
    <w:rsid w:val="00611FFA"/>
    <w:rsid w:val="0061204B"/>
    <w:rsid w:val="006124A8"/>
    <w:rsid w:val="0061539A"/>
    <w:rsid w:val="00616E5F"/>
    <w:rsid w:val="006209FD"/>
    <w:rsid w:val="00620C0D"/>
    <w:rsid w:val="00624178"/>
    <w:rsid w:val="00624B42"/>
    <w:rsid w:val="00626D5B"/>
    <w:rsid w:val="00627312"/>
    <w:rsid w:val="006278BB"/>
    <w:rsid w:val="00630A81"/>
    <w:rsid w:val="00632D58"/>
    <w:rsid w:val="00633B51"/>
    <w:rsid w:val="00634E08"/>
    <w:rsid w:val="006351D8"/>
    <w:rsid w:val="00637F92"/>
    <w:rsid w:val="006445ED"/>
    <w:rsid w:val="00644673"/>
    <w:rsid w:val="0064483C"/>
    <w:rsid w:val="0064560E"/>
    <w:rsid w:val="00646EFF"/>
    <w:rsid w:val="00646FBA"/>
    <w:rsid w:val="00650702"/>
    <w:rsid w:val="00652D92"/>
    <w:rsid w:val="006531E0"/>
    <w:rsid w:val="00653651"/>
    <w:rsid w:val="00653738"/>
    <w:rsid w:val="006541A7"/>
    <w:rsid w:val="00654690"/>
    <w:rsid w:val="0065623E"/>
    <w:rsid w:val="00656313"/>
    <w:rsid w:val="00661BB4"/>
    <w:rsid w:val="006620BC"/>
    <w:rsid w:val="006626E3"/>
    <w:rsid w:val="0066287C"/>
    <w:rsid w:val="00662CA5"/>
    <w:rsid w:val="006646BE"/>
    <w:rsid w:val="006649A8"/>
    <w:rsid w:val="006672AD"/>
    <w:rsid w:val="0066737B"/>
    <w:rsid w:val="0066741D"/>
    <w:rsid w:val="0067020C"/>
    <w:rsid w:val="00673AA3"/>
    <w:rsid w:val="0067506A"/>
    <w:rsid w:val="00675620"/>
    <w:rsid w:val="00675BDC"/>
    <w:rsid w:val="00675FA7"/>
    <w:rsid w:val="00676568"/>
    <w:rsid w:val="00676C42"/>
    <w:rsid w:val="00677E21"/>
    <w:rsid w:val="00680DE6"/>
    <w:rsid w:val="006830D6"/>
    <w:rsid w:val="006831F1"/>
    <w:rsid w:val="00685C11"/>
    <w:rsid w:val="00687975"/>
    <w:rsid w:val="00690F11"/>
    <w:rsid w:val="006915AE"/>
    <w:rsid w:val="00691AE5"/>
    <w:rsid w:val="00692573"/>
    <w:rsid w:val="0069382F"/>
    <w:rsid w:val="00695535"/>
    <w:rsid w:val="00695715"/>
    <w:rsid w:val="00695AA4"/>
    <w:rsid w:val="006A0F92"/>
    <w:rsid w:val="006A2001"/>
    <w:rsid w:val="006A2040"/>
    <w:rsid w:val="006A28C2"/>
    <w:rsid w:val="006A5FB2"/>
    <w:rsid w:val="006A688F"/>
    <w:rsid w:val="006A7D00"/>
    <w:rsid w:val="006B123B"/>
    <w:rsid w:val="006B38E6"/>
    <w:rsid w:val="006B6108"/>
    <w:rsid w:val="006C1A7F"/>
    <w:rsid w:val="006C2E01"/>
    <w:rsid w:val="006C2FE5"/>
    <w:rsid w:val="006C77EC"/>
    <w:rsid w:val="006C7A92"/>
    <w:rsid w:val="006C7C32"/>
    <w:rsid w:val="006D01EF"/>
    <w:rsid w:val="006D0BA9"/>
    <w:rsid w:val="006D13A6"/>
    <w:rsid w:val="006D4B31"/>
    <w:rsid w:val="006D50F3"/>
    <w:rsid w:val="006E17D1"/>
    <w:rsid w:val="006E2BF7"/>
    <w:rsid w:val="006E37CE"/>
    <w:rsid w:val="006E3A0E"/>
    <w:rsid w:val="006E43AC"/>
    <w:rsid w:val="006E4FD3"/>
    <w:rsid w:val="006E55AF"/>
    <w:rsid w:val="006E58FB"/>
    <w:rsid w:val="006E62E8"/>
    <w:rsid w:val="006E793A"/>
    <w:rsid w:val="006E7D41"/>
    <w:rsid w:val="006F2423"/>
    <w:rsid w:val="006F4402"/>
    <w:rsid w:val="006F4DE2"/>
    <w:rsid w:val="006F5735"/>
    <w:rsid w:val="006F7069"/>
    <w:rsid w:val="00700501"/>
    <w:rsid w:val="007022B9"/>
    <w:rsid w:val="0070237E"/>
    <w:rsid w:val="007037F2"/>
    <w:rsid w:val="00703A34"/>
    <w:rsid w:val="00704EBF"/>
    <w:rsid w:val="00705FCD"/>
    <w:rsid w:val="00707407"/>
    <w:rsid w:val="00707782"/>
    <w:rsid w:val="00711864"/>
    <w:rsid w:val="00712EE0"/>
    <w:rsid w:val="007134EC"/>
    <w:rsid w:val="0071388E"/>
    <w:rsid w:val="0071390B"/>
    <w:rsid w:val="007209A0"/>
    <w:rsid w:val="00721DB4"/>
    <w:rsid w:val="00722D7B"/>
    <w:rsid w:val="00723A16"/>
    <w:rsid w:val="00723DB2"/>
    <w:rsid w:val="00724CE4"/>
    <w:rsid w:val="007253AE"/>
    <w:rsid w:val="0072679D"/>
    <w:rsid w:val="00726C0B"/>
    <w:rsid w:val="00731DD3"/>
    <w:rsid w:val="0073633B"/>
    <w:rsid w:val="00736AB4"/>
    <w:rsid w:val="0073726B"/>
    <w:rsid w:val="00740188"/>
    <w:rsid w:val="00741394"/>
    <w:rsid w:val="00741445"/>
    <w:rsid w:val="00741B78"/>
    <w:rsid w:val="00741CD1"/>
    <w:rsid w:val="00742289"/>
    <w:rsid w:val="00746CBE"/>
    <w:rsid w:val="00746FF5"/>
    <w:rsid w:val="007470E9"/>
    <w:rsid w:val="00747FD4"/>
    <w:rsid w:val="007507BD"/>
    <w:rsid w:val="00750C56"/>
    <w:rsid w:val="00751893"/>
    <w:rsid w:val="00752D41"/>
    <w:rsid w:val="00753ADA"/>
    <w:rsid w:val="00754123"/>
    <w:rsid w:val="00754E91"/>
    <w:rsid w:val="00755EC1"/>
    <w:rsid w:val="00757AE5"/>
    <w:rsid w:val="00757C9F"/>
    <w:rsid w:val="007620FB"/>
    <w:rsid w:val="007629E3"/>
    <w:rsid w:val="00762A81"/>
    <w:rsid w:val="0076371D"/>
    <w:rsid w:val="00764AAB"/>
    <w:rsid w:val="007655D5"/>
    <w:rsid w:val="0076637E"/>
    <w:rsid w:val="00766464"/>
    <w:rsid w:val="00766682"/>
    <w:rsid w:val="00767F00"/>
    <w:rsid w:val="0077095B"/>
    <w:rsid w:val="00771E63"/>
    <w:rsid w:val="00775114"/>
    <w:rsid w:val="00775B1B"/>
    <w:rsid w:val="00775FBE"/>
    <w:rsid w:val="007762B9"/>
    <w:rsid w:val="007764D1"/>
    <w:rsid w:val="007803F0"/>
    <w:rsid w:val="00781B32"/>
    <w:rsid w:val="00782957"/>
    <w:rsid w:val="00782AD9"/>
    <w:rsid w:val="00782B86"/>
    <w:rsid w:val="007831FC"/>
    <w:rsid w:val="007843A6"/>
    <w:rsid w:val="00784D17"/>
    <w:rsid w:val="00784D70"/>
    <w:rsid w:val="00785603"/>
    <w:rsid w:val="00787B0F"/>
    <w:rsid w:val="00787C8C"/>
    <w:rsid w:val="007925DC"/>
    <w:rsid w:val="0079344C"/>
    <w:rsid w:val="00793BB6"/>
    <w:rsid w:val="0079482E"/>
    <w:rsid w:val="00795B8D"/>
    <w:rsid w:val="00795CBE"/>
    <w:rsid w:val="00796CBC"/>
    <w:rsid w:val="00797EA4"/>
    <w:rsid w:val="007A0581"/>
    <w:rsid w:val="007A075C"/>
    <w:rsid w:val="007A3AA0"/>
    <w:rsid w:val="007A41B6"/>
    <w:rsid w:val="007A47E2"/>
    <w:rsid w:val="007A76FB"/>
    <w:rsid w:val="007B0D4B"/>
    <w:rsid w:val="007B1733"/>
    <w:rsid w:val="007B2282"/>
    <w:rsid w:val="007B3CBD"/>
    <w:rsid w:val="007B4949"/>
    <w:rsid w:val="007B5976"/>
    <w:rsid w:val="007B7248"/>
    <w:rsid w:val="007C0ED7"/>
    <w:rsid w:val="007C14DF"/>
    <w:rsid w:val="007C1E12"/>
    <w:rsid w:val="007C23F0"/>
    <w:rsid w:val="007C4280"/>
    <w:rsid w:val="007C5B16"/>
    <w:rsid w:val="007C6C28"/>
    <w:rsid w:val="007C71B5"/>
    <w:rsid w:val="007C7246"/>
    <w:rsid w:val="007C7753"/>
    <w:rsid w:val="007C7A44"/>
    <w:rsid w:val="007C7EAC"/>
    <w:rsid w:val="007D19D4"/>
    <w:rsid w:val="007D305D"/>
    <w:rsid w:val="007D441C"/>
    <w:rsid w:val="007D6916"/>
    <w:rsid w:val="007E03C8"/>
    <w:rsid w:val="007E178D"/>
    <w:rsid w:val="007E1C89"/>
    <w:rsid w:val="007E4742"/>
    <w:rsid w:val="007E5F59"/>
    <w:rsid w:val="007F20A5"/>
    <w:rsid w:val="007F4D6D"/>
    <w:rsid w:val="007F5854"/>
    <w:rsid w:val="00800C64"/>
    <w:rsid w:val="008016A1"/>
    <w:rsid w:val="00801D52"/>
    <w:rsid w:val="00802212"/>
    <w:rsid w:val="00803C1C"/>
    <w:rsid w:val="00804479"/>
    <w:rsid w:val="00806479"/>
    <w:rsid w:val="008103A1"/>
    <w:rsid w:val="008109AF"/>
    <w:rsid w:val="00811A01"/>
    <w:rsid w:val="00812FEF"/>
    <w:rsid w:val="00813F27"/>
    <w:rsid w:val="00815373"/>
    <w:rsid w:val="00816317"/>
    <w:rsid w:val="00816998"/>
    <w:rsid w:val="008211EE"/>
    <w:rsid w:val="0082214D"/>
    <w:rsid w:val="00822507"/>
    <w:rsid w:val="00823029"/>
    <w:rsid w:val="00826C23"/>
    <w:rsid w:val="008275F9"/>
    <w:rsid w:val="00827688"/>
    <w:rsid w:val="0083034F"/>
    <w:rsid w:val="00830A21"/>
    <w:rsid w:val="00830BEF"/>
    <w:rsid w:val="00831781"/>
    <w:rsid w:val="00831DFC"/>
    <w:rsid w:val="00832652"/>
    <w:rsid w:val="008333B1"/>
    <w:rsid w:val="008348C2"/>
    <w:rsid w:val="00835622"/>
    <w:rsid w:val="0083602A"/>
    <w:rsid w:val="008363FE"/>
    <w:rsid w:val="00841C6F"/>
    <w:rsid w:val="0084454B"/>
    <w:rsid w:val="00844985"/>
    <w:rsid w:val="00844E7F"/>
    <w:rsid w:val="00845CFF"/>
    <w:rsid w:val="0084635C"/>
    <w:rsid w:val="0084653A"/>
    <w:rsid w:val="008465EC"/>
    <w:rsid w:val="00847E06"/>
    <w:rsid w:val="008523B0"/>
    <w:rsid w:val="00852491"/>
    <w:rsid w:val="00852619"/>
    <w:rsid w:val="008548FE"/>
    <w:rsid w:val="00854A5D"/>
    <w:rsid w:val="008553B0"/>
    <w:rsid w:val="008562F1"/>
    <w:rsid w:val="008574DE"/>
    <w:rsid w:val="00857944"/>
    <w:rsid w:val="0086471E"/>
    <w:rsid w:val="00865FC3"/>
    <w:rsid w:val="00866246"/>
    <w:rsid w:val="008675A1"/>
    <w:rsid w:val="00867A23"/>
    <w:rsid w:val="00872376"/>
    <w:rsid w:val="00872D91"/>
    <w:rsid w:val="00872FCC"/>
    <w:rsid w:val="0087541B"/>
    <w:rsid w:val="0087583E"/>
    <w:rsid w:val="00876593"/>
    <w:rsid w:val="00880597"/>
    <w:rsid w:val="00880C4F"/>
    <w:rsid w:val="008812AE"/>
    <w:rsid w:val="00881A68"/>
    <w:rsid w:val="00882F9E"/>
    <w:rsid w:val="0088508B"/>
    <w:rsid w:val="00885204"/>
    <w:rsid w:val="00885F4D"/>
    <w:rsid w:val="0088767F"/>
    <w:rsid w:val="00887B7D"/>
    <w:rsid w:val="0089092E"/>
    <w:rsid w:val="00890EA0"/>
    <w:rsid w:val="00893060"/>
    <w:rsid w:val="00893352"/>
    <w:rsid w:val="00893AE9"/>
    <w:rsid w:val="008962EC"/>
    <w:rsid w:val="008975E2"/>
    <w:rsid w:val="00897A42"/>
    <w:rsid w:val="00897E18"/>
    <w:rsid w:val="008A090C"/>
    <w:rsid w:val="008A138E"/>
    <w:rsid w:val="008A200E"/>
    <w:rsid w:val="008A265F"/>
    <w:rsid w:val="008A3176"/>
    <w:rsid w:val="008A3D40"/>
    <w:rsid w:val="008A4DB8"/>
    <w:rsid w:val="008A54D5"/>
    <w:rsid w:val="008A6215"/>
    <w:rsid w:val="008A72F1"/>
    <w:rsid w:val="008A7561"/>
    <w:rsid w:val="008A7CCB"/>
    <w:rsid w:val="008B06AB"/>
    <w:rsid w:val="008B06B7"/>
    <w:rsid w:val="008B24D4"/>
    <w:rsid w:val="008C0270"/>
    <w:rsid w:val="008C177D"/>
    <w:rsid w:val="008C3786"/>
    <w:rsid w:val="008C3AB5"/>
    <w:rsid w:val="008C521C"/>
    <w:rsid w:val="008C67D2"/>
    <w:rsid w:val="008C7060"/>
    <w:rsid w:val="008C7798"/>
    <w:rsid w:val="008D073F"/>
    <w:rsid w:val="008D138A"/>
    <w:rsid w:val="008D1AC9"/>
    <w:rsid w:val="008D38AC"/>
    <w:rsid w:val="008D4BB3"/>
    <w:rsid w:val="008D5699"/>
    <w:rsid w:val="008D5A25"/>
    <w:rsid w:val="008D6DF5"/>
    <w:rsid w:val="008D7658"/>
    <w:rsid w:val="008E0E34"/>
    <w:rsid w:val="008E189C"/>
    <w:rsid w:val="008E793B"/>
    <w:rsid w:val="008E7D27"/>
    <w:rsid w:val="008F0A94"/>
    <w:rsid w:val="008F0DC3"/>
    <w:rsid w:val="008F1374"/>
    <w:rsid w:val="008F2CD5"/>
    <w:rsid w:val="008F336E"/>
    <w:rsid w:val="008F38D1"/>
    <w:rsid w:val="008F39F5"/>
    <w:rsid w:val="008F4287"/>
    <w:rsid w:val="008F5F50"/>
    <w:rsid w:val="00902530"/>
    <w:rsid w:val="00902E41"/>
    <w:rsid w:val="00904377"/>
    <w:rsid w:val="00904A71"/>
    <w:rsid w:val="00910F8A"/>
    <w:rsid w:val="00910FA1"/>
    <w:rsid w:val="00911959"/>
    <w:rsid w:val="009133BF"/>
    <w:rsid w:val="00913443"/>
    <w:rsid w:val="00914662"/>
    <w:rsid w:val="0091744B"/>
    <w:rsid w:val="00917464"/>
    <w:rsid w:val="00917D07"/>
    <w:rsid w:val="0092044D"/>
    <w:rsid w:val="00921B5D"/>
    <w:rsid w:val="00922079"/>
    <w:rsid w:val="00922208"/>
    <w:rsid w:val="00922414"/>
    <w:rsid w:val="00923396"/>
    <w:rsid w:val="00925905"/>
    <w:rsid w:val="00927C23"/>
    <w:rsid w:val="009300B1"/>
    <w:rsid w:val="00930660"/>
    <w:rsid w:val="00930853"/>
    <w:rsid w:val="00933CFA"/>
    <w:rsid w:val="00935B0E"/>
    <w:rsid w:val="009371FB"/>
    <w:rsid w:val="00937477"/>
    <w:rsid w:val="00937CF8"/>
    <w:rsid w:val="0094184F"/>
    <w:rsid w:val="00941A4D"/>
    <w:rsid w:val="00941C1E"/>
    <w:rsid w:val="00942F7E"/>
    <w:rsid w:val="0094388C"/>
    <w:rsid w:val="00944250"/>
    <w:rsid w:val="0094465A"/>
    <w:rsid w:val="009464CB"/>
    <w:rsid w:val="00947523"/>
    <w:rsid w:val="0094753E"/>
    <w:rsid w:val="00947F42"/>
    <w:rsid w:val="00950F55"/>
    <w:rsid w:val="00953B2A"/>
    <w:rsid w:val="00956AB1"/>
    <w:rsid w:val="00957BEE"/>
    <w:rsid w:val="0096017C"/>
    <w:rsid w:val="0096046D"/>
    <w:rsid w:val="00961315"/>
    <w:rsid w:val="0096152C"/>
    <w:rsid w:val="00961E9B"/>
    <w:rsid w:val="00965B55"/>
    <w:rsid w:val="0096669A"/>
    <w:rsid w:val="00967035"/>
    <w:rsid w:val="00967E00"/>
    <w:rsid w:val="00970F35"/>
    <w:rsid w:val="00975B9E"/>
    <w:rsid w:val="00977AFD"/>
    <w:rsid w:val="00977F01"/>
    <w:rsid w:val="00980513"/>
    <w:rsid w:val="00980AC2"/>
    <w:rsid w:val="00981C17"/>
    <w:rsid w:val="00982BD6"/>
    <w:rsid w:val="009834F6"/>
    <w:rsid w:val="00983ACD"/>
    <w:rsid w:val="00984660"/>
    <w:rsid w:val="00984EAA"/>
    <w:rsid w:val="009855A5"/>
    <w:rsid w:val="00985CBC"/>
    <w:rsid w:val="00986053"/>
    <w:rsid w:val="00987868"/>
    <w:rsid w:val="009913CA"/>
    <w:rsid w:val="0099589E"/>
    <w:rsid w:val="00996234"/>
    <w:rsid w:val="009966DD"/>
    <w:rsid w:val="00996DB9"/>
    <w:rsid w:val="00997220"/>
    <w:rsid w:val="009A0FFC"/>
    <w:rsid w:val="009A13F7"/>
    <w:rsid w:val="009A363A"/>
    <w:rsid w:val="009A6DA1"/>
    <w:rsid w:val="009B19BF"/>
    <w:rsid w:val="009B30B3"/>
    <w:rsid w:val="009B315C"/>
    <w:rsid w:val="009B3341"/>
    <w:rsid w:val="009B3362"/>
    <w:rsid w:val="009B441F"/>
    <w:rsid w:val="009B4943"/>
    <w:rsid w:val="009B591C"/>
    <w:rsid w:val="009B5E0B"/>
    <w:rsid w:val="009B79C2"/>
    <w:rsid w:val="009C0600"/>
    <w:rsid w:val="009C163E"/>
    <w:rsid w:val="009C1CE4"/>
    <w:rsid w:val="009C349B"/>
    <w:rsid w:val="009C36B1"/>
    <w:rsid w:val="009C3CC9"/>
    <w:rsid w:val="009C3E40"/>
    <w:rsid w:val="009C4C58"/>
    <w:rsid w:val="009C6AA6"/>
    <w:rsid w:val="009D2758"/>
    <w:rsid w:val="009D2B5A"/>
    <w:rsid w:val="009D38A6"/>
    <w:rsid w:val="009D5194"/>
    <w:rsid w:val="009D5AB3"/>
    <w:rsid w:val="009E098D"/>
    <w:rsid w:val="009E1EC5"/>
    <w:rsid w:val="009E26DE"/>
    <w:rsid w:val="009E46AB"/>
    <w:rsid w:val="009E51DE"/>
    <w:rsid w:val="009E68C6"/>
    <w:rsid w:val="009E6A06"/>
    <w:rsid w:val="009E6D7C"/>
    <w:rsid w:val="009E7712"/>
    <w:rsid w:val="009E7FEE"/>
    <w:rsid w:val="009F21A6"/>
    <w:rsid w:val="009F4299"/>
    <w:rsid w:val="009F459E"/>
    <w:rsid w:val="009F45B3"/>
    <w:rsid w:val="009F4A4B"/>
    <w:rsid w:val="009F4A63"/>
    <w:rsid w:val="009F6D2A"/>
    <w:rsid w:val="009F7625"/>
    <w:rsid w:val="00A0060E"/>
    <w:rsid w:val="00A00917"/>
    <w:rsid w:val="00A00C1F"/>
    <w:rsid w:val="00A00F31"/>
    <w:rsid w:val="00A01B6C"/>
    <w:rsid w:val="00A03CC1"/>
    <w:rsid w:val="00A04806"/>
    <w:rsid w:val="00A05CAA"/>
    <w:rsid w:val="00A0641F"/>
    <w:rsid w:val="00A070CF"/>
    <w:rsid w:val="00A12058"/>
    <w:rsid w:val="00A1241D"/>
    <w:rsid w:val="00A127F4"/>
    <w:rsid w:val="00A13090"/>
    <w:rsid w:val="00A1546D"/>
    <w:rsid w:val="00A15C86"/>
    <w:rsid w:val="00A16EA1"/>
    <w:rsid w:val="00A1755C"/>
    <w:rsid w:val="00A212F1"/>
    <w:rsid w:val="00A218E1"/>
    <w:rsid w:val="00A21E0C"/>
    <w:rsid w:val="00A23238"/>
    <w:rsid w:val="00A247D6"/>
    <w:rsid w:val="00A24F5F"/>
    <w:rsid w:val="00A25CD9"/>
    <w:rsid w:val="00A26F03"/>
    <w:rsid w:val="00A27636"/>
    <w:rsid w:val="00A32350"/>
    <w:rsid w:val="00A32C22"/>
    <w:rsid w:val="00A32ECA"/>
    <w:rsid w:val="00A33601"/>
    <w:rsid w:val="00A345BF"/>
    <w:rsid w:val="00A3581F"/>
    <w:rsid w:val="00A360D3"/>
    <w:rsid w:val="00A4012B"/>
    <w:rsid w:val="00A4198C"/>
    <w:rsid w:val="00A424DF"/>
    <w:rsid w:val="00A43872"/>
    <w:rsid w:val="00A43D4C"/>
    <w:rsid w:val="00A43E8F"/>
    <w:rsid w:val="00A44E31"/>
    <w:rsid w:val="00A4577E"/>
    <w:rsid w:val="00A4793B"/>
    <w:rsid w:val="00A5100F"/>
    <w:rsid w:val="00A51B96"/>
    <w:rsid w:val="00A53D13"/>
    <w:rsid w:val="00A54EF2"/>
    <w:rsid w:val="00A56A74"/>
    <w:rsid w:val="00A56E0F"/>
    <w:rsid w:val="00A576EE"/>
    <w:rsid w:val="00A6172C"/>
    <w:rsid w:val="00A635A9"/>
    <w:rsid w:val="00A644F6"/>
    <w:rsid w:val="00A6717E"/>
    <w:rsid w:val="00A67651"/>
    <w:rsid w:val="00A67E53"/>
    <w:rsid w:val="00A70A8C"/>
    <w:rsid w:val="00A70B1A"/>
    <w:rsid w:val="00A70D72"/>
    <w:rsid w:val="00A735F4"/>
    <w:rsid w:val="00A740A0"/>
    <w:rsid w:val="00A74148"/>
    <w:rsid w:val="00A74A6A"/>
    <w:rsid w:val="00A75AA7"/>
    <w:rsid w:val="00A831F2"/>
    <w:rsid w:val="00A84E06"/>
    <w:rsid w:val="00A85883"/>
    <w:rsid w:val="00A85B96"/>
    <w:rsid w:val="00A87D54"/>
    <w:rsid w:val="00A90507"/>
    <w:rsid w:val="00A91E6F"/>
    <w:rsid w:val="00A91F4F"/>
    <w:rsid w:val="00A91FB3"/>
    <w:rsid w:val="00A92D76"/>
    <w:rsid w:val="00A93795"/>
    <w:rsid w:val="00A9654B"/>
    <w:rsid w:val="00AA0263"/>
    <w:rsid w:val="00AA0D25"/>
    <w:rsid w:val="00AA135F"/>
    <w:rsid w:val="00AA2A40"/>
    <w:rsid w:val="00AA2A4B"/>
    <w:rsid w:val="00AA37BB"/>
    <w:rsid w:val="00AA3CFF"/>
    <w:rsid w:val="00AA42AE"/>
    <w:rsid w:val="00AA66E7"/>
    <w:rsid w:val="00AA72A6"/>
    <w:rsid w:val="00AB133A"/>
    <w:rsid w:val="00AB141F"/>
    <w:rsid w:val="00AB1EFD"/>
    <w:rsid w:val="00AB1F80"/>
    <w:rsid w:val="00AB5CE2"/>
    <w:rsid w:val="00AB5D50"/>
    <w:rsid w:val="00AB759E"/>
    <w:rsid w:val="00AC124F"/>
    <w:rsid w:val="00AC1373"/>
    <w:rsid w:val="00AC35C1"/>
    <w:rsid w:val="00AC37D7"/>
    <w:rsid w:val="00AC68C9"/>
    <w:rsid w:val="00AC6AAF"/>
    <w:rsid w:val="00AC74F6"/>
    <w:rsid w:val="00AC7A51"/>
    <w:rsid w:val="00AC7C97"/>
    <w:rsid w:val="00AD03AF"/>
    <w:rsid w:val="00AD0769"/>
    <w:rsid w:val="00AD0D7B"/>
    <w:rsid w:val="00AD0F67"/>
    <w:rsid w:val="00AD1138"/>
    <w:rsid w:val="00AD121B"/>
    <w:rsid w:val="00AD15F3"/>
    <w:rsid w:val="00AD1C97"/>
    <w:rsid w:val="00AD1EB4"/>
    <w:rsid w:val="00AD2A0B"/>
    <w:rsid w:val="00AD334A"/>
    <w:rsid w:val="00AD4AB1"/>
    <w:rsid w:val="00AD4C94"/>
    <w:rsid w:val="00AD59C6"/>
    <w:rsid w:val="00AD6C37"/>
    <w:rsid w:val="00AD7E84"/>
    <w:rsid w:val="00AE073B"/>
    <w:rsid w:val="00AE0D37"/>
    <w:rsid w:val="00AE17CE"/>
    <w:rsid w:val="00AE4720"/>
    <w:rsid w:val="00AE5A35"/>
    <w:rsid w:val="00AE5D5C"/>
    <w:rsid w:val="00AE5D7B"/>
    <w:rsid w:val="00AF04C1"/>
    <w:rsid w:val="00AF0BF9"/>
    <w:rsid w:val="00AF10B8"/>
    <w:rsid w:val="00AF47B2"/>
    <w:rsid w:val="00AF47C7"/>
    <w:rsid w:val="00AF50FC"/>
    <w:rsid w:val="00AF5167"/>
    <w:rsid w:val="00AF67F3"/>
    <w:rsid w:val="00AF7FA9"/>
    <w:rsid w:val="00B01A4E"/>
    <w:rsid w:val="00B01F3E"/>
    <w:rsid w:val="00B0360F"/>
    <w:rsid w:val="00B03B28"/>
    <w:rsid w:val="00B04C3C"/>
    <w:rsid w:val="00B05D8A"/>
    <w:rsid w:val="00B06FE8"/>
    <w:rsid w:val="00B1128F"/>
    <w:rsid w:val="00B117CC"/>
    <w:rsid w:val="00B12BB9"/>
    <w:rsid w:val="00B13880"/>
    <w:rsid w:val="00B13EAA"/>
    <w:rsid w:val="00B15164"/>
    <w:rsid w:val="00B16EAB"/>
    <w:rsid w:val="00B21579"/>
    <w:rsid w:val="00B232FF"/>
    <w:rsid w:val="00B278B9"/>
    <w:rsid w:val="00B317CE"/>
    <w:rsid w:val="00B33AA5"/>
    <w:rsid w:val="00B342D5"/>
    <w:rsid w:val="00B35356"/>
    <w:rsid w:val="00B35C3F"/>
    <w:rsid w:val="00B36384"/>
    <w:rsid w:val="00B37D68"/>
    <w:rsid w:val="00B37E0A"/>
    <w:rsid w:val="00B4044B"/>
    <w:rsid w:val="00B40F08"/>
    <w:rsid w:val="00B41520"/>
    <w:rsid w:val="00B41A98"/>
    <w:rsid w:val="00B42303"/>
    <w:rsid w:val="00B43071"/>
    <w:rsid w:val="00B45D98"/>
    <w:rsid w:val="00B4739D"/>
    <w:rsid w:val="00B51023"/>
    <w:rsid w:val="00B5276C"/>
    <w:rsid w:val="00B52BB7"/>
    <w:rsid w:val="00B536D4"/>
    <w:rsid w:val="00B542F9"/>
    <w:rsid w:val="00B55BE2"/>
    <w:rsid w:val="00B56541"/>
    <w:rsid w:val="00B56868"/>
    <w:rsid w:val="00B57070"/>
    <w:rsid w:val="00B57735"/>
    <w:rsid w:val="00B62EF1"/>
    <w:rsid w:val="00B63C6D"/>
    <w:rsid w:val="00B6554E"/>
    <w:rsid w:val="00B65BCD"/>
    <w:rsid w:val="00B65D34"/>
    <w:rsid w:val="00B6643D"/>
    <w:rsid w:val="00B67476"/>
    <w:rsid w:val="00B701BC"/>
    <w:rsid w:val="00B717EB"/>
    <w:rsid w:val="00B720A6"/>
    <w:rsid w:val="00B72B4E"/>
    <w:rsid w:val="00B7380D"/>
    <w:rsid w:val="00B746DE"/>
    <w:rsid w:val="00B74B1A"/>
    <w:rsid w:val="00B7F62F"/>
    <w:rsid w:val="00B80152"/>
    <w:rsid w:val="00B80674"/>
    <w:rsid w:val="00B80799"/>
    <w:rsid w:val="00B80D6B"/>
    <w:rsid w:val="00B80DCA"/>
    <w:rsid w:val="00B83158"/>
    <w:rsid w:val="00B83CAD"/>
    <w:rsid w:val="00B83DD1"/>
    <w:rsid w:val="00B85A35"/>
    <w:rsid w:val="00B86E46"/>
    <w:rsid w:val="00B8783F"/>
    <w:rsid w:val="00B907FF"/>
    <w:rsid w:val="00B90A22"/>
    <w:rsid w:val="00B91F77"/>
    <w:rsid w:val="00B93FFD"/>
    <w:rsid w:val="00B94E0A"/>
    <w:rsid w:val="00B955D8"/>
    <w:rsid w:val="00B96A15"/>
    <w:rsid w:val="00B96BA1"/>
    <w:rsid w:val="00BA2110"/>
    <w:rsid w:val="00BA2A07"/>
    <w:rsid w:val="00BA3BE8"/>
    <w:rsid w:val="00BA67FA"/>
    <w:rsid w:val="00BB07A4"/>
    <w:rsid w:val="00BB5E8E"/>
    <w:rsid w:val="00BB770F"/>
    <w:rsid w:val="00BC0256"/>
    <w:rsid w:val="00BC11E7"/>
    <w:rsid w:val="00BC13A5"/>
    <w:rsid w:val="00BC1CA9"/>
    <w:rsid w:val="00BC2B2F"/>
    <w:rsid w:val="00BC2BBE"/>
    <w:rsid w:val="00BC57BB"/>
    <w:rsid w:val="00BC5B85"/>
    <w:rsid w:val="00BC5FA3"/>
    <w:rsid w:val="00BC606D"/>
    <w:rsid w:val="00BC7500"/>
    <w:rsid w:val="00BC7768"/>
    <w:rsid w:val="00BC7C35"/>
    <w:rsid w:val="00BD0CD0"/>
    <w:rsid w:val="00BD1EEB"/>
    <w:rsid w:val="00BD2D13"/>
    <w:rsid w:val="00BD3A11"/>
    <w:rsid w:val="00BD3B4F"/>
    <w:rsid w:val="00BD4523"/>
    <w:rsid w:val="00BD5866"/>
    <w:rsid w:val="00BD61A8"/>
    <w:rsid w:val="00BD6AA3"/>
    <w:rsid w:val="00BD6CA0"/>
    <w:rsid w:val="00BE2836"/>
    <w:rsid w:val="00BE7093"/>
    <w:rsid w:val="00BE75D1"/>
    <w:rsid w:val="00BF0229"/>
    <w:rsid w:val="00BF0BC5"/>
    <w:rsid w:val="00BF1FFB"/>
    <w:rsid w:val="00BF2899"/>
    <w:rsid w:val="00BF2B6E"/>
    <w:rsid w:val="00BF3458"/>
    <w:rsid w:val="00BF461F"/>
    <w:rsid w:val="00BF5CB7"/>
    <w:rsid w:val="00BF7E58"/>
    <w:rsid w:val="00C01639"/>
    <w:rsid w:val="00C035F0"/>
    <w:rsid w:val="00C03EBC"/>
    <w:rsid w:val="00C04324"/>
    <w:rsid w:val="00C050F3"/>
    <w:rsid w:val="00C05AEA"/>
    <w:rsid w:val="00C0626B"/>
    <w:rsid w:val="00C06BE3"/>
    <w:rsid w:val="00C06BF6"/>
    <w:rsid w:val="00C06C5C"/>
    <w:rsid w:val="00C07291"/>
    <w:rsid w:val="00C075FB"/>
    <w:rsid w:val="00C07F03"/>
    <w:rsid w:val="00C10330"/>
    <w:rsid w:val="00C10A28"/>
    <w:rsid w:val="00C124BC"/>
    <w:rsid w:val="00C13AF3"/>
    <w:rsid w:val="00C13E43"/>
    <w:rsid w:val="00C13EAE"/>
    <w:rsid w:val="00C1456E"/>
    <w:rsid w:val="00C14F35"/>
    <w:rsid w:val="00C15123"/>
    <w:rsid w:val="00C16727"/>
    <w:rsid w:val="00C2111B"/>
    <w:rsid w:val="00C2249B"/>
    <w:rsid w:val="00C22E5A"/>
    <w:rsid w:val="00C24D01"/>
    <w:rsid w:val="00C25C61"/>
    <w:rsid w:val="00C2677B"/>
    <w:rsid w:val="00C301D6"/>
    <w:rsid w:val="00C3089E"/>
    <w:rsid w:val="00C31119"/>
    <w:rsid w:val="00C31136"/>
    <w:rsid w:val="00C31423"/>
    <w:rsid w:val="00C3382E"/>
    <w:rsid w:val="00C34B74"/>
    <w:rsid w:val="00C35C60"/>
    <w:rsid w:val="00C35E15"/>
    <w:rsid w:val="00C363D0"/>
    <w:rsid w:val="00C4050F"/>
    <w:rsid w:val="00C421C8"/>
    <w:rsid w:val="00C438D7"/>
    <w:rsid w:val="00C43959"/>
    <w:rsid w:val="00C473B2"/>
    <w:rsid w:val="00C50B38"/>
    <w:rsid w:val="00C519F8"/>
    <w:rsid w:val="00C5209E"/>
    <w:rsid w:val="00C5307A"/>
    <w:rsid w:val="00C535E8"/>
    <w:rsid w:val="00C55A8C"/>
    <w:rsid w:val="00C56786"/>
    <w:rsid w:val="00C606C8"/>
    <w:rsid w:val="00C60CE6"/>
    <w:rsid w:val="00C614E8"/>
    <w:rsid w:val="00C618CE"/>
    <w:rsid w:val="00C61D64"/>
    <w:rsid w:val="00C623FE"/>
    <w:rsid w:val="00C62AAE"/>
    <w:rsid w:val="00C646AB"/>
    <w:rsid w:val="00C658F3"/>
    <w:rsid w:val="00C66F9B"/>
    <w:rsid w:val="00C67ECF"/>
    <w:rsid w:val="00C70F83"/>
    <w:rsid w:val="00C71F27"/>
    <w:rsid w:val="00C71FDD"/>
    <w:rsid w:val="00C72E25"/>
    <w:rsid w:val="00C73DFD"/>
    <w:rsid w:val="00C74854"/>
    <w:rsid w:val="00C74FF9"/>
    <w:rsid w:val="00C751BA"/>
    <w:rsid w:val="00C751E3"/>
    <w:rsid w:val="00C75ABC"/>
    <w:rsid w:val="00C804D3"/>
    <w:rsid w:val="00C80715"/>
    <w:rsid w:val="00C81128"/>
    <w:rsid w:val="00C82CCE"/>
    <w:rsid w:val="00C83441"/>
    <w:rsid w:val="00C854BA"/>
    <w:rsid w:val="00C86443"/>
    <w:rsid w:val="00C87B56"/>
    <w:rsid w:val="00C901E0"/>
    <w:rsid w:val="00C90300"/>
    <w:rsid w:val="00C90A82"/>
    <w:rsid w:val="00C9272B"/>
    <w:rsid w:val="00C9321E"/>
    <w:rsid w:val="00C93DD9"/>
    <w:rsid w:val="00C94047"/>
    <w:rsid w:val="00C94C08"/>
    <w:rsid w:val="00CA0324"/>
    <w:rsid w:val="00CA08CC"/>
    <w:rsid w:val="00CA29F2"/>
    <w:rsid w:val="00CA3896"/>
    <w:rsid w:val="00CA4263"/>
    <w:rsid w:val="00CA567D"/>
    <w:rsid w:val="00CA64B5"/>
    <w:rsid w:val="00CA7061"/>
    <w:rsid w:val="00CA740D"/>
    <w:rsid w:val="00CA768D"/>
    <w:rsid w:val="00CA7AEC"/>
    <w:rsid w:val="00CB15B7"/>
    <w:rsid w:val="00CB1FD7"/>
    <w:rsid w:val="00CB27AF"/>
    <w:rsid w:val="00CB36B4"/>
    <w:rsid w:val="00CB3D23"/>
    <w:rsid w:val="00CB3E4E"/>
    <w:rsid w:val="00CB51EA"/>
    <w:rsid w:val="00CB5E5D"/>
    <w:rsid w:val="00CB70CD"/>
    <w:rsid w:val="00CB716F"/>
    <w:rsid w:val="00CB72A5"/>
    <w:rsid w:val="00CC1A77"/>
    <w:rsid w:val="00CC3769"/>
    <w:rsid w:val="00CC3E66"/>
    <w:rsid w:val="00CC3E99"/>
    <w:rsid w:val="00CC4208"/>
    <w:rsid w:val="00CD114A"/>
    <w:rsid w:val="00CD207F"/>
    <w:rsid w:val="00CD40CB"/>
    <w:rsid w:val="00CD5A20"/>
    <w:rsid w:val="00CD7419"/>
    <w:rsid w:val="00CD7FE3"/>
    <w:rsid w:val="00CE00CC"/>
    <w:rsid w:val="00CE0950"/>
    <w:rsid w:val="00CE0AF0"/>
    <w:rsid w:val="00CE31E8"/>
    <w:rsid w:val="00CE39E0"/>
    <w:rsid w:val="00CE5888"/>
    <w:rsid w:val="00CE59FE"/>
    <w:rsid w:val="00CE5B4C"/>
    <w:rsid w:val="00CE6487"/>
    <w:rsid w:val="00CF08B2"/>
    <w:rsid w:val="00CF21DC"/>
    <w:rsid w:val="00CF2B92"/>
    <w:rsid w:val="00CF34E7"/>
    <w:rsid w:val="00CF565C"/>
    <w:rsid w:val="00CF778D"/>
    <w:rsid w:val="00CF7988"/>
    <w:rsid w:val="00CF7DDA"/>
    <w:rsid w:val="00D01DB9"/>
    <w:rsid w:val="00D024E2"/>
    <w:rsid w:val="00D0393A"/>
    <w:rsid w:val="00D05299"/>
    <w:rsid w:val="00D05719"/>
    <w:rsid w:val="00D05A7C"/>
    <w:rsid w:val="00D05AF8"/>
    <w:rsid w:val="00D064FF"/>
    <w:rsid w:val="00D06855"/>
    <w:rsid w:val="00D10D56"/>
    <w:rsid w:val="00D14566"/>
    <w:rsid w:val="00D14F10"/>
    <w:rsid w:val="00D15100"/>
    <w:rsid w:val="00D15BE8"/>
    <w:rsid w:val="00D16667"/>
    <w:rsid w:val="00D17605"/>
    <w:rsid w:val="00D1793C"/>
    <w:rsid w:val="00D20C74"/>
    <w:rsid w:val="00D20DF8"/>
    <w:rsid w:val="00D2318A"/>
    <w:rsid w:val="00D25BBC"/>
    <w:rsid w:val="00D25E16"/>
    <w:rsid w:val="00D264C8"/>
    <w:rsid w:val="00D26E5D"/>
    <w:rsid w:val="00D2759C"/>
    <w:rsid w:val="00D317D4"/>
    <w:rsid w:val="00D31F26"/>
    <w:rsid w:val="00D32360"/>
    <w:rsid w:val="00D33266"/>
    <w:rsid w:val="00D33AF7"/>
    <w:rsid w:val="00D35E52"/>
    <w:rsid w:val="00D371D2"/>
    <w:rsid w:val="00D373CB"/>
    <w:rsid w:val="00D4214C"/>
    <w:rsid w:val="00D43589"/>
    <w:rsid w:val="00D44044"/>
    <w:rsid w:val="00D44330"/>
    <w:rsid w:val="00D46546"/>
    <w:rsid w:val="00D517AB"/>
    <w:rsid w:val="00D53247"/>
    <w:rsid w:val="00D612CF"/>
    <w:rsid w:val="00D619E2"/>
    <w:rsid w:val="00D61CF9"/>
    <w:rsid w:val="00D63D8C"/>
    <w:rsid w:val="00D655D6"/>
    <w:rsid w:val="00D65CF1"/>
    <w:rsid w:val="00D73033"/>
    <w:rsid w:val="00D73855"/>
    <w:rsid w:val="00D7393F"/>
    <w:rsid w:val="00D74E90"/>
    <w:rsid w:val="00D757A2"/>
    <w:rsid w:val="00D777EB"/>
    <w:rsid w:val="00D802A2"/>
    <w:rsid w:val="00D80E1D"/>
    <w:rsid w:val="00D8151F"/>
    <w:rsid w:val="00D82688"/>
    <w:rsid w:val="00D840AD"/>
    <w:rsid w:val="00D84266"/>
    <w:rsid w:val="00D85268"/>
    <w:rsid w:val="00D86DD8"/>
    <w:rsid w:val="00D8720C"/>
    <w:rsid w:val="00D90868"/>
    <w:rsid w:val="00D93318"/>
    <w:rsid w:val="00D95696"/>
    <w:rsid w:val="00D97373"/>
    <w:rsid w:val="00D97D1E"/>
    <w:rsid w:val="00D97FE0"/>
    <w:rsid w:val="00DA0765"/>
    <w:rsid w:val="00DA273C"/>
    <w:rsid w:val="00DA4CD8"/>
    <w:rsid w:val="00DA772D"/>
    <w:rsid w:val="00DA7953"/>
    <w:rsid w:val="00DB1B7B"/>
    <w:rsid w:val="00DB2D31"/>
    <w:rsid w:val="00DB3D6D"/>
    <w:rsid w:val="00DB4785"/>
    <w:rsid w:val="00DB4FBD"/>
    <w:rsid w:val="00DB606A"/>
    <w:rsid w:val="00DB6747"/>
    <w:rsid w:val="00DB7D6B"/>
    <w:rsid w:val="00DC2754"/>
    <w:rsid w:val="00DC2956"/>
    <w:rsid w:val="00DC3223"/>
    <w:rsid w:val="00DC41EC"/>
    <w:rsid w:val="00DC486D"/>
    <w:rsid w:val="00DC7F60"/>
    <w:rsid w:val="00DD167D"/>
    <w:rsid w:val="00DD454C"/>
    <w:rsid w:val="00DD582E"/>
    <w:rsid w:val="00DD6117"/>
    <w:rsid w:val="00DD7440"/>
    <w:rsid w:val="00DE1509"/>
    <w:rsid w:val="00DE47CC"/>
    <w:rsid w:val="00DE5721"/>
    <w:rsid w:val="00DE75DD"/>
    <w:rsid w:val="00DF0827"/>
    <w:rsid w:val="00DF27C3"/>
    <w:rsid w:val="00DF2FEA"/>
    <w:rsid w:val="00DF4A5D"/>
    <w:rsid w:val="00DF4E43"/>
    <w:rsid w:val="00DF7AD0"/>
    <w:rsid w:val="00E0052F"/>
    <w:rsid w:val="00E00572"/>
    <w:rsid w:val="00E00CCB"/>
    <w:rsid w:val="00E01C0C"/>
    <w:rsid w:val="00E02A58"/>
    <w:rsid w:val="00E03792"/>
    <w:rsid w:val="00E04A1D"/>
    <w:rsid w:val="00E04AAF"/>
    <w:rsid w:val="00E04E49"/>
    <w:rsid w:val="00E05DD1"/>
    <w:rsid w:val="00E06342"/>
    <w:rsid w:val="00E06CE0"/>
    <w:rsid w:val="00E07190"/>
    <w:rsid w:val="00E07B06"/>
    <w:rsid w:val="00E11E26"/>
    <w:rsid w:val="00E12A07"/>
    <w:rsid w:val="00E14E92"/>
    <w:rsid w:val="00E1510F"/>
    <w:rsid w:val="00E23BC1"/>
    <w:rsid w:val="00E25389"/>
    <w:rsid w:val="00E258A0"/>
    <w:rsid w:val="00E30921"/>
    <w:rsid w:val="00E30952"/>
    <w:rsid w:val="00E32859"/>
    <w:rsid w:val="00E33333"/>
    <w:rsid w:val="00E33483"/>
    <w:rsid w:val="00E35C79"/>
    <w:rsid w:val="00E369BE"/>
    <w:rsid w:val="00E3760D"/>
    <w:rsid w:val="00E4346E"/>
    <w:rsid w:val="00E43747"/>
    <w:rsid w:val="00E43A94"/>
    <w:rsid w:val="00E44A69"/>
    <w:rsid w:val="00E4541A"/>
    <w:rsid w:val="00E468EE"/>
    <w:rsid w:val="00E47AED"/>
    <w:rsid w:val="00E50974"/>
    <w:rsid w:val="00E53AC7"/>
    <w:rsid w:val="00E53B7C"/>
    <w:rsid w:val="00E54EE7"/>
    <w:rsid w:val="00E55474"/>
    <w:rsid w:val="00E56A27"/>
    <w:rsid w:val="00E6090A"/>
    <w:rsid w:val="00E60BAF"/>
    <w:rsid w:val="00E62DC7"/>
    <w:rsid w:val="00E62F8C"/>
    <w:rsid w:val="00E6319C"/>
    <w:rsid w:val="00E64C0D"/>
    <w:rsid w:val="00E65E7E"/>
    <w:rsid w:val="00E663C9"/>
    <w:rsid w:val="00E66EF2"/>
    <w:rsid w:val="00E6740C"/>
    <w:rsid w:val="00E71A90"/>
    <w:rsid w:val="00E7281F"/>
    <w:rsid w:val="00E7323B"/>
    <w:rsid w:val="00E733D2"/>
    <w:rsid w:val="00E738C7"/>
    <w:rsid w:val="00E74421"/>
    <w:rsid w:val="00E74BAF"/>
    <w:rsid w:val="00E759BD"/>
    <w:rsid w:val="00E77C14"/>
    <w:rsid w:val="00E81AD4"/>
    <w:rsid w:val="00E81B95"/>
    <w:rsid w:val="00E82E74"/>
    <w:rsid w:val="00E8370C"/>
    <w:rsid w:val="00E84714"/>
    <w:rsid w:val="00E85392"/>
    <w:rsid w:val="00E86557"/>
    <w:rsid w:val="00E87163"/>
    <w:rsid w:val="00E90B90"/>
    <w:rsid w:val="00E915F2"/>
    <w:rsid w:val="00E92E72"/>
    <w:rsid w:val="00E93B4A"/>
    <w:rsid w:val="00E945C1"/>
    <w:rsid w:val="00E95F10"/>
    <w:rsid w:val="00E96FA2"/>
    <w:rsid w:val="00E97671"/>
    <w:rsid w:val="00EA10C5"/>
    <w:rsid w:val="00EA1233"/>
    <w:rsid w:val="00EA1B51"/>
    <w:rsid w:val="00EA20D7"/>
    <w:rsid w:val="00EA7842"/>
    <w:rsid w:val="00EB1FDF"/>
    <w:rsid w:val="00EB2D15"/>
    <w:rsid w:val="00EB2F25"/>
    <w:rsid w:val="00EB3BD2"/>
    <w:rsid w:val="00EB4861"/>
    <w:rsid w:val="00EB4A75"/>
    <w:rsid w:val="00EB67F1"/>
    <w:rsid w:val="00EB6B54"/>
    <w:rsid w:val="00EB6FDB"/>
    <w:rsid w:val="00EB7933"/>
    <w:rsid w:val="00EC0834"/>
    <w:rsid w:val="00EC24DA"/>
    <w:rsid w:val="00EC3520"/>
    <w:rsid w:val="00EC386A"/>
    <w:rsid w:val="00EC4ED3"/>
    <w:rsid w:val="00EC6316"/>
    <w:rsid w:val="00EC73FD"/>
    <w:rsid w:val="00EC7E80"/>
    <w:rsid w:val="00ED4147"/>
    <w:rsid w:val="00ED4188"/>
    <w:rsid w:val="00ED4B4F"/>
    <w:rsid w:val="00ED4B7E"/>
    <w:rsid w:val="00ED5873"/>
    <w:rsid w:val="00ED681F"/>
    <w:rsid w:val="00ED6F87"/>
    <w:rsid w:val="00EE5D1F"/>
    <w:rsid w:val="00EE5E46"/>
    <w:rsid w:val="00EE6092"/>
    <w:rsid w:val="00EE60E4"/>
    <w:rsid w:val="00EE6B5E"/>
    <w:rsid w:val="00EE78D8"/>
    <w:rsid w:val="00EE7D6E"/>
    <w:rsid w:val="00EF0F46"/>
    <w:rsid w:val="00EF1449"/>
    <w:rsid w:val="00EF309E"/>
    <w:rsid w:val="00EF7135"/>
    <w:rsid w:val="00EF7B81"/>
    <w:rsid w:val="00F00369"/>
    <w:rsid w:val="00F00C2B"/>
    <w:rsid w:val="00F02198"/>
    <w:rsid w:val="00F03B2F"/>
    <w:rsid w:val="00F045A7"/>
    <w:rsid w:val="00F058A3"/>
    <w:rsid w:val="00F0770A"/>
    <w:rsid w:val="00F07C90"/>
    <w:rsid w:val="00F1012E"/>
    <w:rsid w:val="00F12050"/>
    <w:rsid w:val="00F129FD"/>
    <w:rsid w:val="00F12C90"/>
    <w:rsid w:val="00F12D19"/>
    <w:rsid w:val="00F12DD3"/>
    <w:rsid w:val="00F14731"/>
    <w:rsid w:val="00F1632B"/>
    <w:rsid w:val="00F16509"/>
    <w:rsid w:val="00F17379"/>
    <w:rsid w:val="00F2242C"/>
    <w:rsid w:val="00F22D37"/>
    <w:rsid w:val="00F2303C"/>
    <w:rsid w:val="00F23B88"/>
    <w:rsid w:val="00F24FA6"/>
    <w:rsid w:val="00F25BE2"/>
    <w:rsid w:val="00F26518"/>
    <w:rsid w:val="00F27702"/>
    <w:rsid w:val="00F27DCD"/>
    <w:rsid w:val="00F27E9E"/>
    <w:rsid w:val="00F3118F"/>
    <w:rsid w:val="00F316A0"/>
    <w:rsid w:val="00F31C71"/>
    <w:rsid w:val="00F322B1"/>
    <w:rsid w:val="00F32627"/>
    <w:rsid w:val="00F32863"/>
    <w:rsid w:val="00F329CD"/>
    <w:rsid w:val="00F32DF8"/>
    <w:rsid w:val="00F33F5D"/>
    <w:rsid w:val="00F3614E"/>
    <w:rsid w:val="00F37DC4"/>
    <w:rsid w:val="00F40184"/>
    <w:rsid w:val="00F42FC3"/>
    <w:rsid w:val="00F432D0"/>
    <w:rsid w:val="00F4624F"/>
    <w:rsid w:val="00F46AD1"/>
    <w:rsid w:val="00F47F28"/>
    <w:rsid w:val="00F5082F"/>
    <w:rsid w:val="00F50967"/>
    <w:rsid w:val="00F50FA2"/>
    <w:rsid w:val="00F51B6F"/>
    <w:rsid w:val="00F532CF"/>
    <w:rsid w:val="00F55F72"/>
    <w:rsid w:val="00F57106"/>
    <w:rsid w:val="00F61C07"/>
    <w:rsid w:val="00F66735"/>
    <w:rsid w:val="00F66749"/>
    <w:rsid w:val="00F668EB"/>
    <w:rsid w:val="00F67120"/>
    <w:rsid w:val="00F67641"/>
    <w:rsid w:val="00F71DA7"/>
    <w:rsid w:val="00F72511"/>
    <w:rsid w:val="00F73A4B"/>
    <w:rsid w:val="00F73D6F"/>
    <w:rsid w:val="00F7552F"/>
    <w:rsid w:val="00F81058"/>
    <w:rsid w:val="00F815CA"/>
    <w:rsid w:val="00F85496"/>
    <w:rsid w:val="00F86FB6"/>
    <w:rsid w:val="00F9087B"/>
    <w:rsid w:val="00F91B83"/>
    <w:rsid w:val="00F93E11"/>
    <w:rsid w:val="00F9407E"/>
    <w:rsid w:val="00F96068"/>
    <w:rsid w:val="00F96D59"/>
    <w:rsid w:val="00F97074"/>
    <w:rsid w:val="00FA1FC0"/>
    <w:rsid w:val="00FA22F7"/>
    <w:rsid w:val="00FA23F7"/>
    <w:rsid w:val="00FA29E4"/>
    <w:rsid w:val="00FA37ED"/>
    <w:rsid w:val="00FA42A1"/>
    <w:rsid w:val="00FB096E"/>
    <w:rsid w:val="00FB0D27"/>
    <w:rsid w:val="00FB28E6"/>
    <w:rsid w:val="00FB45C8"/>
    <w:rsid w:val="00FB4D91"/>
    <w:rsid w:val="00FB78AC"/>
    <w:rsid w:val="00FC2A20"/>
    <w:rsid w:val="00FC2DE8"/>
    <w:rsid w:val="00FC3422"/>
    <w:rsid w:val="00FC3CE5"/>
    <w:rsid w:val="00FC525A"/>
    <w:rsid w:val="00FC71FB"/>
    <w:rsid w:val="00FC7258"/>
    <w:rsid w:val="00FD06B3"/>
    <w:rsid w:val="00FD36BC"/>
    <w:rsid w:val="00FD3AE5"/>
    <w:rsid w:val="00FD55CF"/>
    <w:rsid w:val="00FD5D50"/>
    <w:rsid w:val="00FE0E2E"/>
    <w:rsid w:val="00FE344D"/>
    <w:rsid w:val="00FE422F"/>
    <w:rsid w:val="00FE64B6"/>
    <w:rsid w:val="00FE7426"/>
    <w:rsid w:val="00FE75A5"/>
    <w:rsid w:val="00FF31B2"/>
    <w:rsid w:val="00FF4D23"/>
    <w:rsid w:val="00FF5016"/>
    <w:rsid w:val="00FF6395"/>
    <w:rsid w:val="00FF7285"/>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3A2FA4"/>
    <w:pPr>
      <w:tabs>
        <w:tab w:val="left" w:pos="1134"/>
        <w:tab w:val="right" w:leader="dot" w:pos="8488"/>
      </w:tabs>
      <w:spacing w:before="360" w:after="120" w:line="240" w:lineRule="auto"/>
      <w:jc w:val="left"/>
      <w:pPrChange w:id="0" w:author="Microsoft Office User" w:date="2023-06-05T20:28:00Z">
        <w:pPr>
          <w:tabs>
            <w:tab w:val="left" w:pos="1134"/>
            <w:tab w:val="right" w:leader="dot" w:pos="8488"/>
          </w:tabs>
          <w:spacing w:before="360" w:after="120"/>
        </w:pPr>
      </w:pPrChange>
    </w:pPr>
    <w:rPr>
      <w:bCs/>
      <w:iCs/>
      <w:noProof/>
      <w:szCs w:val="24"/>
      <w:rPrChange w:id="0" w:author="Microsoft Office User" w:date="2023-06-05T20:28:00Z">
        <w:rPr>
          <w:rFonts w:asciiTheme="minorHAnsi" w:eastAsiaTheme="minorHAnsi" w:hAnsiTheme="minorHAnsi" w:cstheme="minorBidi"/>
          <w:bCs/>
          <w:iCs/>
          <w:noProof/>
          <w:sz w:val="24"/>
          <w:szCs w:val="24"/>
          <w:lang w:val="es-ES" w:eastAsia="en-US" w:bidi="ar-SA"/>
        </w:rPr>
      </w:rPrChange>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9A0FFC"/>
    <w:pPr>
      <w:tabs>
        <w:tab w:val="left" w:pos="851"/>
        <w:tab w:val="right" w:leader="dot" w:pos="7921"/>
      </w:tabs>
      <w:spacing w:before="0" w:after="120" w:line="240" w:lineRule="auto"/>
      <w:ind w:left="397"/>
      <w:jc w:val="left"/>
      <w:pPrChange w:id="1" w:author="Microsoft Office User" w:date="2023-06-05T17:39:00Z">
        <w:pPr>
          <w:tabs>
            <w:tab w:val="left" w:pos="851"/>
            <w:tab w:val="right" w:leader="dot" w:pos="7921"/>
          </w:tabs>
          <w:spacing w:after="120"/>
          <w:ind w:left="397"/>
        </w:pPr>
      </w:pPrChange>
    </w:pPr>
    <w:rPr>
      <w:bCs/>
      <w:sz w:val="22"/>
      <w:rPrChange w:id="1" w:author="Microsoft Office User" w:date="2023-06-05T17:39:00Z">
        <w:rPr>
          <w:rFonts w:asciiTheme="minorHAnsi" w:eastAsiaTheme="minorHAnsi" w:hAnsiTheme="minorHAnsi" w:cstheme="minorBidi"/>
          <w:bCs/>
          <w:sz w:val="22"/>
          <w:szCs w:val="22"/>
          <w:lang w:val="es-ES" w:eastAsia="en-US" w:bidi="ar-SA"/>
        </w:rPr>
      </w:rPrChange>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 w:type="paragraph" w:styleId="Revisin">
    <w:name w:val="Revision"/>
    <w:hidden/>
    <w:uiPriority w:val="99"/>
    <w:semiHidden/>
    <w:rsid w:val="00482CC0"/>
    <w:rPr>
      <w:szCs w:val="22"/>
    </w:rPr>
  </w:style>
  <w:style w:type="character" w:customStyle="1" w:styleId="apple-converted-space">
    <w:name w:val="apple-converted-space"/>
    <w:basedOn w:val="Fuentedeprrafopredeter"/>
    <w:rsid w:val="00B40F08"/>
  </w:style>
  <w:style w:type="paragraph" w:styleId="Bibliografa">
    <w:name w:val="Bibliography"/>
    <w:basedOn w:val="Normal"/>
    <w:next w:val="Normal"/>
    <w:uiPriority w:val="37"/>
    <w:unhideWhenUsed/>
    <w:rsid w:val="00A6172C"/>
  </w:style>
  <w:style w:type="paragraph" w:styleId="NormalWeb">
    <w:name w:val="Normal (Web)"/>
    <w:basedOn w:val="Normal"/>
    <w:uiPriority w:val="99"/>
    <w:unhideWhenUsed/>
    <w:rsid w:val="000C580A"/>
    <w:pPr>
      <w:spacing w:before="100" w:beforeAutospacing="1" w:after="100" w:afterAutospacing="1" w:line="240" w:lineRule="auto"/>
      <w:jc w:val="left"/>
    </w:pPr>
    <w:rPr>
      <w:rFonts w:ascii="Times New Roman" w:eastAsia="Times New Roman" w:hAnsi="Times New Roman" w:cs="Times New Roman"/>
      <w:szCs w:val="24"/>
      <w:lang w:eastAsia="es-ES_tradnl"/>
    </w:rPr>
  </w:style>
  <w:style w:type="paragraph" w:styleId="Textosinformato">
    <w:name w:val="Plain Text"/>
    <w:basedOn w:val="Normal"/>
    <w:link w:val="TextosinformatoCar"/>
    <w:uiPriority w:val="99"/>
    <w:unhideWhenUsed/>
    <w:rsid w:val="006E7D41"/>
    <w:pPr>
      <w:spacing w:before="0" w:after="0" w:line="240" w:lineRule="auto"/>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6E7D41"/>
    <w:rPr>
      <w:rFonts w:ascii="Consolas" w:hAnsi="Consolas" w:cs="Consolas"/>
      <w:sz w:val="21"/>
      <w:szCs w:val="21"/>
    </w:rPr>
  </w:style>
  <w:style w:type="character" w:styleId="CdigoHTML">
    <w:name w:val="HTML Code"/>
    <w:basedOn w:val="Fuentedeprrafopredeter"/>
    <w:uiPriority w:val="99"/>
    <w:semiHidden/>
    <w:unhideWhenUsed/>
    <w:rsid w:val="003C3ABD"/>
    <w:rPr>
      <w:rFonts w:ascii="Courier New" w:eastAsia="Times New Roman" w:hAnsi="Courier New" w:cs="Courier New"/>
      <w:sz w:val="20"/>
      <w:szCs w:val="20"/>
    </w:rPr>
  </w:style>
  <w:style w:type="table" w:styleId="Tablaconcuadrcula">
    <w:name w:val="Table Grid"/>
    <w:basedOn w:val="Tablanormal"/>
    <w:uiPriority w:val="39"/>
    <w:rsid w:val="00B430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CE59F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3">
    <w:name w:val="Plain Table 3"/>
    <w:basedOn w:val="Tablanormal"/>
    <w:uiPriority w:val="43"/>
    <w:rsid w:val="00CE59F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2">
    <w:name w:val="Plain Table 2"/>
    <w:basedOn w:val="Tablanormal"/>
    <w:uiPriority w:val="42"/>
    <w:rsid w:val="00CE59F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CE59F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6concolores-nfasis3">
    <w:name w:val="Grid Table 6 Colorful Accent 3"/>
    <w:basedOn w:val="Tablanormal"/>
    <w:uiPriority w:val="51"/>
    <w:rsid w:val="00D0529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7concolores">
    <w:name w:val="Grid Table 7 Colorful"/>
    <w:basedOn w:val="Tablanormal"/>
    <w:uiPriority w:val="52"/>
    <w:rsid w:val="00D0529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7concolores-nfasis3">
    <w:name w:val="Grid Table 7 Colorful Accent 3"/>
    <w:basedOn w:val="Tablanormal"/>
    <w:uiPriority w:val="52"/>
    <w:rsid w:val="00D0529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026">
      <w:bodyDiv w:val="1"/>
      <w:marLeft w:val="0"/>
      <w:marRight w:val="0"/>
      <w:marTop w:val="0"/>
      <w:marBottom w:val="0"/>
      <w:divBdr>
        <w:top w:val="none" w:sz="0" w:space="0" w:color="auto"/>
        <w:left w:val="none" w:sz="0" w:space="0" w:color="auto"/>
        <w:bottom w:val="none" w:sz="0" w:space="0" w:color="auto"/>
        <w:right w:val="none" w:sz="0" w:space="0" w:color="auto"/>
      </w:divBdr>
    </w:div>
    <w:div w:id="9794597">
      <w:bodyDiv w:val="1"/>
      <w:marLeft w:val="0"/>
      <w:marRight w:val="0"/>
      <w:marTop w:val="0"/>
      <w:marBottom w:val="0"/>
      <w:divBdr>
        <w:top w:val="none" w:sz="0" w:space="0" w:color="auto"/>
        <w:left w:val="none" w:sz="0" w:space="0" w:color="auto"/>
        <w:bottom w:val="none" w:sz="0" w:space="0" w:color="auto"/>
        <w:right w:val="none" w:sz="0" w:space="0" w:color="auto"/>
      </w:divBdr>
      <w:divsChild>
        <w:div w:id="1764841205">
          <w:marLeft w:val="0"/>
          <w:marRight w:val="0"/>
          <w:marTop w:val="0"/>
          <w:marBottom w:val="0"/>
          <w:divBdr>
            <w:top w:val="single" w:sz="2" w:space="0" w:color="auto"/>
            <w:left w:val="single" w:sz="2" w:space="0" w:color="auto"/>
            <w:bottom w:val="single" w:sz="6" w:space="0" w:color="auto"/>
            <w:right w:val="single" w:sz="2" w:space="0" w:color="auto"/>
          </w:divBdr>
          <w:divsChild>
            <w:div w:id="1978099405">
              <w:marLeft w:val="0"/>
              <w:marRight w:val="0"/>
              <w:marTop w:val="100"/>
              <w:marBottom w:val="100"/>
              <w:divBdr>
                <w:top w:val="single" w:sz="2" w:space="0" w:color="D9D9E3"/>
                <w:left w:val="single" w:sz="2" w:space="0" w:color="D9D9E3"/>
                <w:bottom w:val="single" w:sz="2" w:space="0" w:color="D9D9E3"/>
                <w:right w:val="single" w:sz="2" w:space="0" w:color="D9D9E3"/>
              </w:divBdr>
              <w:divsChild>
                <w:div w:id="1706055903">
                  <w:marLeft w:val="0"/>
                  <w:marRight w:val="0"/>
                  <w:marTop w:val="0"/>
                  <w:marBottom w:val="0"/>
                  <w:divBdr>
                    <w:top w:val="single" w:sz="2" w:space="0" w:color="D9D9E3"/>
                    <w:left w:val="single" w:sz="2" w:space="0" w:color="D9D9E3"/>
                    <w:bottom w:val="single" w:sz="2" w:space="0" w:color="D9D9E3"/>
                    <w:right w:val="single" w:sz="2" w:space="0" w:color="D9D9E3"/>
                  </w:divBdr>
                  <w:divsChild>
                    <w:div w:id="734009605">
                      <w:marLeft w:val="0"/>
                      <w:marRight w:val="0"/>
                      <w:marTop w:val="0"/>
                      <w:marBottom w:val="0"/>
                      <w:divBdr>
                        <w:top w:val="single" w:sz="2" w:space="0" w:color="D9D9E3"/>
                        <w:left w:val="single" w:sz="2" w:space="0" w:color="D9D9E3"/>
                        <w:bottom w:val="single" w:sz="2" w:space="0" w:color="D9D9E3"/>
                        <w:right w:val="single" w:sz="2" w:space="0" w:color="D9D9E3"/>
                      </w:divBdr>
                      <w:divsChild>
                        <w:div w:id="642665138">
                          <w:marLeft w:val="0"/>
                          <w:marRight w:val="0"/>
                          <w:marTop w:val="0"/>
                          <w:marBottom w:val="0"/>
                          <w:divBdr>
                            <w:top w:val="single" w:sz="2" w:space="0" w:color="D9D9E3"/>
                            <w:left w:val="single" w:sz="2" w:space="0" w:color="D9D9E3"/>
                            <w:bottom w:val="single" w:sz="2" w:space="0" w:color="D9D9E3"/>
                            <w:right w:val="single" w:sz="2" w:space="0" w:color="D9D9E3"/>
                          </w:divBdr>
                          <w:divsChild>
                            <w:div w:id="21382605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62562655">
          <w:marLeft w:val="0"/>
          <w:marRight w:val="0"/>
          <w:marTop w:val="0"/>
          <w:marBottom w:val="0"/>
          <w:divBdr>
            <w:top w:val="single" w:sz="2" w:space="0" w:color="auto"/>
            <w:left w:val="single" w:sz="2" w:space="0" w:color="auto"/>
            <w:bottom w:val="single" w:sz="6" w:space="0" w:color="auto"/>
            <w:right w:val="single" w:sz="2" w:space="0" w:color="auto"/>
          </w:divBdr>
        </w:div>
      </w:divsChild>
    </w:div>
    <w:div w:id="30110677">
      <w:bodyDiv w:val="1"/>
      <w:marLeft w:val="0"/>
      <w:marRight w:val="0"/>
      <w:marTop w:val="0"/>
      <w:marBottom w:val="0"/>
      <w:divBdr>
        <w:top w:val="none" w:sz="0" w:space="0" w:color="auto"/>
        <w:left w:val="none" w:sz="0" w:space="0" w:color="auto"/>
        <w:bottom w:val="none" w:sz="0" w:space="0" w:color="auto"/>
        <w:right w:val="none" w:sz="0" w:space="0" w:color="auto"/>
      </w:divBdr>
    </w:div>
    <w:div w:id="32969303">
      <w:bodyDiv w:val="1"/>
      <w:marLeft w:val="0"/>
      <w:marRight w:val="0"/>
      <w:marTop w:val="0"/>
      <w:marBottom w:val="0"/>
      <w:divBdr>
        <w:top w:val="none" w:sz="0" w:space="0" w:color="auto"/>
        <w:left w:val="none" w:sz="0" w:space="0" w:color="auto"/>
        <w:bottom w:val="none" w:sz="0" w:space="0" w:color="auto"/>
        <w:right w:val="none" w:sz="0" w:space="0" w:color="auto"/>
      </w:divBdr>
    </w:div>
    <w:div w:id="33039991">
      <w:bodyDiv w:val="1"/>
      <w:marLeft w:val="0"/>
      <w:marRight w:val="0"/>
      <w:marTop w:val="0"/>
      <w:marBottom w:val="0"/>
      <w:divBdr>
        <w:top w:val="none" w:sz="0" w:space="0" w:color="auto"/>
        <w:left w:val="none" w:sz="0" w:space="0" w:color="auto"/>
        <w:bottom w:val="none" w:sz="0" w:space="0" w:color="auto"/>
        <w:right w:val="none" w:sz="0" w:space="0" w:color="auto"/>
      </w:divBdr>
    </w:div>
    <w:div w:id="43725342">
      <w:bodyDiv w:val="1"/>
      <w:marLeft w:val="0"/>
      <w:marRight w:val="0"/>
      <w:marTop w:val="0"/>
      <w:marBottom w:val="0"/>
      <w:divBdr>
        <w:top w:val="none" w:sz="0" w:space="0" w:color="auto"/>
        <w:left w:val="none" w:sz="0" w:space="0" w:color="auto"/>
        <w:bottom w:val="none" w:sz="0" w:space="0" w:color="auto"/>
        <w:right w:val="none" w:sz="0" w:space="0" w:color="auto"/>
      </w:divBdr>
    </w:div>
    <w:div w:id="45229654">
      <w:bodyDiv w:val="1"/>
      <w:marLeft w:val="0"/>
      <w:marRight w:val="0"/>
      <w:marTop w:val="0"/>
      <w:marBottom w:val="0"/>
      <w:divBdr>
        <w:top w:val="none" w:sz="0" w:space="0" w:color="auto"/>
        <w:left w:val="none" w:sz="0" w:space="0" w:color="auto"/>
        <w:bottom w:val="none" w:sz="0" w:space="0" w:color="auto"/>
        <w:right w:val="none" w:sz="0" w:space="0" w:color="auto"/>
      </w:divBdr>
    </w:div>
    <w:div w:id="46758373">
      <w:bodyDiv w:val="1"/>
      <w:marLeft w:val="0"/>
      <w:marRight w:val="0"/>
      <w:marTop w:val="0"/>
      <w:marBottom w:val="0"/>
      <w:divBdr>
        <w:top w:val="none" w:sz="0" w:space="0" w:color="auto"/>
        <w:left w:val="none" w:sz="0" w:space="0" w:color="auto"/>
        <w:bottom w:val="none" w:sz="0" w:space="0" w:color="auto"/>
        <w:right w:val="none" w:sz="0" w:space="0" w:color="auto"/>
      </w:divBdr>
    </w:div>
    <w:div w:id="74862696">
      <w:bodyDiv w:val="1"/>
      <w:marLeft w:val="0"/>
      <w:marRight w:val="0"/>
      <w:marTop w:val="0"/>
      <w:marBottom w:val="0"/>
      <w:divBdr>
        <w:top w:val="none" w:sz="0" w:space="0" w:color="auto"/>
        <w:left w:val="none" w:sz="0" w:space="0" w:color="auto"/>
        <w:bottom w:val="none" w:sz="0" w:space="0" w:color="auto"/>
        <w:right w:val="none" w:sz="0" w:space="0" w:color="auto"/>
      </w:divBdr>
    </w:div>
    <w:div w:id="81148126">
      <w:bodyDiv w:val="1"/>
      <w:marLeft w:val="0"/>
      <w:marRight w:val="0"/>
      <w:marTop w:val="0"/>
      <w:marBottom w:val="0"/>
      <w:divBdr>
        <w:top w:val="none" w:sz="0" w:space="0" w:color="auto"/>
        <w:left w:val="none" w:sz="0" w:space="0" w:color="auto"/>
        <w:bottom w:val="none" w:sz="0" w:space="0" w:color="auto"/>
        <w:right w:val="none" w:sz="0" w:space="0" w:color="auto"/>
      </w:divBdr>
    </w:div>
    <w:div w:id="98450342">
      <w:bodyDiv w:val="1"/>
      <w:marLeft w:val="0"/>
      <w:marRight w:val="0"/>
      <w:marTop w:val="0"/>
      <w:marBottom w:val="0"/>
      <w:divBdr>
        <w:top w:val="none" w:sz="0" w:space="0" w:color="auto"/>
        <w:left w:val="none" w:sz="0" w:space="0" w:color="auto"/>
        <w:bottom w:val="none" w:sz="0" w:space="0" w:color="auto"/>
        <w:right w:val="none" w:sz="0" w:space="0" w:color="auto"/>
      </w:divBdr>
    </w:div>
    <w:div w:id="109856397">
      <w:bodyDiv w:val="1"/>
      <w:marLeft w:val="0"/>
      <w:marRight w:val="0"/>
      <w:marTop w:val="0"/>
      <w:marBottom w:val="0"/>
      <w:divBdr>
        <w:top w:val="none" w:sz="0" w:space="0" w:color="auto"/>
        <w:left w:val="none" w:sz="0" w:space="0" w:color="auto"/>
        <w:bottom w:val="none" w:sz="0" w:space="0" w:color="auto"/>
        <w:right w:val="none" w:sz="0" w:space="0" w:color="auto"/>
      </w:divBdr>
    </w:div>
    <w:div w:id="119229099">
      <w:bodyDiv w:val="1"/>
      <w:marLeft w:val="0"/>
      <w:marRight w:val="0"/>
      <w:marTop w:val="0"/>
      <w:marBottom w:val="0"/>
      <w:divBdr>
        <w:top w:val="none" w:sz="0" w:space="0" w:color="auto"/>
        <w:left w:val="none" w:sz="0" w:space="0" w:color="auto"/>
        <w:bottom w:val="none" w:sz="0" w:space="0" w:color="auto"/>
        <w:right w:val="none" w:sz="0" w:space="0" w:color="auto"/>
      </w:divBdr>
    </w:div>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142622688">
      <w:bodyDiv w:val="1"/>
      <w:marLeft w:val="0"/>
      <w:marRight w:val="0"/>
      <w:marTop w:val="0"/>
      <w:marBottom w:val="0"/>
      <w:divBdr>
        <w:top w:val="none" w:sz="0" w:space="0" w:color="auto"/>
        <w:left w:val="none" w:sz="0" w:space="0" w:color="auto"/>
        <w:bottom w:val="none" w:sz="0" w:space="0" w:color="auto"/>
        <w:right w:val="none" w:sz="0" w:space="0" w:color="auto"/>
      </w:divBdr>
    </w:div>
    <w:div w:id="164975886">
      <w:bodyDiv w:val="1"/>
      <w:marLeft w:val="0"/>
      <w:marRight w:val="0"/>
      <w:marTop w:val="0"/>
      <w:marBottom w:val="0"/>
      <w:divBdr>
        <w:top w:val="none" w:sz="0" w:space="0" w:color="auto"/>
        <w:left w:val="none" w:sz="0" w:space="0" w:color="auto"/>
        <w:bottom w:val="none" w:sz="0" w:space="0" w:color="auto"/>
        <w:right w:val="none" w:sz="0" w:space="0" w:color="auto"/>
      </w:divBdr>
    </w:div>
    <w:div w:id="176967525">
      <w:bodyDiv w:val="1"/>
      <w:marLeft w:val="0"/>
      <w:marRight w:val="0"/>
      <w:marTop w:val="0"/>
      <w:marBottom w:val="0"/>
      <w:divBdr>
        <w:top w:val="none" w:sz="0" w:space="0" w:color="auto"/>
        <w:left w:val="none" w:sz="0" w:space="0" w:color="auto"/>
        <w:bottom w:val="none" w:sz="0" w:space="0" w:color="auto"/>
        <w:right w:val="none" w:sz="0" w:space="0" w:color="auto"/>
      </w:divBdr>
    </w:div>
    <w:div w:id="189955896">
      <w:bodyDiv w:val="1"/>
      <w:marLeft w:val="0"/>
      <w:marRight w:val="0"/>
      <w:marTop w:val="0"/>
      <w:marBottom w:val="0"/>
      <w:divBdr>
        <w:top w:val="none" w:sz="0" w:space="0" w:color="auto"/>
        <w:left w:val="none" w:sz="0" w:space="0" w:color="auto"/>
        <w:bottom w:val="none" w:sz="0" w:space="0" w:color="auto"/>
        <w:right w:val="none" w:sz="0" w:space="0" w:color="auto"/>
      </w:divBdr>
    </w:div>
    <w:div w:id="204414321">
      <w:bodyDiv w:val="1"/>
      <w:marLeft w:val="0"/>
      <w:marRight w:val="0"/>
      <w:marTop w:val="0"/>
      <w:marBottom w:val="0"/>
      <w:divBdr>
        <w:top w:val="none" w:sz="0" w:space="0" w:color="auto"/>
        <w:left w:val="none" w:sz="0" w:space="0" w:color="auto"/>
        <w:bottom w:val="none" w:sz="0" w:space="0" w:color="auto"/>
        <w:right w:val="none" w:sz="0" w:space="0" w:color="auto"/>
      </w:divBdr>
    </w:div>
    <w:div w:id="209391282">
      <w:bodyDiv w:val="1"/>
      <w:marLeft w:val="0"/>
      <w:marRight w:val="0"/>
      <w:marTop w:val="0"/>
      <w:marBottom w:val="0"/>
      <w:divBdr>
        <w:top w:val="none" w:sz="0" w:space="0" w:color="auto"/>
        <w:left w:val="none" w:sz="0" w:space="0" w:color="auto"/>
        <w:bottom w:val="none" w:sz="0" w:space="0" w:color="auto"/>
        <w:right w:val="none" w:sz="0" w:space="0" w:color="auto"/>
      </w:divBdr>
    </w:div>
    <w:div w:id="210043112">
      <w:bodyDiv w:val="1"/>
      <w:marLeft w:val="0"/>
      <w:marRight w:val="0"/>
      <w:marTop w:val="0"/>
      <w:marBottom w:val="0"/>
      <w:divBdr>
        <w:top w:val="none" w:sz="0" w:space="0" w:color="auto"/>
        <w:left w:val="none" w:sz="0" w:space="0" w:color="auto"/>
        <w:bottom w:val="none" w:sz="0" w:space="0" w:color="auto"/>
        <w:right w:val="none" w:sz="0" w:space="0" w:color="auto"/>
      </w:divBdr>
    </w:div>
    <w:div w:id="216281442">
      <w:bodyDiv w:val="1"/>
      <w:marLeft w:val="0"/>
      <w:marRight w:val="0"/>
      <w:marTop w:val="0"/>
      <w:marBottom w:val="0"/>
      <w:divBdr>
        <w:top w:val="none" w:sz="0" w:space="0" w:color="auto"/>
        <w:left w:val="none" w:sz="0" w:space="0" w:color="auto"/>
        <w:bottom w:val="none" w:sz="0" w:space="0" w:color="auto"/>
        <w:right w:val="none" w:sz="0" w:space="0" w:color="auto"/>
      </w:divBdr>
    </w:div>
    <w:div w:id="226647265">
      <w:bodyDiv w:val="1"/>
      <w:marLeft w:val="0"/>
      <w:marRight w:val="0"/>
      <w:marTop w:val="0"/>
      <w:marBottom w:val="0"/>
      <w:divBdr>
        <w:top w:val="none" w:sz="0" w:space="0" w:color="auto"/>
        <w:left w:val="none" w:sz="0" w:space="0" w:color="auto"/>
        <w:bottom w:val="none" w:sz="0" w:space="0" w:color="auto"/>
        <w:right w:val="none" w:sz="0" w:space="0" w:color="auto"/>
      </w:divBdr>
    </w:div>
    <w:div w:id="234752887">
      <w:bodyDiv w:val="1"/>
      <w:marLeft w:val="0"/>
      <w:marRight w:val="0"/>
      <w:marTop w:val="0"/>
      <w:marBottom w:val="0"/>
      <w:divBdr>
        <w:top w:val="none" w:sz="0" w:space="0" w:color="auto"/>
        <w:left w:val="none" w:sz="0" w:space="0" w:color="auto"/>
        <w:bottom w:val="none" w:sz="0" w:space="0" w:color="auto"/>
        <w:right w:val="none" w:sz="0" w:space="0" w:color="auto"/>
      </w:divBdr>
    </w:div>
    <w:div w:id="259870452">
      <w:bodyDiv w:val="1"/>
      <w:marLeft w:val="0"/>
      <w:marRight w:val="0"/>
      <w:marTop w:val="0"/>
      <w:marBottom w:val="0"/>
      <w:divBdr>
        <w:top w:val="none" w:sz="0" w:space="0" w:color="auto"/>
        <w:left w:val="none" w:sz="0" w:space="0" w:color="auto"/>
        <w:bottom w:val="none" w:sz="0" w:space="0" w:color="auto"/>
        <w:right w:val="none" w:sz="0" w:space="0" w:color="auto"/>
      </w:divBdr>
    </w:div>
    <w:div w:id="275261312">
      <w:bodyDiv w:val="1"/>
      <w:marLeft w:val="0"/>
      <w:marRight w:val="0"/>
      <w:marTop w:val="0"/>
      <w:marBottom w:val="0"/>
      <w:divBdr>
        <w:top w:val="none" w:sz="0" w:space="0" w:color="auto"/>
        <w:left w:val="none" w:sz="0" w:space="0" w:color="auto"/>
        <w:bottom w:val="none" w:sz="0" w:space="0" w:color="auto"/>
        <w:right w:val="none" w:sz="0" w:space="0" w:color="auto"/>
      </w:divBdr>
    </w:div>
    <w:div w:id="276110900">
      <w:bodyDiv w:val="1"/>
      <w:marLeft w:val="0"/>
      <w:marRight w:val="0"/>
      <w:marTop w:val="0"/>
      <w:marBottom w:val="0"/>
      <w:divBdr>
        <w:top w:val="none" w:sz="0" w:space="0" w:color="auto"/>
        <w:left w:val="none" w:sz="0" w:space="0" w:color="auto"/>
        <w:bottom w:val="none" w:sz="0" w:space="0" w:color="auto"/>
        <w:right w:val="none" w:sz="0" w:space="0" w:color="auto"/>
      </w:divBdr>
    </w:div>
    <w:div w:id="284967024">
      <w:bodyDiv w:val="1"/>
      <w:marLeft w:val="0"/>
      <w:marRight w:val="0"/>
      <w:marTop w:val="0"/>
      <w:marBottom w:val="0"/>
      <w:divBdr>
        <w:top w:val="none" w:sz="0" w:space="0" w:color="auto"/>
        <w:left w:val="none" w:sz="0" w:space="0" w:color="auto"/>
        <w:bottom w:val="none" w:sz="0" w:space="0" w:color="auto"/>
        <w:right w:val="none" w:sz="0" w:space="0" w:color="auto"/>
      </w:divBdr>
    </w:div>
    <w:div w:id="290984068">
      <w:bodyDiv w:val="1"/>
      <w:marLeft w:val="0"/>
      <w:marRight w:val="0"/>
      <w:marTop w:val="0"/>
      <w:marBottom w:val="0"/>
      <w:divBdr>
        <w:top w:val="none" w:sz="0" w:space="0" w:color="auto"/>
        <w:left w:val="none" w:sz="0" w:space="0" w:color="auto"/>
        <w:bottom w:val="none" w:sz="0" w:space="0" w:color="auto"/>
        <w:right w:val="none" w:sz="0" w:space="0" w:color="auto"/>
      </w:divBdr>
    </w:div>
    <w:div w:id="296103998">
      <w:bodyDiv w:val="1"/>
      <w:marLeft w:val="0"/>
      <w:marRight w:val="0"/>
      <w:marTop w:val="0"/>
      <w:marBottom w:val="0"/>
      <w:divBdr>
        <w:top w:val="none" w:sz="0" w:space="0" w:color="auto"/>
        <w:left w:val="none" w:sz="0" w:space="0" w:color="auto"/>
        <w:bottom w:val="none" w:sz="0" w:space="0" w:color="auto"/>
        <w:right w:val="none" w:sz="0" w:space="0" w:color="auto"/>
      </w:divBdr>
    </w:div>
    <w:div w:id="308749325">
      <w:bodyDiv w:val="1"/>
      <w:marLeft w:val="0"/>
      <w:marRight w:val="0"/>
      <w:marTop w:val="0"/>
      <w:marBottom w:val="0"/>
      <w:divBdr>
        <w:top w:val="none" w:sz="0" w:space="0" w:color="auto"/>
        <w:left w:val="none" w:sz="0" w:space="0" w:color="auto"/>
        <w:bottom w:val="none" w:sz="0" w:space="0" w:color="auto"/>
        <w:right w:val="none" w:sz="0" w:space="0" w:color="auto"/>
      </w:divBdr>
    </w:div>
    <w:div w:id="318466148">
      <w:bodyDiv w:val="1"/>
      <w:marLeft w:val="0"/>
      <w:marRight w:val="0"/>
      <w:marTop w:val="0"/>
      <w:marBottom w:val="0"/>
      <w:divBdr>
        <w:top w:val="none" w:sz="0" w:space="0" w:color="auto"/>
        <w:left w:val="none" w:sz="0" w:space="0" w:color="auto"/>
        <w:bottom w:val="none" w:sz="0" w:space="0" w:color="auto"/>
        <w:right w:val="none" w:sz="0" w:space="0" w:color="auto"/>
      </w:divBdr>
    </w:div>
    <w:div w:id="374164441">
      <w:bodyDiv w:val="1"/>
      <w:marLeft w:val="0"/>
      <w:marRight w:val="0"/>
      <w:marTop w:val="0"/>
      <w:marBottom w:val="0"/>
      <w:divBdr>
        <w:top w:val="none" w:sz="0" w:space="0" w:color="auto"/>
        <w:left w:val="none" w:sz="0" w:space="0" w:color="auto"/>
        <w:bottom w:val="none" w:sz="0" w:space="0" w:color="auto"/>
        <w:right w:val="none" w:sz="0" w:space="0" w:color="auto"/>
      </w:divBdr>
    </w:div>
    <w:div w:id="393312594">
      <w:bodyDiv w:val="1"/>
      <w:marLeft w:val="0"/>
      <w:marRight w:val="0"/>
      <w:marTop w:val="0"/>
      <w:marBottom w:val="0"/>
      <w:divBdr>
        <w:top w:val="none" w:sz="0" w:space="0" w:color="auto"/>
        <w:left w:val="none" w:sz="0" w:space="0" w:color="auto"/>
        <w:bottom w:val="none" w:sz="0" w:space="0" w:color="auto"/>
        <w:right w:val="none" w:sz="0" w:space="0" w:color="auto"/>
      </w:divBdr>
    </w:div>
    <w:div w:id="393357283">
      <w:bodyDiv w:val="1"/>
      <w:marLeft w:val="0"/>
      <w:marRight w:val="0"/>
      <w:marTop w:val="0"/>
      <w:marBottom w:val="0"/>
      <w:divBdr>
        <w:top w:val="none" w:sz="0" w:space="0" w:color="auto"/>
        <w:left w:val="none" w:sz="0" w:space="0" w:color="auto"/>
        <w:bottom w:val="none" w:sz="0" w:space="0" w:color="auto"/>
        <w:right w:val="none" w:sz="0" w:space="0" w:color="auto"/>
      </w:divBdr>
    </w:div>
    <w:div w:id="395277939">
      <w:bodyDiv w:val="1"/>
      <w:marLeft w:val="0"/>
      <w:marRight w:val="0"/>
      <w:marTop w:val="0"/>
      <w:marBottom w:val="0"/>
      <w:divBdr>
        <w:top w:val="none" w:sz="0" w:space="0" w:color="auto"/>
        <w:left w:val="none" w:sz="0" w:space="0" w:color="auto"/>
        <w:bottom w:val="none" w:sz="0" w:space="0" w:color="auto"/>
        <w:right w:val="none" w:sz="0" w:space="0" w:color="auto"/>
      </w:divBdr>
    </w:div>
    <w:div w:id="395318631">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436827294">
      <w:bodyDiv w:val="1"/>
      <w:marLeft w:val="0"/>
      <w:marRight w:val="0"/>
      <w:marTop w:val="0"/>
      <w:marBottom w:val="0"/>
      <w:divBdr>
        <w:top w:val="none" w:sz="0" w:space="0" w:color="auto"/>
        <w:left w:val="none" w:sz="0" w:space="0" w:color="auto"/>
        <w:bottom w:val="none" w:sz="0" w:space="0" w:color="auto"/>
        <w:right w:val="none" w:sz="0" w:space="0" w:color="auto"/>
      </w:divBdr>
    </w:div>
    <w:div w:id="457338056">
      <w:bodyDiv w:val="1"/>
      <w:marLeft w:val="0"/>
      <w:marRight w:val="0"/>
      <w:marTop w:val="0"/>
      <w:marBottom w:val="0"/>
      <w:divBdr>
        <w:top w:val="none" w:sz="0" w:space="0" w:color="auto"/>
        <w:left w:val="none" w:sz="0" w:space="0" w:color="auto"/>
        <w:bottom w:val="none" w:sz="0" w:space="0" w:color="auto"/>
        <w:right w:val="none" w:sz="0" w:space="0" w:color="auto"/>
      </w:divBdr>
    </w:div>
    <w:div w:id="459997563">
      <w:bodyDiv w:val="1"/>
      <w:marLeft w:val="0"/>
      <w:marRight w:val="0"/>
      <w:marTop w:val="0"/>
      <w:marBottom w:val="0"/>
      <w:divBdr>
        <w:top w:val="none" w:sz="0" w:space="0" w:color="auto"/>
        <w:left w:val="none" w:sz="0" w:space="0" w:color="auto"/>
        <w:bottom w:val="none" w:sz="0" w:space="0" w:color="auto"/>
        <w:right w:val="none" w:sz="0" w:space="0" w:color="auto"/>
      </w:divBdr>
    </w:div>
    <w:div w:id="467628714">
      <w:bodyDiv w:val="1"/>
      <w:marLeft w:val="0"/>
      <w:marRight w:val="0"/>
      <w:marTop w:val="0"/>
      <w:marBottom w:val="0"/>
      <w:divBdr>
        <w:top w:val="none" w:sz="0" w:space="0" w:color="auto"/>
        <w:left w:val="none" w:sz="0" w:space="0" w:color="auto"/>
        <w:bottom w:val="none" w:sz="0" w:space="0" w:color="auto"/>
        <w:right w:val="none" w:sz="0" w:space="0" w:color="auto"/>
      </w:divBdr>
    </w:div>
    <w:div w:id="471294540">
      <w:bodyDiv w:val="1"/>
      <w:marLeft w:val="0"/>
      <w:marRight w:val="0"/>
      <w:marTop w:val="0"/>
      <w:marBottom w:val="0"/>
      <w:divBdr>
        <w:top w:val="none" w:sz="0" w:space="0" w:color="auto"/>
        <w:left w:val="none" w:sz="0" w:space="0" w:color="auto"/>
        <w:bottom w:val="none" w:sz="0" w:space="0" w:color="auto"/>
        <w:right w:val="none" w:sz="0" w:space="0" w:color="auto"/>
      </w:divBdr>
    </w:div>
    <w:div w:id="474876886">
      <w:bodyDiv w:val="1"/>
      <w:marLeft w:val="0"/>
      <w:marRight w:val="0"/>
      <w:marTop w:val="0"/>
      <w:marBottom w:val="0"/>
      <w:divBdr>
        <w:top w:val="none" w:sz="0" w:space="0" w:color="auto"/>
        <w:left w:val="none" w:sz="0" w:space="0" w:color="auto"/>
        <w:bottom w:val="none" w:sz="0" w:space="0" w:color="auto"/>
        <w:right w:val="none" w:sz="0" w:space="0" w:color="auto"/>
      </w:divBdr>
    </w:div>
    <w:div w:id="476798269">
      <w:bodyDiv w:val="1"/>
      <w:marLeft w:val="0"/>
      <w:marRight w:val="0"/>
      <w:marTop w:val="0"/>
      <w:marBottom w:val="0"/>
      <w:divBdr>
        <w:top w:val="none" w:sz="0" w:space="0" w:color="auto"/>
        <w:left w:val="none" w:sz="0" w:space="0" w:color="auto"/>
        <w:bottom w:val="none" w:sz="0" w:space="0" w:color="auto"/>
        <w:right w:val="none" w:sz="0" w:space="0" w:color="auto"/>
      </w:divBdr>
    </w:div>
    <w:div w:id="524177477">
      <w:bodyDiv w:val="1"/>
      <w:marLeft w:val="0"/>
      <w:marRight w:val="0"/>
      <w:marTop w:val="0"/>
      <w:marBottom w:val="0"/>
      <w:divBdr>
        <w:top w:val="none" w:sz="0" w:space="0" w:color="auto"/>
        <w:left w:val="none" w:sz="0" w:space="0" w:color="auto"/>
        <w:bottom w:val="none" w:sz="0" w:space="0" w:color="auto"/>
        <w:right w:val="none" w:sz="0" w:space="0" w:color="auto"/>
      </w:divBdr>
    </w:div>
    <w:div w:id="524683363">
      <w:bodyDiv w:val="1"/>
      <w:marLeft w:val="0"/>
      <w:marRight w:val="0"/>
      <w:marTop w:val="0"/>
      <w:marBottom w:val="0"/>
      <w:divBdr>
        <w:top w:val="none" w:sz="0" w:space="0" w:color="auto"/>
        <w:left w:val="none" w:sz="0" w:space="0" w:color="auto"/>
        <w:bottom w:val="none" w:sz="0" w:space="0" w:color="auto"/>
        <w:right w:val="none" w:sz="0" w:space="0" w:color="auto"/>
      </w:divBdr>
    </w:div>
    <w:div w:id="525944786">
      <w:bodyDiv w:val="1"/>
      <w:marLeft w:val="0"/>
      <w:marRight w:val="0"/>
      <w:marTop w:val="0"/>
      <w:marBottom w:val="0"/>
      <w:divBdr>
        <w:top w:val="none" w:sz="0" w:space="0" w:color="auto"/>
        <w:left w:val="none" w:sz="0" w:space="0" w:color="auto"/>
        <w:bottom w:val="none" w:sz="0" w:space="0" w:color="auto"/>
        <w:right w:val="none" w:sz="0" w:space="0" w:color="auto"/>
      </w:divBdr>
    </w:div>
    <w:div w:id="527109738">
      <w:bodyDiv w:val="1"/>
      <w:marLeft w:val="0"/>
      <w:marRight w:val="0"/>
      <w:marTop w:val="0"/>
      <w:marBottom w:val="0"/>
      <w:divBdr>
        <w:top w:val="none" w:sz="0" w:space="0" w:color="auto"/>
        <w:left w:val="none" w:sz="0" w:space="0" w:color="auto"/>
        <w:bottom w:val="none" w:sz="0" w:space="0" w:color="auto"/>
        <w:right w:val="none" w:sz="0" w:space="0" w:color="auto"/>
      </w:divBdr>
    </w:div>
    <w:div w:id="535503714">
      <w:bodyDiv w:val="1"/>
      <w:marLeft w:val="0"/>
      <w:marRight w:val="0"/>
      <w:marTop w:val="0"/>
      <w:marBottom w:val="0"/>
      <w:divBdr>
        <w:top w:val="none" w:sz="0" w:space="0" w:color="auto"/>
        <w:left w:val="none" w:sz="0" w:space="0" w:color="auto"/>
        <w:bottom w:val="none" w:sz="0" w:space="0" w:color="auto"/>
        <w:right w:val="none" w:sz="0" w:space="0" w:color="auto"/>
      </w:divBdr>
    </w:div>
    <w:div w:id="535507121">
      <w:bodyDiv w:val="1"/>
      <w:marLeft w:val="0"/>
      <w:marRight w:val="0"/>
      <w:marTop w:val="0"/>
      <w:marBottom w:val="0"/>
      <w:divBdr>
        <w:top w:val="none" w:sz="0" w:space="0" w:color="auto"/>
        <w:left w:val="none" w:sz="0" w:space="0" w:color="auto"/>
        <w:bottom w:val="none" w:sz="0" w:space="0" w:color="auto"/>
        <w:right w:val="none" w:sz="0" w:space="0" w:color="auto"/>
      </w:divBdr>
    </w:div>
    <w:div w:id="545414845">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564292128">
      <w:bodyDiv w:val="1"/>
      <w:marLeft w:val="0"/>
      <w:marRight w:val="0"/>
      <w:marTop w:val="0"/>
      <w:marBottom w:val="0"/>
      <w:divBdr>
        <w:top w:val="none" w:sz="0" w:space="0" w:color="auto"/>
        <w:left w:val="none" w:sz="0" w:space="0" w:color="auto"/>
        <w:bottom w:val="none" w:sz="0" w:space="0" w:color="auto"/>
        <w:right w:val="none" w:sz="0" w:space="0" w:color="auto"/>
      </w:divBdr>
    </w:div>
    <w:div w:id="567962569">
      <w:bodyDiv w:val="1"/>
      <w:marLeft w:val="0"/>
      <w:marRight w:val="0"/>
      <w:marTop w:val="0"/>
      <w:marBottom w:val="0"/>
      <w:divBdr>
        <w:top w:val="none" w:sz="0" w:space="0" w:color="auto"/>
        <w:left w:val="none" w:sz="0" w:space="0" w:color="auto"/>
        <w:bottom w:val="none" w:sz="0" w:space="0" w:color="auto"/>
        <w:right w:val="none" w:sz="0" w:space="0" w:color="auto"/>
      </w:divBdr>
    </w:div>
    <w:div w:id="590941410">
      <w:bodyDiv w:val="1"/>
      <w:marLeft w:val="0"/>
      <w:marRight w:val="0"/>
      <w:marTop w:val="0"/>
      <w:marBottom w:val="0"/>
      <w:divBdr>
        <w:top w:val="none" w:sz="0" w:space="0" w:color="auto"/>
        <w:left w:val="none" w:sz="0" w:space="0" w:color="auto"/>
        <w:bottom w:val="none" w:sz="0" w:space="0" w:color="auto"/>
        <w:right w:val="none" w:sz="0" w:space="0" w:color="auto"/>
      </w:divBdr>
    </w:div>
    <w:div w:id="595016161">
      <w:bodyDiv w:val="1"/>
      <w:marLeft w:val="0"/>
      <w:marRight w:val="0"/>
      <w:marTop w:val="0"/>
      <w:marBottom w:val="0"/>
      <w:divBdr>
        <w:top w:val="none" w:sz="0" w:space="0" w:color="auto"/>
        <w:left w:val="none" w:sz="0" w:space="0" w:color="auto"/>
        <w:bottom w:val="none" w:sz="0" w:space="0" w:color="auto"/>
        <w:right w:val="none" w:sz="0" w:space="0" w:color="auto"/>
      </w:divBdr>
    </w:div>
    <w:div w:id="606934698">
      <w:bodyDiv w:val="1"/>
      <w:marLeft w:val="0"/>
      <w:marRight w:val="0"/>
      <w:marTop w:val="0"/>
      <w:marBottom w:val="0"/>
      <w:divBdr>
        <w:top w:val="none" w:sz="0" w:space="0" w:color="auto"/>
        <w:left w:val="none" w:sz="0" w:space="0" w:color="auto"/>
        <w:bottom w:val="none" w:sz="0" w:space="0" w:color="auto"/>
        <w:right w:val="none" w:sz="0" w:space="0" w:color="auto"/>
      </w:divBdr>
    </w:div>
    <w:div w:id="607391229">
      <w:bodyDiv w:val="1"/>
      <w:marLeft w:val="0"/>
      <w:marRight w:val="0"/>
      <w:marTop w:val="0"/>
      <w:marBottom w:val="0"/>
      <w:divBdr>
        <w:top w:val="none" w:sz="0" w:space="0" w:color="auto"/>
        <w:left w:val="none" w:sz="0" w:space="0" w:color="auto"/>
        <w:bottom w:val="none" w:sz="0" w:space="0" w:color="auto"/>
        <w:right w:val="none" w:sz="0" w:space="0" w:color="auto"/>
      </w:divBdr>
    </w:div>
    <w:div w:id="623315903">
      <w:bodyDiv w:val="1"/>
      <w:marLeft w:val="0"/>
      <w:marRight w:val="0"/>
      <w:marTop w:val="0"/>
      <w:marBottom w:val="0"/>
      <w:divBdr>
        <w:top w:val="none" w:sz="0" w:space="0" w:color="auto"/>
        <w:left w:val="none" w:sz="0" w:space="0" w:color="auto"/>
        <w:bottom w:val="none" w:sz="0" w:space="0" w:color="auto"/>
        <w:right w:val="none" w:sz="0" w:space="0" w:color="auto"/>
      </w:divBdr>
    </w:div>
    <w:div w:id="625355660">
      <w:bodyDiv w:val="1"/>
      <w:marLeft w:val="0"/>
      <w:marRight w:val="0"/>
      <w:marTop w:val="0"/>
      <w:marBottom w:val="0"/>
      <w:divBdr>
        <w:top w:val="none" w:sz="0" w:space="0" w:color="auto"/>
        <w:left w:val="none" w:sz="0" w:space="0" w:color="auto"/>
        <w:bottom w:val="none" w:sz="0" w:space="0" w:color="auto"/>
        <w:right w:val="none" w:sz="0" w:space="0" w:color="auto"/>
      </w:divBdr>
    </w:div>
    <w:div w:id="635984856">
      <w:bodyDiv w:val="1"/>
      <w:marLeft w:val="0"/>
      <w:marRight w:val="0"/>
      <w:marTop w:val="0"/>
      <w:marBottom w:val="0"/>
      <w:divBdr>
        <w:top w:val="none" w:sz="0" w:space="0" w:color="auto"/>
        <w:left w:val="none" w:sz="0" w:space="0" w:color="auto"/>
        <w:bottom w:val="none" w:sz="0" w:space="0" w:color="auto"/>
        <w:right w:val="none" w:sz="0" w:space="0" w:color="auto"/>
      </w:divBdr>
    </w:div>
    <w:div w:id="644239635">
      <w:bodyDiv w:val="1"/>
      <w:marLeft w:val="0"/>
      <w:marRight w:val="0"/>
      <w:marTop w:val="0"/>
      <w:marBottom w:val="0"/>
      <w:divBdr>
        <w:top w:val="none" w:sz="0" w:space="0" w:color="auto"/>
        <w:left w:val="none" w:sz="0" w:space="0" w:color="auto"/>
        <w:bottom w:val="none" w:sz="0" w:space="0" w:color="auto"/>
        <w:right w:val="none" w:sz="0" w:space="0" w:color="auto"/>
      </w:divBdr>
    </w:div>
    <w:div w:id="655761824">
      <w:bodyDiv w:val="1"/>
      <w:marLeft w:val="0"/>
      <w:marRight w:val="0"/>
      <w:marTop w:val="0"/>
      <w:marBottom w:val="0"/>
      <w:divBdr>
        <w:top w:val="none" w:sz="0" w:space="0" w:color="auto"/>
        <w:left w:val="none" w:sz="0" w:space="0" w:color="auto"/>
        <w:bottom w:val="none" w:sz="0" w:space="0" w:color="auto"/>
        <w:right w:val="none" w:sz="0" w:space="0" w:color="auto"/>
      </w:divBdr>
    </w:div>
    <w:div w:id="657810652">
      <w:bodyDiv w:val="1"/>
      <w:marLeft w:val="0"/>
      <w:marRight w:val="0"/>
      <w:marTop w:val="0"/>
      <w:marBottom w:val="0"/>
      <w:divBdr>
        <w:top w:val="none" w:sz="0" w:space="0" w:color="auto"/>
        <w:left w:val="none" w:sz="0" w:space="0" w:color="auto"/>
        <w:bottom w:val="none" w:sz="0" w:space="0" w:color="auto"/>
        <w:right w:val="none" w:sz="0" w:space="0" w:color="auto"/>
      </w:divBdr>
    </w:div>
    <w:div w:id="666982350">
      <w:bodyDiv w:val="1"/>
      <w:marLeft w:val="0"/>
      <w:marRight w:val="0"/>
      <w:marTop w:val="0"/>
      <w:marBottom w:val="0"/>
      <w:divBdr>
        <w:top w:val="none" w:sz="0" w:space="0" w:color="auto"/>
        <w:left w:val="none" w:sz="0" w:space="0" w:color="auto"/>
        <w:bottom w:val="none" w:sz="0" w:space="0" w:color="auto"/>
        <w:right w:val="none" w:sz="0" w:space="0" w:color="auto"/>
      </w:divBdr>
    </w:div>
    <w:div w:id="671831378">
      <w:bodyDiv w:val="1"/>
      <w:marLeft w:val="0"/>
      <w:marRight w:val="0"/>
      <w:marTop w:val="0"/>
      <w:marBottom w:val="0"/>
      <w:divBdr>
        <w:top w:val="none" w:sz="0" w:space="0" w:color="auto"/>
        <w:left w:val="none" w:sz="0" w:space="0" w:color="auto"/>
        <w:bottom w:val="none" w:sz="0" w:space="0" w:color="auto"/>
        <w:right w:val="none" w:sz="0" w:space="0" w:color="auto"/>
      </w:divBdr>
    </w:div>
    <w:div w:id="674964661">
      <w:bodyDiv w:val="1"/>
      <w:marLeft w:val="0"/>
      <w:marRight w:val="0"/>
      <w:marTop w:val="0"/>
      <w:marBottom w:val="0"/>
      <w:divBdr>
        <w:top w:val="none" w:sz="0" w:space="0" w:color="auto"/>
        <w:left w:val="none" w:sz="0" w:space="0" w:color="auto"/>
        <w:bottom w:val="none" w:sz="0" w:space="0" w:color="auto"/>
        <w:right w:val="none" w:sz="0" w:space="0" w:color="auto"/>
      </w:divBdr>
    </w:div>
    <w:div w:id="675771812">
      <w:bodyDiv w:val="1"/>
      <w:marLeft w:val="0"/>
      <w:marRight w:val="0"/>
      <w:marTop w:val="0"/>
      <w:marBottom w:val="0"/>
      <w:divBdr>
        <w:top w:val="none" w:sz="0" w:space="0" w:color="auto"/>
        <w:left w:val="none" w:sz="0" w:space="0" w:color="auto"/>
        <w:bottom w:val="none" w:sz="0" w:space="0" w:color="auto"/>
        <w:right w:val="none" w:sz="0" w:space="0" w:color="auto"/>
      </w:divBdr>
    </w:div>
    <w:div w:id="687754190">
      <w:bodyDiv w:val="1"/>
      <w:marLeft w:val="0"/>
      <w:marRight w:val="0"/>
      <w:marTop w:val="0"/>
      <w:marBottom w:val="0"/>
      <w:divBdr>
        <w:top w:val="none" w:sz="0" w:space="0" w:color="auto"/>
        <w:left w:val="none" w:sz="0" w:space="0" w:color="auto"/>
        <w:bottom w:val="none" w:sz="0" w:space="0" w:color="auto"/>
        <w:right w:val="none" w:sz="0" w:space="0" w:color="auto"/>
      </w:divBdr>
    </w:div>
    <w:div w:id="690300328">
      <w:bodyDiv w:val="1"/>
      <w:marLeft w:val="0"/>
      <w:marRight w:val="0"/>
      <w:marTop w:val="0"/>
      <w:marBottom w:val="0"/>
      <w:divBdr>
        <w:top w:val="none" w:sz="0" w:space="0" w:color="auto"/>
        <w:left w:val="none" w:sz="0" w:space="0" w:color="auto"/>
        <w:bottom w:val="none" w:sz="0" w:space="0" w:color="auto"/>
        <w:right w:val="none" w:sz="0" w:space="0" w:color="auto"/>
      </w:divBdr>
    </w:div>
    <w:div w:id="702752183">
      <w:bodyDiv w:val="1"/>
      <w:marLeft w:val="0"/>
      <w:marRight w:val="0"/>
      <w:marTop w:val="0"/>
      <w:marBottom w:val="0"/>
      <w:divBdr>
        <w:top w:val="none" w:sz="0" w:space="0" w:color="auto"/>
        <w:left w:val="none" w:sz="0" w:space="0" w:color="auto"/>
        <w:bottom w:val="none" w:sz="0" w:space="0" w:color="auto"/>
        <w:right w:val="none" w:sz="0" w:space="0" w:color="auto"/>
      </w:divBdr>
    </w:div>
    <w:div w:id="704910411">
      <w:bodyDiv w:val="1"/>
      <w:marLeft w:val="0"/>
      <w:marRight w:val="0"/>
      <w:marTop w:val="0"/>
      <w:marBottom w:val="0"/>
      <w:divBdr>
        <w:top w:val="none" w:sz="0" w:space="0" w:color="auto"/>
        <w:left w:val="none" w:sz="0" w:space="0" w:color="auto"/>
        <w:bottom w:val="none" w:sz="0" w:space="0" w:color="auto"/>
        <w:right w:val="none" w:sz="0" w:space="0" w:color="auto"/>
      </w:divBdr>
    </w:div>
    <w:div w:id="715275318">
      <w:bodyDiv w:val="1"/>
      <w:marLeft w:val="0"/>
      <w:marRight w:val="0"/>
      <w:marTop w:val="0"/>
      <w:marBottom w:val="0"/>
      <w:divBdr>
        <w:top w:val="none" w:sz="0" w:space="0" w:color="auto"/>
        <w:left w:val="none" w:sz="0" w:space="0" w:color="auto"/>
        <w:bottom w:val="none" w:sz="0" w:space="0" w:color="auto"/>
        <w:right w:val="none" w:sz="0" w:space="0" w:color="auto"/>
      </w:divBdr>
    </w:div>
    <w:div w:id="723870112">
      <w:bodyDiv w:val="1"/>
      <w:marLeft w:val="0"/>
      <w:marRight w:val="0"/>
      <w:marTop w:val="0"/>
      <w:marBottom w:val="0"/>
      <w:divBdr>
        <w:top w:val="none" w:sz="0" w:space="0" w:color="auto"/>
        <w:left w:val="none" w:sz="0" w:space="0" w:color="auto"/>
        <w:bottom w:val="none" w:sz="0" w:space="0" w:color="auto"/>
        <w:right w:val="none" w:sz="0" w:space="0" w:color="auto"/>
      </w:divBdr>
    </w:div>
    <w:div w:id="730738913">
      <w:bodyDiv w:val="1"/>
      <w:marLeft w:val="0"/>
      <w:marRight w:val="0"/>
      <w:marTop w:val="0"/>
      <w:marBottom w:val="0"/>
      <w:divBdr>
        <w:top w:val="none" w:sz="0" w:space="0" w:color="auto"/>
        <w:left w:val="none" w:sz="0" w:space="0" w:color="auto"/>
        <w:bottom w:val="none" w:sz="0" w:space="0" w:color="auto"/>
        <w:right w:val="none" w:sz="0" w:space="0" w:color="auto"/>
      </w:divBdr>
    </w:div>
    <w:div w:id="733237935">
      <w:bodyDiv w:val="1"/>
      <w:marLeft w:val="0"/>
      <w:marRight w:val="0"/>
      <w:marTop w:val="0"/>
      <w:marBottom w:val="0"/>
      <w:divBdr>
        <w:top w:val="none" w:sz="0" w:space="0" w:color="auto"/>
        <w:left w:val="none" w:sz="0" w:space="0" w:color="auto"/>
        <w:bottom w:val="none" w:sz="0" w:space="0" w:color="auto"/>
        <w:right w:val="none" w:sz="0" w:space="0" w:color="auto"/>
      </w:divBdr>
    </w:div>
    <w:div w:id="733964607">
      <w:bodyDiv w:val="1"/>
      <w:marLeft w:val="0"/>
      <w:marRight w:val="0"/>
      <w:marTop w:val="0"/>
      <w:marBottom w:val="0"/>
      <w:divBdr>
        <w:top w:val="none" w:sz="0" w:space="0" w:color="auto"/>
        <w:left w:val="none" w:sz="0" w:space="0" w:color="auto"/>
        <w:bottom w:val="none" w:sz="0" w:space="0" w:color="auto"/>
        <w:right w:val="none" w:sz="0" w:space="0" w:color="auto"/>
      </w:divBdr>
    </w:div>
    <w:div w:id="747191967">
      <w:bodyDiv w:val="1"/>
      <w:marLeft w:val="0"/>
      <w:marRight w:val="0"/>
      <w:marTop w:val="0"/>
      <w:marBottom w:val="0"/>
      <w:divBdr>
        <w:top w:val="none" w:sz="0" w:space="0" w:color="auto"/>
        <w:left w:val="none" w:sz="0" w:space="0" w:color="auto"/>
        <w:bottom w:val="none" w:sz="0" w:space="0" w:color="auto"/>
        <w:right w:val="none" w:sz="0" w:space="0" w:color="auto"/>
      </w:divBdr>
    </w:div>
    <w:div w:id="747769270">
      <w:bodyDiv w:val="1"/>
      <w:marLeft w:val="0"/>
      <w:marRight w:val="0"/>
      <w:marTop w:val="0"/>
      <w:marBottom w:val="0"/>
      <w:divBdr>
        <w:top w:val="none" w:sz="0" w:space="0" w:color="auto"/>
        <w:left w:val="none" w:sz="0" w:space="0" w:color="auto"/>
        <w:bottom w:val="none" w:sz="0" w:space="0" w:color="auto"/>
        <w:right w:val="none" w:sz="0" w:space="0" w:color="auto"/>
      </w:divBdr>
    </w:div>
    <w:div w:id="750812155">
      <w:bodyDiv w:val="1"/>
      <w:marLeft w:val="0"/>
      <w:marRight w:val="0"/>
      <w:marTop w:val="0"/>
      <w:marBottom w:val="0"/>
      <w:divBdr>
        <w:top w:val="none" w:sz="0" w:space="0" w:color="auto"/>
        <w:left w:val="none" w:sz="0" w:space="0" w:color="auto"/>
        <w:bottom w:val="none" w:sz="0" w:space="0" w:color="auto"/>
        <w:right w:val="none" w:sz="0" w:space="0" w:color="auto"/>
      </w:divBdr>
    </w:div>
    <w:div w:id="755512715">
      <w:bodyDiv w:val="1"/>
      <w:marLeft w:val="0"/>
      <w:marRight w:val="0"/>
      <w:marTop w:val="0"/>
      <w:marBottom w:val="0"/>
      <w:divBdr>
        <w:top w:val="none" w:sz="0" w:space="0" w:color="auto"/>
        <w:left w:val="none" w:sz="0" w:space="0" w:color="auto"/>
        <w:bottom w:val="none" w:sz="0" w:space="0" w:color="auto"/>
        <w:right w:val="none" w:sz="0" w:space="0" w:color="auto"/>
      </w:divBdr>
    </w:div>
    <w:div w:id="775054999">
      <w:bodyDiv w:val="1"/>
      <w:marLeft w:val="0"/>
      <w:marRight w:val="0"/>
      <w:marTop w:val="0"/>
      <w:marBottom w:val="0"/>
      <w:divBdr>
        <w:top w:val="none" w:sz="0" w:space="0" w:color="auto"/>
        <w:left w:val="none" w:sz="0" w:space="0" w:color="auto"/>
        <w:bottom w:val="none" w:sz="0" w:space="0" w:color="auto"/>
        <w:right w:val="none" w:sz="0" w:space="0" w:color="auto"/>
      </w:divBdr>
    </w:div>
    <w:div w:id="776215486">
      <w:bodyDiv w:val="1"/>
      <w:marLeft w:val="0"/>
      <w:marRight w:val="0"/>
      <w:marTop w:val="0"/>
      <w:marBottom w:val="0"/>
      <w:divBdr>
        <w:top w:val="none" w:sz="0" w:space="0" w:color="auto"/>
        <w:left w:val="none" w:sz="0" w:space="0" w:color="auto"/>
        <w:bottom w:val="none" w:sz="0" w:space="0" w:color="auto"/>
        <w:right w:val="none" w:sz="0" w:space="0" w:color="auto"/>
      </w:divBdr>
    </w:div>
    <w:div w:id="778913938">
      <w:bodyDiv w:val="1"/>
      <w:marLeft w:val="0"/>
      <w:marRight w:val="0"/>
      <w:marTop w:val="0"/>
      <w:marBottom w:val="0"/>
      <w:divBdr>
        <w:top w:val="none" w:sz="0" w:space="0" w:color="auto"/>
        <w:left w:val="none" w:sz="0" w:space="0" w:color="auto"/>
        <w:bottom w:val="none" w:sz="0" w:space="0" w:color="auto"/>
        <w:right w:val="none" w:sz="0" w:space="0" w:color="auto"/>
      </w:divBdr>
    </w:div>
    <w:div w:id="790981814">
      <w:bodyDiv w:val="1"/>
      <w:marLeft w:val="0"/>
      <w:marRight w:val="0"/>
      <w:marTop w:val="0"/>
      <w:marBottom w:val="0"/>
      <w:divBdr>
        <w:top w:val="none" w:sz="0" w:space="0" w:color="auto"/>
        <w:left w:val="none" w:sz="0" w:space="0" w:color="auto"/>
        <w:bottom w:val="none" w:sz="0" w:space="0" w:color="auto"/>
        <w:right w:val="none" w:sz="0" w:space="0" w:color="auto"/>
      </w:divBdr>
    </w:div>
    <w:div w:id="794179355">
      <w:bodyDiv w:val="1"/>
      <w:marLeft w:val="0"/>
      <w:marRight w:val="0"/>
      <w:marTop w:val="0"/>
      <w:marBottom w:val="0"/>
      <w:divBdr>
        <w:top w:val="none" w:sz="0" w:space="0" w:color="auto"/>
        <w:left w:val="none" w:sz="0" w:space="0" w:color="auto"/>
        <w:bottom w:val="none" w:sz="0" w:space="0" w:color="auto"/>
        <w:right w:val="none" w:sz="0" w:space="0" w:color="auto"/>
      </w:divBdr>
    </w:div>
    <w:div w:id="804857790">
      <w:bodyDiv w:val="1"/>
      <w:marLeft w:val="0"/>
      <w:marRight w:val="0"/>
      <w:marTop w:val="0"/>
      <w:marBottom w:val="0"/>
      <w:divBdr>
        <w:top w:val="none" w:sz="0" w:space="0" w:color="auto"/>
        <w:left w:val="none" w:sz="0" w:space="0" w:color="auto"/>
        <w:bottom w:val="none" w:sz="0" w:space="0" w:color="auto"/>
        <w:right w:val="none" w:sz="0" w:space="0" w:color="auto"/>
      </w:divBdr>
    </w:div>
    <w:div w:id="811292071">
      <w:bodyDiv w:val="1"/>
      <w:marLeft w:val="0"/>
      <w:marRight w:val="0"/>
      <w:marTop w:val="0"/>
      <w:marBottom w:val="0"/>
      <w:divBdr>
        <w:top w:val="none" w:sz="0" w:space="0" w:color="auto"/>
        <w:left w:val="none" w:sz="0" w:space="0" w:color="auto"/>
        <w:bottom w:val="none" w:sz="0" w:space="0" w:color="auto"/>
        <w:right w:val="none" w:sz="0" w:space="0" w:color="auto"/>
      </w:divBdr>
    </w:div>
    <w:div w:id="832138483">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848760386">
      <w:bodyDiv w:val="1"/>
      <w:marLeft w:val="0"/>
      <w:marRight w:val="0"/>
      <w:marTop w:val="0"/>
      <w:marBottom w:val="0"/>
      <w:divBdr>
        <w:top w:val="none" w:sz="0" w:space="0" w:color="auto"/>
        <w:left w:val="none" w:sz="0" w:space="0" w:color="auto"/>
        <w:bottom w:val="none" w:sz="0" w:space="0" w:color="auto"/>
        <w:right w:val="none" w:sz="0" w:space="0" w:color="auto"/>
      </w:divBdr>
    </w:div>
    <w:div w:id="854029061">
      <w:bodyDiv w:val="1"/>
      <w:marLeft w:val="0"/>
      <w:marRight w:val="0"/>
      <w:marTop w:val="0"/>
      <w:marBottom w:val="0"/>
      <w:divBdr>
        <w:top w:val="none" w:sz="0" w:space="0" w:color="auto"/>
        <w:left w:val="none" w:sz="0" w:space="0" w:color="auto"/>
        <w:bottom w:val="none" w:sz="0" w:space="0" w:color="auto"/>
        <w:right w:val="none" w:sz="0" w:space="0" w:color="auto"/>
      </w:divBdr>
    </w:div>
    <w:div w:id="869492535">
      <w:bodyDiv w:val="1"/>
      <w:marLeft w:val="0"/>
      <w:marRight w:val="0"/>
      <w:marTop w:val="0"/>
      <w:marBottom w:val="0"/>
      <w:divBdr>
        <w:top w:val="none" w:sz="0" w:space="0" w:color="auto"/>
        <w:left w:val="none" w:sz="0" w:space="0" w:color="auto"/>
        <w:bottom w:val="none" w:sz="0" w:space="0" w:color="auto"/>
        <w:right w:val="none" w:sz="0" w:space="0" w:color="auto"/>
      </w:divBdr>
    </w:div>
    <w:div w:id="873351034">
      <w:bodyDiv w:val="1"/>
      <w:marLeft w:val="0"/>
      <w:marRight w:val="0"/>
      <w:marTop w:val="0"/>
      <w:marBottom w:val="0"/>
      <w:divBdr>
        <w:top w:val="none" w:sz="0" w:space="0" w:color="auto"/>
        <w:left w:val="none" w:sz="0" w:space="0" w:color="auto"/>
        <w:bottom w:val="none" w:sz="0" w:space="0" w:color="auto"/>
        <w:right w:val="none" w:sz="0" w:space="0" w:color="auto"/>
      </w:divBdr>
    </w:div>
    <w:div w:id="894127005">
      <w:bodyDiv w:val="1"/>
      <w:marLeft w:val="0"/>
      <w:marRight w:val="0"/>
      <w:marTop w:val="0"/>
      <w:marBottom w:val="0"/>
      <w:divBdr>
        <w:top w:val="none" w:sz="0" w:space="0" w:color="auto"/>
        <w:left w:val="none" w:sz="0" w:space="0" w:color="auto"/>
        <w:bottom w:val="none" w:sz="0" w:space="0" w:color="auto"/>
        <w:right w:val="none" w:sz="0" w:space="0" w:color="auto"/>
      </w:divBdr>
    </w:div>
    <w:div w:id="904875238">
      <w:bodyDiv w:val="1"/>
      <w:marLeft w:val="0"/>
      <w:marRight w:val="0"/>
      <w:marTop w:val="0"/>
      <w:marBottom w:val="0"/>
      <w:divBdr>
        <w:top w:val="none" w:sz="0" w:space="0" w:color="auto"/>
        <w:left w:val="none" w:sz="0" w:space="0" w:color="auto"/>
        <w:bottom w:val="none" w:sz="0" w:space="0" w:color="auto"/>
        <w:right w:val="none" w:sz="0" w:space="0" w:color="auto"/>
      </w:divBdr>
    </w:div>
    <w:div w:id="911964676">
      <w:bodyDiv w:val="1"/>
      <w:marLeft w:val="0"/>
      <w:marRight w:val="0"/>
      <w:marTop w:val="0"/>
      <w:marBottom w:val="0"/>
      <w:divBdr>
        <w:top w:val="none" w:sz="0" w:space="0" w:color="auto"/>
        <w:left w:val="none" w:sz="0" w:space="0" w:color="auto"/>
        <w:bottom w:val="none" w:sz="0" w:space="0" w:color="auto"/>
        <w:right w:val="none" w:sz="0" w:space="0" w:color="auto"/>
      </w:divBdr>
    </w:div>
    <w:div w:id="916523222">
      <w:bodyDiv w:val="1"/>
      <w:marLeft w:val="0"/>
      <w:marRight w:val="0"/>
      <w:marTop w:val="0"/>
      <w:marBottom w:val="0"/>
      <w:divBdr>
        <w:top w:val="none" w:sz="0" w:space="0" w:color="auto"/>
        <w:left w:val="none" w:sz="0" w:space="0" w:color="auto"/>
        <w:bottom w:val="none" w:sz="0" w:space="0" w:color="auto"/>
        <w:right w:val="none" w:sz="0" w:space="0" w:color="auto"/>
      </w:divBdr>
    </w:div>
    <w:div w:id="921065797">
      <w:bodyDiv w:val="1"/>
      <w:marLeft w:val="0"/>
      <w:marRight w:val="0"/>
      <w:marTop w:val="0"/>
      <w:marBottom w:val="0"/>
      <w:divBdr>
        <w:top w:val="none" w:sz="0" w:space="0" w:color="auto"/>
        <w:left w:val="none" w:sz="0" w:space="0" w:color="auto"/>
        <w:bottom w:val="none" w:sz="0" w:space="0" w:color="auto"/>
        <w:right w:val="none" w:sz="0" w:space="0" w:color="auto"/>
      </w:divBdr>
    </w:div>
    <w:div w:id="926352140">
      <w:bodyDiv w:val="1"/>
      <w:marLeft w:val="0"/>
      <w:marRight w:val="0"/>
      <w:marTop w:val="0"/>
      <w:marBottom w:val="0"/>
      <w:divBdr>
        <w:top w:val="none" w:sz="0" w:space="0" w:color="auto"/>
        <w:left w:val="none" w:sz="0" w:space="0" w:color="auto"/>
        <w:bottom w:val="none" w:sz="0" w:space="0" w:color="auto"/>
        <w:right w:val="none" w:sz="0" w:space="0" w:color="auto"/>
      </w:divBdr>
    </w:div>
    <w:div w:id="943465201">
      <w:bodyDiv w:val="1"/>
      <w:marLeft w:val="0"/>
      <w:marRight w:val="0"/>
      <w:marTop w:val="0"/>
      <w:marBottom w:val="0"/>
      <w:divBdr>
        <w:top w:val="none" w:sz="0" w:space="0" w:color="auto"/>
        <w:left w:val="none" w:sz="0" w:space="0" w:color="auto"/>
        <w:bottom w:val="none" w:sz="0" w:space="0" w:color="auto"/>
        <w:right w:val="none" w:sz="0" w:space="0" w:color="auto"/>
      </w:divBdr>
    </w:div>
    <w:div w:id="950672630">
      <w:bodyDiv w:val="1"/>
      <w:marLeft w:val="0"/>
      <w:marRight w:val="0"/>
      <w:marTop w:val="0"/>
      <w:marBottom w:val="0"/>
      <w:divBdr>
        <w:top w:val="none" w:sz="0" w:space="0" w:color="auto"/>
        <w:left w:val="none" w:sz="0" w:space="0" w:color="auto"/>
        <w:bottom w:val="none" w:sz="0" w:space="0" w:color="auto"/>
        <w:right w:val="none" w:sz="0" w:space="0" w:color="auto"/>
      </w:divBdr>
    </w:div>
    <w:div w:id="959073131">
      <w:bodyDiv w:val="1"/>
      <w:marLeft w:val="0"/>
      <w:marRight w:val="0"/>
      <w:marTop w:val="0"/>
      <w:marBottom w:val="0"/>
      <w:divBdr>
        <w:top w:val="none" w:sz="0" w:space="0" w:color="auto"/>
        <w:left w:val="none" w:sz="0" w:space="0" w:color="auto"/>
        <w:bottom w:val="none" w:sz="0" w:space="0" w:color="auto"/>
        <w:right w:val="none" w:sz="0" w:space="0" w:color="auto"/>
      </w:divBdr>
    </w:div>
    <w:div w:id="961233766">
      <w:bodyDiv w:val="1"/>
      <w:marLeft w:val="0"/>
      <w:marRight w:val="0"/>
      <w:marTop w:val="0"/>
      <w:marBottom w:val="0"/>
      <w:divBdr>
        <w:top w:val="none" w:sz="0" w:space="0" w:color="auto"/>
        <w:left w:val="none" w:sz="0" w:space="0" w:color="auto"/>
        <w:bottom w:val="none" w:sz="0" w:space="0" w:color="auto"/>
        <w:right w:val="none" w:sz="0" w:space="0" w:color="auto"/>
      </w:divBdr>
    </w:div>
    <w:div w:id="961571472">
      <w:bodyDiv w:val="1"/>
      <w:marLeft w:val="0"/>
      <w:marRight w:val="0"/>
      <w:marTop w:val="0"/>
      <w:marBottom w:val="0"/>
      <w:divBdr>
        <w:top w:val="none" w:sz="0" w:space="0" w:color="auto"/>
        <w:left w:val="none" w:sz="0" w:space="0" w:color="auto"/>
        <w:bottom w:val="none" w:sz="0" w:space="0" w:color="auto"/>
        <w:right w:val="none" w:sz="0" w:space="0" w:color="auto"/>
      </w:divBdr>
    </w:div>
    <w:div w:id="981036016">
      <w:bodyDiv w:val="1"/>
      <w:marLeft w:val="0"/>
      <w:marRight w:val="0"/>
      <w:marTop w:val="0"/>
      <w:marBottom w:val="0"/>
      <w:divBdr>
        <w:top w:val="none" w:sz="0" w:space="0" w:color="auto"/>
        <w:left w:val="none" w:sz="0" w:space="0" w:color="auto"/>
        <w:bottom w:val="none" w:sz="0" w:space="0" w:color="auto"/>
        <w:right w:val="none" w:sz="0" w:space="0" w:color="auto"/>
      </w:divBdr>
    </w:div>
    <w:div w:id="985934774">
      <w:bodyDiv w:val="1"/>
      <w:marLeft w:val="0"/>
      <w:marRight w:val="0"/>
      <w:marTop w:val="0"/>
      <w:marBottom w:val="0"/>
      <w:divBdr>
        <w:top w:val="none" w:sz="0" w:space="0" w:color="auto"/>
        <w:left w:val="none" w:sz="0" w:space="0" w:color="auto"/>
        <w:bottom w:val="none" w:sz="0" w:space="0" w:color="auto"/>
        <w:right w:val="none" w:sz="0" w:space="0" w:color="auto"/>
      </w:divBdr>
    </w:div>
    <w:div w:id="1009411174">
      <w:bodyDiv w:val="1"/>
      <w:marLeft w:val="0"/>
      <w:marRight w:val="0"/>
      <w:marTop w:val="0"/>
      <w:marBottom w:val="0"/>
      <w:divBdr>
        <w:top w:val="none" w:sz="0" w:space="0" w:color="auto"/>
        <w:left w:val="none" w:sz="0" w:space="0" w:color="auto"/>
        <w:bottom w:val="none" w:sz="0" w:space="0" w:color="auto"/>
        <w:right w:val="none" w:sz="0" w:space="0" w:color="auto"/>
      </w:divBdr>
    </w:div>
    <w:div w:id="1016541978">
      <w:bodyDiv w:val="1"/>
      <w:marLeft w:val="0"/>
      <w:marRight w:val="0"/>
      <w:marTop w:val="0"/>
      <w:marBottom w:val="0"/>
      <w:divBdr>
        <w:top w:val="none" w:sz="0" w:space="0" w:color="auto"/>
        <w:left w:val="none" w:sz="0" w:space="0" w:color="auto"/>
        <w:bottom w:val="none" w:sz="0" w:space="0" w:color="auto"/>
        <w:right w:val="none" w:sz="0" w:space="0" w:color="auto"/>
      </w:divBdr>
    </w:div>
    <w:div w:id="1029532130">
      <w:bodyDiv w:val="1"/>
      <w:marLeft w:val="0"/>
      <w:marRight w:val="0"/>
      <w:marTop w:val="0"/>
      <w:marBottom w:val="0"/>
      <w:divBdr>
        <w:top w:val="none" w:sz="0" w:space="0" w:color="auto"/>
        <w:left w:val="none" w:sz="0" w:space="0" w:color="auto"/>
        <w:bottom w:val="none" w:sz="0" w:space="0" w:color="auto"/>
        <w:right w:val="none" w:sz="0" w:space="0" w:color="auto"/>
      </w:divBdr>
    </w:div>
    <w:div w:id="1029721051">
      <w:bodyDiv w:val="1"/>
      <w:marLeft w:val="0"/>
      <w:marRight w:val="0"/>
      <w:marTop w:val="0"/>
      <w:marBottom w:val="0"/>
      <w:divBdr>
        <w:top w:val="none" w:sz="0" w:space="0" w:color="auto"/>
        <w:left w:val="none" w:sz="0" w:space="0" w:color="auto"/>
        <w:bottom w:val="none" w:sz="0" w:space="0" w:color="auto"/>
        <w:right w:val="none" w:sz="0" w:space="0" w:color="auto"/>
      </w:divBdr>
    </w:div>
    <w:div w:id="1030182234">
      <w:bodyDiv w:val="1"/>
      <w:marLeft w:val="0"/>
      <w:marRight w:val="0"/>
      <w:marTop w:val="0"/>
      <w:marBottom w:val="0"/>
      <w:divBdr>
        <w:top w:val="none" w:sz="0" w:space="0" w:color="auto"/>
        <w:left w:val="none" w:sz="0" w:space="0" w:color="auto"/>
        <w:bottom w:val="none" w:sz="0" w:space="0" w:color="auto"/>
        <w:right w:val="none" w:sz="0" w:space="0" w:color="auto"/>
      </w:divBdr>
    </w:div>
    <w:div w:id="1031537701">
      <w:bodyDiv w:val="1"/>
      <w:marLeft w:val="0"/>
      <w:marRight w:val="0"/>
      <w:marTop w:val="0"/>
      <w:marBottom w:val="0"/>
      <w:divBdr>
        <w:top w:val="none" w:sz="0" w:space="0" w:color="auto"/>
        <w:left w:val="none" w:sz="0" w:space="0" w:color="auto"/>
        <w:bottom w:val="none" w:sz="0" w:space="0" w:color="auto"/>
        <w:right w:val="none" w:sz="0" w:space="0" w:color="auto"/>
      </w:divBdr>
    </w:div>
    <w:div w:id="1042631662">
      <w:bodyDiv w:val="1"/>
      <w:marLeft w:val="0"/>
      <w:marRight w:val="0"/>
      <w:marTop w:val="0"/>
      <w:marBottom w:val="0"/>
      <w:divBdr>
        <w:top w:val="none" w:sz="0" w:space="0" w:color="auto"/>
        <w:left w:val="none" w:sz="0" w:space="0" w:color="auto"/>
        <w:bottom w:val="none" w:sz="0" w:space="0" w:color="auto"/>
        <w:right w:val="none" w:sz="0" w:space="0" w:color="auto"/>
      </w:divBdr>
    </w:div>
    <w:div w:id="1046487580">
      <w:bodyDiv w:val="1"/>
      <w:marLeft w:val="0"/>
      <w:marRight w:val="0"/>
      <w:marTop w:val="0"/>
      <w:marBottom w:val="0"/>
      <w:divBdr>
        <w:top w:val="none" w:sz="0" w:space="0" w:color="auto"/>
        <w:left w:val="none" w:sz="0" w:space="0" w:color="auto"/>
        <w:bottom w:val="none" w:sz="0" w:space="0" w:color="auto"/>
        <w:right w:val="none" w:sz="0" w:space="0" w:color="auto"/>
      </w:divBdr>
    </w:div>
    <w:div w:id="1064332085">
      <w:bodyDiv w:val="1"/>
      <w:marLeft w:val="0"/>
      <w:marRight w:val="0"/>
      <w:marTop w:val="0"/>
      <w:marBottom w:val="0"/>
      <w:divBdr>
        <w:top w:val="none" w:sz="0" w:space="0" w:color="auto"/>
        <w:left w:val="none" w:sz="0" w:space="0" w:color="auto"/>
        <w:bottom w:val="none" w:sz="0" w:space="0" w:color="auto"/>
        <w:right w:val="none" w:sz="0" w:space="0" w:color="auto"/>
      </w:divBdr>
    </w:div>
    <w:div w:id="1065101722">
      <w:bodyDiv w:val="1"/>
      <w:marLeft w:val="0"/>
      <w:marRight w:val="0"/>
      <w:marTop w:val="0"/>
      <w:marBottom w:val="0"/>
      <w:divBdr>
        <w:top w:val="none" w:sz="0" w:space="0" w:color="auto"/>
        <w:left w:val="none" w:sz="0" w:space="0" w:color="auto"/>
        <w:bottom w:val="none" w:sz="0" w:space="0" w:color="auto"/>
        <w:right w:val="none" w:sz="0" w:space="0" w:color="auto"/>
      </w:divBdr>
    </w:div>
    <w:div w:id="1065645532">
      <w:bodyDiv w:val="1"/>
      <w:marLeft w:val="0"/>
      <w:marRight w:val="0"/>
      <w:marTop w:val="0"/>
      <w:marBottom w:val="0"/>
      <w:divBdr>
        <w:top w:val="none" w:sz="0" w:space="0" w:color="auto"/>
        <w:left w:val="none" w:sz="0" w:space="0" w:color="auto"/>
        <w:bottom w:val="none" w:sz="0" w:space="0" w:color="auto"/>
        <w:right w:val="none" w:sz="0" w:space="0" w:color="auto"/>
      </w:divBdr>
    </w:div>
    <w:div w:id="1091243559">
      <w:bodyDiv w:val="1"/>
      <w:marLeft w:val="0"/>
      <w:marRight w:val="0"/>
      <w:marTop w:val="0"/>
      <w:marBottom w:val="0"/>
      <w:divBdr>
        <w:top w:val="none" w:sz="0" w:space="0" w:color="auto"/>
        <w:left w:val="none" w:sz="0" w:space="0" w:color="auto"/>
        <w:bottom w:val="none" w:sz="0" w:space="0" w:color="auto"/>
        <w:right w:val="none" w:sz="0" w:space="0" w:color="auto"/>
      </w:divBdr>
    </w:div>
    <w:div w:id="1098135888">
      <w:bodyDiv w:val="1"/>
      <w:marLeft w:val="0"/>
      <w:marRight w:val="0"/>
      <w:marTop w:val="0"/>
      <w:marBottom w:val="0"/>
      <w:divBdr>
        <w:top w:val="none" w:sz="0" w:space="0" w:color="auto"/>
        <w:left w:val="none" w:sz="0" w:space="0" w:color="auto"/>
        <w:bottom w:val="none" w:sz="0" w:space="0" w:color="auto"/>
        <w:right w:val="none" w:sz="0" w:space="0" w:color="auto"/>
      </w:divBdr>
    </w:div>
    <w:div w:id="1114328421">
      <w:bodyDiv w:val="1"/>
      <w:marLeft w:val="0"/>
      <w:marRight w:val="0"/>
      <w:marTop w:val="0"/>
      <w:marBottom w:val="0"/>
      <w:divBdr>
        <w:top w:val="none" w:sz="0" w:space="0" w:color="auto"/>
        <w:left w:val="none" w:sz="0" w:space="0" w:color="auto"/>
        <w:bottom w:val="none" w:sz="0" w:space="0" w:color="auto"/>
        <w:right w:val="none" w:sz="0" w:space="0" w:color="auto"/>
      </w:divBdr>
    </w:div>
    <w:div w:id="1123501900">
      <w:bodyDiv w:val="1"/>
      <w:marLeft w:val="0"/>
      <w:marRight w:val="0"/>
      <w:marTop w:val="0"/>
      <w:marBottom w:val="0"/>
      <w:divBdr>
        <w:top w:val="none" w:sz="0" w:space="0" w:color="auto"/>
        <w:left w:val="none" w:sz="0" w:space="0" w:color="auto"/>
        <w:bottom w:val="none" w:sz="0" w:space="0" w:color="auto"/>
        <w:right w:val="none" w:sz="0" w:space="0" w:color="auto"/>
      </w:divBdr>
    </w:div>
    <w:div w:id="1128860462">
      <w:bodyDiv w:val="1"/>
      <w:marLeft w:val="0"/>
      <w:marRight w:val="0"/>
      <w:marTop w:val="0"/>
      <w:marBottom w:val="0"/>
      <w:divBdr>
        <w:top w:val="none" w:sz="0" w:space="0" w:color="auto"/>
        <w:left w:val="none" w:sz="0" w:space="0" w:color="auto"/>
        <w:bottom w:val="none" w:sz="0" w:space="0" w:color="auto"/>
        <w:right w:val="none" w:sz="0" w:space="0" w:color="auto"/>
      </w:divBdr>
    </w:div>
    <w:div w:id="1152987014">
      <w:bodyDiv w:val="1"/>
      <w:marLeft w:val="0"/>
      <w:marRight w:val="0"/>
      <w:marTop w:val="0"/>
      <w:marBottom w:val="0"/>
      <w:divBdr>
        <w:top w:val="none" w:sz="0" w:space="0" w:color="auto"/>
        <w:left w:val="none" w:sz="0" w:space="0" w:color="auto"/>
        <w:bottom w:val="none" w:sz="0" w:space="0" w:color="auto"/>
        <w:right w:val="none" w:sz="0" w:space="0" w:color="auto"/>
      </w:divBdr>
    </w:div>
    <w:div w:id="1165045932">
      <w:bodyDiv w:val="1"/>
      <w:marLeft w:val="0"/>
      <w:marRight w:val="0"/>
      <w:marTop w:val="0"/>
      <w:marBottom w:val="0"/>
      <w:divBdr>
        <w:top w:val="none" w:sz="0" w:space="0" w:color="auto"/>
        <w:left w:val="none" w:sz="0" w:space="0" w:color="auto"/>
        <w:bottom w:val="none" w:sz="0" w:space="0" w:color="auto"/>
        <w:right w:val="none" w:sz="0" w:space="0" w:color="auto"/>
      </w:divBdr>
    </w:div>
    <w:div w:id="1165628670">
      <w:bodyDiv w:val="1"/>
      <w:marLeft w:val="0"/>
      <w:marRight w:val="0"/>
      <w:marTop w:val="0"/>
      <w:marBottom w:val="0"/>
      <w:divBdr>
        <w:top w:val="none" w:sz="0" w:space="0" w:color="auto"/>
        <w:left w:val="none" w:sz="0" w:space="0" w:color="auto"/>
        <w:bottom w:val="none" w:sz="0" w:space="0" w:color="auto"/>
        <w:right w:val="none" w:sz="0" w:space="0" w:color="auto"/>
      </w:divBdr>
    </w:div>
    <w:div w:id="1175848770">
      <w:bodyDiv w:val="1"/>
      <w:marLeft w:val="0"/>
      <w:marRight w:val="0"/>
      <w:marTop w:val="0"/>
      <w:marBottom w:val="0"/>
      <w:divBdr>
        <w:top w:val="none" w:sz="0" w:space="0" w:color="auto"/>
        <w:left w:val="none" w:sz="0" w:space="0" w:color="auto"/>
        <w:bottom w:val="none" w:sz="0" w:space="0" w:color="auto"/>
        <w:right w:val="none" w:sz="0" w:space="0" w:color="auto"/>
      </w:divBdr>
    </w:div>
    <w:div w:id="1177499349">
      <w:bodyDiv w:val="1"/>
      <w:marLeft w:val="0"/>
      <w:marRight w:val="0"/>
      <w:marTop w:val="0"/>
      <w:marBottom w:val="0"/>
      <w:divBdr>
        <w:top w:val="none" w:sz="0" w:space="0" w:color="auto"/>
        <w:left w:val="none" w:sz="0" w:space="0" w:color="auto"/>
        <w:bottom w:val="none" w:sz="0" w:space="0" w:color="auto"/>
        <w:right w:val="none" w:sz="0" w:space="0" w:color="auto"/>
      </w:divBdr>
    </w:div>
    <w:div w:id="1180125043">
      <w:bodyDiv w:val="1"/>
      <w:marLeft w:val="0"/>
      <w:marRight w:val="0"/>
      <w:marTop w:val="0"/>
      <w:marBottom w:val="0"/>
      <w:divBdr>
        <w:top w:val="none" w:sz="0" w:space="0" w:color="auto"/>
        <w:left w:val="none" w:sz="0" w:space="0" w:color="auto"/>
        <w:bottom w:val="none" w:sz="0" w:space="0" w:color="auto"/>
        <w:right w:val="none" w:sz="0" w:space="0" w:color="auto"/>
      </w:divBdr>
    </w:div>
    <w:div w:id="1181118273">
      <w:bodyDiv w:val="1"/>
      <w:marLeft w:val="0"/>
      <w:marRight w:val="0"/>
      <w:marTop w:val="0"/>
      <w:marBottom w:val="0"/>
      <w:divBdr>
        <w:top w:val="none" w:sz="0" w:space="0" w:color="auto"/>
        <w:left w:val="none" w:sz="0" w:space="0" w:color="auto"/>
        <w:bottom w:val="none" w:sz="0" w:space="0" w:color="auto"/>
        <w:right w:val="none" w:sz="0" w:space="0" w:color="auto"/>
      </w:divBdr>
    </w:div>
    <w:div w:id="1185940593">
      <w:bodyDiv w:val="1"/>
      <w:marLeft w:val="0"/>
      <w:marRight w:val="0"/>
      <w:marTop w:val="0"/>
      <w:marBottom w:val="0"/>
      <w:divBdr>
        <w:top w:val="none" w:sz="0" w:space="0" w:color="auto"/>
        <w:left w:val="none" w:sz="0" w:space="0" w:color="auto"/>
        <w:bottom w:val="none" w:sz="0" w:space="0" w:color="auto"/>
        <w:right w:val="none" w:sz="0" w:space="0" w:color="auto"/>
      </w:divBdr>
    </w:div>
    <w:div w:id="1187984543">
      <w:bodyDiv w:val="1"/>
      <w:marLeft w:val="0"/>
      <w:marRight w:val="0"/>
      <w:marTop w:val="0"/>
      <w:marBottom w:val="0"/>
      <w:divBdr>
        <w:top w:val="none" w:sz="0" w:space="0" w:color="auto"/>
        <w:left w:val="none" w:sz="0" w:space="0" w:color="auto"/>
        <w:bottom w:val="none" w:sz="0" w:space="0" w:color="auto"/>
        <w:right w:val="none" w:sz="0" w:space="0" w:color="auto"/>
      </w:divBdr>
    </w:div>
    <w:div w:id="1195734237">
      <w:bodyDiv w:val="1"/>
      <w:marLeft w:val="0"/>
      <w:marRight w:val="0"/>
      <w:marTop w:val="0"/>
      <w:marBottom w:val="0"/>
      <w:divBdr>
        <w:top w:val="none" w:sz="0" w:space="0" w:color="auto"/>
        <w:left w:val="none" w:sz="0" w:space="0" w:color="auto"/>
        <w:bottom w:val="none" w:sz="0" w:space="0" w:color="auto"/>
        <w:right w:val="none" w:sz="0" w:space="0" w:color="auto"/>
      </w:divBdr>
    </w:div>
    <w:div w:id="1201896443">
      <w:bodyDiv w:val="1"/>
      <w:marLeft w:val="0"/>
      <w:marRight w:val="0"/>
      <w:marTop w:val="0"/>
      <w:marBottom w:val="0"/>
      <w:divBdr>
        <w:top w:val="none" w:sz="0" w:space="0" w:color="auto"/>
        <w:left w:val="none" w:sz="0" w:space="0" w:color="auto"/>
        <w:bottom w:val="none" w:sz="0" w:space="0" w:color="auto"/>
        <w:right w:val="none" w:sz="0" w:space="0" w:color="auto"/>
      </w:divBdr>
    </w:div>
    <w:div w:id="1212157389">
      <w:bodyDiv w:val="1"/>
      <w:marLeft w:val="0"/>
      <w:marRight w:val="0"/>
      <w:marTop w:val="0"/>
      <w:marBottom w:val="0"/>
      <w:divBdr>
        <w:top w:val="none" w:sz="0" w:space="0" w:color="auto"/>
        <w:left w:val="none" w:sz="0" w:space="0" w:color="auto"/>
        <w:bottom w:val="none" w:sz="0" w:space="0" w:color="auto"/>
        <w:right w:val="none" w:sz="0" w:space="0" w:color="auto"/>
      </w:divBdr>
    </w:div>
    <w:div w:id="1213689886">
      <w:bodyDiv w:val="1"/>
      <w:marLeft w:val="0"/>
      <w:marRight w:val="0"/>
      <w:marTop w:val="0"/>
      <w:marBottom w:val="0"/>
      <w:divBdr>
        <w:top w:val="none" w:sz="0" w:space="0" w:color="auto"/>
        <w:left w:val="none" w:sz="0" w:space="0" w:color="auto"/>
        <w:bottom w:val="none" w:sz="0" w:space="0" w:color="auto"/>
        <w:right w:val="none" w:sz="0" w:space="0" w:color="auto"/>
      </w:divBdr>
    </w:div>
    <w:div w:id="1224565486">
      <w:bodyDiv w:val="1"/>
      <w:marLeft w:val="0"/>
      <w:marRight w:val="0"/>
      <w:marTop w:val="0"/>
      <w:marBottom w:val="0"/>
      <w:divBdr>
        <w:top w:val="none" w:sz="0" w:space="0" w:color="auto"/>
        <w:left w:val="none" w:sz="0" w:space="0" w:color="auto"/>
        <w:bottom w:val="none" w:sz="0" w:space="0" w:color="auto"/>
        <w:right w:val="none" w:sz="0" w:space="0" w:color="auto"/>
      </w:divBdr>
    </w:div>
    <w:div w:id="1226330190">
      <w:bodyDiv w:val="1"/>
      <w:marLeft w:val="0"/>
      <w:marRight w:val="0"/>
      <w:marTop w:val="0"/>
      <w:marBottom w:val="0"/>
      <w:divBdr>
        <w:top w:val="none" w:sz="0" w:space="0" w:color="auto"/>
        <w:left w:val="none" w:sz="0" w:space="0" w:color="auto"/>
        <w:bottom w:val="none" w:sz="0" w:space="0" w:color="auto"/>
        <w:right w:val="none" w:sz="0" w:space="0" w:color="auto"/>
      </w:divBdr>
    </w:div>
    <w:div w:id="1238712618">
      <w:bodyDiv w:val="1"/>
      <w:marLeft w:val="0"/>
      <w:marRight w:val="0"/>
      <w:marTop w:val="0"/>
      <w:marBottom w:val="0"/>
      <w:divBdr>
        <w:top w:val="none" w:sz="0" w:space="0" w:color="auto"/>
        <w:left w:val="none" w:sz="0" w:space="0" w:color="auto"/>
        <w:bottom w:val="none" w:sz="0" w:space="0" w:color="auto"/>
        <w:right w:val="none" w:sz="0" w:space="0" w:color="auto"/>
      </w:divBdr>
    </w:div>
    <w:div w:id="1247959201">
      <w:bodyDiv w:val="1"/>
      <w:marLeft w:val="0"/>
      <w:marRight w:val="0"/>
      <w:marTop w:val="0"/>
      <w:marBottom w:val="0"/>
      <w:divBdr>
        <w:top w:val="none" w:sz="0" w:space="0" w:color="auto"/>
        <w:left w:val="none" w:sz="0" w:space="0" w:color="auto"/>
        <w:bottom w:val="none" w:sz="0" w:space="0" w:color="auto"/>
        <w:right w:val="none" w:sz="0" w:space="0" w:color="auto"/>
      </w:divBdr>
    </w:div>
    <w:div w:id="1251813987">
      <w:bodyDiv w:val="1"/>
      <w:marLeft w:val="0"/>
      <w:marRight w:val="0"/>
      <w:marTop w:val="0"/>
      <w:marBottom w:val="0"/>
      <w:divBdr>
        <w:top w:val="none" w:sz="0" w:space="0" w:color="auto"/>
        <w:left w:val="none" w:sz="0" w:space="0" w:color="auto"/>
        <w:bottom w:val="none" w:sz="0" w:space="0" w:color="auto"/>
        <w:right w:val="none" w:sz="0" w:space="0" w:color="auto"/>
      </w:divBdr>
    </w:div>
    <w:div w:id="1259756813">
      <w:bodyDiv w:val="1"/>
      <w:marLeft w:val="0"/>
      <w:marRight w:val="0"/>
      <w:marTop w:val="0"/>
      <w:marBottom w:val="0"/>
      <w:divBdr>
        <w:top w:val="none" w:sz="0" w:space="0" w:color="auto"/>
        <w:left w:val="none" w:sz="0" w:space="0" w:color="auto"/>
        <w:bottom w:val="none" w:sz="0" w:space="0" w:color="auto"/>
        <w:right w:val="none" w:sz="0" w:space="0" w:color="auto"/>
      </w:divBdr>
    </w:div>
    <w:div w:id="1261059177">
      <w:bodyDiv w:val="1"/>
      <w:marLeft w:val="0"/>
      <w:marRight w:val="0"/>
      <w:marTop w:val="0"/>
      <w:marBottom w:val="0"/>
      <w:divBdr>
        <w:top w:val="none" w:sz="0" w:space="0" w:color="auto"/>
        <w:left w:val="none" w:sz="0" w:space="0" w:color="auto"/>
        <w:bottom w:val="none" w:sz="0" w:space="0" w:color="auto"/>
        <w:right w:val="none" w:sz="0" w:space="0" w:color="auto"/>
      </w:divBdr>
    </w:div>
    <w:div w:id="1273826079">
      <w:bodyDiv w:val="1"/>
      <w:marLeft w:val="0"/>
      <w:marRight w:val="0"/>
      <w:marTop w:val="0"/>
      <w:marBottom w:val="0"/>
      <w:divBdr>
        <w:top w:val="none" w:sz="0" w:space="0" w:color="auto"/>
        <w:left w:val="none" w:sz="0" w:space="0" w:color="auto"/>
        <w:bottom w:val="none" w:sz="0" w:space="0" w:color="auto"/>
        <w:right w:val="none" w:sz="0" w:space="0" w:color="auto"/>
      </w:divBdr>
    </w:div>
    <w:div w:id="1278490834">
      <w:bodyDiv w:val="1"/>
      <w:marLeft w:val="0"/>
      <w:marRight w:val="0"/>
      <w:marTop w:val="0"/>
      <w:marBottom w:val="0"/>
      <w:divBdr>
        <w:top w:val="none" w:sz="0" w:space="0" w:color="auto"/>
        <w:left w:val="none" w:sz="0" w:space="0" w:color="auto"/>
        <w:bottom w:val="none" w:sz="0" w:space="0" w:color="auto"/>
        <w:right w:val="none" w:sz="0" w:space="0" w:color="auto"/>
      </w:divBdr>
    </w:div>
    <w:div w:id="1284771259">
      <w:bodyDiv w:val="1"/>
      <w:marLeft w:val="0"/>
      <w:marRight w:val="0"/>
      <w:marTop w:val="0"/>
      <w:marBottom w:val="0"/>
      <w:divBdr>
        <w:top w:val="none" w:sz="0" w:space="0" w:color="auto"/>
        <w:left w:val="none" w:sz="0" w:space="0" w:color="auto"/>
        <w:bottom w:val="none" w:sz="0" w:space="0" w:color="auto"/>
        <w:right w:val="none" w:sz="0" w:space="0" w:color="auto"/>
      </w:divBdr>
    </w:div>
    <w:div w:id="1288967188">
      <w:bodyDiv w:val="1"/>
      <w:marLeft w:val="0"/>
      <w:marRight w:val="0"/>
      <w:marTop w:val="0"/>
      <w:marBottom w:val="0"/>
      <w:divBdr>
        <w:top w:val="none" w:sz="0" w:space="0" w:color="auto"/>
        <w:left w:val="none" w:sz="0" w:space="0" w:color="auto"/>
        <w:bottom w:val="none" w:sz="0" w:space="0" w:color="auto"/>
        <w:right w:val="none" w:sz="0" w:space="0" w:color="auto"/>
      </w:divBdr>
    </w:div>
    <w:div w:id="1295023994">
      <w:bodyDiv w:val="1"/>
      <w:marLeft w:val="0"/>
      <w:marRight w:val="0"/>
      <w:marTop w:val="0"/>
      <w:marBottom w:val="0"/>
      <w:divBdr>
        <w:top w:val="none" w:sz="0" w:space="0" w:color="auto"/>
        <w:left w:val="none" w:sz="0" w:space="0" w:color="auto"/>
        <w:bottom w:val="none" w:sz="0" w:space="0" w:color="auto"/>
        <w:right w:val="none" w:sz="0" w:space="0" w:color="auto"/>
      </w:divBdr>
    </w:div>
    <w:div w:id="1305625236">
      <w:bodyDiv w:val="1"/>
      <w:marLeft w:val="0"/>
      <w:marRight w:val="0"/>
      <w:marTop w:val="0"/>
      <w:marBottom w:val="0"/>
      <w:divBdr>
        <w:top w:val="none" w:sz="0" w:space="0" w:color="auto"/>
        <w:left w:val="none" w:sz="0" w:space="0" w:color="auto"/>
        <w:bottom w:val="none" w:sz="0" w:space="0" w:color="auto"/>
        <w:right w:val="none" w:sz="0" w:space="0" w:color="auto"/>
      </w:divBdr>
    </w:div>
    <w:div w:id="1320622969">
      <w:bodyDiv w:val="1"/>
      <w:marLeft w:val="0"/>
      <w:marRight w:val="0"/>
      <w:marTop w:val="0"/>
      <w:marBottom w:val="0"/>
      <w:divBdr>
        <w:top w:val="none" w:sz="0" w:space="0" w:color="auto"/>
        <w:left w:val="none" w:sz="0" w:space="0" w:color="auto"/>
        <w:bottom w:val="none" w:sz="0" w:space="0" w:color="auto"/>
        <w:right w:val="none" w:sz="0" w:space="0" w:color="auto"/>
      </w:divBdr>
    </w:div>
    <w:div w:id="1320773334">
      <w:bodyDiv w:val="1"/>
      <w:marLeft w:val="0"/>
      <w:marRight w:val="0"/>
      <w:marTop w:val="0"/>
      <w:marBottom w:val="0"/>
      <w:divBdr>
        <w:top w:val="none" w:sz="0" w:space="0" w:color="auto"/>
        <w:left w:val="none" w:sz="0" w:space="0" w:color="auto"/>
        <w:bottom w:val="none" w:sz="0" w:space="0" w:color="auto"/>
        <w:right w:val="none" w:sz="0" w:space="0" w:color="auto"/>
      </w:divBdr>
    </w:div>
    <w:div w:id="1323848809">
      <w:bodyDiv w:val="1"/>
      <w:marLeft w:val="0"/>
      <w:marRight w:val="0"/>
      <w:marTop w:val="0"/>
      <w:marBottom w:val="0"/>
      <w:divBdr>
        <w:top w:val="none" w:sz="0" w:space="0" w:color="auto"/>
        <w:left w:val="none" w:sz="0" w:space="0" w:color="auto"/>
        <w:bottom w:val="none" w:sz="0" w:space="0" w:color="auto"/>
        <w:right w:val="none" w:sz="0" w:space="0" w:color="auto"/>
      </w:divBdr>
    </w:div>
    <w:div w:id="1324628456">
      <w:bodyDiv w:val="1"/>
      <w:marLeft w:val="0"/>
      <w:marRight w:val="0"/>
      <w:marTop w:val="0"/>
      <w:marBottom w:val="0"/>
      <w:divBdr>
        <w:top w:val="none" w:sz="0" w:space="0" w:color="auto"/>
        <w:left w:val="none" w:sz="0" w:space="0" w:color="auto"/>
        <w:bottom w:val="none" w:sz="0" w:space="0" w:color="auto"/>
        <w:right w:val="none" w:sz="0" w:space="0" w:color="auto"/>
      </w:divBdr>
    </w:div>
    <w:div w:id="1332181466">
      <w:bodyDiv w:val="1"/>
      <w:marLeft w:val="0"/>
      <w:marRight w:val="0"/>
      <w:marTop w:val="0"/>
      <w:marBottom w:val="0"/>
      <w:divBdr>
        <w:top w:val="none" w:sz="0" w:space="0" w:color="auto"/>
        <w:left w:val="none" w:sz="0" w:space="0" w:color="auto"/>
        <w:bottom w:val="none" w:sz="0" w:space="0" w:color="auto"/>
        <w:right w:val="none" w:sz="0" w:space="0" w:color="auto"/>
      </w:divBdr>
    </w:div>
    <w:div w:id="1343632637">
      <w:bodyDiv w:val="1"/>
      <w:marLeft w:val="0"/>
      <w:marRight w:val="0"/>
      <w:marTop w:val="0"/>
      <w:marBottom w:val="0"/>
      <w:divBdr>
        <w:top w:val="none" w:sz="0" w:space="0" w:color="auto"/>
        <w:left w:val="none" w:sz="0" w:space="0" w:color="auto"/>
        <w:bottom w:val="none" w:sz="0" w:space="0" w:color="auto"/>
        <w:right w:val="none" w:sz="0" w:space="0" w:color="auto"/>
      </w:divBdr>
    </w:div>
    <w:div w:id="1351176323">
      <w:bodyDiv w:val="1"/>
      <w:marLeft w:val="0"/>
      <w:marRight w:val="0"/>
      <w:marTop w:val="0"/>
      <w:marBottom w:val="0"/>
      <w:divBdr>
        <w:top w:val="none" w:sz="0" w:space="0" w:color="auto"/>
        <w:left w:val="none" w:sz="0" w:space="0" w:color="auto"/>
        <w:bottom w:val="none" w:sz="0" w:space="0" w:color="auto"/>
        <w:right w:val="none" w:sz="0" w:space="0" w:color="auto"/>
      </w:divBdr>
    </w:div>
    <w:div w:id="1354453925">
      <w:bodyDiv w:val="1"/>
      <w:marLeft w:val="0"/>
      <w:marRight w:val="0"/>
      <w:marTop w:val="0"/>
      <w:marBottom w:val="0"/>
      <w:divBdr>
        <w:top w:val="none" w:sz="0" w:space="0" w:color="auto"/>
        <w:left w:val="none" w:sz="0" w:space="0" w:color="auto"/>
        <w:bottom w:val="none" w:sz="0" w:space="0" w:color="auto"/>
        <w:right w:val="none" w:sz="0" w:space="0" w:color="auto"/>
      </w:divBdr>
    </w:div>
    <w:div w:id="1364790623">
      <w:bodyDiv w:val="1"/>
      <w:marLeft w:val="0"/>
      <w:marRight w:val="0"/>
      <w:marTop w:val="0"/>
      <w:marBottom w:val="0"/>
      <w:divBdr>
        <w:top w:val="none" w:sz="0" w:space="0" w:color="auto"/>
        <w:left w:val="none" w:sz="0" w:space="0" w:color="auto"/>
        <w:bottom w:val="none" w:sz="0" w:space="0" w:color="auto"/>
        <w:right w:val="none" w:sz="0" w:space="0" w:color="auto"/>
      </w:divBdr>
    </w:div>
    <w:div w:id="1390493411">
      <w:bodyDiv w:val="1"/>
      <w:marLeft w:val="0"/>
      <w:marRight w:val="0"/>
      <w:marTop w:val="0"/>
      <w:marBottom w:val="0"/>
      <w:divBdr>
        <w:top w:val="none" w:sz="0" w:space="0" w:color="auto"/>
        <w:left w:val="none" w:sz="0" w:space="0" w:color="auto"/>
        <w:bottom w:val="none" w:sz="0" w:space="0" w:color="auto"/>
        <w:right w:val="none" w:sz="0" w:space="0" w:color="auto"/>
      </w:divBdr>
    </w:div>
    <w:div w:id="1395201409">
      <w:bodyDiv w:val="1"/>
      <w:marLeft w:val="0"/>
      <w:marRight w:val="0"/>
      <w:marTop w:val="0"/>
      <w:marBottom w:val="0"/>
      <w:divBdr>
        <w:top w:val="none" w:sz="0" w:space="0" w:color="auto"/>
        <w:left w:val="none" w:sz="0" w:space="0" w:color="auto"/>
        <w:bottom w:val="none" w:sz="0" w:space="0" w:color="auto"/>
        <w:right w:val="none" w:sz="0" w:space="0" w:color="auto"/>
      </w:divBdr>
    </w:div>
    <w:div w:id="1414737378">
      <w:bodyDiv w:val="1"/>
      <w:marLeft w:val="0"/>
      <w:marRight w:val="0"/>
      <w:marTop w:val="0"/>
      <w:marBottom w:val="0"/>
      <w:divBdr>
        <w:top w:val="none" w:sz="0" w:space="0" w:color="auto"/>
        <w:left w:val="none" w:sz="0" w:space="0" w:color="auto"/>
        <w:bottom w:val="none" w:sz="0" w:space="0" w:color="auto"/>
        <w:right w:val="none" w:sz="0" w:space="0" w:color="auto"/>
      </w:divBdr>
    </w:div>
    <w:div w:id="1432818004">
      <w:bodyDiv w:val="1"/>
      <w:marLeft w:val="0"/>
      <w:marRight w:val="0"/>
      <w:marTop w:val="0"/>
      <w:marBottom w:val="0"/>
      <w:divBdr>
        <w:top w:val="none" w:sz="0" w:space="0" w:color="auto"/>
        <w:left w:val="none" w:sz="0" w:space="0" w:color="auto"/>
        <w:bottom w:val="none" w:sz="0" w:space="0" w:color="auto"/>
        <w:right w:val="none" w:sz="0" w:space="0" w:color="auto"/>
      </w:divBdr>
    </w:div>
    <w:div w:id="1435133846">
      <w:bodyDiv w:val="1"/>
      <w:marLeft w:val="0"/>
      <w:marRight w:val="0"/>
      <w:marTop w:val="0"/>
      <w:marBottom w:val="0"/>
      <w:divBdr>
        <w:top w:val="none" w:sz="0" w:space="0" w:color="auto"/>
        <w:left w:val="none" w:sz="0" w:space="0" w:color="auto"/>
        <w:bottom w:val="none" w:sz="0" w:space="0" w:color="auto"/>
        <w:right w:val="none" w:sz="0" w:space="0" w:color="auto"/>
      </w:divBdr>
    </w:div>
    <w:div w:id="1455904104">
      <w:bodyDiv w:val="1"/>
      <w:marLeft w:val="0"/>
      <w:marRight w:val="0"/>
      <w:marTop w:val="0"/>
      <w:marBottom w:val="0"/>
      <w:divBdr>
        <w:top w:val="none" w:sz="0" w:space="0" w:color="auto"/>
        <w:left w:val="none" w:sz="0" w:space="0" w:color="auto"/>
        <w:bottom w:val="none" w:sz="0" w:space="0" w:color="auto"/>
        <w:right w:val="none" w:sz="0" w:space="0" w:color="auto"/>
      </w:divBdr>
    </w:div>
    <w:div w:id="1461729489">
      <w:bodyDiv w:val="1"/>
      <w:marLeft w:val="0"/>
      <w:marRight w:val="0"/>
      <w:marTop w:val="0"/>
      <w:marBottom w:val="0"/>
      <w:divBdr>
        <w:top w:val="none" w:sz="0" w:space="0" w:color="auto"/>
        <w:left w:val="none" w:sz="0" w:space="0" w:color="auto"/>
        <w:bottom w:val="none" w:sz="0" w:space="0" w:color="auto"/>
        <w:right w:val="none" w:sz="0" w:space="0" w:color="auto"/>
      </w:divBdr>
    </w:div>
    <w:div w:id="1462184439">
      <w:bodyDiv w:val="1"/>
      <w:marLeft w:val="0"/>
      <w:marRight w:val="0"/>
      <w:marTop w:val="0"/>
      <w:marBottom w:val="0"/>
      <w:divBdr>
        <w:top w:val="none" w:sz="0" w:space="0" w:color="auto"/>
        <w:left w:val="none" w:sz="0" w:space="0" w:color="auto"/>
        <w:bottom w:val="none" w:sz="0" w:space="0" w:color="auto"/>
        <w:right w:val="none" w:sz="0" w:space="0" w:color="auto"/>
      </w:divBdr>
    </w:div>
    <w:div w:id="1463036872">
      <w:bodyDiv w:val="1"/>
      <w:marLeft w:val="0"/>
      <w:marRight w:val="0"/>
      <w:marTop w:val="0"/>
      <w:marBottom w:val="0"/>
      <w:divBdr>
        <w:top w:val="none" w:sz="0" w:space="0" w:color="auto"/>
        <w:left w:val="none" w:sz="0" w:space="0" w:color="auto"/>
        <w:bottom w:val="none" w:sz="0" w:space="0" w:color="auto"/>
        <w:right w:val="none" w:sz="0" w:space="0" w:color="auto"/>
      </w:divBdr>
    </w:div>
    <w:div w:id="1500997780">
      <w:bodyDiv w:val="1"/>
      <w:marLeft w:val="0"/>
      <w:marRight w:val="0"/>
      <w:marTop w:val="0"/>
      <w:marBottom w:val="0"/>
      <w:divBdr>
        <w:top w:val="none" w:sz="0" w:space="0" w:color="auto"/>
        <w:left w:val="none" w:sz="0" w:space="0" w:color="auto"/>
        <w:bottom w:val="none" w:sz="0" w:space="0" w:color="auto"/>
        <w:right w:val="none" w:sz="0" w:space="0" w:color="auto"/>
      </w:divBdr>
    </w:div>
    <w:div w:id="1505894125">
      <w:bodyDiv w:val="1"/>
      <w:marLeft w:val="0"/>
      <w:marRight w:val="0"/>
      <w:marTop w:val="0"/>
      <w:marBottom w:val="0"/>
      <w:divBdr>
        <w:top w:val="none" w:sz="0" w:space="0" w:color="auto"/>
        <w:left w:val="none" w:sz="0" w:space="0" w:color="auto"/>
        <w:bottom w:val="none" w:sz="0" w:space="0" w:color="auto"/>
        <w:right w:val="none" w:sz="0" w:space="0" w:color="auto"/>
      </w:divBdr>
    </w:div>
    <w:div w:id="1506245257">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09325718">
      <w:bodyDiv w:val="1"/>
      <w:marLeft w:val="0"/>
      <w:marRight w:val="0"/>
      <w:marTop w:val="0"/>
      <w:marBottom w:val="0"/>
      <w:divBdr>
        <w:top w:val="none" w:sz="0" w:space="0" w:color="auto"/>
        <w:left w:val="none" w:sz="0" w:space="0" w:color="auto"/>
        <w:bottom w:val="none" w:sz="0" w:space="0" w:color="auto"/>
        <w:right w:val="none" w:sz="0" w:space="0" w:color="auto"/>
      </w:divBdr>
      <w:divsChild>
        <w:div w:id="903103008">
          <w:marLeft w:val="0"/>
          <w:marRight w:val="0"/>
          <w:marTop w:val="0"/>
          <w:marBottom w:val="0"/>
          <w:divBdr>
            <w:top w:val="single" w:sz="2" w:space="0" w:color="auto"/>
            <w:left w:val="single" w:sz="2" w:space="0" w:color="auto"/>
            <w:bottom w:val="single" w:sz="6" w:space="0" w:color="auto"/>
            <w:right w:val="single" w:sz="2" w:space="0" w:color="auto"/>
          </w:divBdr>
          <w:divsChild>
            <w:div w:id="663777626">
              <w:marLeft w:val="0"/>
              <w:marRight w:val="0"/>
              <w:marTop w:val="100"/>
              <w:marBottom w:val="100"/>
              <w:divBdr>
                <w:top w:val="single" w:sz="2" w:space="0" w:color="D9D9E3"/>
                <w:left w:val="single" w:sz="2" w:space="0" w:color="D9D9E3"/>
                <w:bottom w:val="single" w:sz="2" w:space="0" w:color="D9D9E3"/>
                <w:right w:val="single" w:sz="2" w:space="0" w:color="D9D9E3"/>
              </w:divBdr>
              <w:divsChild>
                <w:div w:id="1464343541">
                  <w:marLeft w:val="0"/>
                  <w:marRight w:val="0"/>
                  <w:marTop w:val="0"/>
                  <w:marBottom w:val="0"/>
                  <w:divBdr>
                    <w:top w:val="single" w:sz="2" w:space="0" w:color="D9D9E3"/>
                    <w:left w:val="single" w:sz="2" w:space="0" w:color="D9D9E3"/>
                    <w:bottom w:val="single" w:sz="2" w:space="0" w:color="D9D9E3"/>
                    <w:right w:val="single" w:sz="2" w:space="0" w:color="D9D9E3"/>
                  </w:divBdr>
                  <w:divsChild>
                    <w:div w:id="1091389093">
                      <w:marLeft w:val="0"/>
                      <w:marRight w:val="0"/>
                      <w:marTop w:val="0"/>
                      <w:marBottom w:val="0"/>
                      <w:divBdr>
                        <w:top w:val="single" w:sz="2" w:space="0" w:color="D9D9E3"/>
                        <w:left w:val="single" w:sz="2" w:space="0" w:color="D9D9E3"/>
                        <w:bottom w:val="single" w:sz="2" w:space="0" w:color="D9D9E3"/>
                        <w:right w:val="single" w:sz="2" w:space="0" w:color="D9D9E3"/>
                      </w:divBdr>
                      <w:divsChild>
                        <w:div w:id="742487176">
                          <w:marLeft w:val="0"/>
                          <w:marRight w:val="0"/>
                          <w:marTop w:val="0"/>
                          <w:marBottom w:val="0"/>
                          <w:divBdr>
                            <w:top w:val="single" w:sz="2" w:space="0" w:color="D9D9E3"/>
                            <w:left w:val="single" w:sz="2" w:space="0" w:color="D9D9E3"/>
                            <w:bottom w:val="single" w:sz="2" w:space="0" w:color="D9D9E3"/>
                            <w:right w:val="single" w:sz="2" w:space="0" w:color="D9D9E3"/>
                          </w:divBdr>
                          <w:divsChild>
                            <w:div w:id="15927356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26649831">
          <w:marLeft w:val="0"/>
          <w:marRight w:val="0"/>
          <w:marTop w:val="0"/>
          <w:marBottom w:val="0"/>
          <w:divBdr>
            <w:top w:val="single" w:sz="2" w:space="0" w:color="auto"/>
            <w:left w:val="single" w:sz="2" w:space="0" w:color="auto"/>
            <w:bottom w:val="single" w:sz="6" w:space="0" w:color="auto"/>
            <w:right w:val="single" w:sz="2" w:space="0" w:color="auto"/>
          </w:divBdr>
        </w:div>
      </w:divsChild>
    </w:div>
    <w:div w:id="1512645668">
      <w:bodyDiv w:val="1"/>
      <w:marLeft w:val="0"/>
      <w:marRight w:val="0"/>
      <w:marTop w:val="0"/>
      <w:marBottom w:val="0"/>
      <w:divBdr>
        <w:top w:val="none" w:sz="0" w:space="0" w:color="auto"/>
        <w:left w:val="none" w:sz="0" w:space="0" w:color="auto"/>
        <w:bottom w:val="none" w:sz="0" w:space="0" w:color="auto"/>
        <w:right w:val="none" w:sz="0" w:space="0" w:color="auto"/>
      </w:divBdr>
    </w:div>
    <w:div w:id="1517115129">
      <w:bodyDiv w:val="1"/>
      <w:marLeft w:val="0"/>
      <w:marRight w:val="0"/>
      <w:marTop w:val="0"/>
      <w:marBottom w:val="0"/>
      <w:divBdr>
        <w:top w:val="none" w:sz="0" w:space="0" w:color="auto"/>
        <w:left w:val="none" w:sz="0" w:space="0" w:color="auto"/>
        <w:bottom w:val="none" w:sz="0" w:space="0" w:color="auto"/>
        <w:right w:val="none" w:sz="0" w:space="0" w:color="auto"/>
      </w:divBdr>
    </w:div>
    <w:div w:id="1530142755">
      <w:bodyDiv w:val="1"/>
      <w:marLeft w:val="0"/>
      <w:marRight w:val="0"/>
      <w:marTop w:val="0"/>
      <w:marBottom w:val="0"/>
      <w:divBdr>
        <w:top w:val="none" w:sz="0" w:space="0" w:color="auto"/>
        <w:left w:val="none" w:sz="0" w:space="0" w:color="auto"/>
        <w:bottom w:val="none" w:sz="0" w:space="0" w:color="auto"/>
        <w:right w:val="none" w:sz="0" w:space="0" w:color="auto"/>
      </w:divBdr>
      <w:divsChild>
        <w:div w:id="424814531">
          <w:marLeft w:val="0"/>
          <w:marRight w:val="0"/>
          <w:marTop w:val="0"/>
          <w:marBottom w:val="0"/>
          <w:divBdr>
            <w:top w:val="single" w:sz="2" w:space="0" w:color="auto"/>
            <w:left w:val="single" w:sz="2" w:space="0" w:color="auto"/>
            <w:bottom w:val="single" w:sz="6" w:space="0" w:color="auto"/>
            <w:right w:val="single" w:sz="2" w:space="0" w:color="auto"/>
          </w:divBdr>
          <w:divsChild>
            <w:div w:id="1220243988">
              <w:marLeft w:val="0"/>
              <w:marRight w:val="0"/>
              <w:marTop w:val="100"/>
              <w:marBottom w:val="100"/>
              <w:divBdr>
                <w:top w:val="single" w:sz="2" w:space="0" w:color="D9D9E3"/>
                <w:left w:val="single" w:sz="2" w:space="0" w:color="D9D9E3"/>
                <w:bottom w:val="single" w:sz="2" w:space="0" w:color="D9D9E3"/>
                <w:right w:val="single" w:sz="2" w:space="0" w:color="D9D9E3"/>
              </w:divBdr>
              <w:divsChild>
                <w:div w:id="786319887">
                  <w:marLeft w:val="0"/>
                  <w:marRight w:val="0"/>
                  <w:marTop w:val="0"/>
                  <w:marBottom w:val="0"/>
                  <w:divBdr>
                    <w:top w:val="single" w:sz="2" w:space="0" w:color="D9D9E3"/>
                    <w:left w:val="single" w:sz="2" w:space="0" w:color="D9D9E3"/>
                    <w:bottom w:val="single" w:sz="2" w:space="0" w:color="D9D9E3"/>
                    <w:right w:val="single" w:sz="2" w:space="0" w:color="D9D9E3"/>
                  </w:divBdr>
                  <w:divsChild>
                    <w:div w:id="173224721">
                      <w:marLeft w:val="0"/>
                      <w:marRight w:val="0"/>
                      <w:marTop w:val="0"/>
                      <w:marBottom w:val="0"/>
                      <w:divBdr>
                        <w:top w:val="single" w:sz="2" w:space="0" w:color="D9D9E3"/>
                        <w:left w:val="single" w:sz="2" w:space="0" w:color="D9D9E3"/>
                        <w:bottom w:val="single" w:sz="2" w:space="0" w:color="D9D9E3"/>
                        <w:right w:val="single" w:sz="2" w:space="0" w:color="D9D9E3"/>
                      </w:divBdr>
                      <w:divsChild>
                        <w:div w:id="569003364">
                          <w:marLeft w:val="0"/>
                          <w:marRight w:val="0"/>
                          <w:marTop w:val="0"/>
                          <w:marBottom w:val="0"/>
                          <w:divBdr>
                            <w:top w:val="single" w:sz="2" w:space="0" w:color="D9D9E3"/>
                            <w:left w:val="single" w:sz="2" w:space="0" w:color="D9D9E3"/>
                            <w:bottom w:val="single" w:sz="2" w:space="0" w:color="D9D9E3"/>
                            <w:right w:val="single" w:sz="2" w:space="0" w:color="D9D9E3"/>
                          </w:divBdr>
                          <w:divsChild>
                            <w:div w:id="3819525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04227979">
          <w:marLeft w:val="0"/>
          <w:marRight w:val="0"/>
          <w:marTop w:val="0"/>
          <w:marBottom w:val="0"/>
          <w:divBdr>
            <w:top w:val="single" w:sz="2" w:space="0" w:color="auto"/>
            <w:left w:val="single" w:sz="2" w:space="0" w:color="auto"/>
            <w:bottom w:val="single" w:sz="6" w:space="0" w:color="auto"/>
            <w:right w:val="single" w:sz="2" w:space="0" w:color="auto"/>
          </w:divBdr>
        </w:div>
      </w:divsChild>
    </w:div>
    <w:div w:id="1531839284">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 w:id="1566140712">
      <w:bodyDiv w:val="1"/>
      <w:marLeft w:val="0"/>
      <w:marRight w:val="0"/>
      <w:marTop w:val="0"/>
      <w:marBottom w:val="0"/>
      <w:divBdr>
        <w:top w:val="none" w:sz="0" w:space="0" w:color="auto"/>
        <w:left w:val="none" w:sz="0" w:space="0" w:color="auto"/>
        <w:bottom w:val="none" w:sz="0" w:space="0" w:color="auto"/>
        <w:right w:val="none" w:sz="0" w:space="0" w:color="auto"/>
      </w:divBdr>
    </w:div>
    <w:div w:id="1571236439">
      <w:bodyDiv w:val="1"/>
      <w:marLeft w:val="0"/>
      <w:marRight w:val="0"/>
      <w:marTop w:val="0"/>
      <w:marBottom w:val="0"/>
      <w:divBdr>
        <w:top w:val="none" w:sz="0" w:space="0" w:color="auto"/>
        <w:left w:val="none" w:sz="0" w:space="0" w:color="auto"/>
        <w:bottom w:val="none" w:sz="0" w:space="0" w:color="auto"/>
        <w:right w:val="none" w:sz="0" w:space="0" w:color="auto"/>
      </w:divBdr>
    </w:div>
    <w:div w:id="1579899642">
      <w:bodyDiv w:val="1"/>
      <w:marLeft w:val="0"/>
      <w:marRight w:val="0"/>
      <w:marTop w:val="0"/>
      <w:marBottom w:val="0"/>
      <w:divBdr>
        <w:top w:val="none" w:sz="0" w:space="0" w:color="auto"/>
        <w:left w:val="none" w:sz="0" w:space="0" w:color="auto"/>
        <w:bottom w:val="none" w:sz="0" w:space="0" w:color="auto"/>
        <w:right w:val="none" w:sz="0" w:space="0" w:color="auto"/>
      </w:divBdr>
    </w:div>
    <w:div w:id="1580140838">
      <w:bodyDiv w:val="1"/>
      <w:marLeft w:val="0"/>
      <w:marRight w:val="0"/>
      <w:marTop w:val="0"/>
      <w:marBottom w:val="0"/>
      <w:divBdr>
        <w:top w:val="none" w:sz="0" w:space="0" w:color="auto"/>
        <w:left w:val="none" w:sz="0" w:space="0" w:color="auto"/>
        <w:bottom w:val="none" w:sz="0" w:space="0" w:color="auto"/>
        <w:right w:val="none" w:sz="0" w:space="0" w:color="auto"/>
      </w:divBdr>
    </w:div>
    <w:div w:id="1580598738">
      <w:bodyDiv w:val="1"/>
      <w:marLeft w:val="0"/>
      <w:marRight w:val="0"/>
      <w:marTop w:val="0"/>
      <w:marBottom w:val="0"/>
      <w:divBdr>
        <w:top w:val="none" w:sz="0" w:space="0" w:color="auto"/>
        <w:left w:val="none" w:sz="0" w:space="0" w:color="auto"/>
        <w:bottom w:val="none" w:sz="0" w:space="0" w:color="auto"/>
        <w:right w:val="none" w:sz="0" w:space="0" w:color="auto"/>
      </w:divBdr>
    </w:div>
    <w:div w:id="1600336315">
      <w:bodyDiv w:val="1"/>
      <w:marLeft w:val="0"/>
      <w:marRight w:val="0"/>
      <w:marTop w:val="0"/>
      <w:marBottom w:val="0"/>
      <w:divBdr>
        <w:top w:val="none" w:sz="0" w:space="0" w:color="auto"/>
        <w:left w:val="none" w:sz="0" w:space="0" w:color="auto"/>
        <w:bottom w:val="none" w:sz="0" w:space="0" w:color="auto"/>
        <w:right w:val="none" w:sz="0" w:space="0" w:color="auto"/>
      </w:divBdr>
    </w:div>
    <w:div w:id="1612473611">
      <w:bodyDiv w:val="1"/>
      <w:marLeft w:val="0"/>
      <w:marRight w:val="0"/>
      <w:marTop w:val="0"/>
      <w:marBottom w:val="0"/>
      <w:divBdr>
        <w:top w:val="none" w:sz="0" w:space="0" w:color="auto"/>
        <w:left w:val="none" w:sz="0" w:space="0" w:color="auto"/>
        <w:bottom w:val="none" w:sz="0" w:space="0" w:color="auto"/>
        <w:right w:val="none" w:sz="0" w:space="0" w:color="auto"/>
      </w:divBdr>
    </w:div>
    <w:div w:id="1627153930">
      <w:bodyDiv w:val="1"/>
      <w:marLeft w:val="0"/>
      <w:marRight w:val="0"/>
      <w:marTop w:val="0"/>
      <w:marBottom w:val="0"/>
      <w:divBdr>
        <w:top w:val="none" w:sz="0" w:space="0" w:color="auto"/>
        <w:left w:val="none" w:sz="0" w:space="0" w:color="auto"/>
        <w:bottom w:val="none" w:sz="0" w:space="0" w:color="auto"/>
        <w:right w:val="none" w:sz="0" w:space="0" w:color="auto"/>
      </w:divBdr>
    </w:div>
    <w:div w:id="1641033730">
      <w:bodyDiv w:val="1"/>
      <w:marLeft w:val="0"/>
      <w:marRight w:val="0"/>
      <w:marTop w:val="0"/>
      <w:marBottom w:val="0"/>
      <w:divBdr>
        <w:top w:val="none" w:sz="0" w:space="0" w:color="auto"/>
        <w:left w:val="none" w:sz="0" w:space="0" w:color="auto"/>
        <w:bottom w:val="none" w:sz="0" w:space="0" w:color="auto"/>
        <w:right w:val="none" w:sz="0" w:space="0" w:color="auto"/>
      </w:divBdr>
    </w:div>
    <w:div w:id="1646622186">
      <w:bodyDiv w:val="1"/>
      <w:marLeft w:val="0"/>
      <w:marRight w:val="0"/>
      <w:marTop w:val="0"/>
      <w:marBottom w:val="0"/>
      <w:divBdr>
        <w:top w:val="none" w:sz="0" w:space="0" w:color="auto"/>
        <w:left w:val="none" w:sz="0" w:space="0" w:color="auto"/>
        <w:bottom w:val="none" w:sz="0" w:space="0" w:color="auto"/>
        <w:right w:val="none" w:sz="0" w:space="0" w:color="auto"/>
      </w:divBdr>
    </w:div>
    <w:div w:id="1667241843">
      <w:bodyDiv w:val="1"/>
      <w:marLeft w:val="0"/>
      <w:marRight w:val="0"/>
      <w:marTop w:val="0"/>
      <w:marBottom w:val="0"/>
      <w:divBdr>
        <w:top w:val="none" w:sz="0" w:space="0" w:color="auto"/>
        <w:left w:val="none" w:sz="0" w:space="0" w:color="auto"/>
        <w:bottom w:val="none" w:sz="0" w:space="0" w:color="auto"/>
        <w:right w:val="none" w:sz="0" w:space="0" w:color="auto"/>
      </w:divBdr>
    </w:div>
    <w:div w:id="1669479019">
      <w:bodyDiv w:val="1"/>
      <w:marLeft w:val="0"/>
      <w:marRight w:val="0"/>
      <w:marTop w:val="0"/>
      <w:marBottom w:val="0"/>
      <w:divBdr>
        <w:top w:val="none" w:sz="0" w:space="0" w:color="auto"/>
        <w:left w:val="none" w:sz="0" w:space="0" w:color="auto"/>
        <w:bottom w:val="none" w:sz="0" w:space="0" w:color="auto"/>
        <w:right w:val="none" w:sz="0" w:space="0" w:color="auto"/>
      </w:divBdr>
    </w:div>
    <w:div w:id="1672365447">
      <w:bodyDiv w:val="1"/>
      <w:marLeft w:val="0"/>
      <w:marRight w:val="0"/>
      <w:marTop w:val="0"/>
      <w:marBottom w:val="0"/>
      <w:divBdr>
        <w:top w:val="none" w:sz="0" w:space="0" w:color="auto"/>
        <w:left w:val="none" w:sz="0" w:space="0" w:color="auto"/>
        <w:bottom w:val="none" w:sz="0" w:space="0" w:color="auto"/>
        <w:right w:val="none" w:sz="0" w:space="0" w:color="auto"/>
      </w:divBdr>
    </w:div>
    <w:div w:id="1677340894">
      <w:bodyDiv w:val="1"/>
      <w:marLeft w:val="0"/>
      <w:marRight w:val="0"/>
      <w:marTop w:val="0"/>
      <w:marBottom w:val="0"/>
      <w:divBdr>
        <w:top w:val="none" w:sz="0" w:space="0" w:color="auto"/>
        <w:left w:val="none" w:sz="0" w:space="0" w:color="auto"/>
        <w:bottom w:val="none" w:sz="0" w:space="0" w:color="auto"/>
        <w:right w:val="none" w:sz="0" w:space="0" w:color="auto"/>
      </w:divBdr>
    </w:div>
    <w:div w:id="1678146114">
      <w:bodyDiv w:val="1"/>
      <w:marLeft w:val="0"/>
      <w:marRight w:val="0"/>
      <w:marTop w:val="0"/>
      <w:marBottom w:val="0"/>
      <w:divBdr>
        <w:top w:val="none" w:sz="0" w:space="0" w:color="auto"/>
        <w:left w:val="none" w:sz="0" w:space="0" w:color="auto"/>
        <w:bottom w:val="none" w:sz="0" w:space="0" w:color="auto"/>
        <w:right w:val="none" w:sz="0" w:space="0" w:color="auto"/>
      </w:divBdr>
    </w:div>
    <w:div w:id="1686859526">
      <w:bodyDiv w:val="1"/>
      <w:marLeft w:val="0"/>
      <w:marRight w:val="0"/>
      <w:marTop w:val="0"/>
      <w:marBottom w:val="0"/>
      <w:divBdr>
        <w:top w:val="none" w:sz="0" w:space="0" w:color="auto"/>
        <w:left w:val="none" w:sz="0" w:space="0" w:color="auto"/>
        <w:bottom w:val="none" w:sz="0" w:space="0" w:color="auto"/>
        <w:right w:val="none" w:sz="0" w:space="0" w:color="auto"/>
      </w:divBdr>
    </w:div>
    <w:div w:id="1687560550">
      <w:bodyDiv w:val="1"/>
      <w:marLeft w:val="0"/>
      <w:marRight w:val="0"/>
      <w:marTop w:val="0"/>
      <w:marBottom w:val="0"/>
      <w:divBdr>
        <w:top w:val="none" w:sz="0" w:space="0" w:color="auto"/>
        <w:left w:val="none" w:sz="0" w:space="0" w:color="auto"/>
        <w:bottom w:val="none" w:sz="0" w:space="0" w:color="auto"/>
        <w:right w:val="none" w:sz="0" w:space="0" w:color="auto"/>
      </w:divBdr>
    </w:div>
    <w:div w:id="1692948414">
      <w:bodyDiv w:val="1"/>
      <w:marLeft w:val="0"/>
      <w:marRight w:val="0"/>
      <w:marTop w:val="0"/>
      <w:marBottom w:val="0"/>
      <w:divBdr>
        <w:top w:val="none" w:sz="0" w:space="0" w:color="auto"/>
        <w:left w:val="none" w:sz="0" w:space="0" w:color="auto"/>
        <w:bottom w:val="none" w:sz="0" w:space="0" w:color="auto"/>
        <w:right w:val="none" w:sz="0" w:space="0" w:color="auto"/>
      </w:divBdr>
    </w:div>
    <w:div w:id="1697193874">
      <w:bodyDiv w:val="1"/>
      <w:marLeft w:val="0"/>
      <w:marRight w:val="0"/>
      <w:marTop w:val="0"/>
      <w:marBottom w:val="0"/>
      <w:divBdr>
        <w:top w:val="none" w:sz="0" w:space="0" w:color="auto"/>
        <w:left w:val="none" w:sz="0" w:space="0" w:color="auto"/>
        <w:bottom w:val="none" w:sz="0" w:space="0" w:color="auto"/>
        <w:right w:val="none" w:sz="0" w:space="0" w:color="auto"/>
      </w:divBdr>
    </w:div>
    <w:div w:id="1703096104">
      <w:bodyDiv w:val="1"/>
      <w:marLeft w:val="0"/>
      <w:marRight w:val="0"/>
      <w:marTop w:val="0"/>
      <w:marBottom w:val="0"/>
      <w:divBdr>
        <w:top w:val="none" w:sz="0" w:space="0" w:color="auto"/>
        <w:left w:val="none" w:sz="0" w:space="0" w:color="auto"/>
        <w:bottom w:val="none" w:sz="0" w:space="0" w:color="auto"/>
        <w:right w:val="none" w:sz="0" w:space="0" w:color="auto"/>
      </w:divBdr>
    </w:div>
    <w:div w:id="1707563639">
      <w:bodyDiv w:val="1"/>
      <w:marLeft w:val="0"/>
      <w:marRight w:val="0"/>
      <w:marTop w:val="0"/>
      <w:marBottom w:val="0"/>
      <w:divBdr>
        <w:top w:val="none" w:sz="0" w:space="0" w:color="auto"/>
        <w:left w:val="none" w:sz="0" w:space="0" w:color="auto"/>
        <w:bottom w:val="none" w:sz="0" w:space="0" w:color="auto"/>
        <w:right w:val="none" w:sz="0" w:space="0" w:color="auto"/>
      </w:divBdr>
    </w:div>
    <w:div w:id="1708143894">
      <w:bodyDiv w:val="1"/>
      <w:marLeft w:val="0"/>
      <w:marRight w:val="0"/>
      <w:marTop w:val="0"/>
      <w:marBottom w:val="0"/>
      <w:divBdr>
        <w:top w:val="none" w:sz="0" w:space="0" w:color="auto"/>
        <w:left w:val="none" w:sz="0" w:space="0" w:color="auto"/>
        <w:bottom w:val="none" w:sz="0" w:space="0" w:color="auto"/>
        <w:right w:val="none" w:sz="0" w:space="0" w:color="auto"/>
      </w:divBdr>
    </w:div>
    <w:div w:id="1721859734">
      <w:bodyDiv w:val="1"/>
      <w:marLeft w:val="0"/>
      <w:marRight w:val="0"/>
      <w:marTop w:val="0"/>
      <w:marBottom w:val="0"/>
      <w:divBdr>
        <w:top w:val="none" w:sz="0" w:space="0" w:color="auto"/>
        <w:left w:val="none" w:sz="0" w:space="0" w:color="auto"/>
        <w:bottom w:val="none" w:sz="0" w:space="0" w:color="auto"/>
        <w:right w:val="none" w:sz="0" w:space="0" w:color="auto"/>
      </w:divBdr>
    </w:div>
    <w:div w:id="1729260727">
      <w:bodyDiv w:val="1"/>
      <w:marLeft w:val="0"/>
      <w:marRight w:val="0"/>
      <w:marTop w:val="0"/>
      <w:marBottom w:val="0"/>
      <w:divBdr>
        <w:top w:val="none" w:sz="0" w:space="0" w:color="auto"/>
        <w:left w:val="none" w:sz="0" w:space="0" w:color="auto"/>
        <w:bottom w:val="none" w:sz="0" w:space="0" w:color="auto"/>
        <w:right w:val="none" w:sz="0" w:space="0" w:color="auto"/>
      </w:divBdr>
    </w:div>
    <w:div w:id="1745255300">
      <w:bodyDiv w:val="1"/>
      <w:marLeft w:val="0"/>
      <w:marRight w:val="0"/>
      <w:marTop w:val="0"/>
      <w:marBottom w:val="0"/>
      <w:divBdr>
        <w:top w:val="none" w:sz="0" w:space="0" w:color="auto"/>
        <w:left w:val="none" w:sz="0" w:space="0" w:color="auto"/>
        <w:bottom w:val="none" w:sz="0" w:space="0" w:color="auto"/>
        <w:right w:val="none" w:sz="0" w:space="0" w:color="auto"/>
      </w:divBdr>
    </w:div>
    <w:div w:id="1748532695">
      <w:bodyDiv w:val="1"/>
      <w:marLeft w:val="0"/>
      <w:marRight w:val="0"/>
      <w:marTop w:val="0"/>
      <w:marBottom w:val="0"/>
      <w:divBdr>
        <w:top w:val="none" w:sz="0" w:space="0" w:color="auto"/>
        <w:left w:val="none" w:sz="0" w:space="0" w:color="auto"/>
        <w:bottom w:val="none" w:sz="0" w:space="0" w:color="auto"/>
        <w:right w:val="none" w:sz="0" w:space="0" w:color="auto"/>
      </w:divBdr>
    </w:div>
    <w:div w:id="1773742451">
      <w:bodyDiv w:val="1"/>
      <w:marLeft w:val="0"/>
      <w:marRight w:val="0"/>
      <w:marTop w:val="0"/>
      <w:marBottom w:val="0"/>
      <w:divBdr>
        <w:top w:val="none" w:sz="0" w:space="0" w:color="auto"/>
        <w:left w:val="none" w:sz="0" w:space="0" w:color="auto"/>
        <w:bottom w:val="none" w:sz="0" w:space="0" w:color="auto"/>
        <w:right w:val="none" w:sz="0" w:space="0" w:color="auto"/>
      </w:divBdr>
    </w:div>
    <w:div w:id="1777751152">
      <w:bodyDiv w:val="1"/>
      <w:marLeft w:val="0"/>
      <w:marRight w:val="0"/>
      <w:marTop w:val="0"/>
      <w:marBottom w:val="0"/>
      <w:divBdr>
        <w:top w:val="none" w:sz="0" w:space="0" w:color="auto"/>
        <w:left w:val="none" w:sz="0" w:space="0" w:color="auto"/>
        <w:bottom w:val="none" w:sz="0" w:space="0" w:color="auto"/>
        <w:right w:val="none" w:sz="0" w:space="0" w:color="auto"/>
      </w:divBdr>
    </w:div>
    <w:div w:id="1804150295">
      <w:bodyDiv w:val="1"/>
      <w:marLeft w:val="0"/>
      <w:marRight w:val="0"/>
      <w:marTop w:val="0"/>
      <w:marBottom w:val="0"/>
      <w:divBdr>
        <w:top w:val="none" w:sz="0" w:space="0" w:color="auto"/>
        <w:left w:val="none" w:sz="0" w:space="0" w:color="auto"/>
        <w:bottom w:val="none" w:sz="0" w:space="0" w:color="auto"/>
        <w:right w:val="none" w:sz="0" w:space="0" w:color="auto"/>
      </w:divBdr>
    </w:div>
    <w:div w:id="1806462860">
      <w:bodyDiv w:val="1"/>
      <w:marLeft w:val="0"/>
      <w:marRight w:val="0"/>
      <w:marTop w:val="0"/>
      <w:marBottom w:val="0"/>
      <w:divBdr>
        <w:top w:val="none" w:sz="0" w:space="0" w:color="auto"/>
        <w:left w:val="none" w:sz="0" w:space="0" w:color="auto"/>
        <w:bottom w:val="none" w:sz="0" w:space="0" w:color="auto"/>
        <w:right w:val="none" w:sz="0" w:space="0" w:color="auto"/>
      </w:divBdr>
    </w:div>
    <w:div w:id="1815222324">
      <w:bodyDiv w:val="1"/>
      <w:marLeft w:val="0"/>
      <w:marRight w:val="0"/>
      <w:marTop w:val="0"/>
      <w:marBottom w:val="0"/>
      <w:divBdr>
        <w:top w:val="none" w:sz="0" w:space="0" w:color="auto"/>
        <w:left w:val="none" w:sz="0" w:space="0" w:color="auto"/>
        <w:bottom w:val="none" w:sz="0" w:space="0" w:color="auto"/>
        <w:right w:val="none" w:sz="0" w:space="0" w:color="auto"/>
      </w:divBdr>
    </w:div>
    <w:div w:id="1817794990">
      <w:bodyDiv w:val="1"/>
      <w:marLeft w:val="0"/>
      <w:marRight w:val="0"/>
      <w:marTop w:val="0"/>
      <w:marBottom w:val="0"/>
      <w:divBdr>
        <w:top w:val="none" w:sz="0" w:space="0" w:color="auto"/>
        <w:left w:val="none" w:sz="0" w:space="0" w:color="auto"/>
        <w:bottom w:val="none" w:sz="0" w:space="0" w:color="auto"/>
        <w:right w:val="none" w:sz="0" w:space="0" w:color="auto"/>
      </w:divBdr>
    </w:div>
    <w:div w:id="1821920352">
      <w:bodyDiv w:val="1"/>
      <w:marLeft w:val="0"/>
      <w:marRight w:val="0"/>
      <w:marTop w:val="0"/>
      <w:marBottom w:val="0"/>
      <w:divBdr>
        <w:top w:val="none" w:sz="0" w:space="0" w:color="auto"/>
        <w:left w:val="none" w:sz="0" w:space="0" w:color="auto"/>
        <w:bottom w:val="none" w:sz="0" w:space="0" w:color="auto"/>
        <w:right w:val="none" w:sz="0" w:space="0" w:color="auto"/>
      </w:divBdr>
    </w:div>
    <w:div w:id="1828282455">
      <w:bodyDiv w:val="1"/>
      <w:marLeft w:val="0"/>
      <w:marRight w:val="0"/>
      <w:marTop w:val="0"/>
      <w:marBottom w:val="0"/>
      <w:divBdr>
        <w:top w:val="none" w:sz="0" w:space="0" w:color="auto"/>
        <w:left w:val="none" w:sz="0" w:space="0" w:color="auto"/>
        <w:bottom w:val="none" w:sz="0" w:space="0" w:color="auto"/>
        <w:right w:val="none" w:sz="0" w:space="0" w:color="auto"/>
      </w:divBdr>
    </w:div>
    <w:div w:id="1832863491">
      <w:bodyDiv w:val="1"/>
      <w:marLeft w:val="0"/>
      <w:marRight w:val="0"/>
      <w:marTop w:val="0"/>
      <w:marBottom w:val="0"/>
      <w:divBdr>
        <w:top w:val="none" w:sz="0" w:space="0" w:color="auto"/>
        <w:left w:val="none" w:sz="0" w:space="0" w:color="auto"/>
        <w:bottom w:val="none" w:sz="0" w:space="0" w:color="auto"/>
        <w:right w:val="none" w:sz="0" w:space="0" w:color="auto"/>
      </w:divBdr>
    </w:div>
    <w:div w:id="1843621465">
      <w:bodyDiv w:val="1"/>
      <w:marLeft w:val="0"/>
      <w:marRight w:val="0"/>
      <w:marTop w:val="0"/>
      <w:marBottom w:val="0"/>
      <w:divBdr>
        <w:top w:val="none" w:sz="0" w:space="0" w:color="auto"/>
        <w:left w:val="none" w:sz="0" w:space="0" w:color="auto"/>
        <w:bottom w:val="none" w:sz="0" w:space="0" w:color="auto"/>
        <w:right w:val="none" w:sz="0" w:space="0" w:color="auto"/>
      </w:divBdr>
    </w:div>
    <w:div w:id="1847163050">
      <w:bodyDiv w:val="1"/>
      <w:marLeft w:val="0"/>
      <w:marRight w:val="0"/>
      <w:marTop w:val="0"/>
      <w:marBottom w:val="0"/>
      <w:divBdr>
        <w:top w:val="none" w:sz="0" w:space="0" w:color="auto"/>
        <w:left w:val="none" w:sz="0" w:space="0" w:color="auto"/>
        <w:bottom w:val="none" w:sz="0" w:space="0" w:color="auto"/>
        <w:right w:val="none" w:sz="0" w:space="0" w:color="auto"/>
      </w:divBdr>
    </w:div>
    <w:div w:id="1855804803">
      <w:bodyDiv w:val="1"/>
      <w:marLeft w:val="0"/>
      <w:marRight w:val="0"/>
      <w:marTop w:val="0"/>
      <w:marBottom w:val="0"/>
      <w:divBdr>
        <w:top w:val="none" w:sz="0" w:space="0" w:color="auto"/>
        <w:left w:val="none" w:sz="0" w:space="0" w:color="auto"/>
        <w:bottom w:val="none" w:sz="0" w:space="0" w:color="auto"/>
        <w:right w:val="none" w:sz="0" w:space="0" w:color="auto"/>
      </w:divBdr>
    </w:div>
    <w:div w:id="1866362860">
      <w:bodyDiv w:val="1"/>
      <w:marLeft w:val="0"/>
      <w:marRight w:val="0"/>
      <w:marTop w:val="0"/>
      <w:marBottom w:val="0"/>
      <w:divBdr>
        <w:top w:val="none" w:sz="0" w:space="0" w:color="auto"/>
        <w:left w:val="none" w:sz="0" w:space="0" w:color="auto"/>
        <w:bottom w:val="none" w:sz="0" w:space="0" w:color="auto"/>
        <w:right w:val="none" w:sz="0" w:space="0" w:color="auto"/>
      </w:divBdr>
    </w:div>
    <w:div w:id="1870415318">
      <w:bodyDiv w:val="1"/>
      <w:marLeft w:val="0"/>
      <w:marRight w:val="0"/>
      <w:marTop w:val="0"/>
      <w:marBottom w:val="0"/>
      <w:divBdr>
        <w:top w:val="none" w:sz="0" w:space="0" w:color="auto"/>
        <w:left w:val="none" w:sz="0" w:space="0" w:color="auto"/>
        <w:bottom w:val="none" w:sz="0" w:space="0" w:color="auto"/>
        <w:right w:val="none" w:sz="0" w:space="0" w:color="auto"/>
      </w:divBdr>
    </w:div>
    <w:div w:id="1872180178">
      <w:bodyDiv w:val="1"/>
      <w:marLeft w:val="0"/>
      <w:marRight w:val="0"/>
      <w:marTop w:val="0"/>
      <w:marBottom w:val="0"/>
      <w:divBdr>
        <w:top w:val="none" w:sz="0" w:space="0" w:color="auto"/>
        <w:left w:val="none" w:sz="0" w:space="0" w:color="auto"/>
        <w:bottom w:val="none" w:sz="0" w:space="0" w:color="auto"/>
        <w:right w:val="none" w:sz="0" w:space="0" w:color="auto"/>
      </w:divBdr>
    </w:div>
    <w:div w:id="1872186487">
      <w:bodyDiv w:val="1"/>
      <w:marLeft w:val="0"/>
      <w:marRight w:val="0"/>
      <w:marTop w:val="0"/>
      <w:marBottom w:val="0"/>
      <w:divBdr>
        <w:top w:val="none" w:sz="0" w:space="0" w:color="auto"/>
        <w:left w:val="none" w:sz="0" w:space="0" w:color="auto"/>
        <w:bottom w:val="none" w:sz="0" w:space="0" w:color="auto"/>
        <w:right w:val="none" w:sz="0" w:space="0" w:color="auto"/>
      </w:divBdr>
    </w:div>
    <w:div w:id="1876841754">
      <w:bodyDiv w:val="1"/>
      <w:marLeft w:val="0"/>
      <w:marRight w:val="0"/>
      <w:marTop w:val="0"/>
      <w:marBottom w:val="0"/>
      <w:divBdr>
        <w:top w:val="none" w:sz="0" w:space="0" w:color="auto"/>
        <w:left w:val="none" w:sz="0" w:space="0" w:color="auto"/>
        <w:bottom w:val="none" w:sz="0" w:space="0" w:color="auto"/>
        <w:right w:val="none" w:sz="0" w:space="0" w:color="auto"/>
      </w:divBdr>
    </w:div>
    <w:div w:id="1878663518">
      <w:bodyDiv w:val="1"/>
      <w:marLeft w:val="0"/>
      <w:marRight w:val="0"/>
      <w:marTop w:val="0"/>
      <w:marBottom w:val="0"/>
      <w:divBdr>
        <w:top w:val="none" w:sz="0" w:space="0" w:color="auto"/>
        <w:left w:val="none" w:sz="0" w:space="0" w:color="auto"/>
        <w:bottom w:val="none" w:sz="0" w:space="0" w:color="auto"/>
        <w:right w:val="none" w:sz="0" w:space="0" w:color="auto"/>
      </w:divBdr>
    </w:div>
    <w:div w:id="1912235560">
      <w:bodyDiv w:val="1"/>
      <w:marLeft w:val="0"/>
      <w:marRight w:val="0"/>
      <w:marTop w:val="0"/>
      <w:marBottom w:val="0"/>
      <w:divBdr>
        <w:top w:val="none" w:sz="0" w:space="0" w:color="auto"/>
        <w:left w:val="none" w:sz="0" w:space="0" w:color="auto"/>
        <w:bottom w:val="none" w:sz="0" w:space="0" w:color="auto"/>
        <w:right w:val="none" w:sz="0" w:space="0" w:color="auto"/>
      </w:divBdr>
    </w:div>
    <w:div w:id="1925601816">
      <w:bodyDiv w:val="1"/>
      <w:marLeft w:val="0"/>
      <w:marRight w:val="0"/>
      <w:marTop w:val="0"/>
      <w:marBottom w:val="0"/>
      <w:divBdr>
        <w:top w:val="none" w:sz="0" w:space="0" w:color="auto"/>
        <w:left w:val="none" w:sz="0" w:space="0" w:color="auto"/>
        <w:bottom w:val="none" w:sz="0" w:space="0" w:color="auto"/>
        <w:right w:val="none" w:sz="0" w:space="0" w:color="auto"/>
      </w:divBdr>
    </w:div>
    <w:div w:id="1926381823">
      <w:bodyDiv w:val="1"/>
      <w:marLeft w:val="0"/>
      <w:marRight w:val="0"/>
      <w:marTop w:val="0"/>
      <w:marBottom w:val="0"/>
      <w:divBdr>
        <w:top w:val="none" w:sz="0" w:space="0" w:color="auto"/>
        <w:left w:val="none" w:sz="0" w:space="0" w:color="auto"/>
        <w:bottom w:val="none" w:sz="0" w:space="0" w:color="auto"/>
        <w:right w:val="none" w:sz="0" w:space="0" w:color="auto"/>
      </w:divBdr>
    </w:div>
    <w:div w:id="1927574108">
      <w:bodyDiv w:val="1"/>
      <w:marLeft w:val="0"/>
      <w:marRight w:val="0"/>
      <w:marTop w:val="0"/>
      <w:marBottom w:val="0"/>
      <w:divBdr>
        <w:top w:val="none" w:sz="0" w:space="0" w:color="auto"/>
        <w:left w:val="none" w:sz="0" w:space="0" w:color="auto"/>
        <w:bottom w:val="none" w:sz="0" w:space="0" w:color="auto"/>
        <w:right w:val="none" w:sz="0" w:space="0" w:color="auto"/>
      </w:divBdr>
    </w:div>
    <w:div w:id="1934587306">
      <w:bodyDiv w:val="1"/>
      <w:marLeft w:val="0"/>
      <w:marRight w:val="0"/>
      <w:marTop w:val="0"/>
      <w:marBottom w:val="0"/>
      <w:divBdr>
        <w:top w:val="none" w:sz="0" w:space="0" w:color="auto"/>
        <w:left w:val="none" w:sz="0" w:space="0" w:color="auto"/>
        <w:bottom w:val="none" w:sz="0" w:space="0" w:color="auto"/>
        <w:right w:val="none" w:sz="0" w:space="0" w:color="auto"/>
      </w:divBdr>
    </w:div>
    <w:div w:id="1943564218">
      <w:bodyDiv w:val="1"/>
      <w:marLeft w:val="0"/>
      <w:marRight w:val="0"/>
      <w:marTop w:val="0"/>
      <w:marBottom w:val="0"/>
      <w:divBdr>
        <w:top w:val="none" w:sz="0" w:space="0" w:color="auto"/>
        <w:left w:val="none" w:sz="0" w:space="0" w:color="auto"/>
        <w:bottom w:val="none" w:sz="0" w:space="0" w:color="auto"/>
        <w:right w:val="none" w:sz="0" w:space="0" w:color="auto"/>
      </w:divBdr>
    </w:div>
    <w:div w:id="1944146515">
      <w:bodyDiv w:val="1"/>
      <w:marLeft w:val="0"/>
      <w:marRight w:val="0"/>
      <w:marTop w:val="0"/>
      <w:marBottom w:val="0"/>
      <w:divBdr>
        <w:top w:val="none" w:sz="0" w:space="0" w:color="auto"/>
        <w:left w:val="none" w:sz="0" w:space="0" w:color="auto"/>
        <w:bottom w:val="none" w:sz="0" w:space="0" w:color="auto"/>
        <w:right w:val="none" w:sz="0" w:space="0" w:color="auto"/>
      </w:divBdr>
    </w:div>
    <w:div w:id="1959599536">
      <w:bodyDiv w:val="1"/>
      <w:marLeft w:val="0"/>
      <w:marRight w:val="0"/>
      <w:marTop w:val="0"/>
      <w:marBottom w:val="0"/>
      <w:divBdr>
        <w:top w:val="none" w:sz="0" w:space="0" w:color="auto"/>
        <w:left w:val="none" w:sz="0" w:space="0" w:color="auto"/>
        <w:bottom w:val="none" w:sz="0" w:space="0" w:color="auto"/>
        <w:right w:val="none" w:sz="0" w:space="0" w:color="auto"/>
      </w:divBdr>
    </w:div>
    <w:div w:id="1971280395">
      <w:bodyDiv w:val="1"/>
      <w:marLeft w:val="0"/>
      <w:marRight w:val="0"/>
      <w:marTop w:val="0"/>
      <w:marBottom w:val="0"/>
      <w:divBdr>
        <w:top w:val="none" w:sz="0" w:space="0" w:color="auto"/>
        <w:left w:val="none" w:sz="0" w:space="0" w:color="auto"/>
        <w:bottom w:val="none" w:sz="0" w:space="0" w:color="auto"/>
        <w:right w:val="none" w:sz="0" w:space="0" w:color="auto"/>
      </w:divBdr>
    </w:div>
    <w:div w:id="1976640135">
      <w:bodyDiv w:val="1"/>
      <w:marLeft w:val="0"/>
      <w:marRight w:val="0"/>
      <w:marTop w:val="0"/>
      <w:marBottom w:val="0"/>
      <w:divBdr>
        <w:top w:val="none" w:sz="0" w:space="0" w:color="auto"/>
        <w:left w:val="none" w:sz="0" w:space="0" w:color="auto"/>
        <w:bottom w:val="none" w:sz="0" w:space="0" w:color="auto"/>
        <w:right w:val="none" w:sz="0" w:space="0" w:color="auto"/>
      </w:divBdr>
    </w:div>
    <w:div w:id="1978872324">
      <w:bodyDiv w:val="1"/>
      <w:marLeft w:val="0"/>
      <w:marRight w:val="0"/>
      <w:marTop w:val="0"/>
      <w:marBottom w:val="0"/>
      <w:divBdr>
        <w:top w:val="none" w:sz="0" w:space="0" w:color="auto"/>
        <w:left w:val="none" w:sz="0" w:space="0" w:color="auto"/>
        <w:bottom w:val="none" w:sz="0" w:space="0" w:color="auto"/>
        <w:right w:val="none" w:sz="0" w:space="0" w:color="auto"/>
      </w:divBdr>
    </w:div>
    <w:div w:id="1988045866">
      <w:bodyDiv w:val="1"/>
      <w:marLeft w:val="0"/>
      <w:marRight w:val="0"/>
      <w:marTop w:val="0"/>
      <w:marBottom w:val="0"/>
      <w:divBdr>
        <w:top w:val="none" w:sz="0" w:space="0" w:color="auto"/>
        <w:left w:val="none" w:sz="0" w:space="0" w:color="auto"/>
        <w:bottom w:val="none" w:sz="0" w:space="0" w:color="auto"/>
        <w:right w:val="none" w:sz="0" w:space="0" w:color="auto"/>
      </w:divBdr>
    </w:div>
    <w:div w:id="1997488112">
      <w:bodyDiv w:val="1"/>
      <w:marLeft w:val="0"/>
      <w:marRight w:val="0"/>
      <w:marTop w:val="0"/>
      <w:marBottom w:val="0"/>
      <w:divBdr>
        <w:top w:val="none" w:sz="0" w:space="0" w:color="auto"/>
        <w:left w:val="none" w:sz="0" w:space="0" w:color="auto"/>
        <w:bottom w:val="none" w:sz="0" w:space="0" w:color="auto"/>
        <w:right w:val="none" w:sz="0" w:space="0" w:color="auto"/>
      </w:divBdr>
    </w:div>
    <w:div w:id="1999573596">
      <w:bodyDiv w:val="1"/>
      <w:marLeft w:val="0"/>
      <w:marRight w:val="0"/>
      <w:marTop w:val="0"/>
      <w:marBottom w:val="0"/>
      <w:divBdr>
        <w:top w:val="none" w:sz="0" w:space="0" w:color="auto"/>
        <w:left w:val="none" w:sz="0" w:space="0" w:color="auto"/>
        <w:bottom w:val="none" w:sz="0" w:space="0" w:color="auto"/>
        <w:right w:val="none" w:sz="0" w:space="0" w:color="auto"/>
      </w:divBdr>
    </w:div>
    <w:div w:id="2005280471">
      <w:bodyDiv w:val="1"/>
      <w:marLeft w:val="0"/>
      <w:marRight w:val="0"/>
      <w:marTop w:val="0"/>
      <w:marBottom w:val="0"/>
      <w:divBdr>
        <w:top w:val="none" w:sz="0" w:space="0" w:color="auto"/>
        <w:left w:val="none" w:sz="0" w:space="0" w:color="auto"/>
        <w:bottom w:val="none" w:sz="0" w:space="0" w:color="auto"/>
        <w:right w:val="none" w:sz="0" w:space="0" w:color="auto"/>
      </w:divBdr>
    </w:div>
    <w:div w:id="2005282120">
      <w:bodyDiv w:val="1"/>
      <w:marLeft w:val="0"/>
      <w:marRight w:val="0"/>
      <w:marTop w:val="0"/>
      <w:marBottom w:val="0"/>
      <w:divBdr>
        <w:top w:val="none" w:sz="0" w:space="0" w:color="auto"/>
        <w:left w:val="none" w:sz="0" w:space="0" w:color="auto"/>
        <w:bottom w:val="none" w:sz="0" w:space="0" w:color="auto"/>
        <w:right w:val="none" w:sz="0" w:space="0" w:color="auto"/>
      </w:divBdr>
    </w:div>
    <w:div w:id="2014797269">
      <w:bodyDiv w:val="1"/>
      <w:marLeft w:val="0"/>
      <w:marRight w:val="0"/>
      <w:marTop w:val="0"/>
      <w:marBottom w:val="0"/>
      <w:divBdr>
        <w:top w:val="none" w:sz="0" w:space="0" w:color="auto"/>
        <w:left w:val="none" w:sz="0" w:space="0" w:color="auto"/>
        <w:bottom w:val="none" w:sz="0" w:space="0" w:color="auto"/>
        <w:right w:val="none" w:sz="0" w:space="0" w:color="auto"/>
      </w:divBdr>
    </w:div>
    <w:div w:id="2019574468">
      <w:bodyDiv w:val="1"/>
      <w:marLeft w:val="0"/>
      <w:marRight w:val="0"/>
      <w:marTop w:val="0"/>
      <w:marBottom w:val="0"/>
      <w:divBdr>
        <w:top w:val="none" w:sz="0" w:space="0" w:color="auto"/>
        <w:left w:val="none" w:sz="0" w:space="0" w:color="auto"/>
        <w:bottom w:val="none" w:sz="0" w:space="0" w:color="auto"/>
        <w:right w:val="none" w:sz="0" w:space="0" w:color="auto"/>
      </w:divBdr>
    </w:div>
    <w:div w:id="2027292003">
      <w:bodyDiv w:val="1"/>
      <w:marLeft w:val="0"/>
      <w:marRight w:val="0"/>
      <w:marTop w:val="0"/>
      <w:marBottom w:val="0"/>
      <w:divBdr>
        <w:top w:val="none" w:sz="0" w:space="0" w:color="auto"/>
        <w:left w:val="none" w:sz="0" w:space="0" w:color="auto"/>
        <w:bottom w:val="none" w:sz="0" w:space="0" w:color="auto"/>
        <w:right w:val="none" w:sz="0" w:space="0" w:color="auto"/>
      </w:divBdr>
    </w:div>
    <w:div w:id="2032954025">
      <w:bodyDiv w:val="1"/>
      <w:marLeft w:val="0"/>
      <w:marRight w:val="0"/>
      <w:marTop w:val="0"/>
      <w:marBottom w:val="0"/>
      <w:divBdr>
        <w:top w:val="none" w:sz="0" w:space="0" w:color="auto"/>
        <w:left w:val="none" w:sz="0" w:space="0" w:color="auto"/>
        <w:bottom w:val="none" w:sz="0" w:space="0" w:color="auto"/>
        <w:right w:val="none" w:sz="0" w:space="0" w:color="auto"/>
      </w:divBdr>
    </w:div>
    <w:div w:id="2048411605">
      <w:bodyDiv w:val="1"/>
      <w:marLeft w:val="0"/>
      <w:marRight w:val="0"/>
      <w:marTop w:val="0"/>
      <w:marBottom w:val="0"/>
      <w:divBdr>
        <w:top w:val="none" w:sz="0" w:space="0" w:color="auto"/>
        <w:left w:val="none" w:sz="0" w:space="0" w:color="auto"/>
        <w:bottom w:val="none" w:sz="0" w:space="0" w:color="auto"/>
        <w:right w:val="none" w:sz="0" w:space="0" w:color="auto"/>
      </w:divBdr>
    </w:div>
    <w:div w:id="2049914844">
      <w:bodyDiv w:val="1"/>
      <w:marLeft w:val="0"/>
      <w:marRight w:val="0"/>
      <w:marTop w:val="0"/>
      <w:marBottom w:val="0"/>
      <w:divBdr>
        <w:top w:val="none" w:sz="0" w:space="0" w:color="auto"/>
        <w:left w:val="none" w:sz="0" w:space="0" w:color="auto"/>
        <w:bottom w:val="none" w:sz="0" w:space="0" w:color="auto"/>
        <w:right w:val="none" w:sz="0" w:space="0" w:color="auto"/>
      </w:divBdr>
    </w:div>
    <w:div w:id="2054771285">
      <w:bodyDiv w:val="1"/>
      <w:marLeft w:val="0"/>
      <w:marRight w:val="0"/>
      <w:marTop w:val="0"/>
      <w:marBottom w:val="0"/>
      <w:divBdr>
        <w:top w:val="none" w:sz="0" w:space="0" w:color="auto"/>
        <w:left w:val="none" w:sz="0" w:space="0" w:color="auto"/>
        <w:bottom w:val="none" w:sz="0" w:space="0" w:color="auto"/>
        <w:right w:val="none" w:sz="0" w:space="0" w:color="auto"/>
      </w:divBdr>
    </w:div>
    <w:div w:id="2060781166">
      <w:bodyDiv w:val="1"/>
      <w:marLeft w:val="0"/>
      <w:marRight w:val="0"/>
      <w:marTop w:val="0"/>
      <w:marBottom w:val="0"/>
      <w:divBdr>
        <w:top w:val="none" w:sz="0" w:space="0" w:color="auto"/>
        <w:left w:val="none" w:sz="0" w:space="0" w:color="auto"/>
        <w:bottom w:val="none" w:sz="0" w:space="0" w:color="auto"/>
        <w:right w:val="none" w:sz="0" w:space="0" w:color="auto"/>
      </w:divBdr>
    </w:div>
    <w:div w:id="2071953227">
      <w:bodyDiv w:val="1"/>
      <w:marLeft w:val="0"/>
      <w:marRight w:val="0"/>
      <w:marTop w:val="0"/>
      <w:marBottom w:val="0"/>
      <w:divBdr>
        <w:top w:val="none" w:sz="0" w:space="0" w:color="auto"/>
        <w:left w:val="none" w:sz="0" w:space="0" w:color="auto"/>
        <w:bottom w:val="none" w:sz="0" w:space="0" w:color="auto"/>
        <w:right w:val="none" w:sz="0" w:space="0" w:color="auto"/>
      </w:divBdr>
    </w:div>
    <w:div w:id="2078433993">
      <w:bodyDiv w:val="1"/>
      <w:marLeft w:val="0"/>
      <w:marRight w:val="0"/>
      <w:marTop w:val="0"/>
      <w:marBottom w:val="0"/>
      <w:divBdr>
        <w:top w:val="none" w:sz="0" w:space="0" w:color="auto"/>
        <w:left w:val="none" w:sz="0" w:space="0" w:color="auto"/>
        <w:bottom w:val="none" w:sz="0" w:space="0" w:color="auto"/>
        <w:right w:val="none" w:sz="0" w:space="0" w:color="auto"/>
      </w:divBdr>
    </w:div>
    <w:div w:id="2082673536">
      <w:bodyDiv w:val="1"/>
      <w:marLeft w:val="0"/>
      <w:marRight w:val="0"/>
      <w:marTop w:val="0"/>
      <w:marBottom w:val="0"/>
      <w:divBdr>
        <w:top w:val="none" w:sz="0" w:space="0" w:color="auto"/>
        <w:left w:val="none" w:sz="0" w:space="0" w:color="auto"/>
        <w:bottom w:val="none" w:sz="0" w:space="0" w:color="auto"/>
        <w:right w:val="none" w:sz="0" w:space="0" w:color="auto"/>
      </w:divBdr>
    </w:div>
    <w:div w:id="2115859467">
      <w:bodyDiv w:val="1"/>
      <w:marLeft w:val="0"/>
      <w:marRight w:val="0"/>
      <w:marTop w:val="0"/>
      <w:marBottom w:val="0"/>
      <w:divBdr>
        <w:top w:val="none" w:sz="0" w:space="0" w:color="auto"/>
        <w:left w:val="none" w:sz="0" w:space="0" w:color="auto"/>
        <w:bottom w:val="none" w:sz="0" w:space="0" w:color="auto"/>
        <w:right w:val="none" w:sz="0" w:space="0" w:color="auto"/>
      </w:divBdr>
    </w:div>
    <w:div w:id="2120831829">
      <w:bodyDiv w:val="1"/>
      <w:marLeft w:val="0"/>
      <w:marRight w:val="0"/>
      <w:marTop w:val="0"/>
      <w:marBottom w:val="0"/>
      <w:divBdr>
        <w:top w:val="none" w:sz="0" w:space="0" w:color="auto"/>
        <w:left w:val="none" w:sz="0" w:space="0" w:color="auto"/>
        <w:bottom w:val="none" w:sz="0" w:space="0" w:color="auto"/>
        <w:right w:val="none" w:sz="0" w:space="0" w:color="auto"/>
      </w:divBdr>
    </w:div>
    <w:div w:id="2121025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5.xml"/><Relationship Id="rId42" Type="http://schemas.openxmlformats.org/officeDocument/2006/relationships/image" Target="media/image16.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49.png"/><Relationship Id="rId89" Type="http://schemas.openxmlformats.org/officeDocument/2006/relationships/customXml" Target="ink/ink6.xml"/><Relationship Id="rId16" Type="http://schemas.openxmlformats.org/officeDocument/2006/relationships/header" Target="header2.xml"/><Relationship Id="rId11" Type="http://schemas.microsoft.com/office/2016/09/relationships/commentsIds" Target="commentsIds.xml"/><Relationship Id="rId32" Type="http://schemas.openxmlformats.org/officeDocument/2006/relationships/image" Target="media/image8.png"/><Relationship Id="rId37" Type="http://schemas.openxmlformats.org/officeDocument/2006/relationships/image" Target="media/image120.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5.png"/><Relationship Id="rId22" Type="http://schemas.openxmlformats.org/officeDocument/2006/relationships/header" Target="header5.xml"/><Relationship Id="rId27" Type="http://schemas.openxmlformats.org/officeDocument/2006/relationships/header" Target="header8.xml"/><Relationship Id="rId43" Type="http://schemas.openxmlformats.org/officeDocument/2006/relationships/image" Target="media/image17.png"/><Relationship Id="rId64" Type="http://schemas.openxmlformats.org/officeDocument/2006/relationships/image" Target="media/image32.png"/><Relationship Id="rId69"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180.png"/><Relationship Id="rId72" Type="http://schemas.openxmlformats.org/officeDocument/2006/relationships/image" Target="media/image40.png"/><Relationship Id="rId80" Type="http://schemas.openxmlformats.org/officeDocument/2006/relationships/customXml" Target="ink/ink3.xml"/><Relationship Id="rId85" Type="http://schemas.openxmlformats.org/officeDocument/2006/relationships/customXml" Target="ink/ink4.xml"/><Relationship Id="rId93" Type="http://schemas.openxmlformats.org/officeDocument/2006/relationships/image" Target="media/image53.png"/><Relationship Id="rId98" Type="http://schemas.openxmlformats.org/officeDocument/2006/relationships/fontTable" Target="fontTab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footer" Target="footer3.xml"/><Relationship Id="rId25" Type="http://schemas.openxmlformats.org/officeDocument/2006/relationships/footer" Target="footer7.xm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customXml" Target="ink/ink1.xml"/><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eader" Target="header4.xml"/><Relationship Id="rId41" Type="http://schemas.openxmlformats.org/officeDocument/2006/relationships/image" Target="media/image15.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header" Target="header9.xml"/><Relationship Id="rId36" Type="http://schemas.openxmlformats.org/officeDocument/2006/relationships/image" Target="media/image12.png"/><Relationship Id="rId49" Type="http://schemas.openxmlformats.org/officeDocument/2006/relationships/image" Target="media/image170.png"/><Relationship Id="rId57" Type="http://schemas.openxmlformats.org/officeDocument/2006/relationships/image" Target="media/image25.png"/><Relationship Id="rId10" Type="http://schemas.microsoft.com/office/2011/relationships/commentsExtended" Target="commentsExtended.xm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4.pn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30.png"/><Relationship Id="rId34" Type="http://schemas.openxmlformats.org/officeDocument/2006/relationships/image" Target="media/image10.png"/><Relationship Id="rId50" Type="http://schemas.openxmlformats.org/officeDocument/2006/relationships/customXml" Target="ink/ink2.xml"/><Relationship Id="rId55" Type="http://schemas.openxmlformats.org/officeDocument/2006/relationships/image" Target="media/image23.png"/><Relationship Id="rId76" Type="http://schemas.openxmlformats.org/officeDocument/2006/relationships/hyperlink" Target="http://13.37.90.252:5000/" TargetMode="External"/><Relationship Id="rId97"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6.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4.png"/><Relationship Id="rId87" Type="http://schemas.openxmlformats.org/officeDocument/2006/relationships/customXml" Target="ink/ink5.xml"/><Relationship Id="rId61" Type="http://schemas.openxmlformats.org/officeDocument/2006/relationships/image" Target="media/image29.png"/><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24.png"/><Relationship Id="rId77" Type="http://schemas.openxmlformats.org/officeDocument/2006/relationships/image" Target="media/image44.png"/><Relationship Id="rId100"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9:01.112"/>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73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8:39.947"/>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1T15:10:39.711"/>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1T15:10:39.714"/>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5T17:40:05.576"/>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5T17:40:05.578"/>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Ric07</b:Tag>
    <b:SourceType>Book</b:SourceType>
    <b:Guid>{70614BDA-85C5-D94C-9421-B014137C5541}</b:Guid>
    <b:Title>RESTful Web Services</b:Title>
    <b:Publisher>O´REILLY</b:Publisher>
    <b:Year>2007</b:Year>
    <b:Author>
      <b:Author>
        <b:NameList>
          <b:Person>
            <b:Last>Richardson</b:Last>
            <b:First>Leonard</b:First>
          </b:Person>
          <b:Person>
            <b:Last>Ruby</b:Last>
            <b:First>Sam</b:First>
          </b:Person>
        </b:NameList>
      </b:Author>
    </b:Author>
    <b:RefOrder>7</b:RefOrder>
  </b:Source>
  <b:Source>
    <b:Tag>Kel21</b:Tag>
    <b:SourceType>Book</b:SourceType>
    <b:Guid>{EFDB8448-3BA1-B447-880D-BAEBA79D276C}</b:Guid>
    <b:Title>Ciencia de Datos</b:Title>
    <b:Publisher>Ediciones UC</b:Publisher>
    <b:Year>2021</b:Year>
    <b:Author>
      <b:Author>
        <b:NameList>
          <b:Person>
            <b:Last>Kelleher</b:Last>
            <b:First>John</b:First>
          </b:Person>
          <b:Person>
            <b:Last>Tierney</b:Last>
            <b:First>Brendan</b:First>
          </b:Person>
        </b:NameList>
      </b:Author>
    </b:Author>
    <b:RefOrder>12</b:RefOrder>
  </b:Source>
  <b:Source>
    <b:Tag>Men19</b:Tag>
    <b:SourceType>JournalArticle</b:SourceType>
    <b:Guid>{93FB8C6E-6DD2-BF45-A504-E17B4D5EB8A2}</b:Guid>
    <b:Title>Métricas de similaridad y evaluación para sistemas de recomendación de filtrado colaborativo</b:Title>
    <b:Year>2019</b:Year>
    <b:JournalName>Revista de Investigación en Tecnología de la Información</b:JournalName>
    <b:Pages>224–240</b:Pages>
    <b:Author>
      <b:Author>
        <b:NameList>
          <b:Person>
            <b:Last>Mendoza Olguín</b:Last>
            <b:First>Gustavo</b:First>
          </b:Person>
          <b:Person>
            <b:Last>Laureano De Jesús</b:Last>
            <b:First>Yadira</b:First>
          </b:Person>
          <b:Person>
            <b:Last>Pérez de Celis Herrero</b:Last>
            <b:Middle>Concepción</b:Middle>
            <b:First>María</b:First>
          </b:Person>
        </b:NameList>
      </b:Author>
    </b:Author>
    <b:RefOrder>17</b:RefOrder>
  </b:Source>
  <b:Source>
    <b:Tag>Luc</b:Tag>
    <b:SourceType>InternetSite</b:SourceType>
    <b:Guid>{07022BE5-FDD5-B14A-B184-E9B624D2BDA8}</b:Guid>
    <b:Author>
      <b:Author>
        <b:Corporate>Lucidchart</b:Corporate>
      </b:Author>
    </b:Author>
    <b:InternetSiteTitle>Lucidchart</b:InternetSiteTitle>
    <b:URL>https://www.lucidchart.com/pages/es/simbolos-de-diagramas-entidad-relacion</b:URL>
    <b:RefOrder>20</b:RefOrder>
  </b:Source>
  <b:Source>
    <b:Tag>atv21</b:Tag>
    <b:SourceType>InternetSite</b:SourceType>
    <b:Guid>{B1251BC9-DF46-FB4C-A8D5-128936EFC261}</b:Guid>
    <b:Author>
      <b:Author>
        <b:Corporate>atvise</b:Corporate>
      </b:Author>
    </b:Author>
    <b:Title>Tipos De Web Service En La Industria 4.0</b:Title>
    <b:InternetSiteTitle>atvise</b:InternetSiteTitle>
    <b:URL>https://atvise.vesterbusiness.com/news/tipos-web-service-en-la-industria/</b:URL>
    <b:Year>2021</b:Year>
    <b:YearAccessed>2023</b:YearAccessed>
    <b:MonthAccessed>11 de Enero</b:MonthAccessed>
    <b:RefOrder>21</b:RefOrder>
  </b:Source>
  <b:Source>
    <b:Tag>AWS23</b:Tag>
    <b:SourceType>InternetSite</b:SourceType>
    <b:Guid>{A6B8E17C-1E17-E24C-98B8-34514F85AD17}</b:Guid>
    <b:Author>
      <b:Author>
        <b:Corporate>AWS</b:Corporate>
      </b:Author>
    </b:Author>
    <b:Title>¿Qué es la arquitectura orientada a servicios?</b:Title>
    <b:InternetSiteTitle>AWS</b:InternetSiteTitle>
    <b:URL>https://aws.amazon.com/what-is/service-oriented-architecture/</b:URL>
    <b:YearAccessed>2023</b:YearAccessed>
    <b:MonthAccessed>6 de Febrero</b:MonthAccessed>
    <b:RefOrder>5</b:RefOrder>
  </b:Source>
  <b:Source>
    <b:Tag>apr19</b:Tag>
    <b:SourceType>InternetSite</b:SourceType>
    <b:Guid>{53ECD289-7A33-6B47-B314-01F2104E05E6}</b:Guid>
    <b:Author>
      <b:Author>
        <b:NameList>
          <b:Person>
            <b:Last>Bagnato</b:Last>
            <b:First>Juan</b:First>
          </b:Person>
        </b:NameList>
      </b:Author>
    </b:Author>
    <b:Title>Sistemas de Recomendación</b:Title>
    <b:InternetSiteTitle>aprendemachinelearning</b:InternetSiteTitle>
    <b:URL>https://www.aprendemachinelearning.com/sistemas-de-recomendacion/</b:URL>
    <b:Year>2019</b:Year>
    <b:YearAccessed>2022</b:YearAccessed>
    <b:MonthAccessed>4 de Abril</b:MonthAccessed>
    <b:RefOrder>16</b:RefOrder>
  </b:Source>
  <b:Source>
    <b:Tag>Cañ21</b:Tag>
    <b:SourceType>InternetSite</b:SourceType>
    <b:Guid>{969AEACC-AF86-B547-8D1F-5DD596FA901D}</b:Guid>
    <b:Title>Algoritmos de machine learning</b:Title>
    <b:InternetSiteTitle>ABdatum</b:InternetSiteTitle>
    <b:URL>https://abdatum.com/machine-learning/algoritmos-machine-learning.</b:URL>
    <b:Year>2021</b:Year>
    <b:Author>
      <b:Author>
        <b:NameList>
          <b:Person>
            <b:Last>Cañadas</b:Last>
            <b:First>Ruben</b:First>
          </b:Person>
        </b:NameList>
      </b:Author>
    </b:Author>
    <b:YearAccessed>2022</b:YearAccessed>
    <b:MonthAccessed>4 de Abril</b:MonthAccessed>
    <b:RefOrder>14</b:RefOrder>
  </b:Source>
  <b:Source>
    <b:Tag>Cor23</b:Tag>
    <b:SourceType>InternetSite</b:SourceType>
    <b:Guid>{ED4543A2-BEA8-FB4D-8F2B-2CEA3C481685}</b:Guid>
    <b:Title>¿Qué son los servicios web?</b:Title>
    <b:InternetSiteTitle>CEUPE</b:InternetSiteTitle>
    <b:URL>https://www.ceupe.com/blog/que-son-los-servicios-web.html</b:URL>
    <b:Author>
      <b:Author>
        <b:NameList>
          <b:Person>
            <b:Last>Cortés Pérez</b:Last>
            <b:First>Diana</b:First>
          </b:Person>
        </b:NameList>
      </b:Author>
    </b:Author>
    <b:YearAccessed>2023</b:YearAccessed>
    <b:MonthAccessed>15 de Enero</b:MonthAccessed>
    <b:RefOrder>22</b:RefOrder>
  </b:Source>
  <b:Source>
    <b:Tag>Gon22</b:Tag>
    <b:SourceType>InternetSite</b:SourceType>
    <b:Guid>{042375B8-5093-D046-8094-A8ACC6BF20BE}</b:Guid>
    <b:Title>Sistemas de recomendación de contenido con Machine Learning</b:Title>
    <b:InternetSiteTitle>cleverdata</b:InternetSiteTitle>
    <b:URL>https://cleverdata.io/sistemas-recomendacion-machine-learning/</b:URL>
    <b:Author>
      <b:Author>
        <b:NameList>
          <b:Person>
            <b:Last>González</b:Last>
            <b:First>Andrés</b:First>
          </b:Person>
        </b:NameList>
      </b:Author>
    </b:Author>
    <b:YearAccessed>2022</b:YearAccessed>
    <b:MonthAccessed>25 de Abril</b:MonthAccessed>
    <b:RefOrder>15</b:RefOrder>
  </b:Source>
  <b:Source>
    <b:Tag>IBM22</b:Tag>
    <b:SourceType>InternetSite</b:SourceType>
    <b:Guid>{E45CD115-7FAA-CC49-9137-460FD58680E5}</b:Guid>
    <b:Author>
      <b:Author>
        <b:Corporate>IBM</b:Corporate>
      </b:Author>
    </b:Author>
    <b:Title>WebSphere Application Server: Overview</b:Title>
    <b:InternetSiteTitle>IBM</b:InternetSiteTitle>
    <b:URL>https://www.ibm.com/docs/en/was/9.0.5?topic=websphere-application-server-overview</b:URL>
    <b:Year>2022</b:Year>
    <b:YearAccessed>2023</b:YearAccessed>
    <b:MonthAccessed>6 de Febrero</b:MonthAccessed>
    <b:RefOrder>6</b:RefOrder>
  </b:Source>
  <b:Source>
    <b:Tag>IBM23</b:Tag>
    <b:SourceType>InternetSite</b:SourceType>
    <b:Guid>{D1A733E7-7715-2649-9E6E-B4CE5B334A31}</b:Guid>
    <b:Author>
      <b:Author>
        <b:Corporate>IBM</b:Corporate>
      </b:Author>
    </b:Author>
    <b:Title>IBM Spectrum Scale Overview</b:Title>
    <b:InternetSiteTitle>IBM</b:InternetSiteTitle>
    <b:URL>https://www.ibm.com/docs/en/spectrum-scale?topic=STXKQY/gpfsclustersfaq.html</b:URL>
    <b:Year>2023</b:Year>
    <b:YearAccessed>2023</b:YearAccessed>
    <b:MonthAccessed>6 de Febrero</b:MonthAccessed>
    <b:RefOrder>2</b:RefOrder>
  </b:Source>
  <b:Source>
    <b:Tag>Pàm20</b:Tag>
    <b:SourceType>InternetSite</b:SourceType>
    <b:Guid>{6AC1CC2F-1B13-C945-8F56-DDCB4317E943}</b:Guid>
    <b:Title>Arquitectura REST. Qué es y para qué sirve</b:Title>
    <b:InternetSiteTitle>marcpampols</b:InternetSiteTitle>
    <b:URL>https://www.marcpampols.net/es/arquitectura-rest-que-es-para-que-sirve/</b:URL>
    <b:Year>2020</b:Year>
    <b:Author>
      <b:Author>
        <b:NameList>
          <b:Person>
            <b:Last>Pàmpols</b:Last>
            <b:First>Marc</b:First>
          </b:Person>
        </b:NameList>
      </b:Author>
    </b:Author>
    <b:YearAccessed>2022</b:YearAccessed>
    <b:MonthAccessed>11 de Diciembre</b:MonthAccessed>
    <b:RefOrder>23</b:RefOrder>
  </b:Source>
  <b:Source>
    <b:Tag>Ris22</b:Tag>
    <b:SourceType>InternetSite</b:SourceType>
    <b:Guid>{1411E26E-50A8-454D-9C36-B62808B8E9E3}</b:Guid>
    <b:Title>Domina el modelo en cascada y potencia al máximo tus proyectos de software</b:Title>
    <b:InternetSiteTitle>crehana</b:InternetSiteTitle>
    <b:URL>https://www.crehana.com/blog/transformacion-digital/modelo-en-cascada/</b:URL>
    <b:Year>2022</b:Year>
    <b:Author>
      <b:Author>
        <b:NameList>
          <b:Person>
            <b:Last>Risso</b:Last>
            <b:First>Ignacio</b:First>
          </b:Person>
        </b:NameList>
      </b:Author>
    </b:Author>
    <b:YearAccessed>2022</b:YearAccessed>
    <b:MonthAccessed>21 de Abril</b:MonthAccessed>
    <b:RefOrder>18</b:RefOrder>
  </b:Source>
  <b:Source>
    <b:Tag>Som05</b:Tag>
    <b:SourceType>Book</b:SourceType>
    <b:Guid>{F16D3C1B-24DE-3E46-8F24-731E07B7E0F3}</b:Guid>
    <b:Title>Ingeniería del software</b:Title>
    <b:Year>2005</b:Year>
    <b:Author>
      <b:Author>
        <b:NameList>
          <b:Person>
            <b:Last>Sommerville</b:Last>
            <b:First>Ian</b:First>
          </b:Person>
        </b:NameList>
      </b:Author>
    </b:Author>
    <b:Publisher>Pearson Educación</b:Publisher>
    <b:RefOrder>19</b:RefOrder>
  </b:Source>
  <b:Source>
    <b:Tag>Cop23</b:Tag>
    <b:SourceType>InternetSite</b:SourceType>
    <b:Guid>{53C9E5B8-0B48-9B45-B22A-7AAEBAF2BF97}</b:Guid>
    <b:Title>Frontend y backend: qué son, en qué se diferencian y ejemplos</b:Title>
    <b:Year>2023</b:Year>
    <b:InternetSiteTitle>Hubspot</b:InternetSiteTitle>
    <b:URL>https://blog.hubspot.es/website/frontend-y-backend#:~:text=Por%20sus%20aplicaciones%20y%20caracter%C3%ADsticas,programación%20de%20sus%20funcionalidades%20principales.</b:URL>
    <b:Author>
      <b:Author>
        <b:NameList>
          <b:Person>
            <b:Last>Coppola</b:Last>
            <b:First>Maria</b:First>
          </b:Person>
        </b:NameList>
      </b:Author>
    </b:Author>
    <b:YearAccessed>2023</b:YearAccessed>
    <b:MonthAccessed>24 de Abril</b:MonthAccessed>
    <b:RefOrder>4</b:RefOrder>
  </b:Source>
  <b:Source>
    <b:Tag>ict23</b:Tag>
    <b:SourceType>InternetSite</b:SourceType>
    <b:Guid>{B303B4CE-2A91-4B4B-B51D-854C45345538}</b:Guid>
    <b:Author>
      <b:Author>
        <b:Corporate>ictea</b:Corporate>
      </b:Author>
    </b:Author>
    <b:Title>¿Qué es una aplicación web?</b:Title>
    <b:InternetSiteTitle>ictea</b:InternetSiteTitle>
    <b:URL>https://www.ictea.com/cs/index.php?rp=/knowledgebase/4205/iQue-es-una-aplicacion-web.html</b:URL>
    <b:YearAccessed>2023</b:YearAccessed>
    <b:MonthAccessed>23 de Enero</b:MonthAccessed>
    <b:RefOrder>3</b:RefOrder>
  </b:Source>
  <b:Source>
    <b:Tag>IBM231</b:Tag>
    <b:SourceType>InternetSite</b:SourceType>
    <b:Guid>{889315A1-C53D-D54F-A1E6-4B0E38D44628}</b:Guid>
    <b:Author>
      <b:Author>
        <b:Corporate>IBM</b:Corporate>
      </b:Author>
    </b:Author>
    <b:Title>Definición de recursos en aplicaciones RESTful</b:Title>
    <b:InternetSiteTitle>IBM</b:InternetSiteTitle>
    <b:URL>https://www.ibm.com/docs/es/was-nd/8.5.5?topic=applications-defining-resources-in-restful</b:URL>
    <b:Year>2023</b:Year>
    <b:YearAccessed>2023</b:YearAccessed>
    <b:MonthAccessed>20 de Abril</b:MonthAccessed>
    <b:RefOrder>8</b:RefOrder>
  </b:Source>
  <b:Source>
    <b:Tag>Eku23</b:Tag>
    <b:SourceType>InternetSite</b:SourceType>
    <b:Guid>{2256EC7E-E7EA-F444-A421-5C3B5986BCC7}</b:Guid>
    <b:Title>Diseño de API web RESTful</b:Title>
    <b:InternetSiteTitle>Microsoft</b:InternetSiteTitle>
    <b:URL>https://learn.microsoft.com/es-es/azure/architecture/best-practices/api-design</b:URL>
    <b:Year>2023</b:Year>
    <b:Month>Marzo</b:Month>
    <b:YearAccessed>2023</b:YearAccessed>
    <b:MonthAccessed>20 de Abril</b:MonthAccessed>
    <b:Author>
      <b:Author>
        <b:NameList>
          <b:Person>
            <b:Last>Ekuan</b:Last>
            <b:First>Martin</b:First>
          </b:Person>
        </b:NameList>
      </b:Author>
    </b:Author>
    <b:RefOrder>9</b:RefOrder>
  </b:Source>
  <b:Source>
    <b:Tag>Gup22</b:Tag>
    <b:SourceType>InternetSite</b:SourceType>
    <b:Guid>{66D0DB0B-7CF0-9F49-A195-5D6AC7BF961D}</b:Guid>
    <b:Title>HATEOAS Driven REST APIs</b:Title>
    <b:InternetSiteTitle>restfulapi</b:InternetSiteTitle>
    <b:URL>https://restfulapi.net/hateoas/</b:URL>
    <b:Year>2022</b:Year>
    <b:Author>
      <b:Author>
        <b:NameList>
          <b:Person>
            <b:Last>Gupta</b:Last>
            <b:First>Lokesh</b:First>
          </b:Person>
        </b:NameList>
      </b:Author>
    </b:Author>
    <b:YearAccessed>2023</b:YearAccessed>
    <b:MonthAccessed>20 de Abril</b:MonthAccessed>
    <b:RefOrder>10</b:RefOrder>
  </b:Source>
  <b:Source>
    <b:Tag>Web04</b:Tag>
    <b:SourceType>DocumentFromInternetSite</b:SourceType>
    <b:Guid>{EBD03144-0067-9F4E-A41D-A9851702F2DD}</b:Guid>
    <b:Title>Web Services Architecture</b:Title>
    <b:InternetSiteTitle>W3C</b:InternetSiteTitle>
    <b:URL>https://www.w3.org/TR/ws-arch/</b:URL>
    <b:Year>2004</b:Year>
    <b:Author>
      <b:Author>
        <b:Corporate>Web Services Architecture Working Group</b:Corporate>
      </b:Author>
    </b:Author>
    <b:YearAccessed>2023</b:YearAccessed>
    <b:MonthAccessed>10 de Enero</b:MonthAccessed>
    <b:RefOrder>1</b:RefOrder>
  </b:Source>
  <b:Source>
    <b:Tag>Rom19</b:Tag>
    <b:SourceType>InternetSite</b:SourceType>
    <b:Guid>{1596E5AD-D214-E84C-96E7-8BED48E1857E}</b:Guid>
    <b:Title>Introducción al Machine Learning: Una Guía Desde Cero</b:Title>
    <b:Year>2019</b:Year>
    <b:InternetSiteTitle>Medium</b:InternetSiteTitle>
    <b:URL>https://medium.com/datos-y-ciencia/introduccion-al-machine-learning-una-gu%C3%ADa-desde-cero-b696a2ead359</b:URL>
    <b:Author>
      <b:Author>
        <b:NameList>
          <b:Person>
            <b:Last>Roman</b:Last>
            <b:First>Victor</b:First>
          </b:Person>
        </b:NameList>
      </b:Author>
    </b:Author>
    <b:YearAccessed>2022</b:YearAccessed>
    <b:MonthAccessed>10 de Abril</b:MonthAccessed>
    <b:RefOrder>13</b:RefOrder>
  </b:Source>
  <b:Source>
    <b:Tag>Fow101</b:Tag>
    <b:SourceType>InternetSite</b:SourceType>
    <b:Guid>{B0625CBD-4A62-574B-AE21-EAA424E9ABF4}</b:Guid>
    <b:Title>Richardson Maturity Model</b:Title>
    <b:InternetSiteTitle>martinFowler</b:InternetSiteTitle>
    <b:URL>https://martinfowler.com/articles/richardsonMaturityModel.html</b:URL>
    <b:Year>2010</b:Year>
    <b:Author>
      <b:Author>
        <b:NameList>
          <b:Person>
            <b:Last>Fowler</b:Last>
            <b:First>Martin</b:First>
          </b:Person>
        </b:NameList>
      </b:Author>
    </b:Author>
    <b:YearAccessed>2023</b:YearAccessed>
    <b:MonthAccessed>20 de Febrero</b:MonthAccessed>
    <b:RefOrder>11</b:RefOrder>
  </b:Source>
</b:Sources>
</file>

<file path=customXml/itemProps1.xml><?xml version="1.0" encoding="utf-8"?>
<ds:datastoreItem xmlns:ds="http://schemas.openxmlformats.org/officeDocument/2006/customXml" ds:itemID="{E8F65219-D2D9-E640-82CF-FE2FB233E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2834</TotalTime>
  <Pages>105</Pages>
  <Words>23139</Words>
  <Characters>127269</Characters>
  <Application>Microsoft Office Word</Application>
  <DocSecurity>0</DocSecurity>
  <Lines>1060</Lines>
  <Paragraphs>300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Microsoft Office User</cp:lastModifiedBy>
  <cp:revision>1167</cp:revision>
  <cp:lastPrinted>2023-02-04T16:19:00Z</cp:lastPrinted>
  <dcterms:created xsi:type="dcterms:W3CDTF">2022-05-26T09:13:00Z</dcterms:created>
  <dcterms:modified xsi:type="dcterms:W3CDTF">2023-06-06T13:29:00Z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